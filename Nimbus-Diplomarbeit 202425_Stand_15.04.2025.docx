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72A6659" w14:textId="77777777" w:rsidR="00804922" w:rsidRPr="00A14F8D" w:rsidRDefault="00804922" w:rsidP="00A14F8D">
      <w:pPr>
        <w:spacing w:after="0" w:line="240" w:lineRule="auto"/>
        <w:jc w:val="center"/>
        <w:rPr>
          <w:b/>
          <w:sz w:val="48"/>
          <w:szCs w:val="48"/>
        </w:rPr>
      </w:pPr>
      <w:bookmarkStart w:id="0" w:name="_Hlk191682928"/>
      <w:bookmarkEnd w:id="0"/>
    </w:p>
    <w:p w14:paraId="03BF5917" w14:textId="77777777" w:rsidR="00804922" w:rsidRPr="00D134DC" w:rsidRDefault="00804922" w:rsidP="00D134DC">
      <w:pPr>
        <w:spacing w:after="0" w:line="240" w:lineRule="auto"/>
        <w:jc w:val="center"/>
        <w:rPr>
          <w:b/>
          <w:sz w:val="48"/>
          <w:szCs w:val="48"/>
        </w:rPr>
      </w:pPr>
      <w:r w:rsidRPr="00D134DC">
        <w:rPr>
          <w:b/>
          <w:sz w:val="48"/>
          <w:szCs w:val="48"/>
        </w:rPr>
        <w:t>DIPLOMARBEIT</w:t>
      </w:r>
    </w:p>
    <w:p w14:paraId="0A37501D" w14:textId="77777777" w:rsidR="00804922" w:rsidRDefault="00804922" w:rsidP="00B47210">
      <w:pPr>
        <w:spacing w:after="0" w:line="240" w:lineRule="auto"/>
      </w:pPr>
    </w:p>
    <w:p w14:paraId="5DAB6C7B" w14:textId="77777777" w:rsidR="00804922" w:rsidRDefault="00804922" w:rsidP="00B47210">
      <w:pPr>
        <w:spacing w:after="0" w:line="240" w:lineRule="auto"/>
      </w:pPr>
    </w:p>
    <w:p w14:paraId="62A82073" w14:textId="1233B0C2" w:rsidR="00804922" w:rsidRPr="00D134DC" w:rsidRDefault="00680056" w:rsidP="00D134DC">
      <w:pPr>
        <w:spacing w:after="0" w:line="240" w:lineRule="auto"/>
        <w:jc w:val="center"/>
        <w:rPr>
          <w:b/>
          <w:sz w:val="40"/>
          <w:szCs w:val="40"/>
        </w:rPr>
      </w:pPr>
      <w:sdt>
        <w:sdtPr>
          <w:rPr>
            <w:b/>
            <w:sz w:val="40"/>
            <w:szCs w:val="40"/>
          </w:rPr>
          <w:alias w:val="Titel"/>
          <w:tag w:val=""/>
          <w:id w:val="365802980"/>
          <w:placeholder>
            <w:docPart w:val="D0A6D67219DD45798CE0B5DCBF576E46"/>
          </w:placeholder>
          <w:dataBinding w:prefixMappings="xmlns:ns0='http://purl.org/dc/elements/1.1/' xmlns:ns1='http://schemas.openxmlformats.org/package/2006/metadata/core-properties' " w:xpath="/ns1:coreProperties[1]/ns0:title[1]" w:storeItemID="{6C3C8BC8-F283-45AE-878A-BAB7291924A1}"/>
          <w:text/>
        </w:sdtPr>
        <w:sdtContent>
          <w:r w:rsidR="0043356B" w:rsidRPr="0043356B">
            <w:rPr>
              <w:b/>
              <w:sz w:val="40"/>
              <w:szCs w:val="40"/>
            </w:rPr>
            <w:t>NIMBUS</w:t>
          </w:r>
        </w:sdtContent>
      </w:sdt>
    </w:p>
    <w:p w14:paraId="02EB378F" w14:textId="77777777" w:rsidR="00804922" w:rsidRDefault="00804922" w:rsidP="0075624D">
      <w:pPr>
        <w:tabs>
          <w:tab w:val="left" w:pos="426"/>
          <w:tab w:val="left" w:pos="1701"/>
        </w:tabs>
        <w:spacing w:after="0" w:line="240" w:lineRule="auto"/>
        <w:jc w:val="center"/>
        <w:rPr>
          <w:b/>
          <w:bCs/>
          <w:sz w:val="44"/>
          <w:szCs w:val="40"/>
        </w:rPr>
      </w:pPr>
    </w:p>
    <w:p w14:paraId="0203ABB1" w14:textId="77777777" w:rsidR="000E0E42" w:rsidRDefault="000E0E42" w:rsidP="0075624D">
      <w:pPr>
        <w:tabs>
          <w:tab w:val="left" w:pos="426"/>
          <w:tab w:val="left" w:pos="1701"/>
        </w:tabs>
        <w:spacing w:after="0" w:line="240" w:lineRule="auto"/>
        <w:jc w:val="center"/>
        <w:rPr>
          <w:b/>
          <w:bCs/>
          <w:sz w:val="44"/>
          <w:szCs w:val="40"/>
        </w:rPr>
      </w:pPr>
    </w:p>
    <w:p w14:paraId="65B0EDBF" w14:textId="3504867C" w:rsidR="000E0E42" w:rsidRPr="000E0E42" w:rsidRDefault="000E0E42" w:rsidP="000E0E42">
      <w:pPr>
        <w:tabs>
          <w:tab w:val="left" w:pos="426"/>
          <w:tab w:val="left" w:pos="1701"/>
        </w:tabs>
        <w:spacing w:after="0" w:line="240" w:lineRule="auto"/>
        <w:jc w:val="center"/>
        <w:rPr>
          <w:bCs/>
          <w:sz w:val="28"/>
          <w:szCs w:val="28"/>
        </w:rPr>
      </w:pPr>
      <w:r w:rsidRPr="000E0E42">
        <w:rPr>
          <w:bCs/>
          <w:noProof/>
          <w:sz w:val="28"/>
          <w:szCs w:val="28"/>
        </w:rPr>
        <w:drawing>
          <wp:inline distT="0" distB="0" distL="0" distR="0" wp14:anchorId="5E5E60B5" wp14:editId="39DF9886">
            <wp:extent cx="5728546" cy="1614805"/>
            <wp:effectExtent l="0" t="0" r="0" b="0"/>
            <wp:docPr id="9399770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3474" cy="1627470"/>
                    </a:xfrm>
                    <a:prstGeom prst="rect">
                      <a:avLst/>
                    </a:prstGeom>
                    <a:noFill/>
                    <a:ln>
                      <a:noFill/>
                    </a:ln>
                  </pic:spPr>
                </pic:pic>
              </a:graphicData>
            </a:graphic>
          </wp:inline>
        </w:drawing>
      </w:r>
    </w:p>
    <w:p w14:paraId="6A05A809" w14:textId="77777777" w:rsidR="0082548E" w:rsidRDefault="0082548E" w:rsidP="0075624D">
      <w:pPr>
        <w:tabs>
          <w:tab w:val="left" w:pos="426"/>
          <w:tab w:val="left" w:pos="1701"/>
        </w:tabs>
        <w:spacing w:after="0" w:line="240" w:lineRule="auto"/>
        <w:jc w:val="center"/>
        <w:rPr>
          <w:bCs/>
          <w:sz w:val="28"/>
          <w:szCs w:val="28"/>
        </w:rPr>
      </w:pPr>
    </w:p>
    <w:p w14:paraId="3E796456" w14:textId="77777777" w:rsidR="00B732E9" w:rsidRDefault="00B732E9" w:rsidP="0075624D">
      <w:pPr>
        <w:tabs>
          <w:tab w:val="left" w:pos="426"/>
          <w:tab w:val="left" w:pos="1701"/>
        </w:tabs>
        <w:spacing w:after="0" w:line="240" w:lineRule="auto"/>
        <w:jc w:val="center"/>
        <w:rPr>
          <w:bCs/>
          <w:sz w:val="28"/>
          <w:szCs w:val="28"/>
        </w:rPr>
      </w:pPr>
    </w:p>
    <w:p w14:paraId="5A39BBE3" w14:textId="77777777" w:rsidR="00804922" w:rsidRDefault="00804922" w:rsidP="0075624D">
      <w:pPr>
        <w:snapToGrid w:val="0"/>
        <w:spacing w:after="0" w:line="240" w:lineRule="auto"/>
        <w:rPr>
          <w:b/>
          <w:i/>
          <w:color w:val="FFFFFF"/>
        </w:rPr>
      </w:pPr>
    </w:p>
    <w:p w14:paraId="41C8F396" w14:textId="14F38DAB" w:rsidR="00804922" w:rsidRDefault="00804922" w:rsidP="146695FD">
      <w:pPr>
        <w:spacing w:after="0"/>
        <w:rPr>
          <w:b/>
          <w:bCs/>
          <w:i/>
          <w:iCs/>
          <w:color w:val="FFFFFF"/>
        </w:rPr>
      </w:pPr>
    </w:p>
    <w:p w14:paraId="72A3D3EC" w14:textId="77777777" w:rsidR="00804922" w:rsidRDefault="00804922" w:rsidP="0075624D">
      <w:pPr>
        <w:tabs>
          <w:tab w:val="left" w:pos="426"/>
          <w:tab w:val="left" w:pos="2977"/>
        </w:tabs>
        <w:spacing w:after="0"/>
        <w:rPr>
          <w:rFonts w:cs="Tahoma"/>
          <w:bCs/>
          <w:sz w:val="16"/>
        </w:rPr>
      </w:pPr>
    </w:p>
    <w:p w14:paraId="6EC24EA4" w14:textId="639EAEC0" w:rsidR="00804922" w:rsidRDefault="00804922" w:rsidP="0075624D">
      <w:pPr>
        <w:tabs>
          <w:tab w:val="left" w:pos="426"/>
          <w:tab w:val="left" w:pos="2977"/>
        </w:tabs>
        <w:spacing w:after="0"/>
        <w:rPr>
          <w:rFonts w:cs="Tahoma"/>
          <w:bCs/>
          <w:sz w:val="28"/>
          <w:szCs w:val="28"/>
        </w:rPr>
      </w:pPr>
      <w:r>
        <w:rPr>
          <w:rFonts w:cs="Tahoma"/>
          <w:bCs/>
          <w:sz w:val="28"/>
          <w:szCs w:val="28"/>
        </w:rPr>
        <w:tab/>
        <w:t>Verfasser:</w:t>
      </w:r>
      <w:r>
        <w:rPr>
          <w:rFonts w:cs="Tahoma"/>
          <w:bCs/>
          <w:sz w:val="28"/>
          <w:szCs w:val="28"/>
        </w:rPr>
        <w:tab/>
      </w:r>
      <w:r w:rsidR="00043611">
        <w:rPr>
          <w:rFonts w:cs="Tahoma"/>
          <w:bCs/>
          <w:sz w:val="28"/>
          <w:szCs w:val="28"/>
        </w:rPr>
        <w:t xml:space="preserve">Janina </w:t>
      </w:r>
      <w:r w:rsidR="00CE330E">
        <w:rPr>
          <w:rFonts w:cs="Tahoma"/>
          <w:bCs/>
          <w:sz w:val="28"/>
          <w:szCs w:val="28"/>
        </w:rPr>
        <w:t>KOWATSCH</w:t>
      </w:r>
    </w:p>
    <w:p w14:paraId="32254091" w14:textId="5A192EC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00043611">
        <w:rPr>
          <w:rFonts w:cs="Tahoma"/>
          <w:bCs/>
          <w:sz w:val="28"/>
          <w:szCs w:val="28"/>
        </w:rPr>
        <w:t>Maximilian</w:t>
      </w:r>
      <w:r w:rsidR="00CE330E">
        <w:rPr>
          <w:rFonts w:cs="Tahoma"/>
          <w:bCs/>
          <w:sz w:val="28"/>
          <w:szCs w:val="28"/>
        </w:rPr>
        <w:t xml:space="preserve"> LANGER</w:t>
      </w:r>
    </w:p>
    <w:p w14:paraId="4BCC502A" w14:textId="15575923" w:rsidR="00804922" w:rsidRDefault="00804922" w:rsidP="0075624D">
      <w:pPr>
        <w:tabs>
          <w:tab w:val="left" w:pos="426"/>
          <w:tab w:val="left" w:pos="2977"/>
        </w:tabs>
        <w:spacing w:after="0"/>
        <w:rPr>
          <w:rFonts w:cs="Tahoma"/>
          <w:bCs/>
          <w:sz w:val="28"/>
          <w:szCs w:val="28"/>
        </w:rPr>
      </w:pPr>
      <w:r>
        <w:tab/>
      </w:r>
      <w:r>
        <w:tab/>
      </w:r>
      <w:r w:rsidR="00CE330E">
        <w:rPr>
          <w:rFonts w:cs="Tahoma"/>
          <w:bCs/>
          <w:sz w:val="28"/>
          <w:szCs w:val="28"/>
        </w:rPr>
        <w:t>Markus WANKE</w:t>
      </w:r>
    </w:p>
    <w:p w14:paraId="6CD33B02" w14:textId="50B2FFD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D0B940D" w14:textId="77777777"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E27B00A" w14:textId="77777777" w:rsidR="00804922" w:rsidRDefault="00804922" w:rsidP="0075624D">
      <w:pPr>
        <w:tabs>
          <w:tab w:val="left" w:pos="426"/>
          <w:tab w:val="left" w:pos="2977"/>
        </w:tabs>
        <w:spacing w:after="0"/>
        <w:rPr>
          <w:rFonts w:cs="Tahoma"/>
          <w:bCs/>
          <w:sz w:val="16"/>
          <w:szCs w:val="16"/>
        </w:rPr>
      </w:pPr>
    </w:p>
    <w:p w14:paraId="60061E4C" w14:textId="77777777" w:rsidR="00804922" w:rsidRDefault="00804922" w:rsidP="0075624D">
      <w:pPr>
        <w:tabs>
          <w:tab w:val="left" w:pos="426"/>
          <w:tab w:val="left" w:pos="2977"/>
        </w:tabs>
        <w:spacing w:after="0"/>
        <w:rPr>
          <w:rFonts w:cs="Tahoma"/>
          <w:bCs/>
          <w:sz w:val="16"/>
          <w:szCs w:val="16"/>
        </w:rPr>
      </w:pPr>
    </w:p>
    <w:p w14:paraId="7F5A6918" w14:textId="1704E228" w:rsidR="00804922" w:rsidRDefault="00804922" w:rsidP="0075624D">
      <w:pPr>
        <w:tabs>
          <w:tab w:val="left" w:pos="426"/>
          <w:tab w:val="left" w:pos="2977"/>
        </w:tabs>
        <w:spacing w:after="0"/>
        <w:rPr>
          <w:rFonts w:cs="Tahoma"/>
          <w:bCs/>
          <w:sz w:val="28"/>
          <w:szCs w:val="28"/>
        </w:rPr>
      </w:pPr>
      <w:r>
        <w:tab/>
      </w:r>
      <w:r>
        <w:rPr>
          <w:sz w:val="28"/>
          <w:szCs w:val="28"/>
        </w:rPr>
        <w:t>B</w:t>
      </w:r>
      <w:r>
        <w:rPr>
          <w:rFonts w:cs="Tahoma"/>
          <w:bCs/>
          <w:sz w:val="28"/>
          <w:szCs w:val="28"/>
        </w:rPr>
        <w:t>etreuer:</w:t>
      </w:r>
      <w:r>
        <w:rPr>
          <w:rFonts w:cs="Tahoma"/>
          <w:bCs/>
          <w:sz w:val="28"/>
          <w:szCs w:val="28"/>
        </w:rPr>
        <w:tab/>
      </w:r>
      <w:r w:rsidR="00036361" w:rsidRPr="00036361">
        <w:rPr>
          <w:rFonts w:cs="Tahoma"/>
          <w:bCs/>
          <w:sz w:val="28"/>
          <w:szCs w:val="28"/>
          <w:lang w:val="de-DE"/>
        </w:rPr>
        <w:t>Mag. Clemens Wiesinger, MBA</w:t>
      </w:r>
      <w:r>
        <w:rPr>
          <w:rFonts w:cs="Tahoma"/>
          <w:bCs/>
          <w:sz w:val="28"/>
          <w:szCs w:val="28"/>
        </w:rPr>
        <w:tab/>
      </w:r>
    </w:p>
    <w:p w14:paraId="3232B941" w14:textId="49207881" w:rsidR="00236A7A" w:rsidRPr="00C35D48"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Pr="00C35D48">
        <w:rPr>
          <w:rFonts w:cs="Tahoma"/>
          <w:bCs/>
          <w:sz w:val="28"/>
          <w:szCs w:val="28"/>
        </w:rPr>
        <w:tab/>
      </w:r>
    </w:p>
    <w:p w14:paraId="44EAFD9C" w14:textId="77777777" w:rsidR="00236A7A" w:rsidRPr="00C35D48" w:rsidRDefault="00236A7A" w:rsidP="00236A7A">
      <w:pPr>
        <w:tabs>
          <w:tab w:val="left" w:pos="426"/>
          <w:tab w:val="left" w:pos="2977"/>
        </w:tabs>
        <w:spacing w:after="0"/>
        <w:rPr>
          <w:rFonts w:cs="Tahoma"/>
          <w:bCs/>
          <w:sz w:val="28"/>
          <w:szCs w:val="28"/>
        </w:rPr>
      </w:pPr>
      <w:r w:rsidRPr="00C35D48">
        <w:rPr>
          <w:rFonts w:cs="Tahoma"/>
          <w:bCs/>
          <w:sz w:val="28"/>
          <w:szCs w:val="28"/>
        </w:rPr>
        <w:tab/>
      </w:r>
      <w:r w:rsidRPr="00C35D48">
        <w:rPr>
          <w:rFonts w:cs="Tahoma"/>
          <w:bCs/>
          <w:sz w:val="28"/>
          <w:szCs w:val="28"/>
        </w:rPr>
        <w:tab/>
      </w:r>
      <w:r w:rsidRPr="00C35D48">
        <w:rPr>
          <w:rFonts w:cs="Tahoma"/>
          <w:bCs/>
          <w:sz w:val="28"/>
          <w:szCs w:val="28"/>
        </w:rPr>
        <w:tab/>
      </w:r>
    </w:p>
    <w:p w14:paraId="4B94D5A5" w14:textId="77777777" w:rsidR="00804922" w:rsidRPr="00C35D48" w:rsidRDefault="00804922" w:rsidP="0075624D">
      <w:pPr>
        <w:tabs>
          <w:tab w:val="left" w:pos="426"/>
          <w:tab w:val="left" w:pos="2977"/>
        </w:tabs>
        <w:spacing w:after="0"/>
        <w:rPr>
          <w:rFonts w:cs="Tahoma"/>
          <w:bCs/>
          <w:sz w:val="16"/>
          <w:szCs w:val="16"/>
        </w:rPr>
      </w:pPr>
    </w:p>
    <w:p w14:paraId="3DEEC669" w14:textId="77777777" w:rsidR="00804922" w:rsidRPr="00C35D48" w:rsidRDefault="00804922" w:rsidP="0075624D">
      <w:pPr>
        <w:tabs>
          <w:tab w:val="left" w:pos="426"/>
          <w:tab w:val="left" w:pos="2977"/>
        </w:tabs>
        <w:spacing w:after="0"/>
        <w:rPr>
          <w:rFonts w:cs="Tahoma"/>
          <w:bCs/>
          <w:sz w:val="16"/>
          <w:szCs w:val="16"/>
        </w:rPr>
      </w:pPr>
    </w:p>
    <w:p w14:paraId="30A34A51" w14:textId="446F183E" w:rsidR="00804922" w:rsidRDefault="00804922" w:rsidP="0075624D">
      <w:pPr>
        <w:tabs>
          <w:tab w:val="left" w:pos="426"/>
          <w:tab w:val="left" w:pos="2977"/>
        </w:tabs>
        <w:spacing w:after="0"/>
        <w:rPr>
          <w:sz w:val="28"/>
          <w:szCs w:val="28"/>
        </w:rPr>
      </w:pPr>
      <w:r w:rsidRPr="00C35D48">
        <w:rPr>
          <w:sz w:val="28"/>
          <w:szCs w:val="28"/>
        </w:rPr>
        <w:tab/>
      </w:r>
      <w:r w:rsidR="00286FDC">
        <w:rPr>
          <w:sz w:val="28"/>
          <w:szCs w:val="28"/>
        </w:rPr>
        <w:t>Abteilung für Informatik – Software Engineering</w:t>
      </w:r>
      <w:r>
        <w:rPr>
          <w:sz w:val="28"/>
          <w:szCs w:val="28"/>
        </w:rPr>
        <w:t>, 5</w:t>
      </w:r>
      <w:r w:rsidR="0043356B">
        <w:rPr>
          <w:sz w:val="28"/>
          <w:szCs w:val="28"/>
        </w:rPr>
        <w:t>AH</w:t>
      </w:r>
      <w:r w:rsidR="00286FDC">
        <w:rPr>
          <w:sz w:val="28"/>
          <w:szCs w:val="28"/>
        </w:rPr>
        <w:t>IF</w:t>
      </w:r>
    </w:p>
    <w:p w14:paraId="3656B9AB" w14:textId="77777777" w:rsidR="00427956" w:rsidRDefault="00427956" w:rsidP="004240D6">
      <w:pPr>
        <w:tabs>
          <w:tab w:val="center" w:pos="4536"/>
          <w:tab w:val="right" w:pos="9072"/>
        </w:tabs>
        <w:spacing w:after="0"/>
        <w:ind w:right="-1"/>
        <w:rPr>
          <w:rFonts w:eastAsia="Helvetica" w:cs="Helvetica"/>
          <w:color w:val="181412"/>
        </w:rPr>
      </w:pPr>
    </w:p>
    <w:p w14:paraId="45FB0818" w14:textId="14A58038" w:rsidR="0082548E" w:rsidRPr="0082548E" w:rsidRDefault="0082548E" w:rsidP="004240D6">
      <w:pPr>
        <w:tabs>
          <w:tab w:val="center" w:pos="4678"/>
          <w:tab w:val="right" w:pos="9072"/>
        </w:tabs>
        <w:spacing w:after="0"/>
        <w:ind w:right="-1"/>
        <w:rPr>
          <w:rFonts w:eastAsia="Helvetica" w:cs="Helvetica"/>
          <w:color w:val="181412"/>
        </w:rPr>
        <w:sectPr w:rsidR="0082548E" w:rsidRPr="0082548E" w:rsidSect="00427956">
          <w:headerReference w:type="even" r:id="rId13"/>
          <w:headerReference w:type="default" r:id="rId14"/>
          <w:footerReference w:type="even" r:id="rId15"/>
          <w:footerReference w:type="default" r:id="rId16"/>
          <w:headerReference w:type="first" r:id="rId17"/>
          <w:footerReference w:type="first" r:id="rId18"/>
          <w:pgSz w:w="11906" w:h="16838" w:code="9"/>
          <w:pgMar w:top="2381" w:right="1134" w:bottom="1701" w:left="1701" w:header="1701" w:footer="563" w:gutter="0"/>
          <w:cols w:space="720"/>
        </w:sectPr>
      </w:pPr>
    </w:p>
    <w:p w14:paraId="3F9D2F77" w14:textId="77777777" w:rsidR="003E6907" w:rsidRDefault="003E6907" w:rsidP="336912B1">
      <w:pPr>
        <w:pStyle w:val="berschrift1nichtimInhaltsverzeichnis"/>
        <w:ind w:left="0" w:firstLine="0"/>
      </w:pPr>
      <w:bookmarkStart w:id="1" w:name="_Toc337631235"/>
      <w:r>
        <w:lastRenderedPageBreak/>
        <w:t>Verfassererklärung</w:t>
      </w:r>
      <w:bookmarkEnd w:id="1"/>
    </w:p>
    <w:p w14:paraId="6076CCA7" w14:textId="7A4F69E1" w:rsidR="4E19431C" w:rsidRDefault="4E19431C" w:rsidP="336912B1">
      <w:pPr>
        <w:rPr>
          <w:rFonts w:cs="Tahoma"/>
        </w:rPr>
      </w:pPr>
      <w:r w:rsidRPr="336912B1">
        <w:rPr>
          <w:rFonts w:cs="Tahoma"/>
        </w:rPr>
        <w:t>Ich erkläre, dass ich die vorliegende Diplomarbeit selbstständig und ohne fremde Hilfe verfasst, andere als die angegebenen Quellen und Hilfsmittel nicht benutzt, die aus anderen Werken übernommene Inhalte durch Quellenangaben erkenntlich gemacht, sowie durch Künstliche Intelligenz oder sonstige Tools generierte Inhalte unter Angabe von Prompt und Produktversion in der Quellenangabe gekennzeichnet habe.</w:t>
      </w:r>
    </w:p>
    <w:p w14:paraId="2F1402F9" w14:textId="541533DC" w:rsidR="0077755F" w:rsidRDefault="005A5FBA" w:rsidP="00192F39">
      <w:pPr>
        <w:rPr>
          <w:rFonts w:cs="Tahoma"/>
        </w:rPr>
      </w:pPr>
      <w:r>
        <w:rPr>
          <w:noProof/>
        </w:rPr>
        <w:drawing>
          <wp:inline distT="0" distB="0" distL="0" distR="0" wp14:anchorId="01093038" wp14:editId="6F9B079B">
            <wp:extent cx="5760085" cy="2626360"/>
            <wp:effectExtent l="0" t="0" r="0" b="2540"/>
            <wp:docPr id="1517480162" name="Grafik 9" descr="Ein Bild, das Text, Schrift, Screensho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80162" name="Grafik 9" descr="Ein Bild, das Text, Schrift, Screenshot, Logo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626360"/>
                    </a:xfrm>
                    <a:prstGeom prst="rect">
                      <a:avLst/>
                    </a:prstGeom>
                    <a:noFill/>
                    <a:ln>
                      <a:noFill/>
                    </a:ln>
                  </pic:spPr>
                </pic:pic>
              </a:graphicData>
            </a:graphic>
          </wp:inline>
        </w:drawing>
      </w:r>
    </w:p>
    <w:p w14:paraId="48D9EF38" w14:textId="5FD3015D" w:rsidR="00D134DC" w:rsidRDefault="00CE4478" w:rsidP="00CE4478">
      <w:pPr>
        <w:jc w:val="right"/>
        <w:rPr>
          <w:szCs w:val="22"/>
        </w:rPr>
      </w:pPr>
      <w:r w:rsidRPr="00CE4478">
        <w:rPr>
          <w:szCs w:val="22"/>
        </w:rPr>
        <w:t>Wien,</w:t>
      </w:r>
      <w:r w:rsidR="00D134DC" w:rsidRPr="00CE4478">
        <w:rPr>
          <w:szCs w:val="22"/>
        </w:rPr>
        <w:t xml:space="preserve"> </w:t>
      </w:r>
      <w:sdt>
        <w:sdtPr>
          <w:rPr>
            <w:szCs w:val="22"/>
          </w:rPr>
          <w:alias w:val="Veröffentlichungsdatum"/>
          <w:tag w:val=""/>
          <w:id w:val="390619148"/>
          <w:placeholder>
            <w:docPart w:val="82D4584056EC4E87B710D630BCF98772"/>
          </w:placeholder>
          <w:showingPlcHdr/>
          <w:dataBinding w:prefixMappings="xmlns:ns0='http://schemas.microsoft.com/office/2006/coverPageProps' " w:xpath="/ns0:CoverPageProperties[1]/ns0:PublishDate[1]" w:storeItemID="{55AF091B-3C7A-41E3-B477-F2FDAA23CFDA}"/>
          <w:date w:fullDate="2017-04-05T00:00:00Z">
            <w:dateFormat w:val="dd. MMMM yyyy"/>
            <w:lid w:val="de-AT"/>
            <w:storeMappedDataAs w:val="dateTime"/>
            <w:calendar w:val="gregorian"/>
          </w:date>
        </w:sdtPr>
        <w:sdtContent>
          <w:r w:rsidR="00C35D48" w:rsidRPr="00270E71">
            <w:rPr>
              <w:rStyle w:val="Platzhaltertext"/>
            </w:rPr>
            <w:t>[Veröffentlichungsdatum]</w:t>
          </w:r>
        </w:sdtContent>
      </w:sdt>
    </w:p>
    <w:p w14:paraId="049F31CB" w14:textId="77777777" w:rsidR="00CE4478" w:rsidRDefault="00CE4478" w:rsidP="00D134DC">
      <w:pPr>
        <w:rPr>
          <w:szCs w:val="22"/>
        </w:rPr>
      </w:pPr>
    </w:p>
    <w:p w14:paraId="53128261" w14:textId="77777777" w:rsidR="00D134DC" w:rsidRPr="00CE4478" w:rsidRDefault="00D134DC" w:rsidP="00D134DC">
      <w:pPr>
        <w:jc w:val="left"/>
        <w:rPr>
          <w:szCs w:val="22"/>
        </w:rPr>
      </w:pP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D134DC" w14:paraId="12A23F80" w14:textId="77777777" w:rsidTr="0041332E">
        <w:tc>
          <w:tcPr>
            <w:tcW w:w="3118" w:type="dxa"/>
          </w:tcPr>
          <w:p w14:paraId="2ABAC893" w14:textId="24F9AED5" w:rsidR="00D134DC" w:rsidRDefault="00AC2841" w:rsidP="0041332E">
            <w:pPr>
              <w:spacing w:after="0" w:line="240" w:lineRule="auto"/>
              <w:rPr>
                <w:szCs w:val="22"/>
              </w:rPr>
            </w:pPr>
            <w:r>
              <w:rPr>
                <w:szCs w:val="22"/>
              </w:rPr>
              <w:t xml:space="preserve">Janina </w:t>
            </w:r>
            <w:r w:rsidR="00511E16">
              <w:rPr>
                <w:szCs w:val="22"/>
              </w:rPr>
              <w:t>KOWATSCH</w:t>
            </w:r>
          </w:p>
        </w:tc>
        <w:tc>
          <w:tcPr>
            <w:tcW w:w="3261" w:type="dxa"/>
            <w:tcBorders>
              <w:bottom w:val="dotted" w:sz="4" w:space="0" w:color="auto"/>
            </w:tcBorders>
          </w:tcPr>
          <w:p w14:paraId="62486C05" w14:textId="77777777" w:rsidR="00D134DC" w:rsidRDefault="00D134DC" w:rsidP="0041332E">
            <w:pPr>
              <w:spacing w:after="0" w:line="240" w:lineRule="auto"/>
              <w:rPr>
                <w:szCs w:val="22"/>
              </w:rPr>
            </w:pPr>
          </w:p>
        </w:tc>
      </w:tr>
      <w:tr w:rsidR="00D134DC" w14:paraId="66B76C9C" w14:textId="77777777" w:rsidTr="0041332E">
        <w:tc>
          <w:tcPr>
            <w:tcW w:w="3118" w:type="dxa"/>
          </w:tcPr>
          <w:p w14:paraId="4101652C" w14:textId="77777777" w:rsidR="00D134DC" w:rsidRPr="00CE4478" w:rsidRDefault="00D134DC" w:rsidP="0041332E">
            <w:pPr>
              <w:spacing w:after="0" w:line="240" w:lineRule="auto"/>
              <w:rPr>
                <w:rFonts w:cs="Tahoma"/>
                <w:bCs/>
                <w:szCs w:val="22"/>
                <w:highlight w:val="yellow"/>
              </w:rPr>
            </w:pPr>
          </w:p>
        </w:tc>
        <w:tc>
          <w:tcPr>
            <w:tcW w:w="3261" w:type="dxa"/>
            <w:tcBorders>
              <w:top w:val="dotted" w:sz="4" w:space="0" w:color="auto"/>
            </w:tcBorders>
          </w:tcPr>
          <w:p w14:paraId="78B848DF" w14:textId="77777777" w:rsidR="00D134DC" w:rsidRPr="00D134DC" w:rsidRDefault="00D134DC" w:rsidP="0041332E">
            <w:pPr>
              <w:spacing w:after="0" w:line="240" w:lineRule="auto"/>
              <w:jc w:val="center"/>
              <w:rPr>
                <w:sz w:val="16"/>
                <w:szCs w:val="16"/>
              </w:rPr>
            </w:pPr>
            <w:r w:rsidRPr="00D134DC">
              <w:rPr>
                <w:sz w:val="16"/>
                <w:szCs w:val="16"/>
              </w:rPr>
              <w:t>Unterschrift</w:t>
            </w:r>
          </w:p>
        </w:tc>
      </w:tr>
    </w:tbl>
    <w:p w14:paraId="4B99056E" w14:textId="77777777" w:rsidR="00A26FFF" w:rsidRDefault="00A26FFF" w:rsidP="00A26FFF">
      <w:pPr>
        <w:rPr>
          <w:szCs w:val="22"/>
        </w:rPr>
      </w:pPr>
    </w:p>
    <w:p w14:paraId="1299C43A" w14:textId="77777777" w:rsidR="00931BE9" w:rsidRDefault="00931BE9" w:rsidP="00931BE9">
      <w:pPr>
        <w:rPr>
          <w:szCs w:val="22"/>
        </w:rPr>
      </w:pP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1CCB20EB" w14:textId="77777777" w:rsidTr="007D3DF8">
        <w:tc>
          <w:tcPr>
            <w:tcW w:w="3118" w:type="dxa"/>
          </w:tcPr>
          <w:p w14:paraId="1DC28EE2" w14:textId="4C2DE683" w:rsidR="00931BE9" w:rsidRDefault="00AC2841" w:rsidP="007D3DF8">
            <w:pPr>
              <w:spacing w:after="0" w:line="240" w:lineRule="auto"/>
              <w:rPr>
                <w:szCs w:val="22"/>
              </w:rPr>
            </w:pPr>
            <w:r>
              <w:rPr>
                <w:szCs w:val="22"/>
              </w:rPr>
              <w:t xml:space="preserve">Maximilian </w:t>
            </w:r>
            <w:r w:rsidR="00511E16">
              <w:rPr>
                <w:szCs w:val="22"/>
              </w:rPr>
              <w:t>LANGER</w:t>
            </w:r>
          </w:p>
        </w:tc>
        <w:tc>
          <w:tcPr>
            <w:tcW w:w="3261" w:type="dxa"/>
            <w:tcBorders>
              <w:bottom w:val="dotted" w:sz="4" w:space="0" w:color="auto"/>
            </w:tcBorders>
          </w:tcPr>
          <w:p w14:paraId="4DDBEF00" w14:textId="77777777" w:rsidR="00931BE9" w:rsidRDefault="00931BE9" w:rsidP="007D3DF8">
            <w:pPr>
              <w:spacing w:after="0" w:line="240" w:lineRule="auto"/>
              <w:rPr>
                <w:szCs w:val="22"/>
              </w:rPr>
            </w:pPr>
          </w:p>
        </w:tc>
      </w:tr>
      <w:tr w:rsidR="00931BE9" w14:paraId="31F7CE93" w14:textId="77777777" w:rsidTr="007D3DF8">
        <w:tc>
          <w:tcPr>
            <w:tcW w:w="3118" w:type="dxa"/>
          </w:tcPr>
          <w:p w14:paraId="3461D779"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07F815AE"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3CF2D8B6" w14:textId="77777777" w:rsidR="00931BE9" w:rsidRDefault="00931BE9" w:rsidP="00931BE9">
      <w:pPr>
        <w:rPr>
          <w:szCs w:val="22"/>
        </w:rPr>
      </w:pPr>
    </w:p>
    <w:p w14:paraId="0FB78278" w14:textId="77777777" w:rsidR="00931BE9" w:rsidRDefault="00931BE9" w:rsidP="00931BE9">
      <w:pPr>
        <w:rPr>
          <w:szCs w:val="22"/>
        </w:rPr>
      </w:pPr>
    </w:p>
    <w:tbl>
      <w:tblPr>
        <w:tblStyle w:val="Tabellenraster"/>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74235AFB" w14:textId="77777777" w:rsidTr="007D3DF8">
        <w:tc>
          <w:tcPr>
            <w:tcW w:w="3118" w:type="dxa"/>
          </w:tcPr>
          <w:p w14:paraId="72C2A829" w14:textId="13ECBF2E" w:rsidR="00931BE9" w:rsidRDefault="00511E16" w:rsidP="007D3DF8">
            <w:pPr>
              <w:spacing w:after="0" w:line="240" w:lineRule="auto"/>
              <w:rPr>
                <w:szCs w:val="22"/>
              </w:rPr>
            </w:pPr>
            <w:r>
              <w:rPr>
                <w:szCs w:val="22"/>
              </w:rPr>
              <w:t>Markus WANKE</w:t>
            </w:r>
          </w:p>
        </w:tc>
        <w:tc>
          <w:tcPr>
            <w:tcW w:w="3261" w:type="dxa"/>
            <w:tcBorders>
              <w:bottom w:val="dotted" w:sz="4" w:space="0" w:color="auto"/>
            </w:tcBorders>
          </w:tcPr>
          <w:p w14:paraId="1FC39945" w14:textId="77777777" w:rsidR="00931BE9" w:rsidRDefault="00931BE9" w:rsidP="007D3DF8">
            <w:pPr>
              <w:spacing w:after="0" w:line="240" w:lineRule="auto"/>
              <w:rPr>
                <w:szCs w:val="22"/>
              </w:rPr>
            </w:pPr>
          </w:p>
        </w:tc>
      </w:tr>
      <w:tr w:rsidR="00931BE9" w14:paraId="60520C57" w14:textId="77777777" w:rsidTr="007D3DF8">
        <w:tc>
          <w:tcPr>
            <w:tcW w:w="3118" w:type="dxa"/>
          </w:tcPr>
          <w:p w14:paraId="0562CB0E"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40D9E44B"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5997CC1D" w14:textId="77777777" w:rsidR="00931BE9" w:rsidRDefault="00931BE9" w:rsidP="00931BE9">
      <w:pPr>
        <w:rPr>
          <w:szCs w:val="22"/>
        </w:rPr>
      </w:pPr>
    </w:p>
    <w:p w14:paraId="6B699379" w14:textId="1885FFED" w:rsidR="003E6907" w:rsidRDefault="003E6907" w:rsidP="1219851D">
      <w:pPr>
        <w:rPr>
          <w:szCs w:val="22"/>
        </w:rPr>
      </w:pPr>
    </w:p>
    <w:p w14:paraId="48F77804" w14:textId="3D7403B8" w:rsidR="005B2B56" w:rsidRDefault="00A14F8D" w:rsidP="00F94CBA">
      <w:pPr>
        <w:pStyle w:val="berschrift1nichtimInhaltsverzeichnis"/>
      </w:pPr>
      <w:bookmarkStart w:id="2" w:name="_Toc337631237"/>
      <w:r>
        <w:lastRenderedPageBreak/>
        <w:t>Kurzfassung</w:t>
      </w:r>
      <w:bookmarkEnd w:id="2"/>
    </w:p>
    <w:p w14:paraId="2E70CD7C" w14:textId="77777777" w:rsidR="002604CC" w:rsidRDefault="002604CC" w:rsidP="002604CC">
      <w:pPr>
        <w:pStyle w:val="berschrift4"/>
      </w:pPr>
      <w:r w:rsidRPr="002604CC">
        <w:t>Hintergrund</w:t>
      </w:r>
    </w:p>
    <w:p w14:paraId="68126363" w14:textId="7443250E" w:rsidR="002604CC" w:rsidRDefault="002604CC" w:rsidP="002604CC">
      <w:r w:rsidRPr="002604CC">
        <w:t xml:space="preserve">Das Projekt </w:t>
      </w:r>
      <w:r w:rsidRPr="002604CC">
        <w:rPr>
          <w:i/>
          <w:iCs/>
        </w:rPr>
        <w:t>Nimbus</w:t>
      </w:r>
      <w:r w:rsidRPr="002604CC">
        <w:t xml:space="preserve"> wurde im Rahmen der Diplomarbeit an der HTL Donaustadt entwickelt und verfolgt das Ziel, die Mobilität und Sicherheit von blinden und sehbeeinträchtigten Personen im öffentlichen Raum zu verbessern. </w:t>
      </w:r>
      <w:r w:rsidRPr="002604CC">
        <w:rPr>
          <w:i/>
          <w:iCs/>
        </w:rPr>
        <w:t>Nimbus</w:t>
      </w:r>
      <w:r w:rsidRPr="002604CC">
        <w:t xml:space="preserve"> bietet eine technische Assistenzlösung, die moderne Drohnentechnologie mit KI-gestützter Hinderniserkennung und einer barrierefreien mobilen App kombiniert.</w:t>
      </w:r>
    </w:p>
    <w:p w14:paraId="409AD406" w14:textId="77777777" w:rsidR="002604CC" w:rsidRDefault="002604CC" w:rsidP="002604CC">
      <w:pPr>
        <w:pStyle w:val="berschrift4"/>
      </w:pPr>
      <w:r w:rsidRPr="002604CC">
        <w:t>Vorgehen</w:t>
      </w:r>
    </w:p>
    <w:p w14:paraId="631ECB13" w14:textId="2857BA92" w:rsidR="002604CC" w:rsidRDefault="002604CC" w:rsidP="002604CC">
      <w:r w:rsidRPr="002604CC">
        <w:t>Das entwickelte System besteht aus einer tragbaren Drohne, die mithilfe von Sensorik und</w:t>
      </w:r>
      <w:r w:rsidR="000C4165">
        <w:t xml:space="preserve"> einer</w:t>
      </w:r>
      <w:r w:rsidRPr="002604CC">
        <w:t xml:space="preserve"> Kamera die Umgebung erfasst und potenzielle Hindernisse erkennt. Die erfassten Daten werden in Echtzeit an eine mobile App übertragen, die speziell für die Anforderungen blinder und sehbeeinträchtigter Personen entwickelt wurde. Die Rückmeldungen erfolgen akustisch, haptisch und visuell über die App. Ergänzend wurde ein </w:t>
      </w:r>
      <w:r w:rsidR="00B86C8C">
        <w:t>modernisiertem</w:t>
      </w:r>
      <w:r w:rsidR="00B86C8C" w:rsidRPr="002604CC">
        <w:t xml:space="preserve"> </w:t>
      </w:r>
      <w:r w:rsidRPr="002604CC">
        <w:t xml:space="preserve">Drohnenkoffer entwickelt, </w:t>
      </w:r>
      <w:r w:rsidR="00FA730D">
        <w:t xml:space="preserve">welcher </w:t>
      </w:r>
      <w:r w:rsidRPr="002604CC">
        <w:t>die Drohne auflädt</w:t>
      </w:r>
      <w:r w:rsidR="000E172C">
        <w:t xml:space="preserve"> und sicher </w:t>
      </w:r>
      <w:r w:rsidR="00AC101E">
        <w:t>lagert</w:t>
      </w:r>
      <w:r w:rsidRPr="002604CC">
        <w:t>. Ein zusätzlicher Show-Modus macht die Technologie in Bildungskontexten und auf Veranstaltungen erlebbar.</w:t>
      </w:r>
    </w:p>
    <w:p w14:paraId="205424F6" w14:textId="77777777" w:rsidR="002604CC" w:rsidRDefault="002604CC" w:rsidP="002604CC">
      <w:pPr>
        <w:pStyle w:val="berschrift4"/>
      </w:pPr>
      <w:r w:rsidRPr="002604CC">
        <w:t>Ergebnisse</w:t>
      </w:r>
    </w:p>
    <w:p w14:paraId="3E284C3C" w14:textId="252BB576" w:rsidR="002604CC" w:rsidRPr="002604CC" w:rsidRDefault="002604CC" w:rsidP="002604CC">
      <w:r w:rsidRPr="002604CC">
        <w:t>Das Projektteam konnte einen funktionsfähigen Prototyp realisieren, der Hindernisse in Echtzeit erkennt und relevante Navigationshinweise</w:t>
      </w:r>
      <w:r w:rsidR="003E421C">
        <w:t xml:space="preserve"> und</w:t>
      </w:r>
      <w:r w:rsidR="004C0F37">
        <w:t xml:space="preserve"> Hindernisshinweise</w:t>
      </w:r>
      <w:r w:rsidRPr="002604CC">
        <w:t xml:space="preserve"> an die </w:t>
      </w:r>
      <w:r w:rsidR="00A959A3" w:rsidRPr="002604CC">
        <w:t>Nutzerinnen</w:t>
      </w:r>
      <w:r w:rsidRPr="002604CC">
        <w:t xml:space="preserve"> </w:t>
      </w:r>
      <w:r w:rsidR="00A959A3">
        <w:t xml:space="preserve">und </w:t>
      </w:r>
      <w:r w:rsidRPr="002604CC">
        <w:t xml:space="preserve">Nutzer übermittelt. Die entwickelte App erfüllt die gängigen Barrierefreiheitsstandards (u. a. WCAG, EN 301 549) und wurde mithilfe von </w:t>
      </w:r>
      <w:r w:rsidR="00B17646">
        <w:t>A</w:t>
      </w:r>
      <w:r w:rsidR="00B17646" w:rsidRPr="00B17646">
        <w:t>ccessibility</w:t>
      </w:r>
      <w:r w:rsidRPr="002604CC">
        <w:t>-</w:t>
      </w:r>
      <w:r w:rsidR="00661219">
        <w:t>Tools</w:t>
      </w:r>
      <w:r w:rsidRPr="002604CC">
        <w:t xml:space="preserve"> verbessert. Der integrierte Koffer erhöht die Alltagstauglichkeit erheblich, da er Transport, Energieversorgung und Bedienbarkeit vereint.</w:t>
      </w:r>
    </w:p>
    <w:p w14:paraId="24965335" w14:textId="77777777" w:rsidR="002604CC" w:rsidRDefault="002604CC" w:rsidP="002604CC">
      <w:pPr>
        <w:pStyle w:val="berschrift4"/>
      </w:pPr>
      <w:r w:rsidRPr="002604CC">
        <w:t>Diskussion</w:t>
      </w:r>
    </w:p>
    <w:p w14:paraId="2B01785C" w14:textId="6F195B1E" w:rsidR="002604CC" w:rsidRPr="002604CC" w:rsidRDefault="002604CC" w:rsidP="002604CC">
      <w:r w:rsidRPr="002604CC">
        <w:rPr>
          <w:i/>
          <w:iCs/>
        </w:rPr>
        <w:t>Nimbus</w:t>
      </w:r>
      <w:r w:rsidRPr="002604CC">
        <w:t xml:space="preserve"> stellt einen innovativen Beitrag im Bereich assistiver Technologien dar. Durch die Kombination aus Drohne, KI, barrierefreier App und </w:t>
      </w:r>
      <w:r w:rsidR="00761C42">
        <w:t>modernisiertem</w:t>
      </w:r>
      <w:r w:rsidRPr="002604CC">
        <w:t xml:space="preserve"> Koffer wird ein bislang nicht abgedeckter Bedarf adressiert. Die modulare Systemarchitektur ermöglicht zukünftige Erweiterungen, z. B. durch zusätzliche Sensoren oder intelligente Missionsplanung. Die Erkenntnisse aus diesem Projekt leisten einen Beitrag zur Inklusion und zeigen neue Wege auf, wie technische Systeme zur gesellschaftlichen Teilhabe beitragen können.</w:t>
      </w:r>
    </w:p>
    <w:p w14:paraId="00BBF458" w14:textId="77777777" w:rsidR="002604CC" w:rsidRDefault="002604CC" w:rsidP="002604CC">
      <w:pPr>
        <w:pStyle w:val="berschrift4"/>
      </w:pPr>
      <w:r w:rsidRPr="002604CC">
        <w:t>Schlüsselwörter</w:t>
      </w:r>
    </w:p>
    <w:p w14:paraId="4811A5BA" w14:textId="6B097C34" w:rsidR="002A634D" w:rsidRPr="00F94CBA" w:rsidRDefault="002604CC" w:rsidP="002604CC">
      <w:r w:rsidRPr="002604CC">
        <w:t xml:space="preserve">Assistive Technologie, Barrierefreiheit, Künstliche Intelligenz, Drohne, </w:t>
      </w:r>
      <w:r w:rsidR="002E03A5">
        <w:t>MAVLink,</w:t>
      </w:r>
      <w:r w:rsidRPr="002604CC">
        <w:t xml:space="preserve"> Mobile App, Drohnenkoffer, Echtzeit-Hinderniserkennung, </w:t>
      </w:r>
      <w:r w:rsidR="003C781B">
        <w:t xml:space="preserve">YOLO, </w:t>
      </w:r>
      <w:r w:rsidRPr="002604CC">
        <w:t>Flutter, TensorFlow, Firebase, UX-Design</w:t>
      </w:r>
    </w:p>
    <w:p w14:paraId="7CBFD60A" w14:textId="77777777" w:rsidR="00A14F8D" w:rsidRPr="00155BB5" w:rsidRDefault="00A14F8D" w:rsidP="00155BB5">
      <w:pPr>
        <w:pStyle w:val="berschrift1nichtimInhaltsverzeichnis"/>
        <w:ind w:left="0" w:firstLine="0"/>
        <w:rPr>
          <w:lang w:val="en-GB"/>
        </w:rPr>
      </w:pPr>
      <w:bookmarkStart w:id="3" w:name="_Toc337631238"/>
      <w:r w:rsidRPr="00155BB5">
        <w:rPr>
          <w:lang w:val="en-GB"/>
        </w:rPr>
        <w:lastRenderedPageBreak/>
        <w:t>Abstract</w:t>
      </w:r>
      <w:bookmarkEnd w:id="3"/>
    </w:p>
    <w:p w14:paraId="389BED55" w14:textId="77777777" w:rsidR="00F239CB" w:rsidRPr="00F239CB" w:rsidRDefault="00F239CB" w:rsidP="00F239CB">
      <w:pPr>
        <w:pStyle w:val="berschrift4"/>
        <w:rPr>
          <w:lang w:val="en-GB"/>
        </w:rPr>
      </w:pPr>
      <w:r w:rsidRPr="00F239CB">
        <w:rPr>
          <w:lang w:val="en-GB"/>
        </w:rPr>
        <w:t>Background</w:t>
      </w:r>
    </w:p>
    <w:p w14:paraId="2001BB57" w14:textId="51A0E92A" w:rsidR="00F239CB" w:rsidRPr="00F239CB" w:rsidRDefault="00F239CB" w:rsidP="00F239CB">
      <w:pPr>
        <w:rPr>
          <w:lang w:val="en-GB"/>
        </w:rPr>
      </w:pPr>
      <w:r w:rsidRPr="00F239CB">
        <w:rPr>
          <w:lang w:val="en-GB"/>
        </w:rPr>
        <w:t>The Nimbus project was developed as part of a diploma thesis at HTL Donaustadt and aims to improve the mobility and safety of blind and visually impaired individuals in public spaces. Nimbus offers a technical assistance solution that combines modern drone technology with AI-powered obstacle detection and an accessible mobile application.</w:t>
      </w:r>
    </w:p>
    <w:p w14:paraId="7D7CC8A0" w14:textId="77777777" w:rsidR="00F239CB" w:rsidRPr="00F239CB" w:rsidRDefault="00F239CB" w:rsidP="00F239CB">
      <w:pPr>
        <w:pStyle w:val="berschrift4"/>
        <w:rPr>
          <w:lang w:val="en-GB"/>
        </w:rPr>
      </w:pPr>
      <w:r w:rsidRPr="00F239CB">
        <w:rPr>
          <w:lang w:val="en-GB"/>
        </w:rPr>
        <w:t>Approach</w:t>
      </w:r>
    </w:p>
    <w:p w14:paraId="5339C2C7" w14:textId="41A9904F" w:rsidR="00F239CB" w:rsidRPr="00F239CB" w:rsidRDefault="00F239CB" w:rsidP="00F239CB">
      <w:pPr>
        <w:rPr>
          <w:lang w:val="en-GB"/>
        </w:rPr>
      </w:pPr>
      <w:r w:rsidRPr="00F239CB">
        <w:rPr>
          <w:lang w:val="en-GB"/>
        </w:rPr>
        <w:t>The developed system consists of a portable drone that uses sensors and a camera to capture the surroundings and identify potential obstacles. The collected data is transmitted in real time to a mobile app specifically designed for the needs of blind and visually impaired users. Feedback is provided acoustically, haptically and visually via the app. In addition, a modernised drone case was developed, which charges the drone and ensures safe storage. A supplementary showcase mode makes the technology accessible in educational contexts and at public events.</w:t>
      </w:r>
    </w:p>
    <w:p w14:paraId="69F23D22" w14:textId="77777777" w:rsidR="00F239CB" w:rsidRPr="00F239CB" w:rsidRDefault="00F239CB" w:rsidP="00F239CB">
      <w:pPr>
        <w:pStyle w:val="berschrift4"/>
        <w:rPr>
          <w:lang w:val="en-GB"/>
        </w:rPr>
      </w:pPr>
      <w:r w:rsidRPr="00F239CB">
        <w:rPr>
          <w:lang w:val="en-GB"/>
        </w:rPr>
        <w:t>Results</w:t>
      </w:r>
    </w:p>
    <w:p w14:paraId="26EA9401" w14:textId="3DA98000" w:rsidR="00F239CB" w:rsidRPr="00F239CB" w:rsidRDefault="00F239CB" w:rsidP="00F239CB">
      <w:pPr>
        <w:rPr>
          <w:lang w:val="en-GB"/>
        </w:rPr>
      </w:pPr>
      <w:r w:rsidRPr="00F239CB">
        <w:rPr>
          <w:lang w:val="en-GB"/>
        </w:rPr>
        <w:t>The project team successfully developed a functional prototype that recognises obstacles in real time and provides relevant navigation and obstacle alerts to the users. The mobile app complies with common accessibility standards (e.g. WCAG, EN 301 549) and was enhanced using accessibility tools. The integrated case significantly improves everyday usability by combining transport, power supply and ease of handling.</w:t>
      </w:r>
    </w:p>
    <w:p w14:paraId="103CB884" w14:textId="77777777" w:rsidR="00F239CB" w:rsidRPr="00F239CB" w:rsidRDefault="00F239CB" w:rsidP="00F239CB">
      <w:pPr>
        <w:pStyle w:val="berschrift4"/>
        <w:rPr>
          <w:lang w:val="en-GB"/>
        </w:rPr>
      </w:pPr>
      <w:r w:rsidRPr="00F239CB">
        <w:rPr>
          <w:lang w:val="en-GB"/>
        </w:rPr>
        <w:t>Discussion</w:t>
      </w:r>
    </w:p>
    <w:p w14:paraId="264876C3" w14:textId="4DADB09B" w:rsidR="00F239CB" w:rsidRPr="00F239CB" w:rsidRDefault="00F239CB" w:rsidP="00F239CB">
      <w:pPr>
        <w:rPr>
          <w:lang w:val="en-GB"/>
        </w:rPr>
      </w:pPr>
      <w:r w:rsidRPr="00F239CB">
        <w:rPr>
          <w:lang w:val="en-GB"/>
        </w:rPr>
        <w:t>Nimbus represents an innovative contribution to the field of assistive technologies. Through the combination of drone, AI, accessible app and advanced carrying case, it addresses an unmet need. The modular system architecture enables future expansions, such as additional sensors or intelligent mission planning. The insights gained from this project contribute to inclusion and demonstrate new ways in which technical systems can support social participation.</w:t>
      </w:r>
    </w:p>
    <w:p w14:paraId="4500D0FC" w14:textId="77777777" w:rsidR="00F239CB" w:rsidRPr="00F239CB" w:rsidRDefault="00F239CB" w:rsidP="00F239CB">
      <w:pPr>
        <w:pStyle w:val="berschrift4"/>
        <w:rPr>
          <w:lang w:val="en-GB"/>
        </w:rPr>
      </w:pPr>
      <w:r w:rsidRPr="00F239CB">
        <w:rPr>
          <w:lang w:val="en-GB"/>
        </w:rPr>
        <w:t>Keywords</w:t>
      </w:r>
    </w:p>
    <w:p w14:paraId="4B5E2B96" w14:textId="77777777" w:rsidR="00F239CB" w:rsidRPr="00F239CB" w:rsidRDefault="00F239CB" w:rsidP="00F239CB">
      <w:pPr>
        <w:rPr>
          <w:lang w:val="en-GB"/>
        </w:rPr>
      </w:pPr>
      <w:r w:rsidRPr="00F239CB">
        <w:rPr>
          <w:lang w:val="en-GB"/>
        </w:rPr>
        <w:t>Assistive technology, Accessibility, Artificial Intelligence, Drone, MAVLink, Mobile App, Drone Case, Real-Time Obstacle Detection, YOLO, Flutter, TensorFlow, Firebase, UX Design</w:t>
      </w:r>
    </w:p>
    <w:p w14:paraId="7F51CE9B" w14:textId="77777777" w:rsidR="00985E39" w:rsidRDefault="00985E39" w:rsidP="00683F7A">
      <w:pPr>
        <w:rPr>
          <w:lang w:val="en-GB"/>
        </w:rPr>
      </w:pPr>
    </w:p>
    <w:p w14:paraId="3D076DBE" w14:textId="4AD92D2A" w:rsidR="00985E39" w:rsidRPr="009B4FBA" w:rsidRDefault="00985E39" w:rsidP="009B4FBA">
      <w:pPr>
        <w:pStyle w:val="berschrift1nichtimInhaltsverzeichnis"/>
      </w:pPr>
      <w:bookmarkStart w:id="4" w:name="_Toc337631239"/>
      <w:r>
        <w:lastRenderedPageBreak/>
        <w:t>Inhaltsverzeichnis</w:t>
      </w:r>
      <w:bookmarkEnd w:id="4"/>
    </w:p>
    <w:p w14:paraId="7C6E7056" w14:textId="7A2B0F2C" w:rsidR="00E135F7" w:rsidRDefault="00290BE7">
      <w:pPr>
        <w:pStyle w:val="Verzeichnis1"/>
        <w:rPr>
          <w:rFonts w:asciiTheme="minorHAnsi" w:eastAsiaTheme="minorEastAsia" w:hAnsiTheme="minorHAnsi" w:cstheme="minorBidi"/>
          <w:noProof/>
          <w:kern w:val="2"/>
          <w:sz w:val="24"/>
          <w:lang w:val="de-DE" w:eastAsia="de-DE"/>
          <w14:ligatures w14:val="standardContextual"/>
        </w:rPr>
      </w:pPr>
      <w:r>
        <w:fldChar w:fldCharType="begin"/>
      </w:r>
      <w:r w:rsidR="221C6B59">
        <w:instrText xml:space="preserve"> TOC \o "2-3" \h \z \t "Überschrift 1;1" </w:instrText>
      </w:r>
      <w:r>
        <w:fldChar w:fldCharType="separate"/>
      </w:r>
      <w:hyperlink w:anchor="_Toc195651924" w:history="1">
        <w:r w:rsidR="00E135F7" w:rsidRPr="003D471F">
          <w:rPr>
            <w:rStyle w:val="Hyperlink"/>
            <w:noProof/>
          </w:rPr>
          <w:t>1</w:t>
        </w:r>
        <w:r w:rsidR="00E135F7">
          <w:rPr>
            <w:rFonts w:asciiTheme="minorHAnsi" w:eastAsiaTheme="minorEastAsia" w:hAnsiTheme="minorHAnsi" w:cstheme="minorBidi"/>
            <w:noProof/>
            <w:kern w:val="2"/>
            <w:sz w:val="24"/>
            <w:lang w:val="de-DE" w:eastAsia="de-DE"/>
            <w14:ligatures w14:val="standardContextual"/>
          </w:rPr>
          <w:tab/>
        </w:r>
        <w:r w:rsidR="00E135F7" w:rsidRPr="003D471F">
          <w:rPr>
            <w:rStyle w:val="Hyperlink"/>
            <w:noProof/>
          </w:rPr>
          <w:t>Einleitung</w:t>
        </w:r>
        <w:r w:rsidR="00E135F7">
          <w:rPr>
            <w:noProof/>
            <w:webHidden/>
          </w:rPr>
          <w:tab/>
        </w:r>
        <w:r w:rsidR="00E135F7">
          <w:rPr>
            <w:noProof/>
            <w:webHidden/>
          </w:rPr>
          <w:fldChar w:fldCharType="begin"/>
        </w:r>
        <w:r w:rsidR="00E135F7">
          <w:rPr>
            <w:noProof/>
            <w:webHidden/>
          </w:rPr>
          <w:instrText xml:space="preserve"> PAGEREF _Toc195651924 \h </w:instrText>
        </w:r>
        <w:r w:rsidR="00E135F7">
          <w:rPr>
            <w:noProof/>
            <w:webHidden/>
          </w:rPr>
        </w:r>
        <w:r w:rsidR="00E135F7">
          <w:rPr>
            <w:noProof/>
            <w:webHidden/>
          </w:rPr>
          <w:fldChar w:fldCharType="separate"/>
        </w:r>
        <w:r w:rsidR="00E135F7">
          <w:rPr>
            <w:noProof/>
            <w:webHidden/>
          </w:rPr>
          <w:t>8</w:t>
        </w:r>
        <w:r w:rsidR="00E135F7">
          <w:rPr>
            <w:noProof/>
            <w:webHidden/>
          </w:rPr>
          <w:fldChar w:fldCharType="end"/>
        </w:r>
      </w:hyperlink>
    </w:p>
    <w:p w14:paraId="33D88F79" w14:textId="55E09927" w:rsidR="00E135F7" w:rsidRDefault="00E135F7">
      <w:pPr>
        <w:pStyle w:val="Verzeichnis1"/>
        <w:rPr>
          <w:rFonts w:asciiTheme="minorHAnsi" w:eastAsiaTheme="minorEastAsia" w:hAnsiTheme="minorHAnsi" w:cstheme="minorBidi"/>
          <w:noProof/>
          <w:kern w:val="2"/>
          <w:sz w:val="24"/>
          <w:lang w:val="de-DE" w:eastAsia="de-DE"/>
          <w14:ligatures w14:val="standardContextual"/>
        </w:rPr>
      </w:pPr>
      <w:hyperlink w:anchor="_Toc195651925" w:history="1">
        <w:r w:rsidRPr="003D471F">
          <w:rPr>
            <w:rStyle w:val="Hyperlink"/>
            <w:noProof/>
          </w:rPr>
          <w:t>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Best Practices zur Entwicklung einer barrierefreien App zur Drohnensteuerung</w:t>
        </w:r>
        <w:r>
          <w:rPr>
            <w:noProof/>
            <w:webHidden/>
          </w:rPr>
          <w:tab/>
        </w:r>
        <w:r>
          <w:rPr>
            <w:noProof/>
            <w:webHidden/>
          </w:rPr>
          <w:fldChar w:fldCharType="begin"/>
        </w:r>
        <w:r>
          <w:rPr>
            <w:noProof/>
            <w:webHidden/>
          </w:rPr>
          <w:instrText xml:space="preserve"> PAGEREF _Toc195651925 \h </w:instrText>
        </w:r>
        <w:r>
          <w:rPr>
            <w:noProof/>
            <w:webHidden/>
          </w:rPr>
        </w:r>
        <w:r>
          <w:rPr>
            <w:noProof/>
            <w:webHidden/>
          </w:rPr>
          <w:fldChar w:fldCharType="separate"/>
        </w:r>
        <w:r>
          <w:rPr>
            <w:noProof/>
            <w:webHidden/>
          </w:rPr>
          <w:t>9</w:t>
        </w:r>
        <w:r>
          <w:rPr>
            <w:noProof/>
            <w:webHidden/>
          </w:rPr>
          <w:fldChar w:fldCharType="end"/>
        </w:r>
      </w:hyperlink>
    </w:p>
    <w:p w14:paraId="1604F518" w14:textId="007BE5BA"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26" w:history="1">
        <w:r w:rsidRPr="003D471F">
          <w:rPr>
            <w:rStyle w:val="Hyperlink"/>
            <w:noProof/>
          </w:rPr>
          <w:t>2.1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Einführung</w:t>
        </w:r>
        <w:r>
          <w:rPr>
            <w:noProof/>
            <w:webHidden/>
          </w:rPr>
          <w:tab/>
        </w:r>
        <w:r>
          <w:rPr>
            <w:noProof/>
            <w:webHidden/>
          </w:rPr>
          <w:fldChar w:fldCharType="begin"/>
        </w:r>
        <w:r>
          <w:rPr>
            <w:noProof/>
            <w:webHidden/>
          </w:rPr>
          <w:instrText xml:space="preserve"> PAGEREF _Toc195651926 \h </w:instrText>
        </w:r>
        <w:r>
          <w:rPr>
            <w:noProof/>
            <w:webHidden/>
          </w:rPr>
        </w:r>
        <w:r>
          <w:rPr>
            <w:noProof/>
            <w:webHidden/>
          </w:rPr>
          <w:fldChar w:fldCharType="separate"/>
        </w:r>
        <w:r>
          <w:rPr>
            <w:noProof/>
            <w:webHidden/>
          </w:rPr>
          <w:t>9</w:t>
        </w:r>
        <w:r>
          <w:rPr>
            <w:noProof/>
            <w:webHidden/>
          </w:rPr>
          <w:fldChar w:fldCharType="end"/>
        </w:r>
      </w:hyperlink>
    </w:p>
    <w:p w14:paraId="573B4EEB" w14:textId="6E72A426"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27" w:history="1">
        <w:r w:rsidRPr="003D471F">
          <w:rPr>
            <w:rStyle w:val="Hyperlink"/>
            <w:noProof/>
          </w:rPr>
          <w:t>2.2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Theoretische Grundlagen</w:t>
        </w:r>
        <w:r>
          <w:rPr>
            <w:noProof/>
            <w:webHidden/>
          </w:rPr>
          <w:tab/>
        </w:r>
        <w:r>
          <w:rPr>
            <w:noProof/>
            <w:webHidden/>
          </w:rPr>
          <w:fldChar w:fldCharType="begin"/>
        </w:r>
        <w:r>
          <w:rPr>
            <w:noProof/>
            <w:webHidden/>
          </w:rPr>
          <w:instrText xml:space="preserve"> PAGEREF _Toc195651927 \h </w:instrText>
        </w:r>
        <w:r>
          <w:rPr>
            <w:noProof/>
            <w:webHidden/>
          </w:rPr>
        </w:r>
        <w:r>
          <w:rPr>
            <w:noProof/>
            <w:webHidden/>
          </w:rPr>
          <w:fldChar w:fldCharType="separate"/>
        </w:r>
        <w:r>
          <w:rPr>
            <w:noProof/>
            <w:webHidden/>
          </w:rPr>
          <w:t>10</w:t>
        </w:r>
        <w:r>
          <w:rPr>
            <w:noProof/>
            <w:webHidden/>
          </w:rPr>
          <w:fldChar w:fldCharType="end"/>
        </w:r>
      </w:hyperlink>
    </w:p>
    <w:p w14:paraId="194F65DD" w14:textId="405D229E"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28" w:history="1">
        <w:r w:rsidRPr="003D471F">
          <w:rPr>
            <w:rStyle w:val="Hyperlink"/>
            <w:noProof/>
          </w:rPr>
          <w:t>2.2.1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User Experience</w:t>
        </w:r>
        <w:r>
          <w:rPr>
            <w:noProof/>
            <w:webHidden/>
          </w:rPr>
          <w:tab/>
        </w:r>
        <w:r>
          <w:rPr>
            <w:noProof/>
            <w:webHidden/>
          </w:rPr>
          <w:fldChar w:fldCharType="begin"/>
        </w:r>
        <w:r>
          <w:rPr>
            <w:noProof/>
            <w:webHidden/>
          </w:rPr>
          <w:instrText xml:space="preserve"> PAGEREF _Toc195651928 \h </w:instrText>
        </w:r>
        <w:r>
          <w:rPr>
            <w:noProof/>
            <w:webHidden/>
          </w:rPr>
        </w:r>
        <w:r>
          <w:rPr>
            <w:noProof/>
            <w:webHidden/>
          </w:rPr>
          <w:fldChar w:fldCharType="separate"/>
        </w:r>
        <w:r>
          <w:rPr>
            <w:noProof/>
            <w:webHidden/>
          </w:rPr>
          <w:t>10</w:t>
        </w:r>
        <w:r>
          <w:rPr>
            <w:noProof/>
            <w:webHidden/>
          </w:rPr>
          <w:fldChar w:fldCharType="end"/>
        </w:r>
      </w:hyperlink>
    </w:p>
    <w:p w14:paraId="1603969F" w14:textId="4B253B94"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29" w:history="1">
        <w:r w:rsidRPr="003D471F">
          <w:rPr>
            <w:rStyle w:val="Hyperlink"/>
            <w:noProof/>
          </w:rPr>
          <w:t>2.2.2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Barrierefreiheit (</w:t>
        </w:r>
        <w:r w:rsidRPr="003D471F">
          <w:rPr>
            <w:rStyle w:val="Hyperlink"/>
            <w:noProof/>
            <w:lang w:val="en-GB"/>
          </w:rPr>
          <w:t>Accessibility</w:t>
        </w:r>
        <w:r w:rsidRPr="003D471F">
          <w:rPr>
            <w:rStyle w:val="Hyperlink"/>
            <w:noProof/>
          </w:rPr>
          <w:t>)</w:t>
        </w:r>
        <w:r>
          <w:rPr>
            <w:noProof/>
            <w:webHidden/>
          </w:rPr>
          <w:tab/>
        </w:r>
        <w:r>
          <w:rPr>
            <w:noProof/>
            <w:webHidden/>
          </w:rPr>
          <w:fldChar w:fldCharType="begin"/>
        </w:r>
        <w:r>
          <w:rPr>
            <w:noProof/>
            <w:webHidden/>
          </w:rPr>
          <w:instrText xml:space="preserve"> PAGEREF _Toc195651929 \h </w:instrText>
        </w:r>
        <w:r>
          <w:rPr>
            <w:noProof/>
            <w:webHidden/>
          </w:rPr>
        </w:r>
        <w:r>
          <w:rPr>
            <w:noProof/>
            <w:webHidden/>
          </w:rPr>
          <w:fldChar w:fldCharType="separate"/>
        </w:r>
        <w:r>
          <w:rPr>
            <w:noProof/>
            <w:webHidden/>
          </w:rPr>
          <w:t>11</w:t>
        </w:r>
        <w:r>
          <w:rPr>
            <w:noProof/>
            <w:webHidden/>
          </w:rPr>
          <w:fldChar w:fldCharType="end"/>
        </w:r>
      </w:hyperlink>
    </w:p>
    <w:p w14:paraId="22B6023E" w14:textId="6718C6AB"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30" w:history="1">
        <w:r w:rsidRPr="003D471F">
          <w:rPr>
            <w:rStyle w:val="Hyperlink"/>
            <w:noProof/>
            <w:lang w:val="en-GB"/>
          </w:rPr>
          <w:t>2.2.3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en-GB"/>
          </w:rPr>
          <w:t>WCAG (Web Content Accessibility Guidelines)</w:t>
        </w:r>
        <w:r>
          <w:rPr>
            <w:noProof/>
            <w:webHidden/>
          </w:rPr>
          <w:tab/>
        </w:r>
        <w:r>
          <w:rPr>
            <w:noProof/>
            <w:webHidden/>
          </w:rPr>
          <w:fldChar w:fldCharType="begin"/>
        </w:r>
        <w:r>
          <w:rPr>
            <w:noProof/>
            <w:webHidden/>
          </w:rPr>
          <w:instrText xml:space="preserve"> PAGEREF _Toc195651930 \h </w:instrText>
        </w:r>
        <w:r>
          <w:rPr>
            <w:noProof/>
            <w:webHidden/>
          </w:rPr>
        </w:r>
        <w:r>
          <w:rPr>
            <w:noProof/>
            <w:webHidden/>
          </w:rPr>
          <w:fldChar w:fldCharType="separate"/>
        </w:r>
        <w:r>
          <w:rPr>
            <w:noProof/>
            <w:webHidden/>
          </w:rPr>
          <w:t>14</w:t>
        </w:r>
        <w:r>
          <w:rPr>
            <w:noProof/>
            <w:webHidden/>
          </w:rPr>
          <w:fldChar w:fldCharType="end"/>
        </w:r>
      </w:hyperlink>
    </w:p>
    <w:p w14:paraId="3B80CC01" w14:textId="3C52B4E3"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31" w:history="1">
        <w:r w:rsidRPr="003D471F">
          <w:rPr>
            <w:rStyle w:val="Hyperlink"/>
            <w:noProof/>
            <w:lang w:val="en-GB"/>
          </w:rPr>
          <w:t>2.2.4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en-GB"/>
          </w:rPr>
          <w:t>EN 301 549</w:t>
        </w:r>
        <w:r>
          <w:rPr>
            <w:noProof/>
            <w:webHidden/>
          </w:rPr>
          <w:tab/>
        </w:r>
        <w:r>
          <w:rPr>
            <w:noProof/>
            <w:webHidden/>
          </w:rPr>
          <w:fldChar w:fldCharType="begin"/>
        </w:r>
        <w:r>
          <w:rPr>
            <w:noProof/>
            <w:webHidden/>
          </w:rPr>
          <w:instrText xml:space="preserve"> PAGEREF _Toc195651931 \h </w:instrText>
        </w:r>
        <w:r>
          <w:rPr>
            <w:noProof/>
            <w:webHidden/>
          </w:rPr>
        </w:r>
        <w:r>
          <w:rPr>
            <w:noProof/>
            <w:webHidden/>
          </w:rPr>
          <w:fldChar w:fldCharType="separate"/>
        </w:r>
        <w:r>
          <w:rPr>
            <w:noProof/>
            <w:webHidden/>
          </w:rPr>
          <w:t>16</w:t>
        </w:r>
        <w:r>
          <w:rPr>
            <w:noProof/>
            <w:webHidden/>
          </w:rPr>
          <w:fldChar w:fldCharType="end"/>
        </w:r>
      </w:hyperlink>
    </w:p>
    <w:p w14:paraId="571F2724" w14:textId="1161DE5D"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32" w:history="1">
        <w:r w:rsidRPr="003D471F">
          <w:rPr>
            <w:rStyle w:val="Hyperlink"/>
            <w:noProof/>
            <w:lang w:val="en-GB"/>
          </w:rPr>
          <w:t>2.2.5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en-GB"/>
          </w:rPr>
          <w:t>Accessibility Checklists und Testing Tools</w:t>
        </w:r>
        <w:r>
          <w:rPr>
            <w:noProof/>
            <w:webHidden/>
          </w:rPr>
          <w:tab/>
        </w:r>
        <w:r>
          <w:rPr>
            <w:noProof/>
            <w:webHidden/>
          </w:rPr>
          <w:fldChar w:fldCharType="begin"/>
        </w:r>
        <w:r>
          <w:rPr>
            <w:noProof/>
            <w:webHidden/>
          </w:rPr>
          <w:instrText xml:space="preserve"> PAGEREF _Toc195651932 \h </w:instrText>
        </w:r>
        <w:r>
          <w:rPr>
            <w:noProof/>
            <w:webHidden/>
          </w:rPr>
        </w:r>
        <w:r>
          <w:rPr>
            <w:noProof/>
            <w:webHidden/>
          </w:rPr>
          <w:fldChar w:fldCharType="separate"/>
        </w:r>
        <w:r>
          <w:rPr>
            <w:noProof/>
            <w:webHidden/>
          </w:rPr>
          <w:t>17</w:t>
        </w:r>
        <w:r>
          <w:rPr>
            <w:noProof/>
            <w:webHidden/>
          </w:rPr>
          <w:fldChar w:fldCharType="end"/>
        </w:r>
      </w:hyperlink>
    </w:p>
    <w:p w14:paraId="612D75AE" w14:textId="479B59C5"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33" w:history="1">
        <w:r w:rsidRPr="003D471F">
          <w:rPr>
            <w:rStyle w:val="Hyperlink"/>
            <w:noProof/>
          </w:rPr>
          <w:t>2.2.6</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Plattformunabhängige Mobile-App Entwicklung</w:t>
        </w:r>
        <w:r>
          <w:rPr>
            <w:noProof/>
            <w:webHidden/>
          </w:rPr>
          <w:tab/>
        </w:r>
        <w:r>
          <w:rPr>
            <w:noProof/>
            <w:webHidden/>
          </w:rPr>
          <w:fldChar w:fldCharType="begin"/>
        </w:r>
        <w:r>
          <w:rPr>
            <w:noProof/>
            <w:webHidden/>
          </w:rPr>
          <w:instrText xml:space="preserve"> PAGEREF _Toc195651933 \h </w:instrText>
        </w:r>
        <w:r>
          <w:rPr>
            <w:noProof/>
            <w:webHidden/>
          </w:rPr>
        </w:r>
        <w:r>
          <w:rPr>
            <w:noProof/>
            <w:webHidden/>
          </w:rPr>
          <w:fldChar w:fldCharType="separate"/>
        </w:r>
        <w:r>
          <w:rPr>
            <w:noProof/>
            <w:webHidden/>
          </w:rPr>
          <w:t>18</w:t>
        </w:r>
        <w:r>
          <w:rPr>
            <w:noProof/>
            <w:webHidden/>
          </w:rPr>
          <w:fldChar w:fldCharType="end"/>
        </w:r>
      </w:hyperlink>
    </w:p>
    <w:p w14:paraId="280879BE" w14:textId="61647837"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34" w:history="1">
        <w:r w:rsidRPr="003D471F">
          <w:rPr>
            <w:rStyle w:val="Hyperlink"/>
            <w:noProof/>
          </w:rPr>
          <w:t>2.2.7</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Flutter für plattformunabhängige Entwicklungen</w:t>
        </w:r>
        <w:r>
          <w:rPr>
            <w:noProof/>
            <w:webHidden/>
          </w:rPr>
          <w:tab/>
        </w:r>
        <w:r>
          <w:rPr>
            <w:noProof/>
            <w:webHidden/>
          </w:rPr>
          <w:fldChar w:fldCharType="begin"/>
        </w:r>
        <w:r>
          <w:rPr>
            <w:noProof/>
            <w:webHidden/>
          </w:rPr>
          <w:instrText xml:space="preserve"> PAGEREF _Toc195651934 \h </w:instrText>
        </w:r>
        <w:r>
          <w:rPr>
            <w:noProof/>
            <w:webHidden/>
          </w:rPr>
        </w:r>
        <w:r>
          <w:rPr>
            <w:noProof/>
            <w:webHidden/>
          </w:rPr>
          <w:fldChar w:fldCharType="separate"/>
        </w:r>
        <w:r>
          <w:rPr>
            <w:noProof/>
            <w:webHidden/>
          </w:rPr>
          <w:t>19</w:t>
        </w:r>
        <w:r>
          <w:rPr>
            <w:noProof/>
            <w:webHidden/>
          </w:rPr>
          <w:fldChar w:fldCharType="end"/>
        </w:r>
      </w:hyperlink>
    </w:p>
    <w:p w14:paraId="68332638" w14:textId="210CC227"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35" w:history="1">
        <w:r w:rsidRPr="003D471F">
          <w:rPr>
            <w:rStyle w:val="Hyperlink"/>
            <w:noProof/>
          </w:rPr>
          <w:t>2.2.8</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Tensorflow Lite für Machine Learning auf Mobilen Geräten</w:t>
        </w:r>
        <w:r>
          <w:rPr>
            <w:noProof/>
            <w:webHidden/>
          </w:rPr>
          <w:tab/>
        </w:r>
        <w:r>
          <w:rPr>
            <w:noProof/>
            <w:webHidden/>
          </w:rPr>
          <w:fldChar w:fldCharType="begin"/>
        </w:r>
        <w:r>
          <w:rPr>
            <w:noProof/>
            <w:webHidden/>
          </w:rPr>
          <w:instrText xml:space="preserve"> PAGEREF _Toc195651935 \h </w:instrText>
        </w:r>
        <w:r>
          <w:rPr>
            <w:noProof/>
            <w:webHidden/>
          </w:rPr>
        </w:r>
        <w:r>
          <w:rPr>
            <w:noProof/>
            <w:webHidden/>
          </w:rPr>
          <w:fldChar w:fldCharType="separate"/>
        </w:r>
        <w:r>
          <w:rPr>
            <w:noProof/>
            <w:webHidden/>
          </w:rPr>
          <w:t>20</w:t>
        </w:r>
        <w:r>
          <w:rPr>
            <w:noProof/>
            <w:webHidden/>
          </w:rPr>
          <w:fldChar w:fldCharType="end"/>
        </w:r>
      </w:hyperlink>
    </w:p>
    <w:p w14:paraId="0D4E1507" w14:textId="5B2C4C58"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36" w:history="1">
        <w:r w:rsidRPr="003D471F">
          <w:rPr>
            <w:rStyle w:val="Hyperlink"/>
            <w:noProof/>
          </w:rPr>
          <w:t>2.3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Konzept</w:t>
        </w:r>
        <w:r>
          <w:rPr>
            <w:noProof/>
            <w:webHidden/>
          </w:rPr>
          <w:tab/>
        </w:r>
        <w:r>
          <w:rPr>
            <w:noProof/>
            <w:webHidden/>
          </w:rPr>
          <w:fldChar w:fldCharType="begin"/>
        </w:r>
        <w:r>
          <w:rPr>
            <w:noProof/>
            <w:webHidden/>
          </w:rPr>
          <w:instrText xml:space="preserve"> PAGEREF _Toc195651936 \h </w:instrText>
        </w:r>
        <w:r>
          <w:rPr>
            <w:noProof/>
            <w:webHidden/>
          </w:rPr>
        </w:r>
        <w:r>
          <w:rPr>
            <w:noProof/>
            <w:webHidden/>
          </w:rPr>
          <w:fldChar w:fldCharType="separate"/>
        </w:r>
        <w:r>
          <w:rPr>
            <w:noProof/>
            <w:webHidden/>
          </w:rPr>
          <w:t>21</w:t>
        </w:r>
        <w:r>
          <w:rPr>
            <w:noProof/>
            <w:webHidden/>
          </w:rPr>
          <w:fldChar w:fldCharType="end"/>
        </w:r>
      </w:hyperlink>
    </w:p>
    <w:p w14:paraId="0789697D" w14:textId="7900E327"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37" w:history="1">
        <w:r w:rsidRPr="003D471F">
          <w:rPr>
            <w:rStyle w:val="Hyperlink"/>
            <w:noProof/>
          </w:rPr>
          <w:t>2.3.1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Anforderungen an die mobile App</w:t>
        </w:r>
        <w:r>
          <w:rPr>
            <w:noProof/>
            <w:webHidden/>
          </w:rPr>
          <w:tab/>
        </w:r>
        <w:r>
          <w:rPr>
            <w:noProof/>
            <w:webHidden/>
          </w:rPr>
          <w:fldChar w:fldCharType="begin"/>
        </w:r>
        <w:r>
          <w:rPr>
            <w:noProof/>
            <w:webHidden/>
          </w:rPr>
          <w:instrText xml:space="preserve"> PAGEREF _Toc195651937 \h </w:instrText>
        </w:r>
        <w:r>
          <w:rPr>
            <w:noProof/>
            <w:webHidden/>
          </w:rPr>
        </w:r>
        <w:r>
          <w:rPr>
            <w:noProof/>
            <w:webHidden/>
          </w:rPr>
          <w:fldChar w:fldCharType="separate"/>
        </w:r>
        <w:r>
          <w:rPr>
            <w:noProof/>
            <w:webHidden/>
          </w:rPr>
          <w:t>21</w:t>
        </w:r>
        <w:r>
          <w:rPr>
            <w:noProof/>
            <w:webHidden/>
          </w:rPr>
          <w:fldChar w:fldCharType="end"/>
        </w:r>
      </w:hyperlink>
    </w:p>
    <w:p w14:paraId="3DA09FE0" w14:textId="5B2DBF29"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38" w:history="1">
        <w:r w:rsidRPr="003D471F">
          <w:rPr>
            <w:rStyle w:val="Hyperlink"/>
            <w:noProof/>
          </w:rPr>
          <w:t>2.3.2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Aufbau und Struktur der App</w:t>
        </w:r>
        <w:r>
          <w:rPr>
            <w:noProof/>
            <w:webHidden/>
          </w:rPr>
          <w:tab/>
        </w:r>
        <w:r>
          <w:rPr>
            <w:noProof/>
            <w:webHidden/>
          </w:rPr>
          <w:fldChar w:fldCharType="begin"/>
        </w:r>
        <w:r>
          <w:rPr>
            <w:noProof/>
            <w:webHidden/>
          </w:rPr>
          <w:instrText xml:space="preserve"> PAGEREF _Toc195651938 \h </w:instrText>
        </w:r>
        <w:r>
          <w:rPr>
            <w:noProof/>
            <w:webHidden/>
          </w:rPr>
        </w:r>
        <w:r>
          <w:rPr>
            <w:noProof/>
            <w:webHidden/>
          </w:rPr>
          <w:fldChar w:fldCharType="separate"/>
        </w:r>
        <w:r>
          <w:rPr>
            <w:noProof/>
            <w:webHidden/>
          </w:rPr>
          <w:t>22</w:t>
        </w:r>
        <w:r>
          <w:rPr>
            <w:noProof/>
            <w:webHidden/>
          </w:rPr>
          <w:fldChar w:fldCharType="end"/>
        </w:r>
      </w:hyperlink>
    </w:p>
    <w:p w14:paraId="56222872" w14:textId="2A0E3CF7"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39" w:history="1">
        <w:r w:rsidRPr="003D471F">
          <w:rPr>
            <w:rStyle w:val="Hyperlink"/>
            <w:noProof/>
          </w:rPr>
          <w:t>2.3.3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Schnittstellen</w:t>
        </w:r>
        <w:r>
          <w:rPr>
            <w:noProof/>
            <w:webHidden/>
          </w:rPr>
          <w:tab/>
        </w:r>
        <w:r>
          <w:rPr>
            <w:noProof/>
            <w:webHidden/>
          </w:rPr>
          <w:fldChar w:fldCharType="begin"/>
        </w:r>
        <w:r>
          <w:rPr>
            <w:noProof/>
            <w:webHidden/>
          </w:rPr>
          <w:instrText xml:space="preserve"> PAGEREF _Toc195651939 \h </w:instrText>
        </w:r>
        <w:r>
          <w:rPr>
            <w:noProof/>
            <w:webHidden/>
          </w:rPr>
        </w:r>
        <w:r>
          <w:rPr>
            <w:noProof/>
            <w:webHidden/>
          </w:rPr>
          <w:fldChar w:fldCharType="separate"/>
        </w:r>
        <w:r>
          <w:rPr>
            <w:noProof/>
            <w:webHidden/>
          </w:rPr>
          <w:t>25</w:t>
        </w:r>
        <w:r>
          <w:rPr>
            <w:noProof/>
            <w:webHidden/>
          </w:rPr>
          <w:fldChar w:fldCharType="end"/>
        </w:r>
      </w:hyperlink>
    </w:p>
    <w:p w14:paraId="77766F9B" w14:textId="03DECAE2"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40" w:history="1">
        <w:r w:rsidRPr="003D471F">
          <w:rPr>
            <w:rStyle w:val="Hyperlink"/>
            <w:noProof/>
          </w:rPr>
          <w:t>2.3.4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Maßnahmen in Flutter für Accessibility</w:t>
        </w:r>
        <w:r>
          <w:rPr>
            <w:noProof/>
            <w:webHidden/>
          </w:rPr>
          <w:tab/>
        </w:r>
        <w:r>
          <w:rPr>
            <w:noProof/>
            <w:webHidden/>
          </w:rPr>
          <w:fldChar w:fldCharType="begin"/>
        </w:r>
        <w:r>
          <w:rPr>
            <w:noProof/>
            <w:webHidden/>
          </w:rPr>
          <w:instrText xml:space="preserve"> PAGEREF _Toc195651940 \h </w:instrText>
        </w:r>
        <w:r>
          <w:rPr>
            <w:noProof/>
            <w:webHidden/>
          </w:rPr>
        </w:r>
        <w:r>
          <w:rPr>
            <w:noProof/>
            <w:webHidden/>
          </w:rPr>
          <w:fldChar w:fldCharType="separate"/>
        </w:r>
        <w:r>
          <w:rPr>
            <w:noProof/>
            <w:webHidden/>
          </w:rPr>
          <w:t>25</w:t>
        </w:r>
        <w:r>
          <w:rPr>
            <w:noProof/>
            <w:webHidden/>
          </w:rPr>
          <w:fldChar w:fldCharType="end"/>
        </w:r>
      </w:hyperlink>
    </w:p>
    <w:p w14:paraId="15A4977B" w14:textId="3F85FC56"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41" w:history="1">
        <w:r w:rsidRPr="003D471F">
          <w:rPr>
            <w:rStyle w:val="Hyperlink"/>
            <w:noProof/>
          </w:rPr>
          <w:t>2.4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Herausforderungen der Umsetzung</w:t>
        </w:r>
        <w:r>
          <w:rPr>
            <w:noProof/>
            <w:webHidden/>
          </w:rPr>
          <w:tab/>
        </w:r>
        <w:r>
          <w:rPr>
            <w:noProof/>
            <w:webHidden/>
          </w:rPr>
          <w:fldChar w:fldCharType="begin"/>
        </w:r>
        <w:r>
          <w:rPr>
            <w:noProof/>
            <w:webHidden/>
          </w:rPr>
          <w:instrText xml:space="preserve"> PAGEREF _Toc195651941 \h </w:instrText>
        </w:r>
        <w:r>
          <w:rPr>
            <w:noProof/>
            <w:webHidden/>
          </w:rPr>
        </w:r>
        <w:r>
          <w:rPr>
            <w:noProof/>
            <w:webHidden/>
          </w:rPr>
          <w:fldChar w:fldCharType="separate"/>
        </w:r>
        <w:r>
          <w:rPr>
            <w:noProof/>
            <w:webHidden/>
          </w:rPr>
          <w:t>26</w:t>
        </w:r>
        <w:r>
          <w:rPr>
            <w:noProof/>
            <w:webHidden/>
          </w:rPr>
          <w:fldChar w:fldCharType="end"/>
        </w:r>
      </w:hyperlink>
    </w:p>
    <w:p w14:paraId="6653FB0F" w14:textId="5D257FA5"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42" w:history="1">
        <w:r w:rsidRPr="003D471F">
          <w:rPr>
            <w:rStyle w:val="Hyperlink"/>
            <w:noProof/>
          </w:rPr>
          <w:t>2.4.1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Barrierefreiheit in den Screens</w:t>
        </w:r>
        <w:r>
          <w:rPr>
            <w:noProof/>
            <w:webHidden/>
          </w:rPr>
          <w:tab/>
        </w:r>
        <w:r>
          <w:rPr>
            <w:noProof/>
            <w:webHidden/>
          </w:rPr>
          <w:fldChar w:fldCharType="begin"/>
        </w:r>
        <w:r>
          <w:rPr>
            <w:noProof/>
            <w:webHidden/>
          </w:rPr>
          <w:instrText xml:space="preserve"> PAGEREF _Toc195651942 \h </w:instrText>
        </w:r>
        <w:r>
          <w:rPr>
            <w:noProof/>
            <w:webHidden/>
          </w:rPr>
        </w:r>
        <w:r>
          <w:rPr>
            <w:noProof/>
            <w:webHidden/>
          </w:rPr>
          <w:fldChar w:fldCharType="separate"/>
        </w:r>
        <w:r>
          <w:rPr>
            <w:noProof/>
            <w:webHidden/>
          </w:rPr>
          <w:t>26</w:t>
        </w:r>
        <w:r>
          <w:rPr>
            <w:noProof/>
            <w:webHidden/>
          </w:rPr>
          <w:fldChar w:fldCharType="end"/>
        </w:r>
      </w:hyperlink>
    </w:p>
    <w:p w14:paraId="3ED36330" w14:textId="4EBBEC44"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43" w:history="1">
        <w:r w:rsidRPr="003D471F">
          <w:rPr>
            <w:rStyle w:val="Hyperlink"/>
            <w:noProof/>
          </w:rPr>
          <w:t>2.4.2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Plattformunabhängige Nimbus-App</w:t>
        </w:r>
        <w:r>
          <w:rPr>
            <w:noProof/>
            <w:webHidden/>
          </w:rPr>
          <w:tab/>
        </w:r>
        <w:r>
          <w:rPr>
            <w:noProof/>
            <w:webHidden/>
          </w:rPr>
          <w:fldChar w:fldCharType="begin"/>
        </w:r>
        <w:r>
          <w:rPr>
            <w:noProof/>
            <w:webHidden/>
          </w:rPr>
          <w:instrText xml:space="preserve"> PAGEREF _Toc195651943 \h </w:instrText>
        </w:r>
        <w:r>
          <w:rPr>
            <w:noProof/>
            <w:webHidden/>
          </w:rPr>
        </w:r>
        <w:r>
          <w:rPr>
            <w:noProof/>
            <w:webHidden/>
          </w:rPr>
          <w:fldChar w:fldCharType="separate"/>
        </w:r>
        <w:r>
          <w:rPr>
            <w:noProof/>
            <w:webHidden/>
          </w:rPr>
          <w:t>27</w:t>
        </w:r>
        <w:r>
          <w:rPr>
            <w:noProof/>
            <w:webHidden/>
          </w:rPr>
          <w:fldChar w:fldCharType="end"/>
        </w:r>
      </w:hyperlink>
    </w:p>
    <w:p w14:paraId="4E910220" w14:textId="58E4F431"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44" w:history="1">
        <w:r w:rsidRPr="003D471F">
          <w:rPr>
            <w:rStyle w:val="Hyperlink"/>
            <w:noProof/>
          </w:rPr>
          <w:t>2.4.3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Überprüfung der Barrierefreiheit</w:t>
        </w:r>
        <w:r>
          <w:rPr>
            <w:noProof/>
            <w:webHidden/>
          </w:rPr>
          <w:tab/>
        </w:r>
        <w:r>
          <w:rPr>
            <w:noProof/>
            <w:webHidden/>
          </w:rPr>
          <w:fldChar w:fldCharType="begin"/>
        </w:r>
        <w:r>
          <w:rPr>
            <w:noProof/>
            <w:webHidden/>
          </w:rPr>
          <w:instrText xml:space="preserve"> PAGEREF _Toc195651944 \h </w:instrText>
        </w:r>
        <w:r>
          <w:rPr>
            <w:noProof/>
            <w:webHidden/>
          </w:rPr>
        </w:r>
        <w:r>
          <w:rPr>
            <w:noProof/>
            <w:webHidden/>
          </w:rPr>
          <w:fldChar w:fldCharType="separate"/>
        </w:r>
        <w:r>
          <w:rPr>
            <w:noProof/>
            <w:webHidden/>
          </w:rPr>
          <w:t>27</w:t>
        </w:r>
        <w:r>
          <w:rPr>
            <w:noProof/>
            <w:webHidden/>
          </w:rPr>
          <w:fldChar w:fldCharType="end"/>
        </w:r>
      </w:hyperlink>
    </w:p>
    <w:p w14:paraId="2C0B6FBA" w14:textId="0522A3C0"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45" w:history="1">
        <w:r w:rsidRPr="003D471F">
          <w:rPr>
            <w:rStyle w:val="Hyperlink"/>
            <w:noProof/>
          </w:rPr>
          <w:t>2.4.4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Herausforderungen bei der Flutter-Integration</w:t>
        </w:r>
        <w:r>
          <w:rPr>
            <w:noProof/>
            <w:webHidden/>
          </w:rPr>
          <w:tab/>
        </w:r>
        <w:r>
          <w:rPr>
            <w:noProof/>
            <w:webHidden/>
          </w:rPr>
          <w:fldChar w:fldCharType="begin"/>
        </w:r>
        <w:r>
          <w:rPr>
            <w:noProof/>
            <w:webHidden/>
          </w:rPr>
          <w:instrText xml:space="preserve"> PAGEREF _Toc195651945 \h </w:instrText>
        </w:r>
        <w:r>
          <w:rPr>
            <w:noProof/>
            <w:webHidden/>
          </w:rPr>
        </w:r>
        <w:r>
          <w:rPr>
            <w:noProof/>
            <w:webHidden/>
          </w:rPr>
          <w:fldChar w:fldCharType="separate"/>
        </w:r>
        <w:r>
          <w:rPr>
            <w:noProof/>
            <w:webHidden/>
          </w:rPr>
          <w:t>28</w:t>
        </w:r>
        <w:r>
          <w:rPr>
            <w:noProof/>
            <w:webHidden/>
          </w:rPr>
          <w:fldChar w:fldCharType="end"/>
        </w:r>
      </w:hyperlink>
    </w:p>
    <w:p w14:paraId="4DC9EDD7" w14:textId="1EE4F43C"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46" w:history="1">
        <w:r w:rsidRPr="003D471F">
          <w:rPr>
            <w:rStyle w:val="Hyperlink"/>
            <w:noProof/>
          </w:rPr>
          <w:t>2.4.5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Tensorflow Lite und Barrierefreiheit</w:t>
        </w:r>
        <w:r>
          <w:rPr>
            <w:noProof/>
            <w:webHidden/>
          </w:rPr>
          <w:tab/>
        </w:r>
        <w:r>
          <w:rPr>
            <w:noProof/>
            <w:webHidden/>
          </w:rPr>
          <w:fldChar w:fldCharType="begin"/>
        </w:r>
        <w:r>
          <w:rPr>
            <w:noProof/>
            <w:webHidden/>
          </w:rPr>
          <w:instrText xml:space="preserve"> PAGEREF _Toc195651946 \h </w:instrText>
        </w:r>
        <w:r>
          <w:rPr>
            <w:noProof/>
            <w:webHidden/>
          </w:rPr>
        </w:r>
        <w:r>
          <w:rPr>
            <w:noProof/>
            <w:webHidden/>
          </w:rPr>
          <w:fldChar w:fldCharType="separate"/>
        </w:r>
        <w:r>
          <w:rPr>
            <w:noProof/>
            <w:webHidden/>
          </w:rPr>
          <w:t>29</w:t>
        </w:r>
        <w:r>
          <w:rPr>
            <w:noProof/>
            <w:webHidden/>
          </w:rPr>
          <w:fldChar w:fldCharType="end"/>
        </w:r>
      </w:hyperlink>
    </w:p>
    <w:p w14:paraId="56B61E95" w14:textId="462460DA"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47" w:history="1">
        <w:r w:rsidRPr="003D471F">
          <w:rPr>
            <w:rStyle w:val="Hyperlink"/>
            <w:noProof/>
          </w:rPr>
          <w:t>2.5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Fazit und Ausblick</w:t>
        </w:r>
        <w:r>
          <w:rPr>
            <w:noProof/>
            <w:webHidden/>
          </w:rPr>
          <w:tab/>
        </w:r>
        <w:r>
          <w:rPr>
            <w:noProof/>
            <w:webHidden/>
          </w:rPr>
          <w:fldChar w:fldCharType="begin"/>
        </w:r>
        <w:r>
          <w:rPr>
            <w:noProof/>
            <w:webHidden/>
          </w:rPr>
          <w:instrText xml:space="preserve"> PAGEREF _Toc195651947 \h </w:instrText>
        </w:r>
        <w:r>
          <w:rPr>
            <w:noProof/>
            <w:webHidden/>
          </w:rPr>
        </w:r>
        <w:r>
          <w:rPr>
            <w:noProof/>
            <w:webHidden/>
          </w:rPr>
          <w:fldChar w:fldCharType="separate"/>
        </w:r>
        <w:r>
          <w:rPr>
            <w:noProof/>
            <w:webHidden/>
          </w:rPr>
          <w:t>29</w:t>
        </w:r>
        <w:r>
          <w:rPr>
            <w:noProof/>
            <w:webHidden/>
          </w:rPr>
          <w:fldChar w:fldCharType="end"/>
        </w:r>
      </w:hyperlink>
    </w:p>
    <w:p w14:paraId="23C00CED" w14:textId="17B12F45"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48" w:history="1">
        <w:r w:rsidRPr="003D471F">
          <w:rPr>
            <w:rStyle w:val="Hyperlink"/>
            <w:noProof/>
          </w:rPr>
          <w:t>2.5.1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Reflexion</w:t>
        </w:r>
        <w:r>
          <w:rPr>
            <w:noProof/>
            <w:webHidden/>
          </w:rPr>
          <w:tab/>
        </w:r>
        <w:r>
          <w:rPr>
            <w:noProof/>
            <w:webHidden/>
          </w:rPr>
          <w:fldChar w:fldCharType="begin"/>
        </w:r>
        <w:r>
          <w:rPr>
            <w:noProof/>
            <w:webHidden/>
          </w:rPr>
          <w:instrText xml:space="preserve"> PAGEREF _Toc195651948 \h </w:instrText>
        </w:r>
        <w:r>
          <w:rPr>
            <w:noProof/>
            <w:webHidden/>
          </w:rPr>
        </w:r>
        <w:r>
          <w:rPr>
            <w:noProof/>
            <w:webHidden/>
          </w:rPr>
          <w:fldChar w:fldCharType="separate"/>
        </w:r>
        <w:r>
          <w:rPr>
            <w:noProof/>
            <w:webHidden/>
          </w:rPr>
          <w:t>30</w:t>
        </w:r>
        <w:r>
          <w:rPr>
            <w:noProof/>
            <w:webHidden/>
          </w:rPr>
          <w:fldChar w:fldCharType="end"/>
        </w:r>
      </w:hyperlink>
    </w:p>
    <w:p w14:paraId="19BCAEED" w14:textId="4E2E0459"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49" w:history="1">
        <w:r w:rsidRPr="003D471F">
          <w:rPr>
            <w:rStyle w:val="Hyperlink"/>
            <w:noProof/>
          </w:rPr>
          <w:t>2.5.2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Ausblick</w:t>
        </w:r>
        <w:r>
          <w:rPr>
            <w:noProof/>
            <w:webHidden/>
          </w:rPr>
          <w:tab/>
        </w:r>
        <w:r>
          <w:rPr>
            <w:noProof/>
            <w:webHidden/>
          </w:rPr>
          <w:fldChar w:fldCharType="begin"/>
        </w:r>
        <w:r>
          <w:rPr>
            <w:noProof/>
            <w:webHidden/>
          </w:rPr>
          <w:instrText xml:space="preserve"> PAGEREF _Toc195651949 \h </w:instrText>
        </w:r>
        <w:r>
          <w:rPr>
            <w:noProof/>
            <w:webHidden/>
          </w:rPr>
        </w:r>
        <w:r>
          <w:rPr>
            <w:noProof/>
            <w:webHidden/>
          </w:rPr>
          <w:fldChar w:fldCharType="separate"/>
        </w:r>
        <w:r>
          <w:rPr>
            <w:noProof/>
            <w:webHidden/>
          </w:rPr>
          <w:t>30</w:t>
        </w:r>
        <w:r>
          <w:rPr>
            <w:noProof/>
            <w:webHidden/>
          </w:rPr>
          <w:fldChar w:fldCharType="end"/>
        </w:r>
      </w:hyperlink>
    </w:p>
    <w:p w14:paraId="768F70DE" w14:textId="11768205" w:rsidR="00E135F7" w:rsidRDefault="00E135F7">
      <w:pPr>
        <w:pStyle w:val="Verzeichnis1"/>
        <w:rPr>
          <w:rFonts w:asciiTheme="minorHAnsi" w:eastAsiaTheme="minorEastAsia" w:hAnsiTheme="minorHAnsi" w:cstheme="minorBidi"/>
          <w:noProof/>
          <w:kern w:val="2"/>
          <w:sz w:val="24"/>
          <w:lang w:val="de-DE" w:eastAsia="de-DE"/>
          <w14:ligatures w14:val="standardContextual"/>
        </w:rPr>
      </w:pPr>
      <w:hyperlink w:anchor="_Toc195651950" w:history="1">
        <w:r w:rsidRPr="003D471F">
          <w:rPr>
            <w:rStyle w:val="Hyperlink"/>
            <w:noProof/>
          </w:rPr>
          <w:t>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Einsatz von Künstlicher Intelligenz in Drohnen zur Hinderniserkennung für sehbeeinträchtigte Personen</w:t>
        </w:r>
        <w:r>
          <w:rPr>
            <w:noProof/>
            <w:webHidden/>
          </w:rPr>
          <w:tab/>
        </w:r>
        <w:r>
          <w:rPr>
            <w:noProof/>
            <w:webHidden/>
          </w:rPr>
          <w:fldChar w:fldCharType="begin"/>
        </w:r>
        <w:r>
          <w:rPr>
            <w:noProof/>
            <w:webHidden/>
          </w:rPr>
          <w:instrText xml:space="preserve"> PAGEREF _Toc195651950 \h </w:instrText>
        </w:r>
        <w:r>
          <w:rPr>
            <w:noProof/>
            <w:webHidden/>
          </w:rPr>
        </w:r>
        <w:r>
          <w:rPr>
            <w:noProof/>
            <w:webHidden/>
          </w:rPr>
          <w:fldChar w:fldCharType="separate"/>
        </w:r>
        <w:r>
          <w:rPr>
            <w:noProof/>
            <w:webHidden/>
          </w:rPr>
          <w:t>31</w:t>
        </w:r>
        <w:r>
          <w:rPr>
            <w:noProof/>
            <w:webHidden/>
          </w:rPr>
          <w:fldChar w:fldCharType="end"/>
        </w:r>
      </w:hyperlink>
    </w:p>
    <w:p w14:paraId="77E9EC61" w14:textId="05FBBBB2"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51" w:history="1">
        <w:r w:rsidRPr="003D471F">
          <w:rPr>
            <w:rStyle w:val="Hyperlink"/>
            <w:noProof/>
          </w:rPr>
          <w:t>3.1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Einführung</w:t>
        </w:r>
        <w:r>
          <w:rPr>
            <w:noProof/>
            <w:webHidden/>
          </w:rPr>
          <w:tab/>
        </w:r>
        <w:r>
          <w:rPr>
            <w:noProof/>
            <w:webHidden/>
          </w:rPr>
          <w:fldChar w:fldCharType="begin"/>
        </w:r>
        <w:r>
          <w:rPr>
            <w:noProof/>
            <w:webHidden/>
          </w:rPr>
          <w:instrText xml:space="preserve"> PAGEREF _Toc195651951 \h </w:instrText>
        </w:r>
        <w:r>
          <w:rPr>
            <w:noProof/>
            <w:webHidden/>
          </w:rPr>
        </w:r>
        <w:r>
          <w:rPr>
            <w:noProof/>
            <w:webHidden/>
          </w:rPr>
          <w:fldChar w:fldCharType="separate"/>
        </w:r>
        <w:r>
          <w:rPr>
            <w:noProof/>
            <w:webHidden/>
          </w:rPr>
          <w:t>31</w:t>
        </w:r>
        <w:r>
          <w:rPr>
            <w:noProof/>
            <w:webHidden/>
          </w:rPr>
          <w:fldChar w:fldCharType="end"/>
        </w:r>
      </w:hyperlink>
    </w:p>
    <w:p w14:paraId="641E4FA1" w14:textId="7F8156B5"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52" w:history="1">
        <w:r w:rsidRPr="003D471F">
          <w:rPr>
            <w:rStyle w:val="Hyperlink"/>
            <w:noProof/>
          </w:rPr>
          <w:t>3.2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Theoretische Grundlagen</w:t>
        </w:r>
        <w:r>
          <w:rPr>
            <w:noProof/>
            <w:webHidden/>
          </w:rPr>
          <w:tab/>
        </w:r>
        <w:r>
          <w:rPr>
            <w:noProof/>
            <w:webHidden/>
          </w:rPr>
          <w:fldChar w:fldCharType="begin"/>
        </w:r>
        <w:r>
          <w:rPr>
            <w:noProof/>
            <w:webHidden/>
          </w:rPr>
          <w:instrText xml:space="preserve"> PAGEREF _Toc195651952 \h </w:instrText>
        </w:r>
        <w:r>
          <w:rPr>
            <w:noProof/>
            <w:webHidden/>
          </w:rPr>
        </w:r>
        <w:r>
          <w:rPr>
            <w:noProof/>
            <w:webHidden/>
          </w:rPr>
          <w:fldChar w:fldCharType="separate"/>
        </w:r>
        <w:r>
          <w:rPr>
            <w:noProof/>
            <w:webHidden/>
          </w:rPr>
          <w:t>32</w:t>
        </w:r>
        <w:r>
          <w:rPr>
            <w:noProof/>
            <w:webHidden/>
          </w:rPr>
          <w:fldChar w:fldCharType="end"/>
        </w:r>
      </w:hyperlink>
    </w:p>
    <w:p w14:paraId="79E1C035" w14:textId="1AB2E2FF"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53" w:history="1">
        <w:r w:rsidRPr="003D471F">
          <w:rPr>
            <w:rStyle w:val="Hyperlink"/>
            <w:noProof/>
          </w:rPr>
          <w:t>3.2.1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Künstliche Intelligenz und Maschinelles Lernen</w:t>
        </w:r>
        <w:r>
          <w:rPr>
            <w:noProof/>
            <w:webHidden/>
          </w:rPr>
          <w:tab/>
        </w:r>
        <w:r>
          <w:rPr>
            <w:noProof/>
            <w:webHidden/>
          </w:rPr>
          <w:fldChar w:fldCharType="begin"/>
        </w:r>
        <w:r>
          <w:rPr>
            <w:noProof/>
            <w:webHidden/>
          </w:rPr>
          <w:instrText xml:space="preserve"> PAGEREF _Toc195651953 \h </w:instrText>
        </w:r>
        <w:r>
          <w:rPr>
            <w:noProof/>
            <w:webHidden/>
          </w:rPr>
        </w:r>
        <w:r>
          <w:rPr>
            <w:noProof/>
            <w:webHidden/>
          </w:rPr>
          <w:fldChar w:fldCharType="separate"/>
        </w:r>
        <w:r>
          <w:rPr>
            <w:noProof/>
            <w:webHidden/>
          </w:rPr>
          <w:t>32</w:t>
        </w:r>
        <w:r>
          <w:rPr>
            <w:noProof/>
            <w:webHidden/>
          </w:rPr>
          <w:fldChar w:fldCharType="end"/>
        </w:r>
      </w:hyperlink>
    </w:p>
    <w:p w14:paraId="6497A098" w14:textId="5682DA70"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54" w:history="1">
        <w:r w:rsidRPr="003D471F">
          <w:rPr>
            <w:rStyle w:val="Hyperlink"/>
            <w:noProof/>
            <w:lang w:val="de-DE"/>
          </w:rPr>
          <w:t>3.2.2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de-DE"/>
          </w:rPr>
          <w:t>Hinderniserkennung</w:t>
        </w:r>
        <w:r>
          <w:rPr>
            <w:noProof/>
            <w:webHidden/>
          </w:rPr>
          <w:tab/>
        </w:r>
        <w:r>
          <w:rPr>
            <w:noProof/>
            <w:webHidden/>
          </w:rPr>
          <w:fldChar w:fldCharType="begin"/>
        </w:r>
        <w:r>
          <w:rPr>
            <w:noProof/>
            <w:webHidden/>
          </w:rPr>
          <w:instrText xml:space="preserve"> PAGEREF _Toc195651954 \h </w:instrText>
        </w:r>
        <w:r>
          <w:rPr>
            <w:noProof/>
            <w:webHidden/>
          </w:rPr>
        </w:r>
        <w:r>
          <w:rPr>
            <w:noProof/>
            <w:webHidden/>
          </w:rPr>
          <w:fldChar w:fldCharType="separate"/>
        </w:r>
        <w:r>
          <w:rPr>
            <w:noProof/>
            <w:webHidden/>
          </w:rPr>
          <w:t>34</w:t>
        </w:r>
        <w:r>
          <w:rPr>
            <w:noProof/>
            <w:webHidden/>
          </w:rPr>
          <w:fldChar w:fldCharType="end"/>
        </w:r>
      </w:hyperlink>
    </w:p>
    <w:p w14:paraId="27F8E46D" w14:textId="736AF1CF"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55" w:history="1">
        <w:r w:rsidRPr="003D471F">
          <w:rPr>
            <w:rStyle w:val="Hyperlink"/>
            <w:noProof/>
          </w:rPr>
          <w:t>3.2.3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Bilderkennung in Echtzeit</w:t>
        </w:r>
        <w:r>
          <w:rPr>
            <w:noProof/>
            <w:webHidden/>
          </w:rPr>
          <w:tab/>
        </w:r>
        <w:r>
          <w:rPr>
            <w:noProof/>
            <w:webHidden/>
          </w:rPr>
          <w:fldChar w:fldCharType="begin"/>
        </w:r>
        <w:r>
          <w:rPr>
            <w:noProof/>
            <w:webHidden/>
          </w:rPr>
          <w:instrText xml:space="preserve"> PAGEREF _Toc195651955 \h </w:instrText>
        </w:r>
        <w:r>
          <w:rPr>
            <w:noProof/>
            <w:webHidden/>
          </w:rPr>
        </w:r>
        <w:r>
          <w:rPr>
            <w:noProof/>
            <w:webHidden/>
          </w:rPr>
          <w:fldChar w:fldCharType="separate"/>
        </w:r>
        <w:r>
          <w:rPr>
            <w:noProof/>
            <w:webHidden/>
          </w:rPr>
          <w:t>35</w:t>
        </w:r>
        <w:r>
          <w:rPr>
            <w:noProof/>
            <w:webHidden/>
          </w:rPr>
          <w:fldChar w:fldCharType="end"/>
        </w:r>
      </w:hyperlink>
    </w:p>
    <w:p w14:paraId="125FF115" w14:textId="1A94A0D4"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56" w:history="1">
        <w:r w:rsidRPr="003D471F">
          <w:rPr>
            <w:rStyle w:val="Hyperlink"/>
            <w:noProof/>
            <w:lang w:val="de-DE"/>
          </w:rPr>
          <w:t>3.2.4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de-DE"/>
          </w:rPr>
          <w:t>Trainingsdatensätze</w:t>
        </w:r>
        <w:r>
          <w:rPr>
            <w:noProof/>
            <w:webHidden/>
          </w:rPr>
          <w:tab/>
        </w:r>
        <w:r>
          <w:rPr>
            <w:noProof/>
            <w:webHidden/>
          </w:rPr>
          <w:fldChar w:fldCharType="begin"/>
        </w:r>
        <w:r>
          <w:rPr>
            <w:noProof/>
            <w:webHidden/>
          </w:rPr>
          <w:instrText xml:space="preserve"> PAGEREF _Toc195651956 \h </w:instrText>
        </w:r>
        <w:r>
          <w:rPr>
            <w:noProof/>
            <w:webHidden/>
          </w:rPr>
        </w:r>
        <w:r>
          <w:rPr>
            <w:noProof/>
            <w:webHidden/>
          </w:rPr>
          <w:fldChar w:fldCharType="separate"/>
        </w:r>
        <w:r>
          <w:rPr>
            <w:noProof/>
            <w:webHidden/>
          </w:rPr>
          <w:t>37</w:t>
        </w:r>
        <w:r>
          <w:rPr>
            <w:noProof/>
            <w:webHidden/>
          </w:rPr>
          <w:fldChar w:fldCharType="end"/>
        </w:r>
      </w:hyperlink>
    </w:p>
    <w:p w14:paraId="05B0710C" w14:textId="5DE29F29"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57" w:history="1">
        <w:r w:rsidRPr="003D471F">
          <w:rPr>
            <w:rStyle w:val="Hyperlink"/>
            <w:noProof/>
            <w:lang w:val="de-DE"/>
          </w:rPr>
          <w:t>3.2.5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de-DE"/>
          </w:rPr>
          <w:t>Training</w:t>
        </w:r>
        <w:r>
          <w:rPr>
            <w:noProof/>
            <w:webHidden/>
          </w:rPr>
          <w:tab/>
        </w:r>
        <w:r>
          <w:rPr>
            <w:noProof/>
            <w:webHidden/>
          </w:rPr>
          <w:fldChar w:fldCharType="begin"/>
        </w:r>
        <w:r>
          <w:rPr>
            <w:noProof/>
            <w:webHidden/>
          </w:rPr>
          <w:instrText xml:space="preserve"> PAGEREF _Toc195651957 \h </w:instrText>
        </w:r>
        <w:r>
          <w:rPr>
            <w:noProof/>
            <w:webHidden/>
          </w:rPr>
        </w:r>
        <w:r>
          <w:rPr>
            <w:noProof/>
            <w:webHidden/>
          </w:rPr>
          <w:fldChar w:fldCharType="separate"/>
        </w:r>
        <w:r>
          <w:rPr>
            <w:noProof/>
            <w:webHidden/>
          </w:rPr>
          <w:t>39</w:t>
        </w:r>
        <w:r>
          <w:rPr>
            <w:noProof/>
            <w:webHidden/>
          </w:rPr>
          <w:fldChar w:fldCharType="end"/>
        </w:r>
      </w:hyperlink>
    </w:p>
    <w:p w14:paraId="5CED9899" w14:textId="57F5972A"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58" w:history="1">
        <w:r w:rsidRPr="003D471F">
          <w:rPr>
            <w:rStyle w:val="Hyperlink"/>
            <w:noProof/>
          </w:rPr>
          <w:t>3.3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Konzept</w:t>
        </w:r>
        <w:r>
          <w:rPr>
            <w:noProof/>
            <w:webHidden/>
          </w:rPr>
          <w:tab/>
        </w:r>
        <w:r>
          <w:rPr>
            <w:noProof/>
            <w:webHidden/>
          </w:rPr>
          <w:fldChar w:fldCharType="begin"/>
        </w:r>
        <w:r>
          <w:rPr>
            <w:noProof/>
            <w:webHidden/>
          </w:rPr>
          <w:instrText xml:space="preserve"> PAGEREF _Toc195651958 \h </w:instrText>
        </w:r>
        <w:r>
          <w:rPr>
            <w:noProof/>
            <w:webHidden/>
          </w:rPr>
        </w:r>
        <w:r>
          <w:rPr>
            <w:noProof/>
            <w:webHidden/>
          </w:rPr>
          <w:fldChar w:fldCharType="separate"/>
        </w:r>
        <w:r>
          <w:rPr>
            <w:noProof/>
            <w:webHidden/>
          </w:rPr>
          <w:t>41</w:t>
        </w:r>
        <w:r>
          <w:rPr>
            <w:noProof/>
            <w:webHidden/>
          </w:rPr>
          <w:fldChar w:fldCharType="end"/>
        </w:r>
      </w:hyperlink>
    </w:p>
    <w:p w14:paraId="22040B1D" w14:textId="679310D1"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59" w:history="1">
        <w:r w:rsidRPr="003D471F">
          <w:rPr>
            <w:rStyle w:val="Hyperlink"/>
            <w:noProof/>
          </w:rPr>
          <w:t>3.3.1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Funktionale und nicht-funktionale Anforderungen</w:t>
        </w:r>
        <w:r>
          <w:rPr>
            <w:noProof/>
            <w:webHidden/>
          </w:rPr>
          <w:tab/>
        </w:r>
        <w:r>
          <w:rPr>
            <w:noProof/>
            <w:webHidden/>
          </w:rPr>
          <w:fldChar w:fldCharType="begin"/>
        </w:r>
        <w:r>
          <w:rPr>
            <w:noProof/>
            <w:webHidden/>
          </w:rPr>
          <w:instrText xml:space="preserve"> PAGEREF _Toc195651959 \h </w:instrText>
        </w:r>
        <w:r>
          <w:rPr>
            <w:noProof/>
            <w:webHidden/>
          </w:rPr>
        </w:r>
        <w:r>
          <w:rPr>
            <w:noProof/>
            <w:webHidden/>
          </w:rPr>
          <w:fldChar w:fldCharType="separate"/>
        </w:r>
        <w:r>
          <w:rPr>
            <w:noProof/>
            <w:webHidden/>
          </w:rPr>
          <w:t>41</w:t>
        </w:r>
        <w:r>
          <w:rPr>
            <w:noProof/>
            <w:webHidden/>
          </w:rPr>
          <w:fldChar w:fldCharType="end"/>
        </w:r>
      </w:hyperlink>
    </w:p>
    <w:p w14:paraId="102B0FBC" w14:textId="7053B94B"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60" w:history="1">
        <w:r w:rsidRPr="003D471F">
          <w:rPr>
            <w:rStyle w:val="Hyperlink"/>
            <w:noProof/>
          </w:rPr>
          <w:t>3.3.2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Systemarchitektur</w:t>
        </w:r>
        <w:r>
          <w:rPr>
            <w:noProof/>
            <w:webHidden/>
          </w:rPr>
          <w:tab/>
        </w:r>
        <w:r>
          <w:rPr>
            <w:noProof/>
            <w:webHidden/>
          </w:rPr>
          <w:fldChar w:fldCharType="begin"/>
        </w:r>
        <w:r>
          <w:rPr>
            <w:noProof/>
            <w:webHidden/>
          </w:rPr>
          <w:instrText xml:space="preserve"> PAGEREF _Toc195651960 \h </w:instrText>
        </w:r>
        <w:r>
          <w:rPr>
            <w:noProof/>
            <w:webHidden/>
          </w:rPr>
        </w:r>
        <w:r>
          <w:rPr>
            <w:noProof/>
            <w:webHidden/>
          </w:rPr>
          <w:fldChar w:fldCharType="separate"/>
        </w:r>
        <w:r>
          <w:rPr>
            <w:noProof/>
            <w:webHidden/>
          </w:rPr>
          <w:t>42</w:t>
        </w:r>
        <w:r>
          <w:rPr>
            <w:noProof/>
            <w:webHidden/>
          </w:rPr>
          <w:fldChar w:fldCharType="end"/>
        </w:r>
      </w:hyperlink>
    </w:p>
    <w:p w14:paraId="5F075B9D" w14:textId="14C0EC92"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61" w:history="1">
        <w:r w:rsidRPr="003D471F">
          <w:rPr>
            <w:rStyle w:val="Hyperlink"/>
            <w:noProof/>
            <w:lang w:val="de-DE"/>
          </w:rPr>
          <w:t>3.3.3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de-DE"/>
          </w:rPr>
          <w:t>Technologiestack</w:t>
        </w:r>
        <w:r>
          <w:rPr>
            <w:noProof/>
            <w:webHidden/>
          </w:rPr>
          <w:tab/>
        </w:r>
        <w:r>
          <w:rPr>
            <w:noProof/>
            <w:webHidden/>
          </w:rPr>
          <w:fldChar w:fldCharType="begin"/>
        </w:r>
        <w:r>
          <w:rPr>
            <w:noProof/>
            <w:webHidden/>
          </w:rPr>
          <w:instrText xml:space="preserve"> PAGEREF _Toc195651961 \h </w:instrText>
        </w:r>
        <w:r>
          <w:rPr>
            <w:noProof/>
            <w:webHidden/>
          </w:rPr>
        </w:r>
        <w:r>
          <w:rPr>
            <w:noProof/>
            <w:webHidden/>
          </w:rPr>
          <w:fldChar w:fldCharType="separate"/>
        </w:r>
        <w:r>
          <w:rPr>
            <w:noProof/>
            <w:webHidden/>
          </w:rPr>
          <w:t>42</w:t>
        </w:r>
        <w:r>
          <w:rPr>
            <w:noProof/>
            <w:webHidden/>
          </w:rPr>
          <w:fldChar w:fldCharType="end"/>
        </w:r>
      </w:hyperlink>
    </w:p>
    <w:p w14:paraId="38527858" w14:textId="4A0CD223"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62" w:history="1">
        <w:r w:rsidRPr="003D471F">
          <w:rPr>
            <w:rStyle w:val="Hyperlink"/>
            <w:noProof/>
          </w:rPr>
          <w:t>3.3.4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Wichtigste Schnittstellen</w:t>
        </w:r>
        <w:r>
          <w:rPr>
            <w:noProof/>
            <w:webHidden/>
          </w:rPr>
          <w:tab/>
        </w:r>
        <w:r>
          <w:rPr>
            <w:noProof/>
            <w:webHidden/>
          </w:rPr>
          <w:fldChar w:fldCharType="begin"/>
        </w:r>
        <w:r>
          <w:rPr>
            <w:noProof/>
            <w:webHidden/>
          </w:rPr>
          <w:instrText xml:space="preserve"> PAGEREF _Toc195651962 \h </w:instrText>
        </w:r>
        <w:r>
          <w:rPr>
            <w:noProof/>
            <w:webHidden/>
          </w:rPr>
        </w:r>
        <w:r>
          <w:rPr>
            <w:noProof/>
            <w:webHidden/>
          </w:rPr>
          <w:fldChar w:fldCharType="separate"/>
        </w:r>
        <w:r>
          <w:rPr>
            <w:noProof/>
            <w:webHidden/>
          </w:rPr>
          <w:t>44</w:t>
        </w:r>
        <w:r>
          <w:rPr>
            <w:noProof/>
            <w:webHidden/>
          </w:rPr>
          <w:fldChar w:fldCharType="end"/>
        </w:r>
      </w:hyperlink>
    </w:p>
    <w:p w14:paraId="4EDF876F" w14:textId="56986F71"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63" w:history="1">
        <w:r w:rsidRPr="003D471F">
          <w:rPr>
            <w:rStyle w:val="Hyperlink"/>
            <w:noProof/>
          </w:rPr>
          <w:t>3.3.5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Trainingsdatensätze und Modellgenauigkeit</w:t>
        </w:r>
        <w:r>
          <w:rPr>
            <w:noProof/>
            <w:webHidden/>
          </w:rPr>
          <w:tab/>
        </w:r>
        <w:r>
          <w:rPr>
            <w:noProof/>
            <w:webHidden/>
          </w:rPr>
          <w:fldChar w:fldCharType="begin"/>
        </w:r>
        <w:r>
          <w:rPr>
            <w:noProof/>
            <w:webHidden/>
          </w:rPr>
          <w:instrText xml:space="preserve"> PAGEREF _Toc195651963 \h </w:instrText>
        </w:r>
        <w:r>
          <w:rPr>
            <w:noProof/>
            <w:webHidden/>
          </w:rPr>
        </w:r>
        <w:r>
          <w:rPr>
            <w:noProof/>
            <w:webHidden/>
          </w:rPr>
          <w:fldChar w:fldCharType="separate"/>
        </w:r>
        <w:r>
          <w:rPr>
            <w:noProof/>
            <w:webHidden/>
          </w:rPr>
          <w:t>44</w:t>
        </w:r>
        <w:r>
          <w:rPr>
            <w:noProof/>
            <w:webHidden/>
          </w:rPr>
          <w:fldChar w:fldCharType="end"/>
        </w:r>
      </w:hyperlink>
    </w:p>
    <w:p w14:paraId="705B8164" w14:textId="3C61C93B"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64" w:history="1">
        <w:r w:rsidRPr="003D471F">
          <w:rPr>
            <w:rStyle w:val="Hyperlink"/>
            <w:noProof/>
          </w:rPr>
          <w:t>3.3.6</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Implementierungsdetails</w:t>
        </w:r>
        <w:r>
          <w:rPr>
            <w:noProof/>
            <w:webHidden/>
          </w:rPr>
          <w:tab/>
        </w:r>
        <w:r>
          <w:rPr>
            <w:noProof/>
            <w:webHidden/>
          </w:rPr>
          <w:fldChar w:fldCharType="begin"/>
        </w:r>
        <w:r>
          <w:rPr>
            <w:noProof/>
            <w:webHidden/>
          </w:rPr>
          <w:instrText xml:space="preserve"> PAGEREF _Toc195651964 \h </w:instrText>
        </w:r>
        <w:r>
          <w:rPr>
            <w:noProof/>
            <w:webHidden/>
          </w:rPr>
        </w:r>
        <w:r>
          <w:rPr>
            <w:noProof/>
            <w:webHidden/>
          </w:rPr>
          <w:fldChar w:fldCharType="separate"/>
        </w:r>
        <w:r>
          <w:rPr>
            <w:noProof/>
            <w:webHidden/>
          </w:rPr>
          <w:t>45</w:t>
        </w:r>
        <w:r>
          <w:rPr>
            <w:noProof/>
            <w:webHidden/>
          </w:rPr>
          <w:fldChar w:fldCharType="end"/>
        </w:r>
      </w:hyperlink>
    </w:p>
    <w:p w14:paraId="017FD1E4" w14:textId="59560E82"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65" w:history="1">
        <w:r w:rsidRPr="003D471F">
          <w:rPr>
            <w:rStyle w:val="Hyperlink"/>
            <w:noProof/>
            <w:lang w:val="de-DE"/>
          </w:rPr>
          <w:t>3.4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de-DE"/>
          </w:rPr>
          <w:t>Herausforderungen der Umsetzung</w:t>
        </w:r>
        <w:r>
          <w:rPr>
            <w:noProof/>
            <w:webHidden/>
          </w:rPr>
          <w:tab/>
        </w:r>
        <w:r>
          <w:rPr>
            <w:noProof/>
            <w:webHidden/>
          </w:rPr>
          <w:fldChar w:fldCharType="begin"/>
        </w:r>
        <w:r>
          <w:rPr>
            <w:noProof/>
            <w:webHidden/>
          </w:rPr>
          <w:instrText xml:space="preserve"> PAGEREF _Toc195651965 \h </w:instrText>
        </w:r>
        <w:r>
          <w:rPr>
            <w:noProof/>
            <w:webHidden/>
          </w:rPr>
        </w:r>
        <w:r>
          <w:rPr>
            <w:noProof/>
            <w:webHidden/>
          </w:rPr>
          <w:fldChar w:fldCharType="separate"/>
        </w:r>
        <w:r>
          <w:rPr>
            <w:noProof/>
            <w:webHidden/>
          </w:rPr>
          <w:t>46</w:t>
        </w:r>
        <w:r>
          <w:rPr>
            <w:noProof/>
            <w:webHidden/>
          </w:rPr>
          <w:fldChar w:fldCharType="end"/>
        </w:r>
      </w:hyperlink>
    </w:p>
    <w:p w14:paraId="1FA3D559" w14:textId="5AD49E8A"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66" w:history="1">
        <w:r w:rsidRPr="003D471F">
          <w:rPr>
            <w:rStyle w:val="Hyperlink"/>
            <w:noProof/>
            <w:lang w:val="de-DE"/>
          </w:rPr>
          <w:t>3.4.1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de-DE"/>
          </w:rPr>
          <w:t>Trainingsdatensätze und Modellgenauigkeit</w:t>
        </w:r>
        <w:r>
          <w:rPr>
            <w:noProof/>
            <w:webHidden/>
          </w:rPr>
          <w:tab/>
        </w:r>
        <w:r>
          <w:rPr>
            <w:noProof/>
            <w:webHidden/>
          </w:rPr>
          <w:fldChar w:fldCharType="begin"/>
        </w:r>
        <w:r>
          <w:rPr>
            <w:noProof/>
            <w:webHidden/>
          </w:rPr>
          <w:instrText xml:space="preserve"> PAGEREF _Toc195651966 \h </w:instrText>
        </w:r>
        <w:r>
          <w:rPr>
            <w:noProof/>
            <w:webHidden/>
          </w:rPr>
        </w:r>
        <w:r>
          <w:rPr>
            <w:noProof/>
            <w:webHidden/>
          </w:rPr>
          <w:fldChar w:fldCharType="separate"/>
        </w:r>
        <w:r>
          <w:rPr>
            <w:noProof/>
            <w:webHidden/>
          </w:rPr>
          <w:t>46</w:t>
        </w:r>
        <w:r>
          <w:rPr>
            <w:noProof/>
            <w:webHidden/>
          </w:rPr>
          <w:fldChar w:fldCharType="end"/>
        </w:r>
      </w:hyperlink>
    </w:p>
    <w:p w14:paraId="6B3C6FAD" w14:textId="2DFF9AE7"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67" w:history="1">
        <w:r w:rsidRPr="003D471F">
          <w:rPr>
            <w:rStyle w:val="Hyperlink"/>
            <w:noProof/>
          </w:rPr>
          <w:t>3.4.2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Source Code</w:t>
        </w:r>
        <w:r>
          <w:rPr>
            <w:noProof/>
            <w:webHidden/>
          </w:rPr>
          <w:tab/>
        </w:r>
        <w:r>
          <w:rPr>
            <w:noProof/>
            <w:webHidden/>
          </w:rPr>
          <w:fldChar w:fldCharType="begin"/>
        </w:r>
        <w:r>
          <w:rPr>
            <w:noProof/>
            <w:webHidden/>
          </w:rPr>
          <w:instrText xml:space="preserve"> PAGEREF _Toc195651967 \h </w:instrText>
        </w:r>
        <w:r>
          <w:rPr>
            <w:noProof/>
            <w:webHidden/>
          </w:rPr>
        </w:r>
        <w:r>
          <w:rPr>
            <w:noProof/>
            <w:webHidden/>
          </w:rPr>
          <w:fldChar w:fldCharType="separate"/>
        </w:r>
        <w:r>
          <w:rPr>
            <w:noProof/>
            <w:webHidden/>
          </w:rPr>
          <w:t>46</w:t>
        </w:r>
        <w:r>
          <w:rPr>
            <w:noProof/>
            <w:webHidden/>
          </w:rPr>
          <w:fldChar w:fldCharType="end"/>
        </w:r>
      </w:hyperlink>
    </w:p>
    <w:p w14:paraId="08953BF8" w14:textId="59B605B9"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68" w:history="1">
        <w:r w:rsidRPr="003D471F">
          <w:rPr>
            <w:rStyle w:val="Hyperlink"/>
            <w:noProof/>
          </w:rPr>
          <w:t>3.5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Fazit und Ausblick</w:t>
        </w:r>
        <w:r>
          <w:rPr>
            <w:noProof/>
            <w:webHidden/>
          </w:rPr>
          <w:tab/>
        </w:r>
        <w:r>
          <w:rPr>
            <w:noProof/>
            <w:webHidden/>
          </w:rPr>
          <w:fldChar w:fldCharType="begin"/>
        </w:r>
        <w:r>
          <w:rPr>
            <w:noProof/>
            <w:webHidden/>
          </w:rPr>
          <w:instrText xml:space="preserve"> PAGEREF _Toc195651968 \h </w:instrText>
        </w:r>
        <w:r>
          <w:rPr>
            <w:noProof/>
            <w:webHidden/>
          </w:rPr>
        </w:r>
        <w:r>
          <w:rPr>
            <w:noProof/>
            <w:webHidden/>
          </w:rPr>
          <w:fldChar w:fldCharType="separate"/>
        </w:r>
        <w:r>
          <w:rPr>
            <w:noProof/>
            <w:webHidden/>
          </w:rPr>
          <w:t>46</w:t>
        </w:r>
        <w:r>
          <w:rPr>
            <w:noProof/>
            <w:webHidden/>
          </w:rPr>
          <w:fldChar w:fldCharType="end"/>
        </w:r>
      </w:hyperlink>
    </w:p>
    <w:p w14:paraId="602A5B8E" w14:textId="439AACEB" w:rsidR="00E135F7" w:rsidRDefault="00E135F7">
      <w:pPr>
        <w:pStyle w:val="Verzeichnis1"/>
        <w:rPr>
          <w:rFonts w:asciiTheme="minorHAnsi" w:eastAsiaTheme="minorEastAsia" w:hAnsiTheme="minorHAnsi" w:cstheme="minorBidi"/>
          <w:noProof/>
          <w:kern w:val="2"/>
          <w:sz w:val="24"/>
          <w:lang w:val="de-DE" w:eastAsia="de-DE"/>
          <w14:ligatures w14:val="standardContextual"/>
        </w:rPr>
      </w:pPr>
      <w:hyperlink w:anchor="_Toc195651969" w:history="1">
        <w:r w:rsidRPr="003D471F">
          <w:rPr>
            <w:rStyle w:val="Hyperlink"/>
            <w:noProof/>
          </w:rPr>
          <w:t>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Entwicklung der Drohnenhardware sowie -Firmware</w:t>
        </w:r>
        <w:r>
          <w:rPr>
            <w:noProof/>
            <w:webHidden/>
          </w:rPr>
          <w:tab/>
        </w:r>
        <w:r>
          <w:rPr>
            <w:noProof/>
            <w:webHidden/>
          </w:rPr>
          <w:fldChar w:fldCharType="begin"/>
        </w:r>
        <w:r>
          <w:rPr>
            <w:noProof/>
            <w:webHidden/>
          </w:rPr>
          <w:instrText xml:space="preserve"> PAGEREF _Toc195651969 \h </w:instrText>
        </w:r>
        <w:r>
          <w:rPr>
            <w:noProof/>
            <w:webHidden/>
          </w:rPr>
        </w:r>
        <w:r>
          <w:rPr>
            <w:noProof/>
            <w:webHidden/>
          </w:rPr>
          <w:fldChar w:fldCharType="separate"/>
        </w:r>
        <w:r>
          <w:rPr>
            <w:noProof/>
            <w:webHidden/>
          </w:rPr>
          <w:t>48</w:t>
        </w:r>
        <w:r>
          <w:rPr>
            <w:noProof/>
            <w:webHidden/>
          </w:rPr>
          <w:fldChar w:fldCharType="end"/>
        </w:r>
      </w:hyperlink>
    </w:p>
    <w:p w14:paraId="540734D8" w14:textId="368C6643"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70" w:history="1">
        <w:r w:rsidRPr="003D471F">
          <w:rPr>
            <w:rStyle w:val="Hyperlink"/>
            <w:noProof/>
          </w:rPr>
          <w:t>4.1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Einführung</w:t>
        </w:r>
        <w:r>
          <w:rPr>
            <w:noProof/>
            <w:webHidden/>
          </w:rPr>
          <w:tab/>
        </w:r>
        <w:r>
          <w:rPr>
            <w:noProof/>
            <w:webHidden/>
          </w:rPr>
          <w:fldChar w:fldCharType="begin"/>
        </w:r>
        <w:r>
          <w:rPr>
            <w:noProof/>
            <w:webHidden/>
          </w:rPr>
          <w:instrText xml:space="preserve"> PAGEREF _Toc195651970 \h </w:instrText>
        </w:r>
        <w:r>
          <w:rPr>
            <w:noProof/>
            <w:webHidden/>
          </w:rPr>
        </w:r>
        <w:r>
          <w:rPr>
            <w:noProof/>
            <w:webHidden/>
          </w:rPr>
          <w:fldChar w:fldCharType="separate"/>
        </w:r>
        <w:r>
          <w:rPr>
            <w:noProof/>
            <w:webHidden/>
          </w:rPr>
          <w:t>48</w:t>
        </w:r>
        <w:r>
          <w:rPr>
            <w:noProof/>
            <w:webHidden/>
          </w:rPr>
          <w:fldChar w:fldCharType="end"/>
        </w:r>
      </w:hyperlink>
    </w:p>
    <w:p w14:paraId="33832FA4" w14:textId="79CB6FF2"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71" w:history="1">
        <w:r w:rsidRPr="003D471F">
          <w:rPr>
            <w:rStyle w:val="Hyperlink"/>
            <w:noProof/>
          </w:rPr>
          <w:t>4.2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Theoretische Grundlagen</w:t>
        </w:r>
        <w:r>
          <w:rPr>
            <w:noProof/>
            <w:webHidden/>
          </w:rPr>
          <w:tab/>
        </w:r>
        <w:r>
          <w:rPr>
            <w:noProof/>
            <w:webHidden/>
          </w:rPr>
          <w:fldChar w:fldCharType="begin"/>
        </w:r>
        <w:r>
          <w:rPr>
            <w:noProof/>
            <w:webHidden/>
          </w:rPr>
          <w:instrText xml:space="preserve"> PAGEREF _Toc195651971 \h </w:instrText>
        </w:r>
        <w:r>
          <w:rPr>
            <w:noProof/>
            <w:webHidden/>
          </w:rPr>
        </w:r>
        <w:r>
          <w:rPr>
            <w:noProof/>
            <w:webHidden/>
          </w:rPr>
          <w:fldChar w:fldCharType="separate"/>
        </w:r>
        <w:r>
          <w:rPr>
            <w:noProof/>
            <w:webHidden/>
          </w:rPr>
          <w:t>48</w:t>
        </w:r>
        <w:r>
          <w:rPr>
            <w:noProof/>
            <w:webHidden/>
          </w:rPr>
          <w:fldChar w:fldCharType="end"/>
        </w:r>
      </w:hyperlink>
    </w:p>
    <w:p w14:paraId="4AC77301" w14:textId="57E10ACB"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72" w:history="1">
        <w:r w:rsidRPr="003D471F">
          <w:rPr>
            <w:rStyle w:val="Hyperlink"/>
            <w:noProof/>
          </w:rPr>
          <w:t>4.2.1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Drohnenplattformen</w:t>
        </w:r>
        <w:r>
          <w:rPr>
            <w:noProof/>
            <w:webHidden/>
          </w:rPr>
          <w:tab/>
        </w:r>
        <w:r>
          <w:rPr>
            <w:noProof/>
            <w:webHidden/>
          </w:rPr>
          <w:fldChar w:fldCharType="begin"/>
        </w:r>
        <w:r>
          <w:rPr>
            <w:noProof/>
            <w:webHidden/>
          </w:rPr>
          <w:instrText xml:space="preserve"> PAGEREF _Toc195651972 \h </w:instrText>
        </w:r>
        <w:r>
          <w:rPr>
            <w:noProof/>
            <w:webHidden/>
          </w:rPr>
        </w:r>
        <w:r>
          <w:rPr>
            <w:noProof/>
            <w:webHidden/>
          </w:rPr>
          <w:fldChar w:fldCharType="separate"/>
        </w:r>
        <w:r>
          <w:rPr>
            <w:noProof/>
            <w:webHidden/>
          </w:rPr>
          <w:t>48</w:t>
        </w:r>
        <w:r>
          <w:rPr>
            <w:noProof/>
            <w:webHidden/>
          </w:rPr>
          <w:fldChar w:fldCharType="end"/>
        </w:r>
      </w:hyperlink>
    </w:p>
    <w:p w14:paraId="6093D1B1" w14:textId="1FB3BE0D"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73" w:history="1">
        <w:r w:rsidRPr="003D471F">
          <w:rPr>
            <w:rStyle w:val="Hyperlink"/>
            <w:noProof/>
          </w:rPr>
          <w:t>4.2.2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Antriebssystem</w:t>
        </w:r>
        <w:r>
          <w:rPr>
            <w:noProof/>
            <w:webHidden/>
          </w:rPr>
          <w:tab/>
        </w:r>
        <w:r>
          <w:rPr>
            <w:noProof/>
            <w:webHidden/>
          </w:rPr>
          <w:fldChar w:fldCharType="begin"/>
        </w:r>
        <w:r>
          <w:rPr>
            <w:noProof/>
            <w:webHidden/>
          </w:rPr>
          <w:instrText xml:space="preserve"> PAGEREF _Toc195651973 \h </w:instrText>
        </w:r>
        <w:r>
          <w:rPr>
            <w:noProof/>
            <w:webHidden/>
          </w:rPr>
        </w:r>
        <w:r>
          <w:rPr>
            <w:noProof/>
            <w:webHidden/>
          </w:rPr>
          <w:fldChar w:fldCharType="separate"/>
        </w:r>
        <w:r>
          <w:rPr>
            <w:noProof/>
            <w:webHidden/>
          </w:rPr>
          <w:t>49</w:t>
        </w:r>
        <w:r>
          <w:rPr>
            <w:noProof/>
            <w:webHidden/>
          </w:rPr>
          <w:fldChar w:fldCharType="end"/>
        </w:r>
      </w:hyperlink>
    </w:p>
    <w:p w14:paraId="21E05576" w14:textId="5BB838F3"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74" w:history="1">
        <w:r w:rsidRPr="003D471F">
          <w:rPr>
            <w:rStyle w:val="Hyperlink"/>
            <w:noProof/>
          </w:rPr>
          <w:t>4.2.3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Microcontroller</w:t>
        </w:r>
        <w:r>
          <w:rPr>
            <w:noProof/>
            <w:webHidden/>
          </w:rPr>
          <w:tab/>
        </w:r>
        <w:r>
          <w:rPr>
            <w:noProof/>
            <w:webHidden/>
          </w:rPr>
          <w:fldChar w:fldCharType="begin"/>
        </w:r>
        <w:r>
          <w:rPr>
            <w:noProof/>
            <w:webHidden/>
          </w:rPr>
          <w:instrText xml:space="preserve"> PAGEREF _Toc195651974 \h </w:instrText>
        </w:r>
        <w:r>
          <w:rPr>
            <w:noProof/>
            <w:webHidden/>
          </w:rPr>
        </w:r>
        <w:r>
          <w:rPr>
            <w:noProof/>
            <w:webHidden/>
          </w:rPr>
          <w:fldChar w:fldCharType="separate"/>
        </w:r>
        <w:r>
          <w:rPr>
            <w:noProof/>
            <w:webHidden/>
          </w:rPr>
          <w:t>50</w:t>
        </w:r>
        <w:r>
          <w:rPr>
            <w:noProof/>
            <w:webHidden/>
          </w:rPr>
          <w:fldChar w:fldCharType="end"/>
        </w:r>
      </w:hyperlink>
    </w:p>
    <w:p w14:paraId="363B4165" w14:textId="4B895DAE"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75" w:history="1">
        <w:r w:rsidRPr="003D471F">
          <w:rPr>
            <w:rStyle w:val="Hyperlink"/>
            <w:noProof/>
          </w:rPr>
          <w:t>4.2.4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Sensorik</w:t>
        </w:r>
        <w:r>
          <w:rPr>
            <w:noProof/>
            <w:webHidden/>
          </w:rPr>
          <w:tab/>
        </w:r>
        <w:r>
          <w:rPr>
            <w:noProof/>
            <w:webHidden/>
          </w:rPr>
          <w:fldChar w:fldCharType="begin"/>
        </w:r>
        <w:r>
          <w:rPr>
            <w:noProof/>
            <w:webHidden/>
          </w:rPr>
          <w:instrText xml:space="preserve"> PAGEREF _Toc195651975 \h </w:instrText>
        </w:r>
        <w:r>
          <w:rPr>
            <w:noProof/>
            <w:webHidden/>
          </w:rPr>
        </w:r>
        <w:r>
          <w:rPr>
            <w:noProof/>
            <w:webHidden/>
          </w:rPr>
          <w:fldChar w:fldCharType="separate"/>
        </w:r>
        <w:r>
          <w:rPr>
            <w:noProof/>
            <w:webHidden/>
          </w:rPr>
          <w:t>52</w:t>
        </w:r>
        <w:r>
          <w:rPr>
            <w:noProof/>
            <w:webHidden/>
          </w:rPr>
          <w:fldChar w:fldCharType="end"/>
        </w:r>
      </w:hyperlink>
    </w:p>
    <w:p w14:paraId="1A489C01" w14:textId="7CD46D5D"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76" w:history="1">
        <w:r w:rsidRPr="003D471F">
          <w:rPr>
            <w:rStyle w:val="Hyperlink"/>
            <w:noProof/>
          </w:rPr>
          <w:t>4.2.5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Kommunikationsmodule</w:t>
        </w:r>
        <w:r>
          <w:rPr>
            <w:noProof/>
            <w:webHidden/>
          </w:rPr>
          <w:tab/>
        </w:r>
        <w:r>
          <w:rPr>
            <w:noProof/>
            <w:webHidden/>
          </w:rPr>
          <w:fldChar w:fldCharType="begin"/>
        </w:r>
        <w:r>
          <w:rPr>
            <w:noProof/>
            <w:webHidden/>
          </w:rPr>
          <w:instrText xml:space="preserve"> PAGEREF _Toc195651976 \h </w:instrText>
        </w:r>
        <w:r>
          <w:rPr>
            <w:noProof/>
            <w:webHidden/>
          </w:rPr>
        </w:r>
        <w:r>
          <w:rPr>
            <w:noProof/>
            <w:webHidden/>
          </w:rPr>
          <w:fldChar w:fldCharType="separate"/>
        </w:r>
        <w:r>
          <w:rPr>
            <w:noProof/>
            <w:webHidden/>
          </w:rPr>
          <w:t>52</w:t>
        </w:r>
        <w:r>
          <w:rPr>
            <w:noProof/>
            <w:webHidden/>
          </w:rPr>
          <w:fldChar w:fldCharType="end"/>
        </w:r>
      </w:hyperlink>
    </w:p>
    <w:p w14:paraId="6E95A3CF" w14:textId="1C7B2324"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77" w:history="1">
        <w:r w:rsidRPr="003D471F">
          <w:rPr>
            <w:rStyle w:val="Hyperlink"/>
            <w:noProof/>
          </w:rPr>
          <w:t>4.2.6</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Autonomes Fliegen</w:t>
        </w:r>
        <w:r>
          <w:rPr>
            <w:noProof/>
            <w:webHidden/>
          </w:rPr>
          <w:tab/>
        </w:r>
        <w:r>
          <w:rPr>
            <w:noProof/>
            <w:webHidden/>
          </w:rPr>
          <w:fldChar w:fldCharType="begin"/>
        </w:r>
        <w:r>
          <w:rPr>
            <w:noProof/>
            <w:webHidden/>
          </w:rPr>
          <w:instrText xml:space="preserve"> PAGEREF _Toc195651977 \h </w:instrText>
        </w:r>
        <w:r>
          <w:rPr>
            <w:noProof/>
            <w:webHidden/>
          </w:rPr>
        </w:r>
        <w:r>
          <w:rPr>
            <w:noProof/>
            <w:webHidden/>
          </w:rPr>
          <w:fldChar w:fldCharType="separate"/>
        </w:r>
        <w:r>
          <w:rPr>
            <w:noProof/>
            <w:webHidden/>
          </w:rPr>
          <w:t>53</w:t>
        </w:r>
        <w:r>
          <w:rPr>
            <w:noProof/>
            <w:webHidden/>
          </w:rPr>
          <w:fldChar w:fldCharType="end"/>
        </w:r>
      </w:hyperlink>
    </w:p>
    <w:p w14:paraId="7DBA270B" w14:textId="62E2E629"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78" w:history="1">
        <w:r w:rsidRPr="003D471F">
          <w:rPr>
            <w:rStyle w:val="Hyperlink"/>
            <w:noProof/>
          </w:rPr>
          <w:t>4.2.7</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Mission Planner – Einsatz für die Drohnennavigation</w:t>
        </w:r>
        <w:r>
          <w:rPr>
            <w:noProof/>
            <w:webHidden/>
          </w:rPr>
          <w:tab/>
        </w:r>
        <w:r>
          <w:rPr>
            <w:noProof/>
            <w:webHidden/>
          </w:rPr>
          <w:fldChar w:fldCharType="begin"/>
        </w:r>
        <w:r>
          <w:rPr>
            <w:noProof/>
            <w:webHidden/>
          </w:rPr>
          <w:instrText xml:space="preserve"> PAGEREF _Toc195651978 \h </w:instrText>
        </w:r>
        <w:r>
          <w:rPr>
            <w:noProof/>
            <w:webHidden/>
          </w:rPr>
        </w:r>
        <w:r>
          <w:rPr>
            <w:noProof/>
            <w:webHidden/>
          </w:rPr>
          <w:fldChar w:fldCharType="separate"/>
        </w:r>
        <w:r>
          <w:rPr>
            <w:noProof/>
            <w:webHidden/>
          </w:rPr>
          <w:t>54</w:t>
        </w:r>
        <w:r>
          <w:rPr>
            <w:noProof/>
            <w:webHidden/>
          </w:rPr>
          <w:fldChar w:fldCharType="end"/>
        </w:r>
      </w:hyperlink>
    </w:p>
    <w:p w14:paraId="6978D218" w14:textId="18F6BBBC"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79" w:history="1">
        <w:r w:rsidRPr="003D471F">
          <w:rPr>
            <w:rStyle w:val="Hyperlink"/>
            <w:noProof/>
          </w:rPr>
          <w:t>4.3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Konzept</w:t>
        </w:r>
        <w:r>
          <w:rPr>
            <w:noProof/>
            <w:webHidden/>
          </w:rPr>
          <w:tab/>
        </w:r>
        <w:r>
          <w:rPr>
            <w:noProof/>
            <w:webHidden/>
          </w:rPr>
          <w:fldChar w:fldCharType="begin"/>
        </w:r>
        <w:r>
          <w:rPr>
            <w:noProof/>
            <w:webHidden/>
          </w:rPr>
          <w:instrText xml:space="preserve"> PAGEREF _Toc195651979 \h </w:instrText>
        </w:r>
        <w:r>
          <w:rPr>
            <w:noProof/>
            <w:webHidden/>
          </w:rPr>
        </w:r>
        <w:r>
          <w:rPr>
            <w:noProof/>
            <w:webHidden/>
          </w:rPr>
          <w:fldChar w:fldCharType="separate"/>
        </w:r>
        <w:r>
          <w:rPr>
            <w:noProof/>
            <w:webHidden/>
          </w:rPr>
          <w:t>57</w:t>
        </w:r>
        <w:r>
          <w:rPr>
            <w:noProof/>
            <w:webHidden/>
          </w:rPr>
          <w:fldChar w:fldCharType="end"/>
        </w:r>
      </w:hyperlink>
    </w:p>
    <w:p w14:paraId="5B20E1B9" w14:textId="394A42CA"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80" w:history="1">
        <w:r w:rsidRPr="003D471F">
          <w:rPr>
            <w:rStyle w:val="Hyperlink"/>
            <w:noProof/>
          </w:rPr>
          <w:t>4.3.1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Aufbau und Komponenten der Drohne</w:t>
        </w:r>
        <w:r>
          <w:rPr>
            <w:noProof/>
            <w:webHidden/>
          </w:rPr>
          <w:tab/>
        </w:r>
        <w:r>
          <w:rPr>
            <w:noProof/>
            <w:webHidden/>
          </w:rPr>
          <w:fldChar w:fldCharType="begin"/>
        </w:r>
        <w:r>
          <w:rPr>
            <w:noProof/>
            <w:webHidden/>
          </w:rPr>
          <w:instrText xml:space="preserve"> PAGEREF _Toc195651980 \h </w:instrText>
        </w:r>
        <w:r>
          <w:rPr>
            <w:noProof/>
            <w:webHidden/>
          </w:rPr>
        </w:r>
        <w:r>
          <w:rPr>
            <w:noProof/>
            <w:webHidden/>
          </w:rPr>
          <w:fldChar w:fldCharType="separate"/>
        </w:r>
        <w:r>
          <w:rPr>
            <w:noProof/>
            <w:webHidden/>
          </w:rPr>
          <w:t>57</w:t>
        </w:r>
        <w:r>
          <w:rPr>
            <w:noProof/>
            <w:webHidden/>
          </w:rPr>
          <w:fldChar w:fldCharType="end"/>
        </w:r>
      </w:hyperlink>
    </w:p>
    <w:p w14:paraId="17804B7A" w14:textId="6BF01AD4"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81" w:history="1">
        <w:r w:rsidRPr="003D471F">
          <w:rPr>
            <w:rStyle w:val="Hyperlink"/>
            <w:noProof/>
          </w:rPr>
          <w:t>4.3.2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Software- und Steuerungsarchitektur</w:t>
        </w:r>
        <w:r>
          <w:rPr>
            <w:noProof/>
            <w:webHidden/>
          </w:rPr>
          <w:tab/>
        </w:r>
        <w:r>
          <w:rPr>
            <w:noProof/>
            <w:webHidden/>
          </w:rPr>
          <w:fldChar w:fldCharType="begin"/>
        </w:r>
        <w:r>
          <w:rPr>
            <w:noProof/>
            <w:webHidden/>
          </w:rPr>
          <w:instrText xml:space="preserve"> PAGEREF _Toc195651981 \h </w:instrText>
        </w:r>
        <w:r>
          <w:rPr>
            <w:noProof/>
            <w:webHidden/>
          </w:rPr>
        </w:r>
        <w:r>
          <w:rPr>
            <w:noProof/>
            <w:webHidden/>
          </w:rPr>
          <w:fldChar w:fldCharType="separate"/>
        </w:r>
        <w:r>
          <w:rPr>
            <w:noProof/>
            <w:webHidden/>
          </w:rPr>
          <w:t>58</w:t>
        </w:r>
        <w:r>
          <w:rPr>
            <w:noProof/>
            <w:webHidden/>
          </w:rPr>
          <w:fldChar w:fldCharType="end"/>
        </w:r>
      </w:hyperlink>
    </w:p>
    <w:p w14:paraId="2FDC55EC" w14:textId="6B1D0A24"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82" w:history="1">
        <w:r w:rsidRPr="003D471F">
          <w:rPr>
            <w:rStyle w:val="Hyperlink"/>
            <w:noProof/>
          </w:rPr>
          <w:t>4.3.3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Drohnensimmulation</w:t>
        </w:r>
        <w:r>
          <w:rPr>
            <w:noProof/>
            <w:webHidden/>
          </w:rPr>
          <w:tab/>
        </w:r>
        <w:r>
          <w:rPr>
            <w:noProof/>
            <w:webHidden/>
          </w:rPr>
          <w:fldChar w:fldCharType="begin"/>
        </w:r>
        <w:r>
          <w:rPr>
            <w:noProof/>
            <w:webHidden/>
          </w:rPr>
          <w:instrText xml:space="preserve"> PAGEREF _Toc195651982 \h </w:instrText>
        </w:r>
        <w:r>
          <w:rPr>
            <w:noProof/>
            <w:webHidden/>
          </w:rPr>
        </w:r>
        <w:r>
          <w:rPr>
            <w:noProof/>
            <w:webHidden/>
          </w:rPr>
          <w:fldChar w:fldCharType="separate"/>
        </w:r>
        <w:r>
          <w:rPr>
            <w:noProof/>
            <w:webHidden/>
          </w:rPr>
          <w:t>60</w:t>
        </w:r>
        <w:r>
          <w:rPr>
            <w:noProof/>
            <w:webHidden/>
          </w:rPr>
          <w:fldChar w:fldCharType="end"/>
        </w:r>
      </w:hyperlink>
    </w:p>
    <w:p w14:paraId="32D906F7" w14:textId="44793B5E"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83" w:history="1">
        <w:r w:rsidRPr="003D471F">
          <w:rPr>
            <w:rStyle w:val="Hyperlink"/>
            <w:noProof/>
          </w:rPr>
          <w:t>4.4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Herausforderungen der Umsetzung</w:t>
        </w:r>
        <w:r>
          <w:rPr>
            <w:noProof/>
            <w:webHidden/>
          </w:rPr>
          <w:tab/>
        </w:r>
        <w:r>
          <w:rPr>
            <w:noProof/>
            <w:webHidden/>
          </w:rPr>
          <w:fldChar w:fldCharType="begin"/>
        </w:r>
        <w:r>
          <w:rPr>
            <w:noProof/>
            <w:webHidden/>
          </w:rPr>
          <w:instrText xml:space="preserve"> PAGEREF _Toc195651983 \h </w:instrText>
        </w:r>
        <w:r>
          <w:rPr>
            <w:noProof/>
            <w:webHidden/>
          </w:rPr>
        </w:r>
        <w:r>
          <w:rPr>
            <w:noProof/>
            <w:webHidden/>
          </w:rPr>
          <w:fldChar w:fldCharType="separate"/>
        </w:r>
        <w:r>
          <w:rPr>
            <w:noProof/>
            <w:webHidden/>
          </w:rPr>
          <w:t>61</w:t>
        </w:r>
        <w:r>
          <w:rPr>
            <w:noProof/>
            <w:webHidden/>
          </w:rPr>
          <w:fldChar w:fldCharType="end"/>
        </w:r>
      </w:hyperlink>
    </w:p>
    <w:p w14:paraId="4AED0F77" w14:textId="3D53B9AC"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84" w:history="1">
        <w:r w:rsidRPr="003D471F">
          <w:rPr>
            <w:rStyle w:val="Hyperlink"/>
            <w:noProof/>
          </w:rPr>
          <w:t>4.4.1</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Fehlbestellung des Akkus und daraus resultierende Schäden</w:t>
        </w:r>
        <w:r>
          <w:rPr>
            <w:noProof/>
            <w:webHidden/>
          </w:rPr>
          <w:tab/>
        </w:r>
        <w:r>
          <w:rPr>
            <w:noProof/>
            <w:webHidden/>
          </w:rPr>
          <w:fldChar w:fldCharType="begin"/>
        </w:r>
        <w:r>
          <w:rPr>
            <w:noProof/>
            <w:webHidden/>
          </w:rPr>
          <w:instrText xml:space="preserve"> PAGEREF _Toc195651984 \h </w:instrText>
        </w:r>
        <w:r>
          <w:rPr>
            <w:noProof/>
            <w:webHidden/>
          </w:rPr>
        </w:r>
        <w:r>
          <w:rPr>
            <w:noProof/>
            <w:webHidden/>
          </w:rPr>
          <w:fldChar w:fldCharType="separate"/>
        </w:r>
        <w:r>
          <w:rPr>
            <w:noProof/>
            <w:webHidden/>
          </w:rPr>
          <w:t>61</w:t>
        </w:r>
        <w:r>
          <w:rPr>
            <w:noProof/>
            <w:webHidden/>
          </w:rPr>
          <w:fldChar w:fldCharType="end"/>
        </w:r>
      </w:hyperlink>
    </w:p>
    <w:p w14:paraId="03772AFD" w14:textId="168808C6"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85" w:history="1">
        <w:r w:rsidRPr="003D471F">
          <w:rPr>
            <w:rStyle w:val="Hyperlink"/>
            <w:noProof/>
            <w:lang w:val="en-GB"/>
          </w:rPr>
          <w:t>4.4.2</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en-US"/>
          </w:rPr>
          <w:t>Defekter Electronic Speed Controller (ESC)</w:t>
        </w:r>
        <w:r>
          <w:rPr>
            <w:noProof/>
            <w:webHidden/>
          </w:rPr>
          <w:tab/>
        </w:r>
        <w:r>
          <w:rPr>
            <w:noProof/>
            <w:webHidden/>
          </w:rPr>
          <w:fldChar w:fldCharType="begin"/>
        </w:r>
        <w:r>
          <w:rPr>
            <w:noProof/>
            <w:webHidden/>
          </w:rPr>
          <w:instrText xml:space="preserve"> PAGEREF _Toc195651985 \h </w:instrText>
        </w:r>
        <w:r>
          <w:rPr>
            <w:noProof/>
            <w:webHidden/>
          </w:rPr>
        </w:r>
        <w:r>
          <w:rPr>
            <w:noProof/>
            <w:webHidden/>
          </w:rPr>
          <w:fldChar w:fldCharType="separate"/>
        </w:r>
        <w:r>
          <w:rPr>
            <w:noProof/>
            <w:webHidden/>
          </w:rPr>
          <w:t>61</w:t>
        </w:r>
        <w:r>
          <w:rPr>
            <w:noProof/>
            <w:webHidden/>
          </w:rPr>
          <w:fldChar w:fldCharType="end"/>
        </w:r>
      </w:hyperlink>
    </w:p>
    <w:p w14:paraId="0DB8EED3" w14:textId="44A46A4F"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86" w:history="1">
        <w:r w:rsidRPr="003D471F">
          <w:rPr>
            <w:rStyle w:val="Hyperlink"/>
            <w:noProof/>
          </w:rPr>
          <w:t>4.4.3</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Inkompatibilität zwischen Akku und ESC</w:t>
        </w:r>
        <w:r>
          <w:rPr>
            <w:noProof/>
            <w:webHidden/>
          </w:rPr>
          <w:tab/>
        </w:r>
        <w:r>
          <w:rPr>
            <w:noProof/>
            <w:webHidden/>
          </w:rPr>
          <w:fldChar w:fldCharType="begin"/>
        </w:r>
        <w:r>
          <w:rPr>
            <w:noProof/>
            <w:webHidden/>
          </w:rPr>
          <w:instrText xml:space="preserve"> PAGEREF _Toc195651986 \h </w:instrText>
        </w:r>
        <w:r>
          <w:rPr>
            <w:noProof/>
            <w:webHidden/>
          </w:rPr>
        </w:r>
        <w:r>
          <w:rPr>
            <w:noProof/>
            <w:webHidden/>
          </w:rPr>
          <w:fldChar w:fldCharType="separate"/>
        </w:r>
        <w:r>
          <w:rPr>
            <w:noProof/>
            <w:webHidden/>
          </w:rPr>
          <w:t>61</w:t>
        </w:r>
        <w:r>
          <w:rPr>
            <w:noProof/>
            <w:webHidden/>
          </w:rPr>
          <w:fldChar w:fldCharType="end"/>
        </w:r>
      </w:hyperlink>
    </w:p>
    <w:p w14:paraId="0AAED000" w14:textId="34433F0A"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87" w:history="1">
        <w:r w:rsidRPr="003D471F">
          <w:rPr>
            <w:rStyle w:val="Hyperlink"/>
            <w:noProof/>
          </w:rPr>
          <w:t>4.4.4</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Unzureichende MAVLink-Dokumentation für den ESP32 in C++</w:t>
        </w:r>
        <w:r>
          <w:rPr>
            <w:noProof/>
            <w:webHidden/>
          </w:rPr>
          <w:tab/>
        </w:r>
        <w:r>
          <w:rPr>
            <w:noProof/>
            <w:webHidden/>
          </w:rPr>
          <w:fldChar w:fldCharType="begin"/>
        </w:r>
        <w:r>
          <w:rPr>
            <w:noProof/>
            <w:webHidden/>
          </w:rPr>
          <w:instrText xml:space="preserve"> PAGEREF _Toc195651987 \h </w:instrText>
        </w:r>
        <w:r>
          <w:rPr>
            <w:noProof/>
            <w:webHidden/>
          </w:rPr>
        </w:r>
        <w:r>
          <w:rPr>
            <w:noProof/>
            <w:webHidden/>
          </w:rPr>
          <w:fldChar w:fldCharType="separate"/>
        </w:r>
        <w:r>
          <w:rPr>
            <w:noProof/>
            <w:webHidden/>
          </w:rPr>
          <w:t>61</w:t>
        </w:r>
        <w:r>
          <w:rPr>
            <w:noProof/>
            <w:webHidden/>
          </w:rPr>
          <w:fldChar w:fldCharType="end"/>
        </w:r>
      </w:hyperlink>
    </w:p>
    <w:p w14:paraId="6F6E3E14" w14:textId="71FE0234" w:rsidR="00E135F7" w:rsidRDefault="00E135F7">
      <w:pPr>
        <w:pStyle w:val="Verzeichnis3"/>
        <w:rPr>
          <w:rFonts w:asciiTheme="minorHAnsi" w:eastAsiaTheme="minorEastAsia" w:hAnsiTheme="minorHAnsi" w:cstheme="minorBidi"/>
          <w:noProof/>
          <w:kern w:val="2"/>
          <w:sz w:val="24"/>
          <w:lang w:val="de-DE" w:eastAsia="de-DE"/>
          <w14:ligatures w14:val="standardContextual"/>
        </w:rPr>
      </w:pPr>
      <w:hyperlink w:anchor="_Toc195651988" w:history="1">
        <w:r w:rsidRPr="003D471F">
          <w:rPr>
            <w:rStyle w:val="Hyperlink"/>
            <w:noProof/>
          </w:rPr>
          <w:t>4.4.5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Spannungsinkompatibilität zwischen Ultraschallsensor und ESP32</w:t>
        </w:r>
        <w:r>
          <w:rPr>
            <w:noProof/>
            <w:webHidden/>
          </w:rPr>
          <w:tab/>
        </w:r>
        <w:r>
          <w:rPr>
            <w:noProof/>
            <w:webHidden/>
          </w:rPr>
          <w:fldChar w:fldCharType="begin"/>
        </w:r>
        <w:r>
          <w:rPr>
            <w:noProof/>
            <w:webHidden/>
          </w:rPr>
          <w:instrText xml:space="preserve"> PAGEREF _Toc195651988 \h </w:instrText>
        </w:r>
        <w:r>
          <w:rPr>
            <w:noProof/>
            <w:webHidden/>
          </w:rPr>
        </w:r>
        <w:r>
          <w:rPr>
            <w:noProof/>
            <w:webHidden/>
          </w:rPr>
          <w:fldChar w:fldCharType="separate"/>
        </w:r>
        <w:r>
          <w:rPr>
            <w:noProof/>
            <w:webHidden/>
          </w:rPr>
          <w:t>62</w:t>
        </w:r>
        <w:r>
          <w:rPr>
            <w:noProof/>
            <w:webHidden/>
          </w:rPr>
          <w:fldChar w:fldCharType="end"/>
        </w:r>
      </w:hyperlink>
    </w:p>
    <w:p w14:paraId="73507A4D" w14:textId="0E5FC222" w:rsidR="00E135F7" w:rsidRDefault="00E135F7">
      <w:pPr>
        <w:pStyle w:val="Verzeichnis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5651989" w:history="1">
        <w:r w:rsidRPr="003D471F">
          <w:rPr>
            <w:rStyle w:val="Hyperlink"/>
            <w:noProof/>
          </w:rPr>
          <w:t>4.5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Fazit und AusblicK</w:t>
        </w:r>
        <w:r>
          <w:rPr>
            <w:noProof/>
            <w:webHidden/>
          </w:rPr>
          <w:tab/>
        </w:r>
        <w:r>
          <w:rPr>
            <w:noProof/>
            <w:webHidden/>
          </w:rPr>
          <w:fldChar w:fldCharType="begin"/>
        </w:r>
        <w:r>
          <w:rPr>
            <w:noProof/>
            <w:webHidden/>
          </w:rPr>
          <w:instrText xml:space="preserve"> PAGEREF _Toc195651989 \h </w:instrText>
        </w:r>
        <w:r>
          <w:rPr>
            <w:noProof/>
            <w:webHidden/>
          </w:rPr>
        </w:r>
        <w:r>
          <w:rPr>
            <w:noProof/>
            <w:webHidden/>
          </w:rPr>
          <w:fldChar w:fldCharType="separate"/>
        </w:r>
        <w:r>
          <w:rPr>
            <w:noProof/>
            <w:webHidden/>
          </w:rPr>
          <w:t>63</w:t>
        </w:r>
        <w:r>
          <w:rPr>
            <w:noProof/>
            <w:webHidden/>
          </w:rPr>
          <w:fldChar w:fldCharType="end"/>
        </w:r>
      </w:hyperlink>
    </w:p>
    <w:p w14:paraId="7170D1AF" w14:textId="4AF443AE" w:rsidR="00E135F7" w:rsidRDefault="00E135F7">
      <w:pPr>
        <w:pStyle w:val="Verzeichnis1"/>
        <w:rPr>
          <w:rFonts w:asciiTheme="minorHAnsi" w:eastAsiaTheme="minorEastAsia" w:hAnsiTheme="minorHAnsi" w:cstheme="minorBidi"/>
          <w:noProof/>
          <w:kern w:val="2"/>
          <w:sz w:val="24"/>
          <w:lang w:val="de-DE" w:eastAsia="de-DE"/>
          <w14:ligatures w14:val="standardContextual"/>
        </w:rPr>
      </w:pPr>
      <w:hyperlink w:anchor="_Toc195651990" w:history="1">
        <w:r w:rsidRPr="003D471F">
          <w:rPr>
            <w:rStyle w:val="Hyperlink"/>
            <w:noProof/>
          </w:rPr>
          <w:t>5</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lang w:val="de-DE"/>
          </w:rPr>
          <w:t>Literaturverzeichnis</w:t>
        </w:r>
        <w:r>
          <w:rPr>
            <w:noProof/>
            <w:webHidden/>
          </w:rPr>
          <w:tab/>
        </w:r>
        <w:r>
          <w:rPr>
            <w:noProof/>
            <w:webHidden/>
          </w:rPr>
          <w:fldChar w:fldCharType="begin"/>
        </w:r>
        <w:r>
          <w:rPr>
            <w:noProof/>
            <w:webHidden/>
          </w:rPr>
          <w:instrText xml:space="preserve"> PAGEREF _Toc195651990 \h </w:instrText>
        </w:r>
        <w:r>
          <w:rPr>
            <w:noProof/>
            <w:webHidden/>
          </w:rPr>
        </w:r>
        <w:r>
          <w:rPr>
            <w:noProof/>
            <w:webHidden/>
          </w:rPr>
          <w:fldChar w:fldCharType="separate"/>
        </w:r>
        <w:r>
          <w:rPr>
            <w:noProof/>
            <w:webHidden/>
          </w:rPr>
          <w:t>66</w:t>
        </w:r>
        <w:r>
          <w:rPr>
            <w:noProof/>
            <w:webHidden/>
          </w:rPr>
          <w:fldChar w:fldCharType="end"/>
        </w:r>
      </w:hyperlink>
    </w:p>
    <w:p w14:paraId="10290E34" w14:textId="743FC3C1" w:rsidR="00E135F7" w:rsidRDefault="00E135F7">
      <w:pPr>
        <w:pStyle w:val="Verzeichnis1"/>
        <w:rPr>
          <w:rFonts w:asciiTheme="minorHAnsi" w:eastAsiaTheme="minorEastAsia" w:hAnsiTheme="minorHAnsi" w:cstheme="minorBidi"/>
          <w:noProof/>
          <w:kern w:val="2"/>
          <w:sz w:val="24"/>
          <w:lang w:val="de-DE" w:eastAsia="de-DE"/>
          <w14:ligatures w14:val="standardContextual"/>
        </w:rPr>
      </w:pPr>
      <w:hyperlink w:anchor="_Toc195651991" w:history="1">
        <w:r w:rsidRPr="003D471F">
          <w:rPr>
            <w:rStyle w:val="Hyperlink"/>
            <w:noProof/>
          </w:rPr>
          <w:t>6</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Abbildungsverzeichnis</w:t>
        </w:r>
        <w:r>
          <w:rPr>
            <w:noProof/>
            <w:webHidden/>
          </w:rPr>
          <w:tab/>
        </w:r>
        <w:r>
          <w:rPr>
            <w:noProof/>
            <w:webHidden/>
          </w:rPr>
          <w:fldChar w:fldCharType="begin"/>
        </w:r>
        <w:r>
          <w:rPr>
            <w:noProof/>
            <w:webHidden/>
          </w:rPr>
          <w:instrText xml:space="preserve"> PAGEREF _Toc195651991 \h </w:instrText>
        </w:r>
        <w:r>
          <w:rPr>
            <w:noProof/>
            <w:webHidden/>
          </w:rPr>
        </w:r>
        <w:r>
          <w:rPr>
            <w:noProof/>
            <w:webHidden/>
          </w:rPr>
          <w:fldChar w:fldCharType="separate"/>
        </w:r>
        <w:r>
          <w:rPr>
            <w:noProof/>
            <w:webHidden/>
          </w:rPr>
          <w:t>74</w:t>
        </w:r>
        <w:r>
          <w:rPr>
            <w:noProof/>
            <w:webHidden/>
          </w:rPr>
          <w:fldChar w:fldCharType="end"/>
        </w:r>
      </w:hyperlink>
    </w:p>
    <w:p w14:paraId="12129C76" w14:textId="25F29DA8" w:rsidR="00E135F7" w:rsidRDefault="00E135F7">
      <w:pPr>
        <w:pStyle w:val="Verzeichnis1"/>
        <w:rPr>
          <w:rFonts w:asciiTheme="minorHAnsi" w:eastAsiaTheme="minorEastAsia" w:hAnsiTheme="minorHAnsi" w:cstheme="minorBidi"/>
          <w:noProof/>
          <w:kern w:val="2"/>
          <w:sz w:val="24"/>
          <w:lang w:val="de-DE" w:eastAsia="de-DE"/>
          <w14:ligatures w14:val="standardContextual"/>
        </w:rPr>
      </w:pPr>
      <w:hyperlink w:anchor="_Toc195651992" w:history="1">
        <w:r w:rsidRPr="003D471F">
          <w:rPr>
            <w:rStyle w:val="Hyperlink"/>
            <w:noProof/>
            <w:highlight w:val="yellow"/>
          </w:rPr>
          <w:t>7</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highlight w:val="yellow"/>
          </w:rPr>
          <w:t>Tabellenverzeichnis</w:t>
        </w:r>
        <w:r>
          <w:rPr>
            <w:noProof/>
            <w:webHidden/>
          </w:rPr>
          <w:tab/>
        </w:r>
        <w:r>
          <w:rPr>
            <w:noProof/>
            <w:webHidden/>
          </w:rPr>
          <w:fldChar w:fldCharType="begin"/>
        </w:r>
        <w:r>
          <w:rPr>
            <w:noProof/>
            <w:webHidden/>
          </w:rPr>
          <w:instrText xml:space="preserve"> PAGEREF _Toc195651992 \h </w:instrText>
        </w:r>
        <w:r>
          <w:rPr>
            <w:noProof/>
            <w:webHidden/>
          </w:rPr>
        </w:r>
        <w:r>
          <w:rPr>
            <w:noProof/>
            <w:webHidden/>
          </w:rPr>
          <w:fldChar w:fldCharType="separate"/>
        </w:r>
        <w:r>
          <w:rPr>
            <w:noProof/>
            <w:webHidden/>
          </w:rPr>
          <w:t>75</w:t>
        </w:r>
        <w:r>
          <w:rPr>
            <w:noProof/>
            <w:webHidden/>
          </w:rPr>
          <w:fldChar w:fldCharType="end"/>
        </w:r>
      </w:hyperlink>
    </w:p>
    <w:p w14:paraId="6F091DDA" w14:textId="1644F77D" w:rsidR="00E135F7" w:rsidRDefault="00E135F7">
      <w:pPr>
        <w:pStyle w:val="Verzeichnis1"/>
        <w:rPr>
          <w:rFonts w:asciiTheme="minorHAnsi" w:eastAsiaTheme="minorEastAsia" w:hAnsiTheme="minorHAnsi" w:cstheme="minorBidi"/>
          <w:noProof/>
          <w:kern w:val="2"/>
          <w:sz w:val="24"/>
          <w:lang w:val="de-DE" w:eastAsia="de-DE"/>
          <w14:ligatures w14:val="standardContextual"/>
        </w:rPr>
      </w:pPr>
      <w:hyperlink w:anchor="_Toc195651993" w:history="1">
        <w:r w:rsidRPr="003D471F">
          <w:rPr>
            <w:rStyle w:val="Hyperlink"/>
            <w:noProof/>
          </w:rPr>
          <w:t>8</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Abkürzungsverzeichnis</w:t>
        </w:r>
        <w:r>
          <w:rPr>
            <w:noProof/>
            <w:webHidden/>
          </w:rPr>
          <w:tab/>
        </w:r>
        <w:r>
          <w:rPr>
            <w:noProof/>
            <w:webHidden/>
          </w:rPr>
          <w:fldChar w:fldCharType="begin"/>
        </w:r>
        <w:r>
          <w:rPr>
            <w:noProof/>
            <w:webHidden/>
          </w:rPr>
          <w:instrText xml:space="preserve"> PAGEREF _Toc195651993 \h </w:instrText>
        </w:r>
        <w:r>
          <w:rPr>
            <w:noProof/>
            <w:webHidden/>
          </w:rPr>
        </w:r>
        <w:r>
          <w:rPr>
            <w:noProof/>
            <w:webHidden/>
          </w:rPr>
          <w:fldChar w:fldCharType="separate"/>
        </w:r>
        <w:r>
          <w:rPr>
            <w:noProof/>
            <w:webHidden/>
          </w:rPr>
          <w:t>76</w:t>
        </w:r>
        <w:r>
          <w:rPr>
            <w:noProof/>
            <w:webHidden/>
          </w:rPr>
          <w:fldChar w:fldCharType="end"/>
        </w:r>
      </w:hyperlink>
    </w:p>
    <w:p w14:paraId="4BCB1CDF" w14:textId="4094D9CA" w:rsidR="00E135F7" w:rsidRDefault="00E135F7">
      <w:pPr>
        <w:pStyle w:val="Verzeichnis1"/>
        <w:rPr>
          <w:rFonts w:asciiTheme="minorHAnsi" w:eastAsiaTheme="minorEastAsia" w:hAnsiTheme="minorHAnsi" w:cstheme="minorBidi"/>
          <w:noProof/>
          <w:kern w:val="2"/>
          <w:sz w:val="24"/>
          <w:lang w:val="de-DE" w:eastAsia="de-DE"/>
          <w14:ligatures w14:val="standardContextual"/>
        </w:rPr>
      </w:pPr>
      <w:hyperlink w:anchor="_Toc195651994" w:history="1">
        <w:r w:rsidRPr="003D471F">
          <w:rPr>
            <w:rStyle w:val="Hyperlink"/>
            <w:noProof/>
          </w:rPr>
          <w:t>9</w:t>
        </w:r>
        <w:r>
          <w:rPr>
            <w:rFonts w:asciiTheme="minorHAnsi" w:eastAsiaTheme="minorEastAsia" w:hAnsiTheme="minorHAnsi" w:cstheme="minorBidi"/>
            <w:noProof/>
            <w:kern w:val="2"/>
            <w:sz w:val="24"/>
            <w:lang w:val="de-DE" w:eastAsia="de-DE"/>
            <w14:ligatures w14:val="standardContextual"/>
          </w:rPr>
          <w:tab/>
        </w:r>
        <w:r w:rsidRPr="003D471F">
          <w:rPr>
            <w:rStyle w:val="Hyperlink"/>
            <w:noProof/>
          </w:rPr>
          <w:t>Anhang</w:t>
        </w:r>
        <w:r>
          <w:rPr>
            <w:noProof/>
            <w:webHidden/>
          </w:rPr>
          <w:tab/>
        </w:r>
        <w:r>
          <w:rPr>
            <w:noProof/>
            <w:webHidden/>
          </w:rPr>
          <w:fldChar w:fldCharType="begin"/>
        </w:r>
        <w:r>
          <w:rPr>
            <w:noProof/>
            <w:webHidden/>
          </w:rPr>
          <w:instrText xml:space="preserve"> PAGEREF _Toc195651994 \h </w:instrText>
        </w:r>
        <w:r>
          <w:rPr>
            <w:noProof/>
            <w:webHidden/>
          </w:rPr>
        </w:r>
        <w:r>
          <w:rPr>
            <w:noProof/>
            <w:webHidden/>
          </w:rPr>
          <w:fldChar w:fldCharType="separate"/>
        </w:r>
        <w:r>
          <w:rPr>
            <w:noProof/>
            <w:webHidden/>
          </w:rPr>
          <w:t>77</w:t>
        </w:r>
        <w:r>
          <w:rPr>
            <w:noProof/>
            <w:webHidden/>
          </w:rPr>
          <w:fldChar w:fldCharType="end"/>
        </w:r>
      </w:hyperlink>
    </w:p>
    <w:p w14:paraId="348278F4" w14:textId="4A1F6769" w:rsidR="00FE4855" w:rsidRDefault="00290BE7" w:rsidP="00C859B4">
      <w:pPr>
        <w:pStyle w:val="berschrift1"/>
      </w:pPr>
      <w:r>
        <w:lastRenderedPageBreak/>
        <w:fldChar w:fldCharType="end"/>
      </w:r>
      <w:bookmarkStart w:id="5" w:name="_Toc195651583"/>
      <w:bookmarkStart w:id="6" w:name="_Toc195651924"/>
      <w:r w:rsidR="00FE4855">
        <w:t>Einleitung</w:t>
      </w:r>
      <w:bookmarkEnd w:id="6"/>
    </w:p>
    <w:p w14:paraId="3E4BAA03" w14:textId="77777777" w:rsidR="00FE4855" w:rsidRPr="00FE4855" w:rsidRDefault="00FE4855" w:rsidP="00AB1058"/>
    <w:p w14:paraId="5AA12D8F" w14:textId="64588F68" w:rsidR="00C859B4" w:rsidRDefault="00E6083B" w:rsidP="00C859B4">
      <w:pPr>
        <w:pStyle w:val="berschrift1"/>
      </w:pPr>
      <w:bookmarkStart w:id="7" w:name="_Toc195651925"/>
      <w:r>
        <w:lastRenderedPageBreak/>
        <w:t>Best</w:t>
      </w:r>
      <w:r w:rsidR="00DD76B8">
        <w:t xml:space="preserve"> Practices zur </w:t>
      </w:r>
      <w:r w:rsidR="00B441ED">
        <w:t>E</w:t>
      </w:r>
      <w:r w:rsidR="00DD76B8">
        <w:t xml:space="preserve">ntwicklung einer barrierefreien </w:t>
      </w:r>
      <w:r w:rsidR="00B441ED">
        <w:t>A</w:t>
      </w:r>
      <w:r w:rsidR="00DD76B8">
        <w:t xml:space="preserve">pp zur </w:t>
      </w:r>
      <w:r w:rsidR="00B441ED">
        <w:t>D</w:t>
      </w:r>
      <w:r w:rsidR="00DD76B8">
        <w:t>rohnensteuerung</w:t>
      </w:r>
      <w:bookmarkEnd w:id="5"/>
      <w:bookmarkEnd w:id="7"/>
    </w:p>
    <w:p w14:paraId="18173B25" w14:textId="640BE0A3" w:rsidR="00104F80" w:rsidRDefault="003E4740" w:rsidP="00D62F82">
      <w:pPr>
        <w:pStyle w:val="Verfasserin"/>
      </w:pPr>
      <w:r>
        <w:t>Janina KOWATSCH</w:t>
      </w:r>
    </w:p>
    <w:p w14:paraId="61CDCEAD" w14:textId="415732AB" w:rsidR="00460227" w:rsidRDefault="00634345" w:rsidP="00634345">
      <w:pPr>
        <w:pStyle w:val="berschrift2"/>
      </w:pPr>
      <w:bookmarkStart w:id="8" w:name="_Toc195651584"/>
      <w:bookmarkStart w:id="9" w:name="_Toc195651926"/>
      <w:r>
        <w:t>Einführung</w:t>
      </w:r>
      <w:bookmarkEnd w:id="8"/>
      <w:bookmarkEnd w:id="9"/>
    </w:p>
    <w:p w14:paraId="6E09E853" w14:textId="4922302B" w:rsidR="00796AE5" w:rsidRDefault="00796AE5" w:rsidP="007F10D6">
      <w:r w:rsidRPr="00796AE5">
        <w:t xml:space="preserve">Die digitale Transformation bringt zahlreiche Innovationen hervor, doch viele Technologien bleiben für Menschen mit Behinderungen unzugänglich. Laut der Weltgesundheitsorganisation (WHO) leben weltweit über eine Milliarde Menschen mit einer Behinderung, davon allein in der EU rund </w:t>
      </w:r>
      <w:r w:rsidR="0027089C">
        <w:t>101</w:t>
      </w:r>
      <w:r w:rsidRPr="00796AE5">
        <w:t xml:space="preserve"> Millionen. Besonders in der Drohnensteuerung gibt es erhebliche Barrieren, die eine inklusive Nutzung erschweren – beispielsweise erfordert die Steuerung häufig eine hohe manuelle Präzision und eine ausgeprägte visuelle Orientierung, was Menschen mit Mobilitäts- oder Sehbeeinträchtigungen vor große Herausforderungen stellt. Eine barrierefreie App zur Drohnensteuerung kann Abhilfe schaffen und neue Anwendungsmöglichkeiten eröffnen, insbesondere für Menschen mit Seh- oder Mobilitätseinschränkungen. Durch gezielte Maßnahmen bei der User Experience (UX) und der Benutzeroberfläche (UI) lassen sich Hindernisse abbauen und die Steuerung für alle Nutzergruppen zugänglich machen.</w:t>
      </w:r>
      <w:r w:rsidR="00DC2352">
        <w:t xml:space="preserve"> </w:t>
      </w:r>
      <w:sdt>
        <w:sdtPr>
          <w:id w:val="-1889878248"/>
          <w:citation/>
        </w:sdtPr>
        <w:sdtContent>
          <w:r w:rsidR="00DC2352">
            <w:fldChar w:fldCharType="begin"/>
          </w:r>
          <w:r w:rsidR="00DC2352">
            <w:instrText xml:space="preserve"> CITATION Con25 \l 3079 </w:instrText>
          </w:r>
          <w:r w:rsidR="00DC2352">
            <w:fldChar w:fldCharType="separate"/>
          </w:r>
          <w:r w:rsidR="00680056">
            <w:rPr>
              <w:noProof/>
            </w:rPr>
            <w:t>[1]</w:t>
          </w:r>
          <w:r w:rsidR="00DC2352">
            <w:fldChar w:fldCharType="end"/>
          </w:r>
        </w:sdtContent>
      </w:sdt>
    </w:p>
    <w:p w14:paraId="65C4E6E1" w14:textId="1730F04B" w:rsidR="00775190" w:rsidRDefault="007F10D6" w:rsidP="007F10D6">
      <w:r>
        <w:t>Diese Arbeit untersucht Best Practices für die Entwicklung einer barrierefreien Drohnensteuerungs-App. Die zentrale Forschungsfrage lautet:</w:t>
      </w:r>
    </w:p>
    <w:p w14:paraId="7121AEA9" w14:textId="6F704D78" w:rsidR="00BC08EB" w:rsidRDefault="00A15550" w:rsidP="007F10D6">
      <w:r>
        <w:t>Wie kann eine mobile Anwendung entwickelt werden, die die Anforderungen der Barrierefreiheit erfüllt und eine intuitive Steuerung für alle Nutzerinnen und Nutzer ermöglicht?</w:t>
      </w:r>
    </w:p>
    <w:p w14:paraId="3511AB97" w14:textId="20517C7E" w:rsidR="007F10D6" w:rsidRDefault="007F10D6" w:rsidP="007F10D6">
      <w:r>
        <w:t>Die Hauptziele sind:</w:t>
      </w:r>
    </w:p>
    <w:p w14:paraId="0514610C" w14:textId="202F82CA" w:rsidR="007F10D6" w:rsidRPr="007F10D6" w:rsidRDefault="007F10D6" w:rsidP="000B620A">
      <w:pPr>
        <w:pStyle w:val="Listenabsatz"/>
        <w:numPr>
          <w:ilvl w:val="0"/>
          <w:numId w:val="5"/>
        </w:numPr>
      </w:pPr>
      <w:r w:rsidRPr="007F10D6">
        <w:t xml:space="preserve">Analyse bestehender Accessibility-Standards </w:t>
      </w:r>
      <w:r w:rsidRPr="00E821DB">
        <w:rPr>
          <w:b/>
          <w:bCs/>
        </w:rPr>
        <w:t>(</w:t>
      </w:r>
      <w:r w:rsidR="00AD47BA">
        <w:rPr>
          <w:b/>
          <w:bCs/>
        </w:rPr>
        <w:t xml:space="preserve">Abschnitt </w:t>
      </w:r>
      <w:r w:rsidR="00E821DB" w:rsidRPr="00E821DB">
        <w:rPr>
          <w:b/>
          <w:bCs/>
        </w:rPr>
        <w:fldChar w:fldCharType="begin"/>
      </w:r>
      <w:r w:rsidR="00E821DB" w:rsidRPr="00E821DB">
        <w:rPr>
          <w:b/>
          <w:bCs/>
        </w:rPr>
        <w:instrText xml:space="preserve"> REF _Ref187686911 \r \h </w:instrText>
      </w:r>
      <w:r w:rsidR="00E821DB">
        <w:rPr>
          <w:b/>
          <w:bCs/>
        </w:rPr>
        <w:instrText xml:space="preserve"> \* MERGEFORMAT </w:instrText>
      </w:r>
      <w:r w:rsidR="00E821DB" w:rsidRPr="00E821DB">
        <w:rPr>
          <w:b/>
          <w:bCs/>
        </w:rPr>
      </w:r>
      <w:r w:rsidR="00E821DB" w:rsidRPr="00E821DB">
        <w:rPr>
          <w:b/>
          <w:bCs/>
        </w:rPr>
        <w:fldChar w:fldCharType="separate"/>
      </w:r>
      <w:r w:rsidR="00F509F4">
        <w:rPr>
          <w:b/>
          <w:bCs/>
        </w:rPr>
        <w:t>2.2.3</w:t>
      </w:r>
      <w:r w:rsidR="00E821DB" w:rsidRPr="00E821DB">
        <w:rPr>
          <w:b/>
          <w:bCs/>
        </w:rPr>
        <w:fldChar w:fldCharType="end"/>
      </w:r>
      <w:r w:rsidR="00E821DB" w:rsidRPr="00E821DB">
        <w:rPr>
          <w:b/>
          <w:bCs/>
        </w:rPr>
        <w:t xml:space="preserve">, </w:t>
      </w:r>
      <w:r w:rsidR="00E821DB" w:rsidRPr="00E821DB">
        <w:rPr>
          <w:b/>
          <w:bCs/>
        </w:rPr>
        <w:fldChar w:fldCharType="begin"/>
      </w:r>
      <w:r w:rsidR="00E821DB" w:rsidRPr="00E821DB">
        <w:rPr>
          <w:b/>
          <w:bCs/>
        </w:rPr>
        <w:instrText xml:space="preserve"> REF _Ref191738382 \r \h </w:instrText>
      </w:r>
      <w:r w:rsidR="00E821DB">
        <w:rPr>
          <w:b/>
          <w:bCs/>
        </w:rPr>
        <w:instrText xml:space="preserve"> \* MERGEFORMAT </w:instrText>
      </w:r>
      <w:r w:rsidR="00E821DB" w:rsidRPr="00E821DB">
        <w:rPr>
          <w:b/>
          <w:bCs/>
        </w:rPr>
      </w:r>
      <w:r w:rsidR="00E821DB" w:rsidRPr="00E821DB">
        <w:rPr>
          <w:b/>
          <w:bCs/>
        </w:rPr>
        <w:fldChar w:fldCharType="separate"/>
      </w:r>
      <w:r w:rsidR="00F509F4">
        <w:rPr>
          <w:b/>
          <w:bCs/>
        </w:rPr>
        <w:t>2.2.4</w:t>
      </w:r>
      <w:r w:rsidR="00E821DB" w:rsidRPr="00E821DB">
        <w:rPr>
          <w:b/>
          <w:bCs/>
        </w:rPr>
        <w:fldChar w:fldCharType="end"/>
      </w:r>
      <w:r w:rsidRPr="00E821DB">
        <w:rPr>
          <w:b/>
          <w:bCs/>
        </w:rPr>
        <w:t xml:space="preserve">) </w:t>
      </w:r>
      <w:r w:rsidRPr="007F10D6">
        <w:t>und deren Anwendung in der</w:t>
      </w:r>
      <w:r w:rsidR="000D2B12">
        <w:t xml:space="preserve"> mobilen</w:t>
      </w:r>
      <w:r w:rsidRPr="007F10D6">
        <w:t xml:space="preserve"> App-Entwicklung</w:t>
      </w:r>
      <w:r w:rsidR="00F81389">
        <w:t xml:space="preserve"> – mit dem Fokus</w:t>
      </w:r>
      <w:r w:rsidR="00A12B41">
        <w:t xml:space="preserve"> </w:t>
      </w:r>
      <w:r w:rsidR="00087CA0">
        <w:t xml:space="preserve">auf </w:t>
      </w:r>
      <w:r w:rsidR="00085607">
        <w:t>Blindheit und Sehbeeinträchtigung</w:t>
      </w:r>
      <w:r w:rsidRPr="007F10D6">
        <w:t>.</w:t>
      </w:r>
    </w:p>
    <w:p w14:paraId="00102D95" w14:textId="30879380" w:rsidR="007F10D6" w:rsidRPr="007F10D6" w:rsidRDefault="007F10D6" w:rsidP="000B620A">
      <w:pPr>
        <w:pStyle w:val="Listenabsatz"/>
        <w:numPr>
          <w:ilvl w:val="0"/>
          <w:numId w:val="5"/>
        </w:numPr>
      </w:pPr>
      <w:r w:rsidRPr="007F10D6">
        <w:t>Entwicklung eines nutzerfreundlichen UI/UX-Designs mit Barrierefreiheit und intuitive Steuerung</w:t>
      </w:r>
      <w:r w:rsidR="00BD0D7D">
        <w:t xml:space="preserve"> </w:t>
      </w:r>
      <w:r w:rsidR="007659DC">
        <w:t>einer</w:t>
      </w:r>
      <w:r w:rsidR="00BD0D7D">
        <w:t xml:space="preserve"> Drohne</w:t>
      </w:r>
      <w:r w:rsidR="008F1973">
        <w:t xml:space="preserve"> für </w:t>
      </w:r>
      <w:r w:rsidR="00CD7A90">
        <w:t>Menschen mit Sehbeeinträchtigung</w:t>
      </w:r>
      <w:r w:rsidRPr="007F10D6">
        <w:t>.</w:t>
      </w:r>
    </w:p>
    <w:p w14:paraId="39473DD4" w14:textId="6C35E25C" w:rsidR="007F10D6" w:rsidRPr="007F10D6" w:rsidRDefault="007F10D6" w:rsidP="000B620A">
      <w:pPr>
        <w:pStyle w:val="Listenabsatz"/>
        <w:numPr>
          <w:ilvl w:val="0"/>
          <w:numId w:val="5"/>
        </w:numPr>
      </w:pPr>
      <w:r w:rsidRPr="007F10D6">
        <w:t>Integration spezifischer Accessibility-Funktionen wie Screenreader-Unterstützung, Sprachsteuerung, haptischem Feedback und kontrastreichen Oberflächenelementen</w:t>
      </w:r>
      <w:r w:rsidR="002B55E6">
        <w:t xml:space="preserve"> für </w:t>
      </w:r>
      <w:r w:rsidR="00117775">
        <w:t xml:space="preserve">typische </w:t>
      </w:r>
      <w:r w:rsidR="00133A36">
        <w:t>Geräteplattformen</w:t>
      </w:r>
      <w:r w:rsidRPr="007F10D6">
        <w:t>.</w:t>
      </w:r>
    </w:p>
    <w:p w14:paraId="2EC6DB0F" w14:textId="59163F8C" w:rsidR="007F10D6" w:rsidRPr="007F10D6" w:rsidRDefault="007F10D6" w:rsidP="000B620A">
      <w:pPr>
        <w:pStyle w:val="Listenabsatz"/>
        <w:numPr>
          <w:ilvl w:val="0"/>
          <w:numId w:val="5"/>
        </w:numPr>
      </w:pPr>
      <w:r w:rsidRPr="007F10D6">
        <w:t>Evaluierung der App hinsichtlich Benutzerfreundlichkeit und Barrierefreiheit durch Usability-</w:t>
      </w:r>
      <w:r w:rsidR="00C73492">
        <w:t>Checks und -</w:t>
      </w:r>
      <w:r w:rsidRPr="007F10D6">
        <w:t xml:space="preserve">Tests mit </w:t>
      </w:r>
      <w:r w:rsidR="00852B11">
        <w:t xml:space="preserve">gängigen Werkzeugen und </w:t>
      </w:r>
      <w:r w:rsidR="78FAEECC">
        <w:t>der</w:t>
      </w:r>
      <w:r w:rsidR="18FEE050">
        <w:t xml:space="preserve"> </w:t>
      </w:r>
      <w:r w:rsidR="044B43AD">
        <w:t>Zielgruppe</w:t>
      </w:r>
      <w:r w:rsidRPr="007F10D6">
        <w:t>.</w:t>
      </w:r>
    </w:p>
    <w:p w14:paraId="24274996" w14:textId="49C80D11" w:rsidR="00636AB7" w:rsidRDefault="007F10D6" w:rsidP="007F10D6">
      <w:r>
        <w:t xml:space="preserve">Die Arbeit gliedert sich in </w:t>
      </w:r>
      <w:r w:rsidR="000D3F84">
        <w:t xml:space="preserve">die </w:t>
      </w:r>
      <w:r>
        <w:t>theoretische</w:t>
      </w:r>
      <w:r w:rsidR="000D3F84">
        <w:t>n</w:t>
      </w:r>
      <w:r>
        <w:t xml:space="preserve"> Grundlagen zu</w:t>
      </w:r>
      <w:r w:rsidR="007B59BC">
        <w:t xml:space="preserve"> </w:t>
      </w:r>
      <w:r>
        <w:t>User Experience</w:t>
      </w:r>
      <w:r w:rsidR="008E4838">
        <w:t xml:space="preserve">, </w:t>
      </w:r>
      <w:r w:rsidR="007B59BC">
        <w:t>Barrierefreiheit</w:t>
      </w:r>
      <w:r w:rsidR="008E4838">
        <w:t xml:space="preserve"> und plattformunabhängige E</w:t>
      </w:r>
      <w:r w:rsidR="00873287">
        <w:t>ntwicklung</w:t>
      </w:r>
      <w:r>
        <w:t xml:space="preserve">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_Ref191738431 \r \h  \* MERGEFORMAT </w:instrText>
      </w:r>
      <w:r w:rsidR="00636AB7" w:rsidRPr="00636AB7">
        <w:rPr>
          <w:b/>
          <w:bCs/>
        </w:rPr>
      </w:r>
      <w:r w:rsidR="00636AB7" w:rsidRPr="00636AB7">
        <w:rPr>
          <w:b/>
          <w:bCs/>
        </w:rPr>
        <w:fldChar w:fldCharType="separate"/>
      </w:r>
      <w:r w:rsidR="00F509F4">
        <w:rPr>
          <w:b/>
          <w:bCs/>
        </w:rPr>
        <w:t>2.2</w:t>
      </w:r>
      <w:r w:rsidR="00636AB7" w:rsidRPr="00636AB7">
        <w:rPr>
          <w:b/>
          <w:bCs/>
        </w:rPr>
        <w:fldChar w:fldCharType="end"/>
      </w:r>
      <w:r w:rsidRPr="00636AB7">
        <w:rPr>
          <w:b/>
          <w:bCs/>
        </w:rPr>
        <w:t>),</w:t>
      </w:r>
      <w:r>
        <w:t xml:space="preserve"> die Konzeption der </w:t>
      </w:r>
      <w:r w:rsidR="00632143">
        <w:t xml:space="preserve">mobilen </w:t>
      </w:r>
      <w:r>
        <w:t xml:space="preserve">App mit </w:t>
      </w:r>
      <w:r w:rsidR="006D0D70">
        <w:t xml:space="preserve">den </w:t>
      </w:r>
      <w:r>
        <w:t>Anforderungen</w:t>
      </w:r>
      <w:r w:rsidR="00B30DC9">
        <w:t xml:space="preserve"> </w:t>
      </w:r>
      <w:r w:rsidR="00D31A44">
        <w:t>an die Anwendung</w:t>
      </w:r>
      <w:r>
        <w:t xml:space="preserve"> und Designprinzipien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_Ref191738452 \r \h </w:instrText>
      </w:r>
      <w:r w:rsidR="00636AB7">
        <w:rPr>
          <w:b/>
          <w:bCs/>
        </w:rPr>
        <w:instrText xml:space="preserve"> \* MERGEFORMAT </w:instrText>
      </w:r>
      <w:r w:rsidR="00636AB7" w:rsidRPr="00636AB7">
        <w:rPr>
          <w:b/>
          <w:bCs/>
        </w:rPr>
      </w:r>
      <w:r w:rsidR="00636AB7" w:rsidRPr="00636AB7">
        <w:rPr>
          <w:b/>
          <w:bCs/>
        </w:rPr>
        <w:fldChar w:fldCharType="separate"/>
      </w:r>
      <w:r w:rsidR="00F509F4">
        <w:rPr>
          <w:b/>
          <w:bCs/>
        </w:rPr>
        <w:t>2.3</w:t>
      </w:r>
      <w:r w:rsidR="00636AB7" w:rsidRPr="00636AB7">
        <w:rPr>
          <w:b/>
          <w:bCs/>
        </w:rPr>
        <w:fldChar w:fldCharType="end"/>
      </w:r>
      <w:r w:rsidRPr="00636AB7">
        <w:rPr>
          <w:b/>
          <w:bCs/>
        </w:rPr>
        <w:t>)</w:t>
      </w:r>
      <w:r>
        <w:t xml:space="preserve"> sowie die technischen Herausforderungen und Lösungsansätze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_Ref191738464 \r \h </w:instrText>
      </w:r>
      <w:r w:rsidR="00636AB7">
        <w:rPr>
          <w:b/>
          <w:bCs/>
        </w:rPr>
        <w:instrText xml:space="preserve"> \* MERGEFORMAT </w:instrText>
      </w:r>
      <w:r w:rsidR="00636AB7" w:rsidRPr="00636AB7">
        <w:rPr>
          <w:b/>
          <w:bCs/>
        </w:rPr>
      </w:r>
      <w:r w:rsidR="00636AB7" w:rsidRPr="00636AB7">
        <w:rPr>
          <w:b/>
          <w:bCs/>
        </w:rPr>
        <w:fldChar w:fldCharType="separate"/>
      </w:r>
      <w:r w:rsidR="00F509F4">
        <w:rPr>
          <w:b/>
          <w:bCs/>
        </w:rPr>
        <w:t>2.4</w:t>
      </w:r>
      <w:r w:rsidR="00636AB7" w:rsidRPr="00636AB7">
        <w:rPr>
          <w:b/>
          <w:bCs/>
        </w:rPr>
        <w:fldChar w:fldCharType="end"/>
      </w:r>
      <w:r w:rsidRPr="00636AB7">
        <w:rPr>
          <w:b/>
          <w:bCs/>
        </w:rPr>
        <w:t>).</w:t>
      </w:r>
      <w:r>
        <w:t xml:space="preserve"> Abschließend werden die Ergebnisse zusammengefasst</w:t>
      </w:r>
      <w:r w:rsidR="008B650B">
        <w:t xml:space="preserve"> und diskutiert</w:t>
      </w:r>
      <w:r>
        <w:t xml:space="preserve"> </w:t>
      </w:r>
      <w:r w:rsidR="0086003B">
        <w:t>sowie</w:t>
      </w:r>
      <w:r>
        <w:t xml:space="preserve"> ein Ausblick auf </w:t>
      </w:r>
      <w:r w:rsidR="0086003B">
        <w:t xml:space="preserve">mögliche </w:t>
      </w:r>
      <w:r>
        <w:t xml:space="preserve">zukünftige </w:t>
      </w:r>
      <w:r w:rsidR="0086003B">
        <w:t>Weitere</w:t>
      </w:r>
      <w:r>
        <w:t xml:space="preserve">ntwicklungen </w:t>
      </w:r>
      <w:commentRangeStart w:id="10"/>
      <w:r>
        <w:t>gegeben</w:t>
      </w:r>
      <w:commentRangeEnd w:id="10"/>
      <w:r w:rsidR="008A2291">
        <w:rPr>
          <w:rStyle w:val="Kommentarzeichen"/>
        </w:rPr>
        <w:commentReference w:id="10"/>
      </w:r>
      <w:r>
        <w:t>.</w:t>
      </w:r>
    </w:p>
    <w:p w14:paraId="3FABB8E5" w14:textId="06F1A0DA" w:rsidR="009D3BF7" w:rsidRDefault="00C01BCE" w:rsidP="00996EDA">
      <w:pPr>
        <w:pStyle w:val="berschrift2"/>
      </w:pPr>
      <w:bookmarkStart w:id="11" w:name="_Ref191738431"/>
      <w:bookmarkStart w:id="12" w:name="_Toc195651585"/>
      <w:bookmarkStart w:id="13" w:name="_Toc195651927"/>
      <w:r>
        <w:lastRenderedPageBreak/>
        <w:t>Theoretische Grundlagen</w:t>
      </w:r>
      <w:bookmarkEnd w:id="11"/>
      <w:bookmarkEnd w:id="12"/>
      <w:bookmarkEnd w:id="13"/>
    </w:p>
    <w:p w14:paraId="1B026A44" w14:textId="33F15097" w:rsidR="00404B58" w:rsidRDefault="00242449" w:rsidP="000D49E2">
      <w:pPr>
        <w:pStyle w:val="berschrift3"/>
      </w:pPr>
      <w:bookmarkStart w:id="14" w:name="_Ref187620246"/>
      <w:bookmarkStart w:id="15" w:name="_Ref187620249"/>
      <w:bookmarkStart w:id="16" w:name="_Toc195651586"/>
      <w:bookmarkStart w:id="17" w:name="_Toc195651928"/>
      <w:commentRangeStart w:id="18"/>
      <w:commentRangeStart w:id="19"/>
      <w:commentRangeStart w:id="20"/>
      <w:r>
        <w:t>User Experience</w:t>
      </w:r>
      <w:bookmarkEnd w:id="14"/>
      <w:bookmarkEnd w:id="15"/>
      <w:commentRangeEnd w:id="18"/>
      <w:r w:rsidR="00607A27">
        <w:rPr>
          <w:rStyle w:val="Kommentarzeichen"/>
          <w:rFonts w:eastAsia="Arial Unicode MS"/>
          <w:b w:val="0"/>
          <w:bCs w:val="0"/>
          <w:caps w:val="0"/>
          <w:kern w:val="1"/>
        </w:rPr>
        <w:commentReference w:id="18"/>
      </w:r>
      <w:commentRangeEnd w:id="19"/>
      <w:r w:rsidR="00831AD5">
        <w:rPr>
          <w:rStyle w:val="Kommentarzeichen"/>
          <w:rFonts w:eastAsia="Arial Unicode MS"/>
          <w:b w:val="0"/>
          <w:bCs w:val="0"/>
          <w:caps w:val="0"/>
          <w:kern w:val="1"/>
        </w:rPr>
        <w:commentReference w:id="19"/>
      </w:r>
      <w:commentRangeEnd w:id="20"/>
      <w:r w:rsidR="005A6867">
        <w:rPr>
          <w:rStyle w:val="Kommentarzeichen"/>
          <w:rFonts w:eastAsia="Arial Unicode MS"/>
          <w:b w:val="0"/>
          <w:bCs w:val="0"/>
          <w:caps w:val="0"/>
          <w:kern w:val="1"/>
        </w:rPr>
        <w:commentReference w:id="20"/>
      </w:r>
      <w:bookmarkEnd w:id="16"/>
      <w:bookmarkEnd w:id="17"/>
    </w:p>
    <w:p w14:paraId="04C804BD" w14:textId="5CC4CBBB" w:rsidR="00E829A7" w:rsidRDefault="00E829A7" w:rsidP="00EA3E4C">
      <w:r>
        <w:t>User Experience (UX) beschreibt das Erlebnis und die Wahrnehmung eine</w:t>
      </w:r>
      <w:r w:rsidR="004A72C5">
        <w:t>r</w:t>
      </w:r>
      <w:r>
        <w:t xml:space="preserve"> Nutzer</w:t>
      </w:r>
      <w:r w:rsidR="004A72C5">
        <w:t>in</w:t>
      </w:r>
      <w:r>
        <w:t xml:space="preserve"> oder eine</w:t>
      </w:r>
      <w:r w:rsidR="009F038D">
        <w:t>s</w:t>
      </w:r>
      <w:r>
        <w:t xml:space="preserve"> Nutzer</w:t>
      </w:r>
      <w:r w:rsidR="009F038D">
        <w:t>s</w:t>
      </w:r>
      <w:r>
        <w:t xml:space="preserve"> mit einem Produkt, einer Dienstleistung oder einem System. </w:t>
      </w:r>
      <w:r w:rsidR="002C6ABB">
        <w:t>Sie</w:t>
      </w:r>
      <w:r>
        <w:t xml:space="preserve"> umfasst</w:t>
      </w:r>
      <w:r w:rsidDel="002C6ABB">
        <w:t xml:space="preserve"> </w:t>
      </w:r>
      <w:r>
        <w:t>unterschiedliche Aspekte, wie der Nutzbarkeit</w:t>
      </w:r>
      <w:r w:rsidR="004D6223">
        <w:t xml:space="preserve"> (Utility) und Benutzerfreundlichkeit</w:t>
      </w:r>
      <w:r>
        <w:t xml:space="preserve"> (Usability), als auch</w:t>
      </w:r>
      <w:r w:rsidR="002C6ABB">
        <w:t xml:space="preserve"> </w:t>
      </w:r>
      <w:r w:rsidR="004A72C5">
        <w:t>den</w:t>
      </w:r>
      <w:r w:rsidDel="002C6ABB">
        <w:t xml:space="preserve"> </w:t>
      </w:r>
      <w:r>
        <w:t xml:space="preserve">emotionalen </w:t>
      </w:r>
      <w:r w:rsidR="004A72C5">
        <w:t>Aspekt</w:t>
      </w:r>
      <w:r>
        <w:t xml:space="preserve"> wie die Zufriedenheit </w:t>
      </w:r>
      <w:r w:rsidR="00892A85">
        <w:t xml:space="preserve">mit </w:t>
      </w:r>
      <w:r>
        <w:t xml:space="preserve">der Anwendung. </w:t>
      </w:r>
      <w:r w:rsidR="00892A85">
        <w:t>Daher</w:t>
      </w:r>
      <w:r>
        <w:t xml:space="preserve"> fördert eine gute User Experience nicht nur die Effektivität der Nutzung, sondern trägt auch dazu bei, </w:t>
      </w:r>
      <w:r w:rsidR="009A62F2">
        <w:t>die</w:t>
      </w:r>
      <w:r>
        <w:t xml:space="preserve"> Zufrieden</w:t>
      </w:r>
      <w:r w:rsidR="009A62F2">
        <w:t>heit</w:t>
      </w:r>
      <w:r>
        <w:t xml:space="preserve"> </w:t>
      </w:r>
      <w:r w:rsidR="009A62F2">
        <w:t xml:space="preserve">von </w:t>
      </w:r>
      <w:r>
        <w:t>Nutzer</w:t>
      </w:r>
      <w:r w:rsidR="00292342">
        <w:t>innen und Nutzern</w:t>
      </w:r>
      <w:r>
        <w:t xml:space="preserve"> </w:t>
      </w:r>
      <w:r w:rsidR="009E21E8">
        <w:t xml:space="preserve">vollumfänglich </w:t>
      </w:r>
      <w:r>
        <w:t>zu gewährleisten.</w:t>
      </w:r>
      <w:r w:rsidR="00B82600" w:rsidRPr="00B82600">
        <w:t xml:space="preserve"> </w:t>
      </w:r>
      <w:sdt>
        <w:sdtPr>
          <w:id w:val="-2050445927"/>
          <w:citation/>
        </w:sdtPr>
        <w:sdtContent>
          <w:r w:rsidR="00B82600">
            <w:fldChar w:fldCharType="begin"/>
          </w:r>
          <w:r w:rsidR="00B82600">
            <w:instrText xml:space="preserve"> CITATION Wei231 \l 3079 </w:instrText>
          </w:r>
          <w:r w:rsidR="00B82600">
            <w:fldChar w:fldCharType="separate"/>
          </w:r>
          <w:r w:rsidR="00680056">
            <w:rPr>
              <w:noProof/>
            </w:rPr>
            <w:t>[2]</w:t>
          </w:r>
          <w:r w:rsidR="00B82600">
            <w:fldChar w:fldCharType="end"/>
          </w:r>
        </w:sdtContent>
      </w:sdt>
    </w:p>
    <w:p w14:paraId="1EFB3A35" w14:textId="2B3AE2C7" w:rsidR="0079759C" w:rsidRPr="00C03F6F" w:rsidRDefault="00292342" w:rsidP="00BC0B2C">
      <w:r>
        <w:t xml:space="preserve">Der </w:t>
      </w:r>
      <w:r w:rsidR="00992243" w:rsidRPr="00992243">
        <w:t xml:space="preserve">Begriff User Interface (UI) </w:t>
      </w:r>
      <w:r w:rsidR="00992243">
        <w:t xml:space="preserve">ist </w:t>
      </w:r>
      <w:r w:rsidR="00992243" w:rsidRPr="00992243">
        <w:t>eng mit der UX verbunden. Während UX das gesamte Nutzererlebnis</w:t>
      </w:r>
      <w:r w:rsidR="00423047">
        <w:t xml:space="preserve"> (Emotion und Ben</w:t>
      </w:r>
      <w:r w:rsidR="00787FB6">
        <w:t>utzerführung</w:t>
      </w:r>
      <w:r w:rsidR="00423047">
        <w:t>)</w:t>
      </w:r>
      <w:r w:rsidR="00992243" w:rsidRPr="00992243">
        <w:t xml:space="preserve"> umfasst, konzentriert sich UI auf die Gestaltung der Schnittstellen, mit denen Nutzerinnen und Nutzer interagieren. Die visuelle und funktionale Gestaltung des UI trägt maßgeblich zur Usability und damit zur UX bei </w:t>
      </w:r>
      <w:sdt>
        <w:sdtPr>
          <w:id w:val="-1859811598"/>
          <w:citation/>
        </w:sdtPr>
        <w:sdtContent>
          <w:r w:rsidR="00992243">
            <w:fldChar w:fldCharType="begin"/>
          </w:r>
          <w:r w:rsidR="00992243">
            <w:instrText xml:space="preserve"> CITATION Wei231 \l 3079 </w:instrText>
          </w:r>
          <w:r w:rsidR="00992243">
            <w:fldChar w:fldCharType="separate"/>
          </w:r>
          <w:r w:rsidR="00680056">
            <w:rPr>
              <w:noProof/>
            </w:rPr>
            <w:t>[2]</w:t>
          </w:r>
          <w:r w:rsidR="00992243">
            <w:fldChar w:fldCharType="end"/>
          </w:r>
        </w:sdtContent>
      </w:sdt>
      <w:r w:rsidR="00992243" w:rsidRPr="00992243">
        <w:t>.</w:t>
      </w:r>
    </w:p>
    <w:p w14:paraId="0C49AA2D" w14:textId="4044804F" w:rsidR="00CA7253" w:rsidRPr="00EA3E4C" w:rsidRDefault="00E829A7" w:rsidP="00EA3E4C">
      <w:pPr>
        <w:pStyle w:val="berschrift4"/>
      </w:pPr>
      <w:r w:rsidRPr="00EA3E4C">
        <w:t>Usability und Utility</w:t>
      </w:r>
    </w:p>
    <w:p w14:paraId="424F7357" w14:textId="787F705B" w:rsidR="0079759C" w:rsidRPr="00434158" w:rsidRDefault="006A6839" w:rsidP="00E02808">
      <w:r w:rsidRPr="00434158">
        <w:t>Die Usability (</w:t>
      </w:r>
      <w:r w:rsidR="00F11792" w:rsidRPr="00434158">
        <w:t>Benutzerfreundlichkeit</w:t>
      </w:r>
      <w:r w:rsidRPr="00434158">
        <w:t>)</w:t>
      </w:r>
      <w:r w:rsidR="002E1268" w:rsidRPr="00434158">
        <w:t xml:space="preserve"> </w:t>
      </w:r>
      <w:r w:rsidR="00434158" w:rsidRPr="00434158">
        <w:t>ist e</w:t>
      </w:r>
      <w:r w:rsidR="00434158">
        <w:t>i</w:t>
      </w:r>
      <w:r w:rsidR="002B03F4">
        <w:t>n wichtiger Teil der UX</w:t>
      </w:r>
      <w:r w:rsidR="00085133">
        <w:t xml:space="preserve"> und beschreibt</w:t>
      </w:r>
      <w:r w:rsidR="00C4633B">
        <w:t xml:space="preserve">, wie einfach und effizient </w:t>
      </w:r>
      <w:r w:rsidR="00376F9D">
        <w:t>Nutzer</w:t>
      </w:r>
      <w:r w:rsidR="00377319">
        <w:t>innen</w:t>
      </w:r>
      <w:r w:rsidR="00376F9D">
        <w:t xml:space="preserve"> und Nutzer, sowie auch Kund</w:t>
      </w:r>
      <w:r w:rsidR="00754356">
        <w:t>innen und Kunden</w:t>
      </w:r>
      <w:r w:rsidR="00EA0ED7">
        <w:t xml:space="preserve"> in verschiedenen Rollen</w:t>
      </w:r>
      <w:r w:rsidR="008937C1">
        <w:t xml:space="preserve">, ein System verwenden können, um ihre Ziele </w:t>
      </w:r>
      <w:r w:rsidR="00C33B7F">
        <w:t xml:space="preserve">zu erreichen </w:t>
      </w:r>
      <w:sdt>
        <w:sdtPr>
          <w:id w:val="182331614"/>
          <w:citation/>
        </w:sdtPr>
        <w:sdtContent>
          <w:r w:rsidR="00677AE0">
            <w:fldChar w:fldCharType="begin"/>
          </w:r>
          <w:r w:rsidR="00677AE0">
            <w:instrText xml:space="preserve"> CITATION Nie93 \l 3079 </w:instrText>
          </w:r>
          <w:r w:rsidR="00677AE0">
            <w:fldChar w:fldCharType="separate"/>
          </w:r>
          <w:r w:rsidR="00680056">
            <w:rPr>
              <w:noProof/>
            </w:rPr>
            <w:t>[3]</w:t>
          </w:r>
          <w:r w:rsidR="00677AE0">
            <w:fldChar w:fldCharType="end"/>
          </w:r>
        </w:sdtContent>
      </w:sdt>
      <w:r w:rsidR="00C33B7F">
        <w:t>.</w:t>
      </w:r>
      <w:r w:rsidR="00677AE0">
        <w:t xml:space="preserve"> </w:t>
      </w:r>
      <w:r w:rsidR="00FD5D07" w:rsidRPr="00FD5D07">
        <w:t>Utility (Nutzen) bezieht sich hingegen auf die Frage, ob ein System überhaupt die richtigen Funktionen bereitstellt, um die Bedürfnisse der Zielgruppe zu erfüllen</w:t>
      </w:r>
      <w:r w:rsidR="00FD5D07">
        <w:t xml:space="preserve">. </w:t>
      </w:r>
      <w:r w:rsidR="00C47075" w:rsidRPr="00C47075">
        <w:t>Zusammen bilden diese beiden Aspekte die Grundlage für ein erfolgreiches UX-Design.</w:t>
      </w:r>
      <w:r w:rsidR="00B82600" w:rsidRPr="00B82600">
        <w:t xml:space="preserve"> </w:t>
      </w:r>
      <w:sdt>
        <w:sdtPr>
          <w:id w:val="-1974970400"/>
          <w:citation/>
        </w:sdtPr>
        <w:sdtContent>
          <w:r w:rsidR="00B82600">
            <w:fldChar w:fldCharType="begin"/>
          </w:r>
          <w:r w:rsidR="00B82600">
            <w:instrText xml:space="preserve"> CITATION Don69 \l 3079 </w:instrText>
          </w:r>
          <w:r w:rsidR="00B82600">
            <w:fldChar w:fldCharType="separate"/>
          </w:r>
          <w:r w:rsidR="00680056">
            <w:rPr>
              <w:noProof/>
            </w:rPr>
            <w:t>[4]</w:t>
          </w:r>
          <w:r w:rsidR="00B82600">
            <w:fldChar w:fldCharType="end"/>
          </w:r>
        </w:sdtContent>
      </w:sdt>
    </w:p>
    <w:p w14:paraId="5B040637" w14:textId="2F14144D" w:rsidR="00CA7253" w:rsidRPr="00F50414" w:rsidRDefault="00CA7253" w:rsidP="00A15550">
      <w:pPr>
        <w:pStyle w:val="berschrift4"/>
      </w:pPr>
      <w:r w:rsidRPr="00F50414">
        <w:t>Persona</w:t>
      </w:r>
      <w:r w:rsidR="005F248D" w:rsidRPr="00F50414">
        <w:t>s</w:t>
      </w:r>
    </w:p>
    <w:p w14:paraId="67A9D135" w14:textId="5E88BD09" w:rsidR="00D41D9A" w:rsidRDefault="00C64F75" w:rsidP="00F414D3">
      <w:r w:rsidRPr="00C64F75">
        <w:t xml:space="preserve">Eine Persona ist </w:t>
      </w:r>
      <w:r w:rsidR="00D41D9A" w:rsidRPr="00D41D9A">
        <w:t>ein</w:t>
      </w:r>
      <w:r>
        <w:t xml:space="preserve"> Modell, </w:t>
      </w:r>
      <w:r w:rsidR="00D41D9A" w:rsidRPr="00D41D9A">
        <w:t>das</w:t>
      </w:r>
      <w:r>
        <w:t xml:space="preserve"> einen typischen Nutzer oder eine typische Nutzerin </w:t>
      </w:r>
      <w:r w:rsidR="00D41D9A" w:rsidRPr="00D41D9A">
        <w:t>repräsentiert.</w:t>
      </w:r>
      <w:r w:rsidR="00CD19ED">
        <w:t xml:space="preserve"> </w:t>
      </w:r>
      <w:r w:rsidR="006C31C2">
        <w:t>Sie basiert auf Daten</w:t>
      </w:r>
      <w:r w:rsidR="00D41D9A" w:rsidRPr="00D41D9A">
        <w:t xml:space="preserve"> aus der </w:t>
      </w:r>
      <w:r w:rsidR="004126A8">
        <w:t xml:space="preserve">Nutzerforschung und </w:t>
      </w:r>
      <w:r w:rsidR="00D41D9A" w:rsidRPr="00D41D9A">
        <w:t>enthält</w:t>
      </w:r>
      <w:r w:rsidR="0007538F">
        <w:t xml:space="preserve"> Informationen wie </w:t>
      </w:r>
      <w:r w:rsidR="003B52A5">
        <w:t>Hintergrund</w:t>
      </w:r>
      <w:r w:rsidR="009678CB">
        <w:t xml:space="preserve">, </w:t>
      </w:r>
      <w:r w:rsidR="0015236A">
        <w:t xml:space="preserve">Bedürfnisse, </w:t>
      </w:r>
      <w:r w:rsidR="005D62C4">
        <w:t>Herausforderungen</w:t>
      </w:r>
      <w:r w:rsidR="00CE0B98" w:rsidRPr="00CE0B98">
        <w:t xml:space="preserve"> sowie weitere relevante Merkmale.</w:t>
      </w:r>
      <w:r w:rsidR="00A27B62">
        <w:t xml:space="preserve"> Personas </w:t>
      </w:r>
      <w:r w:rsidR="00F52F44">
        <w:t>helfen, das Nutzerverhalten zu</w:t>
      </w:r>
      <w:r w:rsidR="004C0EDA">
        <w:t xml:space="preserve"> verstehen und das </w:t>
      </w:r>
      <w:r w:rsidR="00D41D9A" w:rsidRPr="00D41D9A">
        <w:t>App-</w:t>
      </w:r>
      <w:r w:rsidR="004C0EDA">
        <w:t xml:space="preserve">Design gezielt </w:t>
      </w:r>
      <w:r w:rsidR="00D41D9A" w:rsidRPr="00D41D9A">
        <w:t>anzupassen</w:t>
      </w:r>
      <w:r w:rsidR="004C0EDA">
        <w:t>.</w:t>
      </w:r>
      <w:r w:rsidR="00CE0B98" w:rsidRPr="00CE0B98">
        <w:t xml:space="preserve"> </w:t>
      </w:r>
      <w:sdt>
        <w:sdtPr>
          <w:id w:val="187114142"/>
          <w:citation/>
        </w:sdtPr>
        <w:sdtContent>
          <w:r w:rsidR="00005277">
            <w:fldChar w:fldCharType="begin"/>
          </w:r>
          <w:r w:rsidR="00005277">
            <w:instrText xml:space="preserve"> CITATION Coo14 \l 3079 </w:instrText>
          </w:r>
          <w:r w:rsidR="00005277">
            <w:fldChar w:fldCharType="separate"/>
          </w:r>
          <w:r w:rsidR="00680056">
            <w:rPr>
              <w:noProof/>
            </w:rPr>
            <w:t>[5]</w:t>
          </w:r>
          <w:r w:rsidR="00005277">
            <w:fldChar w:fldCharType="end"/>
          </w:r>
        </w:sdtContent>
      </w:sdt>
    </w:p>
    <w:p w14:paraId="2CF0E24B" w14:textId="7C15B410" w:rsidR="00CA7253" w:rsidRPr="00C64F75" w:rsidRDefault="00B54088" w:rsidP="00F414D3">
      <w:r>
        <w:t xml:space="preserve">Die Erstellung von Personas, umfasst </w:t>
      </w:r>
      <w:r w:rsidR="00110A00">
        <w:t>folgende Schritte normalerweise:</w:t>
      </w:r>
    </w:p>
    <w:p w14:paraId="5B0C8A9F" w14:textId="403A6BBA" w:rsidR="00BD3780" w:rsidRDefault="00BD3780" w:rsidP="000B620A">
      <w:pPr>
        <w:pStyle w:val="Listenabsatz"/>
        <w:numPr>
          <w:ilvl w:val="0"/>
          <w:numId w:val="19"/>
        </w:numPr>
      </w:pPr>
      <w:r w:rsidRPr="00BD3780">
        <w:t>Datensammlung</w:t>
      </w:r>
      <w:r>
        <w:t xml:space="preserve"> der Zielgruppe</w:t>
      </w:r>
      <w:r w:rsidRPr="00BD3780">
        <w:t xml:space="preserve"> durch Umfragen und Interviews</w:t>
      </w:r>
    </w:p>
    <w:p w14:paraId="6DA8B03B" w14:textId="77777777" w:rsidR="006614A9" w:rsidRDefault="00BD3780" w:rsidP="000B620A">
      <w:pPr>
        <w:pStyle w:val="Listenabsatz"/>
        <w:numPr>
          <w:ilvl w:val="0"/>
          <w:numId w:val="19"/>
        </w:numPr>
      </w:pPr>
      <w:r w:rsidRPr="00BD3780">
        <w:t>Zusammenfassung ähnlicher Herausforderungen und</w:t>
      </w:r>
      <w:r>
        <w:t xml:space="preserve"> Bedürfniss</w:t>
      </w:r>
      <w:r w:rsidR="006614A9">
        <w:t>en</w:t>
      </w:r>
    </w:p>
    <w:p w14:paraId="0364C104" w14:textId="1364AC5A" w:rsidR="006614A9" w:rsidRDefault="006614A9" w:rsidP="000B620A">
      <w:pPr>
        <w:pStyle w:val="Listenabsatz"/>
        <w:numPr>
          <w:ilvl w:val="0"/>
          <w:numId w:val="19"/>
        </w:numPr>
      </w:pPr>
      <w:r w:rsidRPr="006614A9">
        <w:t>Darstellung der Persona in verständlicher Form</w:t>
      </w:r>
      <w:r w:rsidR="00FB385D">
        <w:t xml:space="preserve"> in einem Canvas</w:t>
      </w:r>
      <w:r w:rsidRPr="006614A9">
        <w:t xml:space="preserve"> </w:t>
      </w:r>
    </w:p>
    <w:p w14:paraId="37A64F20" w14:textId="3465622C" w:rsidR="00C64F75" w:rsidRPr="00C64F75" w:rsidRDefault="00134AEF" w:rsidP="00F414D3">
      <w:r>
        <w:t xml:space="preserve">Personas </w:t>
      </w:r>
      <w:r w:rsidR="006614A9">
        <w:t>fördern das Verständnis der Nutzerperspektive, helfen</w:t>
      </w:r>
      <w:r w:rsidR="00BF0577">
        <w:t xml:space="preserve"> Teams</w:t>
      </w:r>
      <w:r w:rsidR="006614A9">
        <w:t>, sich</w:t>
      </w:r>
      <w:r w:rsidR="00BF0577">
        <w:t xml:space="preserve"> </w:t>
      </w:r>
      <w:r w:rsidR="00091352">
        <w:t xml:space="preserve">auf eine gemeinsame Zielgruppe </w:t>
      </w:r>
      <w:r w:rsidR="00893C58">
        <w:t>auszurichten</w:t>
      </w:r>
      <w:r w:rsidR="006614A9">
        <w:t>,</w:t>
      </w:r>
      <w:r w:rsidR="00AE48DA">
        <w:t xml:space="preserve"> </w:t>
      </w:r>
      <w:r w:rsidR="007C0626">
        <w:t xml:space="preserve">und unterstützen </w:t>
      </w:r>
      <w:r w:rsidR="006614A9">
        <w:t>fundierte Designentscheidungen. So wird ein nutzerzentrierter Ansatz statt subjektiver Annahmen verfolgt</w:t>
      </w:r>
      <w:r w:rsidR="00113D4D">
        <w:t>.</w:t>
      </w:r>
      <w:r w:rsidR="00762460">
        <w:t xml:space="preserve"> </w:t>
      </w:r>
      <w:sdt>
        <w:sdtPr>
          <w:id w:val="-80601142"/>
          <w:citation/>
        </w:sdtPr>
        <w:sdtContent>
          <w:r w:rsidR="00762460">
            <w:fldChar w:fldCharType="begin"/>
          </w:r>
          <w:r w:rsidR="00762460">
            <w:instrText xml:space="preserve"> CITATION Usa25 \l 3079 </w:instrText>
          </w:r>
          <w:r w:rsidR="00762460">
            <w:fldChar w:fldCharType="separate"/>
          </w:r>
          <w:r w:rsidR="00680056">
            <w:rPr>
              <w:noProof/>
            </w:rPr>
            <w:t>[6]</w:t>
          </w:r>
          <w:r w:rsidR="00762460">
            <w:fldChar w:fldCharType="end"/>
          </w:r>
        </w:sdtContent>
      </w:sdt>
    </w:p>
    <w:p w14:paraId="78AAB630" w14:textId="38682134" w:rsidR="0084686F" w:rsidRPr="00C930E5" w:rsidRDefault="00A55990" w:rsidP="00E02808">
      <w:r w:rsidRPr="00A55990">
        <w:t>Die Persona Anna</w:t>
      </w:r>
      <w:r w:rsidR="00377425">
        <w:t xml:space="preserve"> im NIMBUS P</w:t>
      </w:r>
      <w:r w:rsidR="0074425B">
        <w:t>rojekt</w:t>
      </w:r>
      <w:r w:rsidRPr="00A55990">
        <w:t xml:space="preserve"> </w:t>
      </w:r>
      <w:r w:rsidR="008871D6" w:rsidRPr="0058652B">
        <w:rPr>
          <w:b/>
          <w:bCs/>
        </w:rPr>
        <w:t>(siehe Beispiel im</w:t>
      </w:r>
      <w:r w:rsidR="00434FFD" w:rsidRPr="0058652B">
        <w:rPr>
          <w:b/>
          <w:bCs/>
        </w:rPr>
        <w:t xml:space="preserve"> Kapitel</w:t>
      </w:r>
      <w:r w:rsidR="0058652B" w:rsidRPr="0058652B">
        <w:rPr>
          <w:b/>
          <w:bCs/>
        </w:rPr>
        <w:t xml:space="preserve"> </w:t>
      </w:r>
      <w:r w:rsidR="0058652B" w:rsidRPr="0058652B">
        <w:rPr>
          <w:b/>
          <w:bCs/>
        </w:rPr>
        <w:fldChar w:fldCharType="begin"/>
      </w:r>
      <w:r w:rsidR="0058652B" w:rsidRPr="0058652B">
        <w:rPr>
          <w:b/>
          <w:bCs/>
        </w:rPr>
        <w:instrText xml:space="preserve"> REF _Ref191599614 \r \h </w:instrText>
      </w:r>
      <w:r w:rsidR="0058652B">
        <w:rPr>
          <w:b/>
          <w:bCs/>
        </w:rPr>
        <w:instrText xml:space="preserve"> \* MERGEFORMAT </w:instrText>
      </w:r>
      <w:r w:rsidR="0058652B" w:rsidRPr="0058652B">
        <w:rPr>
          <w:b/>
          <w:bCs/>
        </w:rPr>
      </w:r>
      <w:r w:rsidR="0058652B" w:rsidRPr="0058652B">
        <w:rPr>
          <w:b/>
          <w:bCs/>
        </w:rPr>
        <w:fldChar w:fldCharType="separate"/>
      </w:r>
      <w:r w:rsidR="00F509F4">
        <w:rPr>
          <w:b/>
          <w:bCs/>
        </w:rPr>
        <w:t>2.3.1</w:t>
      </w:r>
      <w:r w:rsidR="0058652B" w:rsidRPr="0058652B">
        <w:rPr>
          <w:b/>
          <w:bCs/>
        </w:rPr>
        <w:fldChar w:fldCharType="end"/>
      </w:r>
      <w:r w:rsidR="00434FFD" w:rsidRPr="0058652B">
        <w:rPr>
          <w:b/>
          <w:bCs/>
        </w:rPr>
        <w:t>)</w:t>
      </w:r>
      <w:r w:rsidR="008871D6">
        <w:t xml:space="preserve"> </w:t>
      </w:r>
      <w:r w:rsidR="00D350D7">
        <w:t>dient als Grundlage für die Anforderungsanalyse und spielt eine zentrale Rolle bei der Gestaltung der User Journey</w:t>
      </w:r>
      <w:r w:rsidR="00D61051">
        <w:t>, sowie der Evaluierung der Barrierefreiheit der App.</w:t>
      </w:r>
    </w:p>
    <w:p w14:paraId="5FB4C28A" w14:textId="7A1B0CDB" w:rsidR="00CA7253" w:rsidRPr="00524DC5" w:rsidRDefault="00CA7253" w:rsidP="00F414D3">
      <w:pPr>
        <w:pStyle w:val="berschrift4"/>
      </w:pPr>
      <w:r w:rsidRPr="00524DC5">
        <w:t>User Journey</w:t>
      </w:r>
    </w:p>
    <w:p w14:paraId="2E0714ED" w14:textId="7F9DAAE3" w:rsidR="0079759C" w:rsidRPr="00894C3E" w:rsidRDefault="00C67335" w:rsidP="00E02808">
      <w:r>
        <w:t>Eine User Journey Map ist ein visuelles Werkzeug, das die Erfahrungen eine</w:t>
      </w:r>
      <w:r w:rsidR="00F414D3">
        <w:t>r</w:t>
      </w:r>
      <w:r>
        <w:t xml:space="preserve"> Nutzer</w:t>
      </w:r>
      <w:r w:rsidR="00F414D3">
        <w:t>in</w:t>
      </w:r>
      <w:r>
        <w:t xml:space="preserve"> oder eine</w:t>
      </w:r>
      <w:r w:rsidR="00F414D3">
        <w:t>s</w:t>
      </w:r>
      <w:r>
        <w:t xml:space="preserve"> Nutzer</w:t>
      </w:r>
      <w:r w:rsidR="00F414D3">
        <w:t>s</w:t>
      </w:r>
      <w:r>
        <w:t xml:space="preserve"> entlang der verschiedenen Kontaktpunkte mit einem Produkt oder einer Dienstleistung darstellt. Sie dokumentiert die Interaktionen, Gefühle und Herausforderungen, </w:t>
      </w:r>
      <w:r>
        <w:lastRenderedPageBreak/>
        <w:t>die Nutzer</w:t>
      </w:r>
      <w:r w:rsidR="008E198B">
        <w:t xml:space="preserve">innen und </w:t>
      </w:r>
      <w:r>
        <w:t xml:space="preserve">Nutzer während ihres Weges </w:t>
      </w:r>
      <w:commentRangeStart w:id="21"/>
      <w:r>
        <w:t>erleben</w:t>
      </w:r>
      <w:commentRangeEnd w:id="21"/>
      <w:r w:rsidR="00D110BF">
        <w:rPr>
          <w:rStyle w:val="Kommentarzeichen"/>
        </w:rPr>
        <w:commentReference w:id="21"/>
      </w:r>
      <w:r w:rsidR="008162A5">
        <w:t xml:space="preserve">. </w:t>
      </w:r>
      <w:sdt>
        <w:sdtPr>
          <w:id w:val="-1716649885"/>
          <w:citation/>
        </w:sdtPr>
        <w:sdtContent>
          <w:r w:rsidR="00E428CE">
            <w:fldChar w:fldCharType="begin"/>
          </w:r>
          <w:r w:rsidR="00E428CE">
            <w:instrText xml:space="preserve"> CITATION usa25 \l 3079 </w:instrText>
          </w:r>
          <w:r w:rsidR="00E428CE">
            <w:fldChar w:fldCharType="separate"/>
          </w:r>
          <w:r w:rsidR="00680056">
            <w:rPr>
              <w:noProof/>
            </w:rPr>
            <w:t>[7]</w:t>
          </w:r>
          <w:r w:rsidR="00E428CE">
            <w:fldChar w:fldCharType="end"/>
          </w:r>
        </w:sdtContent>
      </w:sdt>
    </w:p>
    <w:p w14:paraId="3376919D" w14:textId="77777777" w:rsidR="000C2B0C" w:rsidRPr="00894C3E" w:rsidRDefault="00AC6562" w:rsidP="00137CD3">
      <w:pPr>
        <w:keepNext/>
        <w:jc w:val="center"/>
      </w:pPr>
      <w:r>
        <w:rPr>
          <w:noProof/>
        </w:rPr>
        <w:drawing>
          <wp:inline distT="0" distB="0" distL="0" distR="0" wp14:anchorId="7FA655DE" wp14:editId="2CD21692">
            <wp:extent cx="5760085" cy="3839845"/>
            <wp:effectExtent l="0" t="0" r="0" b="8255"/>
            <wp:docPr id="1267083055" name="Grafik 10" descr="Ein Bild, das Kleidung, Text, Junge,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83055" name="Grafik 10" descr="Ein Bild, das Kleidung, Text, Junge, Cartoon enthält.&#10;&#10;KI-generierte Inhalte können fehlerhaft se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42F41991" w14:textId="50CBFF00" w:rsidR="002F01E5" w:rsidRPr="00894C3E" w:rsidRDefault="002F01E5" w:rsidP="00137CD3">
      <w:pPr>
        <w:pStyle w:val="Beschriftung"/>
      </w:pPr>
      <w:r>
        <w:t xml:space="preserve">Abbildung </w:t>
      </w:r>
      <w:fldSimple w:instr=" SEQ Abbildung \* ARABIC ">
        <w:r w:rsidR="00CA7CBB">
          <w:rPr>
            <w:noProof/>
          </w:rPr>
          <w:t>1</w:t>
        </w:r>
      </w:fldSimple>
      <w:r>
        <w:t>: User Journey</w:t>
      </w:r>
      <w:sdt>
        <w:sdtPr>
          <w:id w:val="1828703249"/>
          <w:citation/>
        </w:sdtPr>
        <w:sdtContent>
          <w:r>
            <w:fldChar w:fldCharType="begin"/>
          </w:r>
          <w:r>
            <w:instrText xml:space="preserve"> CITATION Cha25 \l 3079 </w:instrText>
          </w:r>
          <w:r>
            <w:fldChar w:fldCharType="separate"/>
          </w:r>
          <w:r w:rsidR="00680056">
            <w:rPr>
              <w:noProof/>
            </w:rPr>
            <w:t xml:space="preserve"> [8]</w:t>
          </w:r>
          <w:r>
            <w:fldChar w:fldCharType="end"/>
          </w:r>
        </w:sdtContent>
      </w:sdt>
    </w:p>
    <w:p w14:paraId="59A012E7" w14:textId="7072F697" w:rsidR="00CA7253" w:rsidRDefault="00CA7253" w:rsidP="00A167B4">
      <w:pPr>
        <w:pStyle w:val="berschrift4"/>
      </w:pPr>
      <w:r>
        <w:t>Benutzerfeedback</w:t>
      </w:r>
    </w:p>
    <w:p w14:paraId="299B3D53" w14:textId="77777777" w:rsidR="0018786A" w:rsidRDefault="0018786A" w:rsidP="00A167B4">
      <w:r w:rsidRPr="0018786A">
        <w:t>Die kontinuierliche Integration von Benutzerfeedback ist essenziell im UX-Design. Methoden wie Umfragen, Interviews, Usability-Tests und Analysewerkzeuge liefern wertvolle Erkenntnisse zur Produktoptimierung.</w:t>
      </w:r>
    </w:p>
    <w:p w14:paraId="31AA68D2" w14:textId="10AF2C30" w:rsidR="00894C3E" w:rsidRPr="00E829A7" w:rsidRDefault="00894C3E" w:rsidP="00A167B4">
      <w:r w:rsidRPr="00E829A7">
        <w:rPr>
          <w:i/>
          <w:iCs/>
        </w:rPr>
        <w:t xml:space="preserve">„Für eine gute User Experience sind die vier folgenden Faktoren wichtig: Utility, User Interface, Usability und Joy of Use.“ </w:t>
      </w:r>
      <w:sdt>
        <w:sdtPr>
          <w:id w:val="1896079230"/>
          <w:citation/>
        </w:sdtPr>
        <w:sdtContent>
          <w:r w:rsidRPr="00E829A7">
            <w:rPr>
              <w:i/>
              <w:iCs/>
            </w:rPr>
            <w:fldChar w:fldCharType="begin"/>
          </w:r>
          <w:r w:rsidRPr="00E829A7">
            <w:rPr>
              <w:i/>
              <w:iCs/>
              <w:noProof/>
            </w:rPr>
            <w:instrText xml:space="preserve"> CITATION Wei231 \l 3079 </w:instrText>
          </w:r>
          <w:r w:rsidRPr="00E829A7">
            <w:rPr>
              <w:i/>
              <w:iCs/>
            </w:rPr>
            <w:fldChar w:fldCharType="separate"/>
          </w:r>
          <w:r w:rsidR="00680056">
            <w:rPr>
              <w:noProof/>
            </w:rPr>
            <w:t>[2]</w:t>
          </w:r>
          <w:r w:rsidRPr="00E829A7">
            <w:rPr>
              <w:i/>
              <w:iCs/>
            </w:rPr>
            <w:fldChar w:fldCharType="end"/>
          </w:r>
        </w:sdtContent>
      </w:sdt>
    </w:p>
    <w:p w14:paraId="4EEA15DA" w14:textId="3B6D7D7D" w:rsidR="0018786A" w:rsidRPr="00242449" w:rsidRDefault="0018786A" w:rsidP="00E02808">
      <w:r w:rsidRPr="0018786A">
        <w:t>Dieses Zitat zeigt, dass UX nicht nur funktionale, sondern auch emotionale und ästhetische Aspekte umfasst. Zusammengenommen sorgen sie für</w:t>
      </w:r>
      <w:r w:rsidR="0079759C" w:rsidRPr="0079759C">
        <w:t xml:space="preserve"> ein positives Nutzererlebnis, das sowohl </w:t>
      </w:r>
      <w:r w:rsidRPr="0018786A">
        <w:t>praktische</w:t>
      </w:r>
      <w:r w:rsidR="0079759C" w:rsidRPr="0079759C">
        <w:t xml:space="preserve"> Bedürfnisse als auch </w:t>
      </w:r>
      <w:r w:rsidRPr="0018786A">
        <w:t>persönliche</w:t>
      </w:r>
      <w:r w:rsidR="0079759C" w:rsidRPr="0079759C">
        <w:t xml:space="preserve"> Erwartungen erfüllt.</w:t>
      </w:r>
    </w:p>
    <w:p w14:paraId="4055B916" w14:textId="4D46F6DD" w:rsidR="002D2D1D" w:rsidRDefault="00AE24CC" w:rsidP="007F10D6">
      <w:pPr>
        <w:pStyle w:val="berschrift3"/>
      </w:pPr>
      <w:bookmarkStart w:id="22" w:name="_Toc195651587"/>
      <w:bookmarkStart w:id="23" w:name="_Toc195651929"/>
      <w:commentRangeStart w:id="24"/>
      <w:r>
        <w:t>Barrierefreiheit</w:t>
      </w:r>
      <w:commentRangeEnd w:id="24"/>
      <w:r w:rsidR="004A2A19">
        <w:rPr>
          <w:rStyle w:val="Kommentarzeichen"/>
          <w:rFonts w:eastAsia="Arial Unicode MS"/>
          <w:b w:val="0"/>
          <w:bCs w:val="0"/>
          <w:caps w:val="0"/>
          <w:kern w:val="1"/>
        </w:rPr>
        <w:commentReference w:id="24"/>
      </w:r>
      <w:r>
        <w:t xml:space="preserve"> (</w:t>
      </w:r>
      <w:r w:rsidR="00541C22" w:rsidRPr="0067248C">
        <w:rPr>
          <w:lang w:val="en-GB"/>
        </w:rPr>
        <w:t>Accessibility</w:t>
      </w:r>
      <w:r>
        <w:t>)</w:t>
      </w:r>
      <w:bookmarkEnd w:id="22"/>
      <w:bookmarkEnd w:id="23"/>
    </w:p>
    <w:p w14:paraId="01B851C2" w14:textId="4ED30B25" w:rsidR="0074424C" w:rsidRDefault="0074424C" w:rsidP="0074424C">
      <w:r>
        <w:t>Barrierefreiheit (Accessibility) bezeichnet die Gestaltung von digitalen Produkten, Umgebungen und Dienstleistungen, sodass sie für alle Menschen zugänglich und nutzbar sind – insbesondere für Personen mit Einschränkungen. In der Softwareentwicklung bedeutet dies die konsequente Berücksichtigung von visuellen, auditiven, motorischen und kognitiven Beeinträchtigungen.</w:t>
      </w:r>
      <w:r w:rsidR="001B4383" w:rsidRPr="001B4383">
        <w:t xml:space="preserve"> </w:t>
      </w:r>
      <w:sdt>
        <w:sdtPr>
          <w:id w:val="1454897297"/>
          <w:citation/>
        </w:sdtPr>
        <w:sdtContent>
          <w:r w:rsidR="001B4383">
            <w:fldChar w:fldCharType="begin"/>
          </w:r>
          <w:r w:rsidR="001B4383">
            <w:instrText xml:space="preserve"> CITATION Jul23 \l 3079 </w:instrText>
          </w:r>
          <w:r w:rsidR="001B4383">
            <w:fldChar w:fldCharType="separate"/>
          </w:r>
          <w:r w:rsidR="00680056">
            <w:rPr>
              <w:noProof/>
            </w:rPr>
            <w:t>[9]</w:t>
          </w:r>
          <w:r w:rsidR="001B4383">
            <w:fldChar w:fldCharType="end"/>
          </w:r>
        </w:sdtContent>
      </w:sdt>
    </w:p>
    <w:p w14:paraId="22C14D62" w14:textId="20643E98" w:rsidR="00FA528A" w:rsidRDefault="002D2D1D" w:rsidP="00E02808">
      <w:r>
        <w:t xml:space="preserve">User Experience (UX) </w:t>
      </w:r>
      <w:r w:rsidR="0074424C">
        <w:t>beschreibt</w:t>
      </w:r>
      <w:r w:rsidR="00FE33F0" w:rsidRPr="00FE33F0">
        <w:t xml:space="preserve"> </w:t>
      </w:r>
      <w:r>
        <w:t xml:space="preserve">das gesamte Nutzungserlebnis eines </w:t>
      </w:r>
      <w:r w:rsidR="0074424C">
        <w:t xml:space="preserve">digitalen </w:t>
      </w:r>
      <w:r>
        <w:t>Produkts</w:t>
      </w:r>
      <w:r w:rsidR="0074424C">
        <w:t>.</w:t>
      </w:r>
      <w:r>
        <w:t xml:space="preserve"> Barrierefreiheit ist </w:t>
      </w:r>
      <w:r w:rsidR="0074424C">
        <w:t xml:space="preserve">kein separates Thema, sondern </w:t>
      </w:r>
      <w:r>
        <w:t xml:space="preserve">ein </w:t>
      </w:r>
      <w:r w:rsidR="00FE33F0" w:rsidRPr="00FE33F0">
        <w:t>zentraler</w:t>
      </w:r>
      <w:r>
        <w:t xml:space="preserve"> Bestandteil </w:t>
      </w:r>
      <w:r w:rsidR="0074424C">
        <w:t>guter</w:t>
      </w:r>
      <w:r>
        <w:t xml:space="preserve"> UX</w:t>
      </w:r>
      <w:r w:rsidR="0074424C">
        <w:t xml:space="preserve"> – denn ohne sie bleibt ein positiver Zugang für viele </w:t>
      </w:r>
      <w:r>
        <w:t xml:space="preserve">Nutzergruppen </w:t>
      </w:r>
      <w:r w:rsidR="0074424C">
        <w:t>ausgeschlossen</w:t>
      </w:r>
      <w:r>
        <w:t>.</w:t>
      </w:r>
      <w:r w:rsidR="008242F9">
        <w:t xml:space="preserve"> </w:t>
      </w:r>
      <w:sdt>
        <w:sdtPr>
          <w:id w:val="1029460036"/>
          <w:citation/>
        </w:sdtPr>
        <w:sdtContent>
          <w:r w:rsidR="008242F9">
            <w:fldChar w:fldCharType="begin"/>
          </w:r>
          <w:r w:rsidR="008242F9">
            <w:instrText xml:space="preserve"> CITATION Jul23 \l 3079 </w:instrText>
          </w:r>
          <w:r w:rsidR="008242F9">
            <w:fldChar w:fldCharType="separate"/>
          </w:r>
          <w:r w:rsidR="00680056">
            <w:rPr>
              <w:noProof/>
            </w:rPr>
            <w:t>[9]</w:t>
          </w:r>
          <w:r w:rsidR="008242F9">
            <w:fldChar w:fldCharType="end"/>
          </w:r>
        </w:sdtContent>
      </w:sdt>
    </w:p>
    <w:p w14:paraId="186CFF77" w14:textId="279E0278" w:rsidR="00562203" w:rsidRDefault="00562203" w:rsidP="00E02808">
      <w:r w:rsidRPr="00562203">
        <w:lastRenderedPageBreak/>
        <w:t>Die Integration von Barrierefreiheit in das UX-Design verbessert nicht nur die Benutzerfreundlichkeit, sondern erweitert auch die potenzielle Nutzerbasis und hilft, rechtliche Anforderungen zu erfüllen. Ein barrierefreies Design ermöglicht es allen Nutzern, einschließlich Menschen mit Behinderungen, digitale Produkte effektiv zu nutzen. Dies führt zu einer höheren Benutzerzufriedenheit, stärkt die Kundenbindung und fördert ein inklusives digitales Umfeld.</w:t>
      </w:r>
      <w:r>
        <w:t xml:space="preserve"> </w:t>
      </w:r>
      <w:sdt>
        <w:sdtPr>
          <w:id w:val="-147598013"/>
          <w:citation/>
        </w:sdtPr>
        <w:sdtContent>
          <w:r>
            <w:fldChar w:fldCharType="begin"/>
          </w:r>
          <w:r>
            <w:instrText xml:space="preserve"> CITATION Soj25 \l 3079 </w:instrText>
          </w:r>
          <w:r>
            <w:fldChar w:fldCharType="separate"/>
          </w:r>
          <w:r w:rsidR="00680056">
            <w:rPr>
              <w:noProof/>
            </w:rPr>
            <w:t>[10]</w:t>
          </w:r>
          <w:r>
            <w:fldChar w:fldCharType="end"/>
          </w:r>
        </w:sdtContent>
      </w:sdt>
    </w:p>
    <w:p w14:paraId="43DC6BA4" w14:textId="77777777" w:rsidR="001B4383" w:rsidRDefault="001B4383" w:rsidP="00137CD3">
      <w:pPr>
        <w:keepNext/>
        <w:jc w:val="center"/>
      </w:pPr>
      <w:r>
        <w:rPr>
          <w:noProof/>
        </w:rPr>
        <w:drawing>
          <wp:inline distT="0" distB="0" distL="0" distR="0" wp14:anchorId="3363B088" wp14:editId="11866369">
            <wp:extent cx="4833257" cy="3729776"/>
            <wp:effectExtent l="0" t="0" r="5715" b="4445"/>
            <wp:docPr id="702079035" name="Grafik 11" descr="Ein Bild, das Text, Screenshot, Schrift, Visiten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79035" name="Grafik 11" descr="Ein Bild, das Text, Screenshot, Schrift, Visitenkart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7934" cy="3733385"/>
                    </a:xfrm>
                    <a:prstGeom prst="rect">
                      <a:avLst/>
                    </a:prstGeom>
                    <a:noFill/>
                    <a:ln>
                      <a:noFill/>
                    </a:ln>
                  </pic:spPr>
                </pic:pic>
              </a:graphicData>
            </a:graphic>
          </wp:inline>
        </w:drawing>
      </w:r>
    </w:p>
    <w:p w14:paraId="2D54E062" w14:textId="49031BB8" w:rsidR="001B4383" w:rsidRDefault="001B4383" w:rsidP="00137CD3">
      <w:pPr>
        <w:pStyle w:val="Beschriftung"/>
      </w:pPr>
      <w:r>
        <w:t xml:space="preserve">Abbildung </w:t>
      </w:r>
      <w:fldSimple w:instr=" SEQ Abbildung \* ARABIC ">
        <w:r w:rsidR="00CA7CBB">
          <w:rPr>
            <w:noProof/>
          </w:rPr>
          <w:t>2</w:t>
        </w:r>
      </w:fldSimple>
      <w:r>
        <w:t>: Accessibility and Usability</w:t>
      </w:r>
      <w:sdt>
        <w:sdtPr>
          <w:id w:val="570704097"/>
          <w:citation/>
        </w:sdtPr>
        <w:sdtContent>
          <w:r>
            <w:fldChar w:fldCharType="begin"/>
          </w:r>
          <w:r>
            <w:instrText xml:space="preserve"> CITATION Int25 \l 3079 </w:instrText>
          </w:r>
          <w:r>
            <w:fldChar w:fldCharType="separate"/>
          </w:r>
          <w:r w:rsidR="00680056">
            <w:rPr>
              <w:noProof/>
            </w:rPr>
            <w:t xml:space="preserve"> [11]</w:t>
          </w:r>
          <w:r>
            <w:fldChar w:fldCharType="end"/>
          </w:r>
        </w:sdtContent>
      </w:sdt>
    </w:p>
    <w:p w14:paraId="2EF3A97D" w14:textId="074F47D9" w:rsidR="00EA2236" w:rsidRDefault="00EA2236" w:rsidP="00EA2236">
      <w:pPr>
        <w:pStyle w:val="berschrift4"/>
      </w:pPr>
      <w:r>
        <w:t>Arten von Behinderungen</w:t>
      </w:r>
    </w:p>
    <w:p w14:paraId="03B51D6F" w14:textId="7B664BEC" w:rsidR="00395592" w:rsidRPr="00395592" w:rsidRDefault="00395592" w:rsidP="00AB52FD">
      <w:r w:rsidRPr="00395592">
        <w:t>Um eine inklusive App-Entwicklung zu gewährleisten, müssen folgende Arten von Behinderungen berücksichtigt werden:</w:t>
      </w:r>
      <w:r w:rsidR="007B1A63">
        <w:t xml:space="preserve"> </w:t>
      </w:r>
      <w:sdt>
        <w:sdtPr>
          <w:id w:val="922376703"/>
          <w:citation/>
        </w:sdtPr>
        <w:sdtContent>
          <w:r w:rsidR="007B1A63">
            <w:fldChar w:fldCharType="begin"/>
          </w:r>
          <w:r w:rsidR="007B1A63">
            <w:instrText xml:space="preserve"> CITATION Akt21 \l 3079 </w:instrText>
          </w:r>
          <w:r w:rsidR="007B1A63">
            <w:fldChar w:fldCharType="separate"/>
          </w:r>
          <w:r w:rsidR="00680056">
            <w:rPr>
              <w:noProof/>
            </w:rPr>
            <w:t>[12]</w:t>
          </w:r>
          <w:r w:rsidR="007B1A63">
            <w:fldChar w:fldCharType="end"/>
          </w:r>
        </w:sdtContent>
      </w:sdt>
    </w:p>
    <w:p w14:paraId="5636DEE0" w14:textId="7422D0E3" w:rsidR="00395592" w:rsidRPr="00395592" w:rsidRDefault="00395592" w:rsidP="000B620A">
      <w:pPr>
        <w:pStyle w:val="Listenabsatz"/>
        <w:numPr>
          <w:ilvl w:val="0"/>
          <w:numId w:val="62"/>
        </w:numPr>
      </w:pPr>
      <w:r w:rsidRPr="00395592">
        <w:rPr>
          <w:b/>
          <w:bCs/>
        </w:rPr>
        <w:t>Visuelle Beeinträchtigungen</w:t>
      </w:r>
      <w:r w:rsidRPr="00395592">
        <w:t xml:space="preserve">: Blindheit, eingeschränktes Sehvermögen, Farbenblindheit und </w:t>
      </w:r>
      <w:r w:rsidR="007118B1" w:rsidRPr="007118B1">
        <w:t>Erkrankungen</w:t>
      </w:r>
      <w:r w:rsidRPr="00395592">
        <w:t xml:space="preserve"> wie Makuladegeneration</w:t>
      </w:r>
    </w:p>
    <w:p w14:paraId="12111005" w14:textId="069FEB3F" w:rsidR="00395592" w:rsidRPr="00395592" w:rsidRDefault="00395592" w:rsidP="000B620A">
      <w:pPr>
        <w:pStyle w:val="Listenabsatz"/>
        <w:numPr>
          <w:ilvl w:val="0"/>
          <w:numId w:val="62"/>
        </w:numPr>
      </w:pPr>
      <w:r w:rsidRPr="00395592">
        <w:rPr>
          <w:b/>
          <w:bCs/>
        </w:rPr>
        <w:t>Auditive Beeinträchtigungen</w:t>
      </w:r>
      <w:r w:rsidRPr="00395592">
        <w:t xml:space="preserve">: </w:t>
      </w:r>
      <w:r w:rsidR="00B05C46" w:rsidRPr="00B05C46">
        <w:t>Schwierigkeiten bei der Wahrnehmung rein auditiver Inhalte durch</w:t>
      </w:r>
      <w:r w:rsidRPr="00395592">
        <w:t xml:space="preserve"> Hörverlust oder Taubheit</w:t>
      </w:r>
    </w:p>
    <w:p w14:paraId="33A03EB9" w14:textId="61AC1761" w:rsidR="00395592" w:rsidRPr="00395592" w:rsidRDefault="00395592" w:rsidP="000B620A">
      <w:pPr>
        <w:pStyle w:val="Listenabsatz"/>
        <w:numPr>
          <w:ilvl w:val="0"/>
          <w:numId w:val="62"/>
        </w:numPr>
      </w:pPr>
      <w:r w:rsidRPr="00395592">
        <w:rPr>
          <w:b/>
          <w:bCs/>
        </w:rPr>
        <w:t>Motorische Einschränkungen</w:t>
      </w:r>
      <w:r w:rsidRPr="00395592">
        <w:t xml:space="preserve">: </w:t>
      </w:r>
      <w:r w:rsidR="00B05C46" w:rsidRPr="00B05C46">
        <w:t>Beeinträchtigungen</w:t>
      </w:r>
      <w:r w:rsidRPr="00395592">
        <w:t xml:space="preserve"> der Feinmotorik oder Lähmungen, die die Nutzung von Touchscreens oder Eingabegeräten erschweren</w:t>
      </w:r>
    </w:p>
    <w:p w14:paraId="25930DCF" w14:textId="56F89487" w:rsidR="00395592" w:rsidRDefault="00395592" w:rsidP="000B620A">
      <w:pPr>
        <w:pStyle w:val="Listenabsatz"/>
        <w:numPr>
          <w:ilvl w:val="0"/>
          <w:numId w:val="62"/>
        </w:numPr>
      </w:pPr>
      <w:r w:rsidRPr="00395592">
        <w:rPr>
          <w:b/>
          <w:bCs/>
        </w:rPr>
        <w:t>Kognitive Beeinträchtigungen</w:t>
      </w:r>
      <w:r w:rsidRPr="00395592">
        <w:t xml:space="preserve">: </w:t>
      </w:r>
      <w:r w:rsidR="00B05C46" w:rsidRPr="00B05C46">
        <w:t>Lernschwierigkeiten, Gedächtnisprobleme oder Aufmerksamkeitsdefizite erfordern klare und einfache Navigation</w:t>
      </w:r>
    </w:p>
    <w:p w14:paraId="0AEB141D" w14:textId="09571BEF" w:rsidR="00200428" w:rsidRDefault="00200428" w:rsidP="000B620A">
      <w:pPr>
        <w:pStyle w:val="Listenabsatz"/>
        <w:numPr>
          <w:ilvl w:val="0"/>
          <w:numId w:val="62"/>
        </w:numPr>
      </w:pPr>
      <w:r>
        <w:rPr>
          <w:b/>
          <w:bCs/>
        </w:rPr>
        <w:t>Alter</w:t>
      </w:r>
      <w:r w:rsidRPr="00200428">
        <w:t>:</w:t>
      </w:r>
      <w:r w:rsidR="004E0F78">
        <w:t xml:space="preserve"> </w:t>
      </w:r>
      <w:r w:rsidR="004E0F78" w:rsidRPr="004E0F78">
        <w:t>Ältere Menschen haben</w:t>
      </w:r>
      <w:r w:rsidR="00B05C46" w:rsidRPr="00B05C46">
        <w:t xml:space="preserve"> oft </w:t>
      </w:r>
      <w:r w:rsidR="004E0F78" w:rsidRPr="004E0F78">
        <w:t xml:space="preserve">Seh- oder </w:t>
      </w:r>
      <w:r w:rsidR="00B05C46" w:rsidRPr="00B05C46">
        <w:t>Hörverluste, langsamere</w:t>
      </w:r>
      <w:r w:rsidR="004E0F78" w:rsidRPr="004E0F78">
        <w:t xml:space="preserve"> Reaktionszeiten oder </w:t>
      </w:r>
      <w:r w:rsidR="00B05C46" w:rsidRPr="00B05C46">
        <w:t>Probleme mit</w:t>
      </w:r>
      <w:r w:rsidR="004E0F78" w:rsidRPr="004E0F78">
        <w:t xml:space="preserve"> moderner </w:t>
      </w:r>
      <w:r w:rsidR="00B05C46" w:rsidRPr="00B05C46">
        <w:t>Technologie.</w:t>
      </w:r>
      <w:r w:rsidR="004E0F78" w:rsidRPr="004E0F78">
        <w:t xml:space="preserve"> Anpassungen wie größere Schriften</w:t>
      </w:r>
      <w:r w:rsidR="00B05C46" w:rsidRPr="00B05C46">
        <w:t xml:space="preserve"> oder Sprachsteuerung helfe</w:t>
      </w:r>
      <w:r w:rsidR="00B05C46">
        <w:t>n</w:t>
      </w:r>
    </w:p>
    <w:p w14:paraId="38396631" w14:textId="1460FACB" w:rsidR="005D3722" w:rsidRDefault="00200428" w:rsidP="000B620A">
      <w:pPr>
        <w:pStyle w:val="Listenabsatz"/>
        <w:numPr>
          <w:ilvl w:val="0"/>
          <w:numId w:val="62"/>
        </w:numPr>
      </w:pPr>
      <w:r>
        <w:rPr>
          <w:b/>
          <w:bCs/>
        </w:rPr>
        <w:t>Sprache</w:t>
      </w:r>
      <w:r w:rsidRPr="00200428">
        <w:t>:</w:t>
      </w:r>
      <w:r w:rsidR="007B018C">
        <w:t xml:space="preserve"> </w:t>
      </w:r>
      <w:r w:rsidR="00100BB8" w:rsidRPr="00100BB8">
        <w:t xml:space="preserve">Nicht-Muttersprachler profitieren von mehrsprachigen Oberflächen, visuellen Symbolen und einfacher </w:t>
      </w:r>
      <w:commentRangeStart w:id="25"/>
      <w:r w:rsidR="00100BB8" w:rsidRPr="00100BB8">
        <w:t>Sprache</w:t>
      </w:r>
      <w:commentRangeEnd w:id="25"/>
      <w:r w:rsidR="00CB0776">
        <w:rPr>
          <w:rStyle w:val="Kommentarzeichen"/>
        </w:rPr>
        <w:commentReference w:id="25"/>
      </w:r>
    </w:p>
    <w:p w14:paraId="2090EC5C" w14:textId="3E829B71" w:rsidR="00F61467" w:rsidRDefault="00F61467" w:rsidP="00F61467">
      <w:r>
        <w:lastRenderedPageBreak/>
        <w:t>Zusätzlich zu diesen dauerhaften oder langfristigen Beeinträchtigungen sollten auch situative Einschränkungen berücksichtigt werden. Situative Einschränkungen entstehen durch vorübergehende Umstände, die die Nutzung einer App beeinflussen können. Beispiele hierfür sind:​</w:t>
      </w:r>
      <w:sdt>
        <w:sdtPr>
          <w:id w:val="-521852578"/>
          <w:citation/>
        </w:sdtPr>
        <w:sdtContent>
          <w:r w:rsidR="00797770">
            <w:fldChar w:fldCharType="begin"/>
          </w:r>
          <w:r w:rsidR="00797770">
            <w:instrText xml:space="preserve"> CITATION Kri20 \l 3079 </w:instrText>
          </w:r>
          <w:r w:rsidR="00797770">
            <w:fldChar w:fldCharType="separate"/>
          </w:r>
          <w:r w:rsidR="00680056">
            <w:rPr>
              <w:noProof/>
            </w:rPr>
            <w:t xml:space="preserve"> [13]</w:t>
          </w:r>
          <w:r w:rsidR="00797770">
            <w:fldChar w:fldCharType="end"/>
          </w:r>
        </w:sdtContent>
      </w:sdt>
    </w:p>
    <w:p w14:paraId="09048128" w14:textId="4B06B248" w:rsidR="00F61467" w:rsidRDefault="00F61467" w:rsidP="00F61467">
      <w:pPr>
        <w:pStyle w:val="Listenabsatz"/>
        <w:numPr>
          <w:ilvl w:val="0"/>
          <w:numId w:val="64"/>
        </w:numPr>
      </w:pPr>
      <w:r>
        <w:t>Umgebungsbedingungen: Starke Sonneneinstrahlung kann die Lesbarkeit des Bildschirms beeinträchtigen; laute Umgebungen erschweren das Hören von Audiosignalen.​</w:t>
      </w:r>
    </w:p>
    <w:p w14:paraId="600F7A1E" w14:textId="005083F3" w:rsidR="00F61467" w:rsidRDefault="00F61467" w:rsidP="00F61467">
      <w:pPr>
        <w:pStyle w:val="Listenabsatz"/>
        <w:numPr>
          <w:ilvl w:val="0"/>
          <w:numId w:val="64"/>
        </w:numPr>
      </w:pPr>
      <w:r>
        <w:t>Vorübergehende körperliche Einschränkungen: Ein gebrochener Arm oder eine Handverletzung kann die Bedienung einer App erschweren.​</w:t>
      </w:r>
    </w:p>
    <w:p w14:paraId="667EFB23" w14:textId="1978B650" w:rsidR="00F61467" w:rsidRDefault="00F61467" w:rsidP="00F61467">
      <w:pPr>
        <w:pStyle w:val="Listenabsatz"/>
        <w:numPr>
          <w:ilvl w:val="0"/>
          <w:numId w:val="64"/>
        </w:numPr>
      </w:pPr>
      <w:r>
        <w:t>Ablenkung: Nutzer, die während des Gehens oder Fahrens eine App verwenden, sind abgelenkt und können nicht die volle Aufmerksamkeit auf die Bedienung richten.​</w:t>
      </w:r>
    </w:p>
    <w:p w14:paraId="671ECFA1" w14:textId="7B0569D9" w:rsidR="00F61467" w:rsidRDefault="00F61467" w:rsidP="00F61467">
      <w:r>
        <w:t>Diese situativen Einschränkungen verdeutlichen, dass Barrierefreiheit nicht nur für Menschen mit dauerhaften Behinderungen relevant ist, sondern allen Nutzern in unterschiedlichen Kontexten zugutekommt. Ein umfassendes Verständnis und die Berücksichtigung dieser vielfältigen Faktoren tragen dazu bei, digitale Produkte für eine breite Nutzerbasis zugänglich und benutzerfreundlich zu gestalten.</w:t>
      </w:r>
      <w:sdt>
        <w:sdtPr>
          <w:id w:val="-1278414020"/>
          <w:citation/>
        </w:sdtPr>
        <w:sdtContent>
          <w:r w:rsidR="00797770">
            <w:fldChar w:fldCharType="begin"/>
          </w:r>
          <w:r w:rsidR="00797770">
            <w:instrText xml:space="preserve"> CITATION Kri20 \l 3079 </w:instrText>
          </w:r>
          <w:r w:rsidR="00797770">
            <w:fldChar w:fldCharType="separate"/>
          </w:r>
          <w:r w:rsidR="00680056">
            <w:rPr>
              <w:noProof/>
            </w:rPr>
            <w:t xml:space="preserve"> [13]</w:t>
          </w:r>
          <w:r w:rsidR="00797770">
            <w:fldChar w:fldCharType="end"/>
          </w:r>
        </w:sdtContent>
      </w:sdt>
    </w:p>
    <w:p w14:paraId="507A616D" w14:textId="7422ECD6" w:rsidR="004C27E2" w:rsidRDefault="005431B4" w:rsidP="00AB52FD">
      <w:pPr>
        <w:pStyle w:val="berschrift4"/>
      </w:pPr>
      <w:bookmarkStart w:id="26" w:name="_Ref191603008"/>
      <w:r>
        <w:t>Android - TalkBack</w:t>
      </w:r>
      <w:bookmarkEnd w:id="26"/>
    </w:p>
    <w:p w14:paraId="38920A6B" w14:textId="0F216CFB" w:rsidR="005F6120" w:rsidRDefault="005F6120" w:rsidP="00AB52FD">
      <w:r w:rsidRPr="005F6120">
        <w:t>Moderne mobile Betriebssysteme bieten integrierte Screenreader für sehbehinderte Nutzer</w:t>
      </w:r>
      <w:r w:rsidR="008E198B">
        <w:t>innen und Nutzer</w:t>
      </w:r>
      <w:r w:rsidRPr="005F6120">
        <w:t>. Auf Android-Geräten ist TalkBack der Standard-Screenreader. Diese kostenlose Funktion kann über die Barrierefreiheitseinstellungen aktiviert werden und ermöglicht die Bedienung des Geräts ohne Blick auf den Bildschirm.</w:t>
      </w:r>
    </w:p>
    <w:p w14:paraId="2275296D" w14:textId="65D6F547" w:rsidR="001F1A3C" w:rsidRPr="001F1A3C" w:rsidRDefault="00A30E8D" w:rsidP="00AB52FD">
      <w:r w:rsidRPr="00A30E8D">
        <w:t>Durch Wischen nach rechts oder links navigieren Nutzer</w:t>
      </w:r>
      <w:r w:rsidR="008E198B">
        <w:t>innen und</w:t>
      </w:r>
      <w:r w:rsidRPr="00A30E8D">
        <w:t xml:space="preserve"> Nutzer zwischen Elementen, die TalkBack laut vorliest, etwa Texte, Schaltflächen oder Apps. Ein Doppeltippen aktiviert das ausgewählte Element, z. B. das Öffnen einer App. </w:t>
      </w:r>
      <w:r w:rsidR="001F1A3C" w:rsidRPr="001F1A3C">
        <w:t xml:space="preserve">Die Navigation kann durch Wischen mit drei Fingern </w:t>
      </w:r>
      <w:r w:rsidRPr="00A30E8D">
        <w:t xml:space="preserve">weiter </w:t>
      </w:r>
      <w:r w:rsidR="001F1A3C" w:rsidRPr="001F1A3C">
        <w:t>angepasst werden</w:t>
      </w:r>
      <w:r w:rsidRPr="00A30E8D">
        <w:t>, etwa</w:t>
      </w:r>
      <w:r w:rsidR="001F1A3C" w:rsidRPr="001F1A3C">
        <w:t xml:space="preserve"> nach Symbolen, Überschriften</w:t>
      </w:r>
      <w:r w:rsidRPr="00A30E8D">
        <w:t>,</w:t>
      </w:r>
      <w:r w:rsidR="001F1A3C" w:rsidRPr="001F1A3C">
        <w:t xml:space="preserve"> Wörtern oder Buchstaben. </w:t>
      </w:r>
      <w:r w:rsidRPr="00A30E8D">
        <w:t>TalkBack unterstützt</w:t>
      </w:r>
      <w:r w:rsidR="001F1A3C" w:rsidRPr="001F1A3C">
        <w:t xml:space="preserve"> zudem </w:t>
      </w:r>
      <w:r w:rsidRPr="00A30E8D">
        <w:t xml:space="preserve">die Interaktion </w:t>
      </w:r>
      <w:r w:rsidR="001F1A3C" w:rsidRPr="001F1A3C">
        <w:t xml:space="preserve">mit Schiebereglern, Eingabefeldern </w:t>
      </w:r>
      <w:r w:rsidRPr="00A30E8D">
        <w:t xml:space="preserve">und </w:t>
      </w:r>
      <w:r w:rsidR="001F1A3C" w:rsidRPr="001F1A3C">
        <w:t xml:space="preserve">Menüs </w:t>
      </w:r>
      <w:r w:rsidRPr="00A30E8D">
        <w:t xml:space="preserve">und lässt sich </w:t>
      </w:r>
      <w:r w:rsidR="001F1A3C" w:rsidRPr="001F1A3C">
        <w:t xml:space="preserve">individuell </w:t>
      </w:r>
      <w:r w:rsidRPr="00A30E8D">
        <w:t>anpassen.</w:t>
      </w:r>
      <w:r w:rsidR="001F1A3C" w:rsidRPr="001F1A3C">
        <w:t xml:space="preserve"> Zusätzlich kann </w:t>
      </w:r>
      <w:r w:rsidRPr="00A30E8D">
        <w:t xml:space="preserve">es </w:t>
      </w:r>
      <w:r w:rsidR="001F1A3C" w:rsidRPr="001F1A3C">
        <w:t>mit einer Braillezeile kombiniert werden, um taktile Ausgaben bereitzustellen.</w:t>
      </w:r>
      <w:r w:rsidR="00E200B7">
        <w:t xml:space="preserve"> </w:t>
      </w:r>
      <w:sdt>
        <w:sdtPr>
          <w:id w:val="1017572345"/>
          <w:citation/>
        </w:sdtPr>
        <w:sdtContent>
          <w:r w:rsidR="00193A1B">
            <w:fldChar w:fldCharType="begin"/>
          </w:r>
          <w:r w:rsidR="00193A1B">
            <w:instrText xml:space="preserve"> CITATION And25 \l 3079 </w:instrText>
          </w:r>
          <w:r w:rsidR="00193A1B">
            <w:fldChar w:fldCharType="separate"/>
          </w:r>
          <w:r w:rsidR="00680056">
            <w:rPr>
              <w:noProof/>
            </w:rPr>
            <w:t>[14]</w:t>
          </w:r>
          <w:r w:rsidR="00193A1B">
            <w:fldChar w:fldCharType="end"/>
          </w:r>
        </w:sdtContent>
      </w:sdt>
    </w:p>
    <w:p w14:paraId="740D6027" w14:textId="65201FE9" w:rsidR="004C27E2" w:rsidRDefault="001F1A3C" w:rsidP="00E02808">
      <w:r w:rsidRPr="001F1A3C">
        <w:t xml:space="preserve">Android bietet darüber hinaus weitere Barrierefreiheitsfunktionen, darunter Bildbeschreibungen, </w:t>
      </w:r>
      <w:r w:rsidR="000D15E5" w:rsidRPr="000D15E5">
        <w:t xml:space="preserve">anpassbare </w:t>
      </w:r>
      <w:r w:rsidRPr="001F1A3C">
        <w:t xml:space="preserve">Schriftgrößen, </w:t>
      </w:r>
      <w:r w:rsidR="000D15E5" w:rsidRPr="000D15E5">
        <w:t>Farb-</w:t>
      </w:r>
      <w:r w:rsidRPr="001F1A3C">
        <w:t xml:space="preserve"> und </w:t>
      </w:r>
      <w:r w:rsidR="000D15E5" w:rsidRPr="000D15E5">
        <w:t>Kontrasteinstellungen</w:t>
      </w:r>
      <w:r w:rsidRPr="001F1A3C">
        <w:t xml:space="preserve"> sowie </w:t>
      </w:r>
      <w:r w:rsidR="000D15E5" w:rsidRPr="000D15E5">
        <w:t xml:space="preserve">eine Vorlesefunktion für </w:t>
      </w:r>
      <w:r w:rsidRPr="001F1A3C">
        <w:t xml:space="preserve">lange Texte mit </w:t>
      </w:r>
      <w:r w:rsidR="000D15E5" w:rsidRPr="000D15E5">
        <w:t>variabler</w:t>
      </w:r>
      <w:r w:rsidRPr="001F1A3C">
        <w:t xml:space="preserve"> Geschwindigkeit und verschiedenen Stimmen </w:t>
      </w:r>
      <w:r w:rsidR="000D15E5" w:rsidRPr="000D15E5">
        <w:t>– auch</w:t>
      </w:r>
      <w:r w:rsidRPr="001F1A3C">
        <w:t xml:space="preserve"> unabhängig </w:t>
      </w:r>
      <w:r w:rsidR="000D15E5" w:rsidRPr="000D15E5">
        <w:t>von</w:t>
      </w:r>
      <w:r w:rsidRPr="001F1A3C">
        <w:t xml:space="preserve"> TalkBack</w:t>
      </w:r>
      <w:r w:rsidR="000D15E5" w:rsidRPr="000D15E5">
        <w:t>. Zudem lassen sich</w:t>
      </w:r>
      <w:r w:rsidRPr="001F1A3C">
        <w:t xml:space="preserve"> Größe, Farbe und Kontrast der meisten Texte flexibel </w:t>
      </w:r>
      <w:r w:rsidR="000D15E5" w:rsidRPr="000D15E5">
        <w:t>anpassen</w:t>
      </w:r>
      <w:r w:rsidRPr="001F1A3C">
        <w:t>.</w:t>
      </w:r>
      <w:r w:rsidR="00193A1B">
        <w:t xml:space="preserve"> </w:t>
      </w:r>
      <w:sdt>
        <w:sdtPr>
          <w:id w:val="826323813"/>
          <w:citation/>
        </w:sdtPr>
        <w:sdtContent>
          <w:r w:rsidR="00556F51">
            <w:fldChar w:fldCharType="begin"/>
          </w:r>
          <w:r w:rsidR="00556F51">
            <w:instrText xml:space="preserve"> CITATION And251 \l 3079 </w:instrText>
          </w:r>
          <w:r w:rsidR="00556F51">
            <w:fldChar w:fldCharType="separate"/>
          </w:r>
          <w:r w:rsidR="00680056">
            <w:rPr>
              <w:noProof/>
            </w:rPr>
            <w:t>[15]</w:t>
          </w:r>
          <w:r w:rsidR="00556F51">
            <w:fldChar w:fldCharType="end"/>
          </w:r>
        </w:sdtContent>
      </w:sdt>
    </w:p>
    <w:p w14:paraId="7430E23A" w14:textId="179882E9" w:rsidR="004C27E2" w:rsidRDefault="000117C7" w:rsidP="00AB52FD">
      <w:pPr>
        <w:pStyle w:val="berschrift4"/>
      </w:pPr>
      <w:bookmarkStart w:id="27" w:name="_Ref191602984"/>
      <w:r>
        <w:t xml:space="preserve">iOS - </w:t>
      </w:r>
      <w:commentRangeStart w:id="28"/>
      <w:r>
        <w:t>VoiceOver</w:t>
      </w:r>
      <w:bookmarkEnd w:id="27"/>
      <w:commentRangeEnd w:id="28"/>
      <w:r w:rsidR="0068395B" w:rsidRPr="00AB52FD">
        <w:rPr>
          <w:rStyle w:val="Kommentarzeichen"/>
          <w:sz w:val="22"/>
          <w:szCs w:val="24"/>
        </w:rPr>
        <w:commentReference w:id="28"/>
      </w:r>
    </w:p>
    <w:p w14:paraId="116245D5" w14:textId="45A77724" w:rsidR="00FA528A" w:rsidRDefault="005D3722" w:rsidP="00AB52FD">
      <w:r w:rsidRPr="005D3722">
        <w:t xml:space="preserve">Apple-Geräte verfügen über </w:t>
      </w:r>
      <w:r w:rsidR="004D6880" w:rsidRPr="004D6880">
        <w:t>den</w:t>
      </w:r>
      <w:r w:rsidRPr="005D3722">
        <w:t xml:space="preserve"> Screenreader VoiceOver, der als Alternative zu TalkBack dient. </w:t>
      </w:r>
      <w:r w:rsidR="004D6880" w:rsidRPr="004D6880">
        <w:t>Er</w:t>
      </w:r>
      <w:r w:rsidRPr="005D3722">
        <w:t xml:space="preserve"> ist kostenlos auf allen Apple-Geräten verfügbar und kann in den Barrierefreiheitseinstellungen aktiviert werden. </w:t>
      </w:r>
      <w:r w:rsidR="004D6880" w:rsidRPr="004D6880">
        <w:t>Neben dem iPhone</w:t>
      </w:r>
      <w:r w:rsidRPr="005D3722">
        <w:t xml:space="preserve"> ist </w:t>
      </w:r>
      <w:r w:rsidR="004D6880" w:rsidRPr="004D6880">
        <w:t>VoiceOver</w:t>
      </w:r>
      <w:r w:rsidRPr="005D3722">
        <w:t xml:space="preserve"> auch auf iPads </w:t>
      </w:r>
      <w:r w:rsidR="004D6880" w:rsidRPr="004D6880">
        <w:t xml:space="preserve">und </w:t>
      </w:r>
      <w:r w:rsidRPr="005D3722">
        <w:t xml:space="preserve">Macs </w:t>
      </w:r>
      <w:r w:rsidR="004D6880" w:rsidRPr="004D6880">
        <w:t>nutzbar.</w:t>
      </w:r>
      <w:r w:rsidRPr="005D3722">
        <w:t xml:space="preserve"> Die Bedienung ähnelt TalkBack</w:t>
      </w:r>
      <w:r w:rsidR="004D6880" w:rsidRPr="004D6880">
        <w:t>: Nutzer</w:t>
      </w:r>
      <w:r w:rsidR="00005AF0">
        <w:t>inne</w:t>
      </w:r>
      <w:r w:rsidR="0009075D">
        <w:t>n und</w:t>
      </w:r>
      <w:r w:rsidR="004D6880" w:rsidRPr="004D6880">
        <w:t xml:space="preserve"> Nutzer navigieren durch</w:t>
      </w:r>
      <w:r w:rsidRPr="005D3722">
        <w:t xml:space="preserve"> horizontales Wischen</w:t>
      </w:r>
      <w:r w:rsidR="004D6880" w:rsidRPr="004D6880">
        <w:t>, während ein</w:t>
      </w:r>
      <w:r w:rsidRPr="005D3722">
        <w:t xml:space="preserve"> doppeltes Tippen </w:t>
      </w:r>
      <w:r w:rsidR="004D6880" w:rsidRPr="004D6880">
        <w:t>Elemente aktiviert.</w:t>
      </w:r>
      <w:r w:rsidRPr="005D3722">
        <w:t xml:space="preserve"> Ein zweifaches Tippen mit zwei Fingern pausiert VoiceOver vorübergehend. </w:t>
      </w:r>
      <w:r w:rsidR="004D6880" w:rsidRPr="004D6880">
        <w:t xml:space="preserve">Zudem ermöglicht es </w:t>
      </w:r>
      <w:r w:rsidRPr="005D3722">
        <w:t xml:space="preserve">erweiterte </w:t>
      </w:r>
      <w:r w:rsidR="004D6880" w:rsidRPr="004D6880">
        <w:t>Steuerungen</w:t>
      </w:r>
      <w:r w:rsidRPr="005D3722">
        <w:t xml:space="preserve">, etwa </w:t>
      </w:r>
      <w:r w:rsidR="004D6880" w:rsidRPr="004D6880">
        <w:t xml:space="preserve">das gezielte </w:t>
      </w:r>
      <w:r w:rsidRPr="005D3722">
        <w:t xml:space="preserve">Öffnen bestimmter Seiten oder </w:t>
      </w:r>
      <w:r w:rsidR="004D6880" w:rsidRPr="004D6880">
        <w:t>das Zurückkehren</w:t>
      </w:r>
      <w:r w:rsidRPr="005D3722">
        <w:t xml:space="preserve"> zum </w:t>
      </w:r>
      <w:r w:rsidRPr="005D3722">
        <w:lastRenderedPageBreak/>
        <w:t xml:space="preserve">Startbildschirm. Stimme und </w:t>
      </w:r>
      <w:r w:rsidR="004D6880" w:rsidRPr="004D6880">
        <w:t>Lesegeschwindigkeit lassen sich</w:t>
      </w:r>
      <w:r w:rsidRPr="005D3722">
        <w:t xml:space="preserve"> individuell </w:t>
      </w:r>
      <w:r w:rsidR="004D6880" w:rsidRPr="004D6880">
        <w:t xml:space="preserve">anpassen, ebenso wie </w:t>
      </w:r>
      <w:r w:rsidRPr="005D3722">
        <w:t>die Aussprache bestimmter Wörter.</w:t>
      </w:r>
      <w:r w:rsidR="007D0AFD">
        <w:t xml:space="preserve"> </w:t>
      </w:r>
      <w:sdt>
        <w:sdtPr>
          <w:id w:val="1057826438"/>
          <w:citation/>
        </w:sdtPr>
        <w:sdtContent>
          <w:r w:rsidR="007D0AFD">
            <w:fldChar w:fldCharType="begin"/>
          </w:r>
          <w:r w:rsidR="007D0AFD">
            <w:instrText xml:space="preserve"> CITATION App25 \l 3079 </w:instrText>
          </w:r>
          <w:r w:rsidR="007D0AFD">
            <w:fldChar w:fldCharType="separate"/>
          </w:r>
          <w:r w:rsidR="00680056">
            <w:rPr>
              <w:noProof/>
            </w:rPr>
            <w:t>[16]</w:t>
          </w:r>
          <w:r w:rsidR="007D0AFD">
            <w:fldChar w:fldCharType="end"/>
          </w:r>
        </w:sdtContent>
      </w:sdt>
    </w:p>
    <w:p w14:paraId="04F7B032" w14:textId="6E49C648" w:rsidR="00F67FE5" w:rsidRPr="004D2751" w:rsidRDefault="005D3722" w:rsidP="00245E36">
      <w:r w:rsidRPr="005D3722">
        <w:t xml:space="preserve">Zusätzlich bietet Apple </w:t>
      </w:r>
      <w:r w:rsidR="00002022" w:rsidRPr="00002022">
        <w:t>viele weitere Barrierefreiheitsfunktionen.</w:t>
      </w:r>
      <w:r w:rsidRPr="005D3722">
        <w:t xml:space="preserve"> Die Kamera kann als Lupe </w:t>
      </w:r>
      <w:r w:rsidR="00002022" w:rsidRPr="00002022">
        <w:t>genutzt</w:t>
      </w:r>
      <w:r w:rsidRPr="005D3722">
        <w:t xml:space="preserve"> werden, während die „Point and Speak“-Funktion Objekte im Kamerabild beschreibt. </w:t>
      </w:r>
      <w:r w:rsidR="00002022" w:rsidRPr="00002022">
        <w:t>Zudem</w:t>
      </w:r>
      <w:r w:rsidRPr="005D3722">
        <w:t xml:space="preserve"> lassen sich Textgröße und Anzeigeeinstellungen flexibel anpassen. Funktionen wie das Dimmen blinkender Lichter, die Reduzierung von Bildschirmbewegungen </w:t>
      </w:r>
      <w:r w:rsidR="00002022" w:rsidRPr="00002022">
        <w:t>und</w:t>
      </w:r>
      <w:r w:rsidRPr="005D3722">
        <w:t xml:space="preserve"> das Pausieren animierter Bilder </w:t>
      </w:r>
      <w:r w:rsidR="00002022" w:rsidRPr="00002022">
        <w:t>verbessern</w:t>
      </w:r>
      <w:r w:rsidRPr="005D3722">
        <w:t xml:space="preserve"> die Nutzbarkeit</w:t>
      </w:r>
      <w:r w:rsidR="00002022" w:rsidRPr="00002022">
        <w:t xml:space="preserve"> weiter.</w:t>
      </w:r>
      <w:r w:rsidRPr="005D3722">
        <w:t xml:space="preserve"> iOS </w:t>
      </w:r>
      <w:r w:rsidR="00002022" w:rsidRPr="00002022">
        <w:t>verfügt außerdem über</w:t>
      </w:r>
      <w:r w:rsidRPr="005D3722">
        <w:t xml:space="preserve"> eine Zoomfunktion, mit der </w:t>
      </w:r>
      <w:r w:rsidR="00002022" w:rsidRPr="00002022">
        <w:t xml:space="preserve">sich </w:t>
      </w:r>
      <w:r w:rsidRPr="005D3722">
        <w:t xml:space="preserve">bestimmte </w:t>
      </w:r>
      <w:r w:rsidR="00002022" w:rsidRPr="00002022">
        <w:t>Bildschirmbereiche vergrößern lassen</w:t>
      </w:r>
      <w:r w:rsidRPr="005D3722">
        <w:t>.</w:t>
      </w:r>
      <w:r w:rsidR="007D0AFD">
        <w:t xml:space="preserve"> </w:t>
      </w:r>
      <w:sdt>
        <w:sdtPr>
          <w:id w:val="-1985229304"/>
          <w:citation/>
        </w:sdtPr>
        <w:sdtContent>
          <w:r w:rsidR="00754F65">
            <w:fldChar w:fldCharType="begin"/>
          </w:r>
          <w:r w:rsidR="00754F65">
            <w:instrText xml:space="preserve"> CITATION App251 \l 3079 </w:instrText>
          </w:r>
          <w:r w:rsidR="00754F65">
            <w:fldChar w:fldCharType="separate"/>
          </w:r>
          <w:r w:rsidR="00680056">
            <w:rPr>
              <w:noProof/>
            </w:rPr>
            <w:t>[17]</w:t>
          </w:r>
          <w:r w:rsidR="00754F65">
            <w:fldChar w:fldCharType="end"/>
          </w:r>
        </w:sdtContent>
      </w:sdt>
    </w:p>
    <w:p w14:paraId="1385853F" w14:textId="56EF1B0A" w:rsidR="0026177F" w:rsidRPr="004D2751" w:rsidRDefault="0026177F" w:rsidP="00245E36">
      <w:r w:rsidRPr="0026177F">
        <w:t xml:space="preserve">Der </w:t>
      </w:r>
      <w:r w:rsidRPr="00364686">
        <w:rPr>
          <w:b/>
        </w:rPr>
        <w:t>VoiceOver-Rotor</w:t>
      </w:r>
      <w:r w:rsidRPr="0026177F">
        <w:t xml:space="preserve"> ist ein </w:t>
      </w:r>
      <w:r w:rsidR="00364686" w:rsidRPr="00364686">
        <w:t>wesentliches Hilfsmittel auf iOS-Geräten, dass</w:t>
      </w:r>
      <w:r w:rsidRPr="0026177F">
        <w:t xml:space="preserve"> es Nutzerinnen und Nutzern ermöglicht, </w:t>
      </w:r>
      <w:r w:rsidR="00364686" w:rsidRPr="00364686">
        <w:t>die Bedienung ihres Geräts individuell</w:t>
      </w:r>
      <w:r w:rsidRPr="0026177F">
        <w:t xml:space="preserve"> anzupassen</w:t>
      </w:r>
      <w:r w:rsidR="00364686" w:rsidRPr="00364686">
        <w:t xml:space="preserve"> und effizienter zu navigieren.</w:t>
      </w:r>
      <w:r w:rsidRPr="0026177F">
        <w:t xml:space="preserve"> Durch eine Drehbewegung mit zwei Fingern auf dem Bildschirm erscheint der Rotor</w:t>
      </w:r>
      <w:r w:rsidR="00364686" w:rsidRPr="00364686">
        <w:t xml:space="preserve"> als kontextabhängiges Menü mit verschiedenen</w:t>
      </w:r>
      <w:r w:rsidRPr="0026177F">
        <w:t xml:space="preserve"> Optionen</w:t>
      </w:r>
      <w:r w:rsidR="00364686" w:rsidRPr="00364686">
        <w:t>, die je nach aktuellem Kontext variieren können. Diese Optionen umfassen beispielsweise Überschriften, Links</w:t>
      </w:r>
      <w:r w:rsidRPr="0026177F">
        <w:t xml:space="preserve">, Wörter, Zeilen, Sprechgeschwindigkeit und </w:t>
      </w:r>
      <w:r w:rsidR="00364686" w:rsidRPr="00364686">
        <w:t>weitere Funktionen.</w:t>
      </w:r>
      <w:r w:rsidRPr="0026177F">
        <w:t xml:space="preserve"> Nach Auswahl einer Option kann durch einfaches Wischen nach oben oder unten die jeweilige Einstellung verändert oder die Navigation entsprechend angepasst werden.</w:t>
      </w:r>
      <w:r w:rsidR="00063158">
        <w:t xml:space="preserve"> </w:t>
      </w:r>
      <w:sdt>
        <w:sdtPr>
          <w:id w:val="-2144333360"/>
          <w:citation/>
        </w:sdtPr>
        <w:sdtContent>
          <w:r w:rsidR="00063158">
            <w:fldChar w:fldCharType="begin"/>
          </w:r>
          <w:r w:rsidR="00063158">
            <w:instrText xml:space="preserve">CITATION Wik24 \l 3079 </w:instrText>
          </w:r>
          <w:r w:rsidR="00063158">
            <w:fldChar w:fldCharType="separate"/>
          </w:r>
          <w:r w:rsidR="00680056">
            <w:rPr>
              <w:noProof/>
            </w:rPr>
            <w:t>[18]</w:t>
          </w:r>
          <w:r w:rsidR="00063158">
            <w:fldChar w:fldCharType="end"/>
          </w:r>
        </w:sdtContent>
      </w:sdt>
      <w:r w:rsidR="00063158">
        <w:t xml:space="preserve"> </w:t>
      </w:r>
      <w:sdt>
        <w:sdtPr>
          <w:id w:val="484279681"/>
          <w:citation/>
        </w:sdtPr>
        <w:sdtContent>
          <w:r w:rsidR="00063158">
            <w:fldChar w:fldCharType="begin"/>
          </w:r>
          <w:r w:rsidR="00063158">
            <w:instrText xml:space="preserve"> CITATION Abo25 \l 3079 </w:instrText>
          </w:r>
          <w:r w:rsidR="00063158">
            <w:fldChar w:fldCharType="separate"/>
          </w:r>
          <w:r w:rsidR="00680056">
            <w:rPr>
              <w:noProof/>
            </w:rPr>
            <w:t>[19]</w:t>
          </w:r>
          <w:r w:rsidR="00063158">
            <w:fldChar w:fldCharType="end"/>
          </w:r>
        </w:sdtContent>
      </w:sdt>
      <w:r w:rsidR="005F68C0">
        <w:t xml:space="preserve"> </w:t>
      </w:r>
      <w:sdt>
        <w:sdtPr>
          <w:id w:val="1476726951"/>
          <w:citation/>
        </w:sdtPr>
        <w:sdtContent>
          <w:r w:rsidR="005F68C0">
            <w:fldChar w:fldCharType="begin"/>
          </w:r>
          <w:r w:rsidR="005F68C0">
            <w:instrText xml:space="preserve"> CITATION Und25 \l 3079 </w:instrText>
          </w:r>
          <w:r w:rsidR="005F68C0">
            <w:fldChar w:fldCharType="separate"/>
          </w:r>
          <w:r w:rsidR="00680056">
            <w:rPr>
              <w:noProof/>
            </w:rPr>
            <w:t>[20]</w:t>
          </w:r>
          <w:r w:rsidR="005F68C0">
            <w:fldChar w:fldCharType="end"/>
          </w:r>
        </w:sdtContent>
      </w:sdt>
    </w:p>
    <w:p w14:paraId="0B52C011" w14:textId="1E800C1D" w:rsidR="00BA15A9" w:rsidRDefault="00BA15A9" w:rsidP="00BA15A9">
      <w:pPr>
        <w:pStyle w:val="berschrift3"/>
        <w:rPr>
          <w:lang w:val="en-GB"/>
        </w:rPr>
      </w:pPr>
      <w:bookmarkStart w:id="29" w:name="_Ref187686911"/>
      <w:bookmarkStart w:id="30" w:name="_Toc195651588"/>
      <w:bookmarkStart w:id="31" w:name="_Toc195651930"/>
      <w:r w:rsidRPr="0067248C">
        <w:rPr>
          <w:lang w:val="en-GB"/>
        </w:rPr>
        <w:t>WCAG (</w:t>
      </w:r>
      <w:r w:rsidR="0067248C" w:rsidRPr="0067248C">
        <w:rPr>
          <w:lang w:val="en-GB"/>
        </w:rPr>
        <w:t>Web Content Accessibility Guidelines</w:t>
      </w:r>
      <w:r w:rsidR="0067248C">
        <w:rPr>
          <w:lang w:val="en-GB"/>
        </w:rPr>
        <w:t>)</w:t>
      </w:r>
      <w:bookmarkEnd w:id="29"/>
      <w:bookmarkEnd w:id="30"/>
      <w:bookmarkEnd w:id="31"/>
    </w:p>
    <w:p w14:paraId="277A5785" w14:textId="62A43A98" w:rsidR="00FA528A" w:rsidRDefault="00F40CCF" w:rsidP="00E02808">
      <w:r w:rsidRPr="00F40CCF">
        <w:t>Die Web Content Accessibility Guidelines (WCAG), entwickelt vom World Wide Web Consortium (W3C), sind ein internationaler Standard zur barrierefreien Gestaltung von Webinhalten. Ziel der WCAG ist es, sicherzustellen, dass digitale Inhalte für alle Nutzergruppen zugänglich sind, einschließlich Menschen mit Behinderungen.</w:t>
      </w:r>
    </w:p>
    <w:p w14:paraId="51558270" w14:textId="37B1D368" w:rsidR="00F40CCF" w:rsidRPr="00F40CCF" w:rsidRDefault="00F40CCF" w:rsidP="00AB52FD">
      <w:pPr>
        <w:pStyle w:val="berschrift4"/>
      </w:pPr>
      <w:r w:rsidRPr="00F40CCF">
        <w:t>Prinzipien der WCAG</w:t>
      </w:r>
    </w:p>
    <w:p w14:paraId="5879DA6D" w14:textId="6DFCD9D5" w:rsidR="00F40CCF" w:rsidRPr="00F40CCF" w:rsidRDefault="00F40CCF" w:rsidP="00AB52FD">
      <w:r w:rsidRPr="00F40CCF">
        <w:t>Die WCAG basier</w:t>
      </w:r>
      <w:r w:rsidR="00DB625F">
        <w:t>en</w:t>
      </w:r>
      <w:r w:rsidRPr="00F40CCF">
        <w:t xml:space="preserve"> auf vier grundlegenden Prinzipien</w:t>
      </w:r>
      <w:r w:rsidR="00CE2BD9">
        <w:t xml:space="preserve"> </w:t>
      </w:r>
      <w:sdt>
        <w:sdtPr>
          <w:id w:val="379984188"/>
          <w:citation/>
        </w:sdtPr>
        <w:sdtContent>
          <w:r w:rsidR="00CE2BD9">
            <w:fldChar w:fldCharType="begin"/>
          </w:r>
          <w:r w:rsidR="00CE2BD9">
            <w:instrText xml:space="preserve">CITATION W3C24 \l 3079 </w:instrText>
          </w:r>
          <w:r w:rsidR="00CE2BD9">
            <w:fldChar w:fldCharType="separate"/>
          </w:r>
          <w:r w:rsidR="00680056">
            <w:rPr>
              <w:noProof/>
            </w:rPr>
            <w:t>[21]</w:t>
          </w:r>
          <w:r w:rsidR="00CE2BD9">
            <w:fldChar w:fldCharType="end"/>
          </w:r>
        </w:sdtContent>
      </w:sdt>
      <w:r w:rsidRPr="00F40CCF">
        <w:t>:</w:t>
      </w:r>
    </w:p>
    <w:p w14:paraId="6157C8EE" w14:textId="57913EC6" w:rsidR="00F40CCF" w:rsidRPr="00F40CCF" w:rsidRDefault="00F40CCF" w:rsidP="000B620A">
      <w:pPr>
        <w:pStyle w:val="Listenabsatz"/>
        <w:numPr>
          <w:ilvl w:val="0"/>
          <w:numId w:val="43"/>
        </w:numPr>
      </w:pPr>
      <w:commentRangeStart w:id="32"/>
      <w:r w:rsidRPr="0075112E">
        <w:rPr>
          <w:b/>
          <w:bCs/>
        </w:rPr>
        <w:t>Wahrnehmbarkeit (Perceivable):</w:t>
      </w:r>
      <w:r w:rsidRPr="00F40CCF">
        <w:t xml:space="preserve"> Inhalte und Benutzeroberflächen müssen so gestaltet sein, dass sie für alle Sinne der Nutzer </w:t>
      </w:r>
      <w:r w:rsidR="0049010F" w:rsidRPr="0049010F">
        <w:t>zugänglich</w:t>
      </w:r>
      <w:r w:rsidRPr="00F40CCF">
        <w:t xml:space="preserve"> sind.</w:t>
      </w:r>
    </w:p>
    <w:p w14:paraId="33F3DE50" w14:textId="1F789F4D" w:rsidR="008D4506" w:rsidRPr="00F40CCF" w:rsidRDefault="00E70403" w:rsidP="008D4506">
      <w:pPr>
        <w:pStyle w:val="Listenabsatz"/>
        <w:numPr>
          <w:ilvl w:val="0"/>
          <w:numId w:val="66"/>
        </w:numPr>
      </w:pPr>
      <w:r w:rsidRPr="00E70403">
        <w:rPr>
          <w:b/>
          <w:bCs/>
        </w:rPr>
        <w:t>Beispiel</w:t>
      </w:r>
      <w:r w:rsidRPr="00E70403">
        <w:t xml:space="preserve">: Bereitstellung von Textalternativen für Nicht-Text-Inhalte wie Bilder oder Videos, damit Screenreader diese Informationen vorlesen können. Dies entspricht dem Erfolgskriterium </w:t>
      </w:r>
      <w:r w:rsidRPr="00E70403">
        <w:rPr>
          <w:b/>
          <w:bCs/>
        </w:rPr>
        <w:t>1.1.1 Nicht-Text-Inhalt</w:t>
      </w:r>
      <w:r w:rsidRPr="00E70403">
        <w:t xml:space="preserve"> der WCAG.</w:t>
      </w:r>
    </w:p>
    <w:p w14:paraId="59474A6E" w14:textId="20B077FF" w:rsidR="00F40CCF" w:rsidRPr="00F40CCF" w:rsidRDefault="00F40CCF" w:rsidP="000B620A">
      <w:pPr>
        <w:pStyle w:val="Listenabsatz"/>
        <w:numPr>
          <w:ilvl w:val="0"/>
          <w:numId w:val="43"/>
        </w:numPr>
      </w:pPr>
      <w:r w:rsidRPr="0075112E">
        <w:rPr>
          <w:b/>
          <w:bCs/>
        </w:rPr>
        <w:t xml:space="preserve">Bedienbarkeit (Operable): </w:t>
      </w:r>
      <w:r w:rsidRPr="00F40CCF">
        <w:t xml:space="preserve">Interaktive Elemente und Navigation müssen </w:t>
      </w:r>
      <w:r w:rsidR="00931178" w:rsidRPr="00931178">
        <w:t>für alle</w:t>
      </w:r>
      <w:r w:rsidRPr="00F40CCF">
        <w:t xml:space="preserve"> Nutzergruppen </w:t>
      </w:r>
      <w:r w:rsidR="00931178" w:rsidRPr="00931178">
        <w:t>nutzbar sein</w:t>
      </w:r>
      <w:r w:rsidRPr="00F40CCF">
        <w:t>.</w:t>
      </w:r>
    </w:p>
    <w:p w14:paraId="23159193" w14:textId="5FA1BF13" w:rsidR="000B104F" w:rsidRPr="00F40CCF" w:rsidRDefault="000B104F" w:rsidP="000B104F">
      <w:pPr>
        <w:pStyle w:val="Listenabsatz"/>
        <w:numPr>
          <w:ilvl w:val="1"/>
          <w:numId w:val="43"/>
        </w:numPr>
      </w:pPr>
      <w:r w:rsidRPr="000B104F">
        <w:rPr>
          <w:b/>
          <w:bCs/>
        </w:rPr>
        <w:t>Beispiel</w:t>
      </w:r>
      <w:r w:rsidRPr="000B104F">
        <w:t xml:space="preserve">: Sicherstellung, dass alle interaktiven Elemente über die Tastatur zugänglich sind, um Nutzern mit motorischen Einschränkungen die Bedienung zu ermöglichen. Dies entspricht dem Erfolgskriterium </w:t>
      </w:r>
      <w:r w:rsidRPr="000B104F">
        <w:rPr>
          <w:b/>
          <w:bCs/>
        </w:rPr>
        <w:t>2.1.1 Tastatur</w:t>
      </w:r>
      <w:r w:rsidRPr="000B104F">
        <w:t xml:space="preserve"> der WCAG.</w:t>
      </w:r>
    </w:p>
    <w:p w14:paraId="02C81CFB" w14:textId="0294403B" w:rsidR="00F40CCF" w:rsidRPr="00F40CCF" w:rsidRDefault="00F40CCF" w:rsidP="000B620A">
      <w:pPr>
        <w:pStyle w:val="Listenabsatz"/>
        <w:numPr>
          <w:ilvl w:val="0"/>
          <w:numId w:val="43"/>
        </w:numPr>
      </w:pPr>
      <w:r w:rsidRPr="0075112E">
        <w:rPr>
          <w:b/>
          <w:bCs/>
        </w:rPr>
        <w:t>Verständlichkeit (Understandable):</w:t>
      </w:r>
      <w:r w:rsidRPr="00F40CCF">
        <w:t xml:space="preserve"> Informationen und </w:t>
      </w:r>
      <w:r w:rsidR="002342F5" w:rsidRPr="002342F5">
        <w:t xml:space="preserve">Bedienelemente sollten klar und </w:t>
      </w:r>
      <w:r w:rsidRPr="00F40CCF">
        <w:t>einfach verständlich sein.</w:t>
      </w:r>
    </w:p>
    <w:p w14:paraId="45DAA75B" w14:textId="76D603C7" w:rsidR="000B104F" w:rsidRPr="00F40CCF" w:rsidRDefault="00064D9E" w:rsidP="000B104F">
      <w:pPr>
        <w:pStyle w:val="Listenabsatz"/>
        <w:numPr>
          <w:ilvl w:val="1"/>
          <w:numId w:val="43"/>
        </w:numPr>
      </w:pPr>
      <w:r w:rsidRPr="00064D9E">
        <w:rPr>
          <w:b/>
          <w:bCs/>
        </w:rPr>
        <w:t>Beispiel</w:t>
      </w:r>
      <w:r w:rsidRPr="00064D9E">
        <w:t xml:space="preserve">: Verwendung klarer und einfacher Sprache sowie vorhersehbarer Navigationsmechanismen, um Verwirrung zu vermeiden. Dies entspricht dem Erfolgskriterium </w:t>
      </w:r>
      <w:r w:rsidRPr="00064D9E">
        <w:rPr>
          <w:b/>
          <w:bCs/>
        </w:rPr>
        <w:t>3.3.2 Bezeichnungen oder Anweisungen</w:t>
      </w:r>
      <w:r w:rsidRPr="00064D9E">
        <w:t xml:space="preserve"> der WCAG</w:t>
      </w:r>
      <w:r>
        <w:t>.</w:t>
      </w:r>
    </w:p>
    <w:p w14:paraId="0ECA1475" w14:textId="4CD1A884" w:rsidR="00B46073" w:rsidRDefault="00F40CCF" w:rsidP="000B620A">
      <w:pPr>
        <w:pStyle w:val="Listenabsatz"/>
        <w:numPr>
          <w:ilvl w:val="0"/>
          <w:numId w:val="43"/>
        </w:numPr>
      </w:pPr>
      <w:r w:rsidRPr="0075112E">
        <w:rPr>
          <w:b/>
          <w:bCs/>
        </w:rPr>
        <w:t>Robustheit (Robust):</w:t>
      </w:r>
      <w:r w:rsidRPr="00F40CCF">
        <w:t xml:space="preserve"> Inhalte müssen mit </w:t>
      </w:r>
      <w:r w:rsidR="00307916" w:rsidRPr="00307916">
        <w:t>verschiedenen</w:t>
      </w:r>
      <w:r w:rsidRPr="00F40CCF">
        <w:t xml:space="preserve"> Technologien und </w:t>
      </w:r>
      <w:r w:rsidR="00307916" w:rsidRPr="00307916">
        <w:t>assistiven Tools</w:t>
      </w:r>
      <w:r w:rsidRPr="00F40CCF">
        <w:t xml:space="preserve"> kompatibel sein.</w:t>
      </w:r>
      <w:commentRangeEnd w:id="32"/>
      <w:r w:rsidR="003C18D2">
        <w:rPr>
          <w:rStyle w:val="Kommentarzeichen"/>
        </w:rPr>
        <w:commentReference w:id="32"/>
      </w:r>
    </w:p>
    <w:p w14:paraId="02315984" w14:textId="122D63F3" w:rsidR="00064D9E" w:rsidRDefault="007130E4" w:rsidP="00064D9E">
      <w:pPr>
        <w:pStyle w:val="Listenabsatz"/>
        <w:numPr>
          <w:ilvl w:val="1"/>
          <w:numId w:val="43"/>
        </w:numPr>
      </w:pPr>
      <w:r w:rsidRPr="007130E4">
        <w:rPr>
          <w:b/>
          <w:bCs/>
        </w:rPr>
        <w:lastRenderedPageBreak/>
        <w:t>Beispiel</w:t>
      </w:r>
      <w:r w:rsidRPr="007130E4">
        <w:t xml:space="preserve">: Einhaltung von Webstandards und korrekte Nutzung von HTML, um sicherzustellen, dass Inhalte auf verschiedenen Geräten und Plattformen konsistent dargestellt werden. Dies entspricht dem Erfolgskriterium </w:t>
      </w:r>
      <w:r w:rsidRPr="007130E4">
        <w:rPr>
          <w:b/>
          <w:bCs/>
        </w:rPr>
        <w:t>4.1.1 Parsing</w:t>
      </w:r>
      <w:r w:rsidRPr="007130E4">
        <w:t xml:space="preserve"> der WCAG.</w:t>
      </w:r>
    </w:p>
    <w:p w14:paraId="07BF11B0" w14:textId="45715B00" w:rsidR="008C68B8" w:rsidRDefault="008C68B8" w:rsidP="008C68B8">
      <w:r w:rsidRPr="008C68B8">
        <w:t>Um diese Prinzipien in der Praxis umzusetzen, bieten Organisationen wie WebAIM detaillierte Checklisten an, die Entwicklern helfen, die WCAG-Kriterien zu erfüllen.</w:t>
      </w:r>
      <w:r w:rsidR="00271CD4">
        <w:t xml:space="preserve"> </w:t>
      </w:r>
      <w:r w:rsidR="000B50D1" w:rsidRPr="000B50D1">
        <w:t>Darüber hinaus existieren verschiedene Tools zur Überprüfung der Barrierefreiheit, die automatisierte Tests durchführen und Bereiche identifizieren, die verbessert werden müssen. Beispiele hierfür sind der WAVE Accessibility Checker von WebAIM und die Liste von Evaluierungstools des W3C.</w:t>
      </w:r>
      <w:r w:rsidR="000B50D1">
        <w:t xml:space="preserve"> </w:t>
      </w:r>
      <w:r w:rsidR="00095DF7" w:rsidRPr="001D2926">
        <w:rPr>
          <w:b/>
          <w:bCs/>
        </w:rPr>
        <w:t>(</w:t>
      </w:r>
      <w:r w:rsidR="00095DF7" w:rsidRPr="001D2926">
        <w:rPr>
          <w:b/>
          <w:bCs/>
        </w:rPr>
        <w:fldChar w:fldCharType="begin"/>
      </w:r>
      <w:r w:rsidR="00095DF7" w:rsidRPr="001D2926">
        <w:rPr>
          <w:b/>
          <w:bCs/>
        </w:rPr>
        <w:instrText xml:space="preserve"> REF _Ref191739203 \r \h </w:instrText>
      </w:r>
      <w:r w:rsidR="001D2926">
        <w:rPr>
          <w:b/>
          <w:bCs/>
        </w:rPr>
        <w:instrText xml:space="preserve"> \* MERGEFORMAT </w:instrText>
      </w:r>
      <w:r w:rsidR="00095DF7" w:rsidRPr="001D2926">
        <w:rPr>
          <w:b/>
          <w:bCs/>
        </w:rPr>
      </w:r>
      <w:r w:rsidR="00095DF7" w:rsidRPr="001D2926">
        <w:rPr>
          <w:b/>
          <w:bCs/>
        </w:rPr>
        <w:fldChar w:fldCharType="separate"/>
      </w:r>
      <w:r w:rsidR="00095DF7" w:rsidRPr="001D2926">
        <w:rPr>
          <w:b/>
          <w:bCs/>
        </w:rPr>
        <w:t>2.2.5</w:t>
      </w:r>
      <w:r w:rsidR="00095DF7" w:rsidRPr="001D2926">
        <w:rPr>
          <w:b/>
          <w:bCs/>
        </w:rPr>
        <w:fldChar w:fldCharType="end"/>
      </w:r>
      <w:r w:rsidR="00095DF7" w:rsidRPr="001D2926">
        <w:rPr>
          <w:b/>
          <w:bCs/>
        </w:rPr>
        <w:t>)</w:t>
      </w:r>
    </w:p>
    <w:p w14:paraId="410C9C01" w14:textId="00721001" w:rsidR="00B46073" w:rsidRPr="00A65C83" w:rsidRDefault="00B46073" w:rsidP="00AB52FD">
      <w:pPr>
        <w:pStyle w:val="berschrift4"/>
      </w:pPr>
      <w:r w:rsidRPr="00A65C83">
        <w:t>WCAG vs. ADA vs. Section 508</w:t>
      </w:r>
    </w:p>
    <w:p w14:paraId="1C629D77" w14:textId="59A6EB32" w:rsidR="00B46073" w:rsidRDefault="00FE6350" w:rsidP="00AB52FD">
      <w:r w:rsidRPr="00FE6350">
        <w:t>Die Begriffe WCAG, ADA und Section 508 werden oft in Zusammenhang mit digitaler Barrierefreiheit verwendet, sind jedoch unterschiedlich in ihrer Natur und Reichweite:</w:t>
      </w:r>
    </w:p>
    <w:p w14:paraId="79CFE6B1" w14:textId="6FEE8719" w:rsidR="009F7DEA" w:rsidRDefault="009F7DEA" w:rsidP="000B620A">
      <w:pPr>
        <w:pStyle w:val="Listenabsatz"/>
        <w:numPr>
          <w:ilvl w:val="0"/>
          <w:numId w:val="42"/>
        </w:numPr>
      </w:pPr>
      <w:r w:rsidRPr="009F7DEA">
        <w:rPr>
          <w:b/>
          <w:bCs/>
        </w:rPr>
        <w:t>WCAG (Web Content Accessibility Guidelines):</w:t>
      </w:r>
      <w:r>
        <w:t xml:space="preserve"> Ein internationaler Standard</w:t>
      </w:r>
      <w:r w:rsidR="00A24F5C" w:rsidRPr="00A24F5C">
        <w:t xml:space="preserve"> des</w:t>
      </w:r>
      <w:r>
        <w:t xml:space="preserve"> W3C für </w:t>
      </w:r>
      <w:r w:rsidR="00A24F5C" w:rsidRPr="00A24F5C">
        <w:t>digitale</w:t>
      </w:r>
      <w:r>
        <w:t xml:space="preserve"> Barrierefreiheit</w:t>
      </w:r>
      <w:r w:rsidR="00A24F5C" w:rsidRPr="00A24F5C">
        <w:t>.</w:t>
      </w:r>
      <w:r>
        <w:t xml:space="preserve"> Er ist nicht direkt gesetzlich bindend, </w:t>
      </w:r>
      <w:r w:rsidR="00A24F5C" w:rsidRPr="00A24F5C">
        <w:t>dient</w:t>
      </w:r>
      <w:r>
        <w:t xml:space="preserve"> aber </w:t>
      </w:r>
      <w:r w:rsidR="00A24F5C" w:rsidRPr="00A24F5C">
        <w:t>oft</w:t>
      </w:r>
      <w:r>
        <w:t xml:space="preserve"> als Grundlage für gesetzliche Vorgaben.</w:t>
      </w:r>
    </w:p>
    <w:p w14:paraId="42402F2A" w14:textId="6770AC51" w:rsidR="009F7DEA" w:rsidRDefault="009F7DEA" w:rsidP="000B620A">
      <w:pPr>
        <w:pStyle w:val="Listenabsatz"/>
        <w:numPr>
          <w:ilvl w:val="0"/>
          <w:numId w:val="42"/>
        </w:numPr>
      </w:pPr>
      <w:r w:rsidRPr="009F7DEA">
        <w:rPr>
          <w:b/>
          <w:bCs/>
        </w:rPr>
        <w:t>ADA (Americans with Disabilities Act):</w:t>
      </w:r>
      <w:r>
        <w:t xml:space="preserve"> Ein US-</w:t>
      </w:r>
      <w:r w:rsidR="00DF7C1A" w:rsidRPr="00DF7C1A">
        <w:t>Gesetz</w:t>
      </w:r>
      <w:r>
        <w:t>, das Diskriminierung aufgrund von Behinderungen verbietet. Es umfasst auch digitale Inhalte unter Title II (öffentliche Einrichtungen) und Title III (öffentliche Dienstleistungen und private Unternehmen).</w:t>
      </w:r>
    </w:p>
    <w:p w14:paraId="7A9C256D" w14:textId="0808428C" w:rsidR="00FE6350" w:rsidRDefault="009F7DEA" w:rsidP="000B620A">
      <w:pPr>
        <w:pStyle w:val="Listenabsatz"/>
        <w:numPr>
          <w:ilvl w:val="0"/>
          <w:numId w:val="42"/>
        </w:numPr>
      </w:pPr>
      <w:r w:rsidRPr="009F7DEA">
        <w:rPr>
          <w:b/>
          <w:bCs/>
        </w:rPr>
        <w:t>Section 508:</w:t>
      </w:r>
      <w:r>
        <w:t xml:space="preserve"> Eine Ergänzung zum Rehabilitation Act von 1973, die US-Bundesbehörden und </w:t>
      </w:r>
      <w:r w:rsidR="00E50002" w:rsidRPr="00E50002">
        <w:t>ihre</w:t>
      </w:r>
      <w:r>
        <w:t xml:space="preserve"> Auftragnehmer verpflichtet</w:t>
      </w:r>
      <w:r w:rsidR="00E50002" w:rsidRPr="00E50002">
        <w:t>, barrierefreie</w:t>
      </w:r>
      <w:r>
        <w:t xml:space="preserve"> IT-Dienste und -Produkte</w:t>
      </w:r>
      <w:r w:rsidR="00E50002" w:rsidRPr="00E50002">
        <w:t xml:space="preserve"> bereitzustellen</w:t>
      </w:r>
      <w:r>
        <w:t>.</w:t>
      </w:r>
    </w:p>
    <w:p w14:paraId="31409085" w14:textId="1EA74CB6" w:rsidR="009F7DEA" w:rsidRPr="00B46073" w:rsidRDefault="00680056" w:rsidP="00E02808">
      <w:pPr>
        <w:pStyle w:val="berschrift4"/>
      </w:pPr>
      <w:sdt>
        <w:sdtPr>
          <w:id w:val="-2072577945"/>
          <w:citation/>
        </w:sdtPr>
        <w:sdtContent>
          <w:r w:rsidR="00F55B1A">
            <w:fldChar w:fldCharType="begin"/>
          </w:r>
          <w:r w:rsidR="00F55B1A">
            <w:instrText xml:space="preserve"> CITATION Jon25 \l 3079 </w:instrText>
          </w:r>
          <w:r w:rsidR="00F55B1A">
            <w:fldChar w:fldCharType="separate"/>
          </w:r>
          <w:r>
            <w:rPr>
              <w:noProof/>
            </w:rPr>
            <w:t>[22]</w:t>
          </w:r>
          <w:r w:rsidR="00F55B1A">
            <w:fldChar w:fldCharType="end"/>
          </w:r>
        </w:sdtContent>
      </w:sdt>
    </w:p>
    <w:p w14:paraId="41D28B31" w14:textId="070FAB7E" w:rsidR="00F40CCF" w:rsidRPr="00F40CCF" w:rsidRDefault="00245E36" w:rsidP="00AB52FD">
      <w:pPr>
        <w:pStyle w:val="berschrift4"/>
      </w:pPr>
      <w:r>
        <w:rPr>
          <w:noProof/>
        </w:rPr>
        <mc:AlternateContent>
          <mc:Choice Requires="wps">
            <w:drawing>
              <wp:anchor distT="0" distB="0" distL="114300" distR="114300" simplePos="0" relativeHeight="251658241" behindDoc="0" locked="0" layoutInCell="1" allowOverlap="1" wp14:anchorId="7A539D60" wp14:editId="2492B9FC">
                <wp:simplePos x="0" y="0"/>
                <wp:positionH relativeFrom="column">
                  <wp:posOffset>4312285</wp:posOffset>
                </wp:positionH>
                <wp:positionV relativeFrom="paragraph">
                  <wp:posOffset>1466215</wp:posOffset>
                </wp:positionV>
                <wp:extent cx="1447800" cy="635"/>
                <wp:effectExtent l="0" t="0" r="0" b="0"/>
                <wp:wrapSquare wrapText="bothSides"/>
                <wp:docPr id="537458413" name="Textfeld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5765AFDD" w14:textId="1A09B853" w:rsidR="00245E36" w:rsidRPr="00D9350A" w:rsidRDefault="00245E36" w:rsidP="00245E36">
                            <w:pPr>
                              <w:pStyle w:val="Beschriftung"/>
                              <w:rPr>
                                <w:noProof/>
                                <w:sz w:val="22"/>
                              </w:rPr>
                            </w:pPr>
                            <w:bookmarkStart w:id="33" w:name="_Ref187685938"/>
                            <w:bookmarkStart w:id="34" w:name="_Toc187688974"/>
                            <w:bookmarkStart w:id="35" w:name="_Toc191762677"/>
                            <w:r>
                              <w:t xml:space="preserve">Abbildung </w:t>
                            </w:r>
                            <w:fldSimple w:instr=" SEQ Abbildung \* ARABIC ">
                              <w:r w:rsidR="00CA7CBB">
                                <w:rPr>
                                  <w:noProof/>
                                </w:rPr>
                                <w:t>3</w:t>
                              </w:r>
                            </w:fldSimple>
                            <w:r>
                              <w:t>: WCAG</w:t>
                            </w:r>
                            <w:r>
                              <w:br/>
                              <w:t>Level AA Seal</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539D60" id="_x0000_t202" coordsize="21600,21600" o:spt="202" path="m,l,21600r21600,l21600,xe">
                <v:stroke joinstyle="miter"/>
                <v:path gradientshapeok="t" o:connecttype="rect"/>
              </v:shapetype>
              <v:shape id="Textfeld 1" o:spid="_x0000_s1026" type="#_x0000_t202" style="position:absolute;left:0;text-align:left;margin-left:339.55pt;margin-top:115.45pt;width:114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" stroked="f">
                <v:textbox style="mso-fit-shape-to-text:t" inset="0,0,0,0">
                  <w:txbxContent>
                    <w:p w14:paraId="5765AFDD" w14:textId="1A09B853" w:rsidR="00245E36" w:rsidRPr="00D9350A" w:rsidRDefault="00245E36" w:rsidP="00245E36">
                      <w:pPr>
                        <w:pStyle w:val="Beschriftung"/>
                        <w:rPr>
                          <w:noProof/>
                          <w:sz w:val="22"/>
                        </w:rPr>
                      </w:pPr>
                      <w:bookmarkStart w:id="36" w:name="_Ref187685938"/>
                      <w:bookmarkStart w:id="37" w:name="_Toc187688974"/>
                      <w:bookmarkStart w:id="38" w:name="_Toc191762677"/>
                      <w:r>
                        <w:t xml:space="preserve">Abbildung </w:t>
                      </w:r>
                      <w:fldSimple w:instr=" SEQ Abbildung \* ARABIC ">
                        <w:r w:rsidR="00CA7CBB">
                          <w:rPr>
                            <w:noProof/>
                          </w:rPr>
                          <w:t>3</w:t>
                        </w:r>
                      </w:fldSimple>
                      <w:r>
                        <w:t>: WCAG</w:t>
                      </w:r>
                      <w:r>
                        <w:br/>
                        <w:t>Level AA Seal</w:t>
                      </w:r>
                      <w:bookmarkEnd w:id="36"/>
                      <w:bookmarkEnd w:id="37"/>
                      <w:bookmarkEnd w:id="38"/>
                    </w:p>
                  </w:txbxContent>
                </v:textbox>
                <w10:wrap type="square"/>
              </v:shape>
            </w:pict>
          </mc:Fallback>
        </mc:AlternateContent>
      </w:r>
      <w:r>
        <w:rPr>
          <w:noProof/>
        </w:rPr>
        <w:drawing>
          <wp:anchor distT="0" distB="0" distL="114300" distR="114300" simplePos="0" relativeHeight="251658240" behindDoc="0" locked="0" layoutInCell="1" allowOverlap="1" wp14:anchorId="51774F45" wp14:editId="261DA2AB">
            <wp:simplePos x="0" y="0"/>
            <wp:positionH relativeFrom="margin">
              <wp:align>right</wp:align>
            </wp:positionH>
            <wp:positionV relativeFrom="paragraph">
              <wp:posOffset>8890</wp:posOffset>
            </wp:positionV>
            <wp:extent cx="1447800" cy="1447800"/>
            <wp:effectExtent l="0" t="0" r="0" b="0"/>
            <wp:wrapSquare wrapText="bothSides"/>
            <wp:docPr id="862198678" name="Grafik 3" descr="Ein Bild, das Text, Logo, Schrift,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8678" name="Grafik 3" descr="Ein Bild, das Text, Logo, Schrift, Symbol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page">
              <wp14:pctWidth>0</wp14:pctWidth>
            </wp14:sizeRelH>
            <wp14:sizeRelV relativeFrom="page">
              <wp14:pctHeight>0</wp14:pctHeight>
            </wp14:sizeRelV>
          </wp:anchor>
        </w:drawing>
      </w:r>
      <w:r w:rsidR="00F40CCF" w:rsidRPr="00F40CCF">
        <w:t>Erfolgskriterien und Konformitätslevel</w:t>
      </w:r>
    </w:p>
    <w:p w14:paraId="4532BBA7" w14:textId="1224D58F" w:rsidR="00F40CCF" w:rsidRPr="00F40CCF" w:rsidRDefault="00F40CCF" w:rsidP="00AB52FD">
      <w:r w:rsidRPr="00F40CCF">
        <w:t xml:space="preserve">Die WCAG definiert Erfolgskriterien, die in drei Konformitätslevel </w:t>
      </w:r>
      <w:r w:rsidR="00235B66" w:rsidRPr="00235B66">
        <w:rPr>
          <w:b/>
          <w:bCs/>
        </w:rPr>
        <w:t>(</w:t>
      </w:r>
      <w:r w:rsidR="00235B66" w:rsidRPr="00235B66">
        <w:rPr>
          <w:b/>
          <w:bCs/>
        </w:rPr>
        <w:fldChar w:fldCharType="begin"/>
      </w:r>
      <w:r w:rsidR="00235B66" w:rsidRPr="00235B66">
        <w:rPr>
          <w:b/>
          <w:bCs/>
        </w:rPr>
        <w:instrText xml:space="preserve"> REF _Ref187685938 \h </w:instrText>
      </w:r>
      <w:r w:rsidR="00235B66">
        <w:rPr>
          <w:b/>
          <w:bCs/>
        </w:rPr>
        <w:instrText xml:space="preserve"> \* MERGEFORMAT </w:instrText>
      </w:r>
      <w:r w:rsidR="00235B66" w:rsidRPr="00235B66">
        <w:rPr>
          <w:b/>
          <w:bCs/>
        </w:rPr>
      </w:r>
      <w:r w:rsidR="00235B66" w:rsidRPr="00235B66">
        <w:rPr>
          <w:b/>
          <w:bCs/>
        </w:rPr>
        <w:fldChar w:fldCharType="separate"/>
      </w:r>
      <w:r w:rsidR="00F509F4" w:rsidRPr="00F509F4">
        <w:rPr>
          <w:b/>
          <w:bCs/>
        </w:rPr>
        <w:t>Abbildung : WCAG</w:t>
      </w:r>
      <w:r w:rsidR="00F509F4" w:rsidRPr="00F509F4">
        <w:rPr>
          <w:b/>
          <w:bCs/>
        </w:rPr>
        <w:br/>
        <w:t>Level AA Seal</w:t>
      </w:r>
      <w:r w:rsidR="00235B66" w:rsidRPr="00235B66">
        <w:rPr>
          <w:b/>
          <w:bCs/>
        </w:rPr>
        <w:fldChar w:fldCharType="end"/>
      </w:r>
      <w:r w:rsidR="00235B66" w:rsidRPr="00235B66">
        <w:rPr>
          <w:b/>
          <w:bCs/>
        </w:rPr>
        <w:t>)</w:t>
      </w:r>
      <w:r w:rsidRPr="00F40CCF">
        <w:t xml:space="preserve"> unterteilt sind:</w:t>
      </w:r>
    </w:p>
    <w:p w14:paraId="4655E23D" w14:textId="77777777" w:rsidR="00F40CCF" w:rsidRPr="00F40CCF" w:rsidRDefault="00F40CCF" w:rsidP="000B620A">
      <w:pPr>
        <w:pStyle w:val="Listenabsatz"/>
        <w:numPr>
          <w:ilvl w:val="0"/>
          <w:numId w:val="41"/>
        </w:numPr>
      </w:pPr>
      <w:r w:rsidRPr="009A4246">
        <w:rPr>
          <w:b/>
          <w:bCs/>
        </w:rPr>
        <w:t>Level A:</w:t>
      </w:r>
      <w:r w:rsidRPr="00F40CCF">
        <w:t xml:space="preserve"> Grundlegende Anforderungen an die Barrierefreiheit.</w:t>
      </w:r>
    </w:p>
    <w:p w14:paraId="67D51F91" w14:textId="77777777" w:rsidR="00F40CCF" w:rsidRPr="00F40CCF" w:rsidRDefault="00F40CCF" w:rsidP="000B620A">
      <w:pPr>
        <w:pStyle w:val="Listenabsatz"/>
        <w:numPr>
          <w:ilvl w:val="0"/>
          <w:numId w:val="41"/>
        </w:numPr>
      </w:pPr>
      <w:r w:rsidRPr="009A4246">
        <w:rPr>
          <w:b/>
          <w:bCs/>
        </w:rPr>
        <w:t>Level AA:</w:t>
      </w:r>
      <w:r w:rsidRPr="00F40CCF">
        <w:t xml:space="preserve"> Erweiterte Anforderungen, die häufig als gesetzlicher Standard gelten.</w:t>
      </w:r>
    </w:p>
    <w:p w14:paraId="7628DC9B" w14:textId="77777777" w:rsidR="00F40CCF" w:rsidRPr="00F40CCF" w:rsidRDefault="00F40CCF" w:rsidP="000B620A">
      <w:pPr>
        <w:pStyle w:val="Listenabsatz"/>
        <w:numPr>
          <w:ilvl w:val="0"/>
          <w:numId w:val="41"/>
        </w:numPr>
      </w:pPr>
      <w:r w:rsidRPr="009A4246">
        <w:rPr>
          <w:b/>
          <w:bCs/>
        </w:rPr>
        <w:t>Level AAA:</w:t>
      </w:r>
      <w:r w:rsidRPr="00F40CCF">
        <w:t xml:space="preserve"> Höchste Anforderungen, die nicht immer vollständig umsetzbar sind.</w:t>
      </w:r>
    </w:p>
    <w:p w14:paraId="287EA100" w14:textId="0DCACC88" w:rsidR="00FA528A" w:rsidRDefault="00F40CCF" w:rsidP="00BC44FB">
      <w:r w:rsidRPr="00F40CCF">
        <w:t>Die Richtlinien werden regelmäßig aktualisiert, zuletzt in der Version WCAG 2.1, um neuen technologischen Entwicklungen und Nutzerbedürfnissen Rechnung zu tragen.</w:t>
      </w:r>
    </w:p>
    <w:p w14:paraId="4FB0DE7D" w14:textId="77777777" w:rsidR="00C207D1" w:rsidRPr="003C3B3E" w:rsidRDefault="00C207D1" w:rsidP="00AB52FD">
      <w:pPr>
        <w:pStyle w:val="berschrift4"/>
      </w:pPr>
      <w:r w:rsidRPr="003C3B3E">
        <w:t>Wichtige Organisationen und Tools zur WCAG-Unterstützung</w:t>
      </w:r>
    </w:p>
    <w:p w14:paraId="37F95EE0" w14:textId="2E25CE2D" w:rsidR="00C207D1" w:rsidRDefault="00C207D1" w:rsidP="00AB52FD">
      <w:pPr>
        <w:rPr>
          <w:b/>
          <w:bCs/>
          <w:i/>
          <w:iCs/>
        </w:rPr>
      </w:pPr>
      <w:r w:rsidRPr="00C207D1">
        <w:t>Mehrere Organisationen setzen sich aktiv für die Umsetzung der WCAG-Standards ein</w:t>
      </w:r>
      <w:r w:rsidR="0057240D" w:rsidRPr="0057240D">
        <w:rPr>
          <w:b/>
          <w:bCs/>
          <w:i/>
          <w:iCs/>
        </w:rPr>
        <w:t xml:space="preserve"> und bieten Tools zur Unterstützung</w:t>
      </w:r>
      <w:r w:rsidR="0057240D">
        <w:rPr>
          <w:b/>
          <w:bCs/>
          <w:i/>
          <w:iCs/>
        </w:rPr>
        <w:t>:</w:t>
      </w:r>
    </w:p>
    <w:p w14:paraId="4AD89525" w14:textId="0DD6B154" w:rsidR="002F7ACE" w:rsidRDefault="00C207D1" w:rsidP="000B620A">
      <w:pPr>
        <w:pStyle w:val="Listenabsatz"/>
        <w:numPr>
          <w:ilvl w:val="0"/>
          <w:numId w:val="40"/>
        </w:numPr>
        <w:rPr>
          <w:b/>
          <w:i/>
        </w:rPr>
      </w:pPr>
      <w:r w:rsidRPr="0057240D">
        <w:rPr>
          <w:b/>
        </w:rPr>
        <w:lastRenderedPageBreak/>
        <w:t>WebAIM:</w:t>
      </w:r>
      <w:r w:rsidRPr="0057240D">
        <w:t xml:space="preserve"> </w:t>
      </w:r>
      <w:r w:rsidR="003C3244" w:rsidRPr="003C3244">
        <w:t>Diese</w:t>
      </w:r>
      <w:r w:rsidRPr="0057240D">
        <w:t xml:space="preserve"> Organisation</w:t>
      </w:r>
      <w:r w:rsidR="003C3244" w:rsidRPr="003C3244">
        <w:t xml:space="preserve"> bietet</w:t>
      </w:r>
      <w:r w:rsidRPr="0057240D">
        <w:t xml:space="preserve"> Schulungen, Forschung und kostenlose </w:t>
      </w:r>
      <w:r w:rsidR="003C3244" w:rsidRPr="003C3244">
        <w:t>Prüfwerkzeuge</w:t>
      </w:r>
      <w:r w:rsidRPr="0057240D">
        <w:t>, darunter den WAVE Accessibility Checker</w:t>
      </w:r>
      <w:r w:rsidR="00D02787" w:rsidRPr="0057240D">
        <w:t xml:space="preserve"> und </w:t>
      </w:r>
      <w:r w:rsidR="003C3244" w:rsidRPr="003C3244">
        <w:t xml:space="preserve">den </w:t>
      </w:r>
      <w:r w:rsidR="00D02787" w:rsidRPr="0057240D">
        <w:t xml:space="preserve">Contrast </w:t>
      </w:r>
      <w:r w:rsidR="00D02787" w:rsidRPr="00C207D1">
        <w:rPr>
          <w:b/>
          <w:i/>
        </w:rPr>
        <w:t xml:space="preserve">Accessibility </w:t>
      </w:r>
      <w:r w:rsidR="00D02787">
        <w:rPr>
          <w:b/>
          <w:i/>
        </w:rPr>
        <w:t>Checker.</w:t>
      </w:r>
      <w:sdt>
        <w:sdtPr>
          <w:rPr>
            <w:b/>
            <w:i/>
          </w:rPr>
          <w:id w:val="1540854079"/>
          <w:citation/>
        </w:sdtPr>
        <w:sdtContent>
          <w:r w:rsidR="004610A0" w:rsidRPr="0075112E">
            <w:rPr>
              <w:b/>
              <w:i/>
            </w:rPr>
            <w:fldChar w:fldCharType="begin"/>
          </w:r>
          <w:r w:rsidR="004610A0" w:rsidRPr="0075112E">
            <w:rPr>
              <w:b/>
              <w:i/>
            </w:rPr>
            <w:instrText xml:space="preserve">CITATION Web25 \l 3079 </w:instrText>
          </w:r>
          <w:r w:rsidR="004610A0" w:rsidRPr="0075112E">
            <w:rPr>
              <w:b/>
              <w:i/>
            </w:rPr>
            <w:fldChar w:fldCharType="separate"/>
          </w:r>
          <w:r w:rsidR="00680056">
            <w:rPr>
              <w:b/>
              <w:i/>
              <w:noProof/>
            </w:rPr>
            <w:t xml:space="preserve"> </w:t>
          </w:r>
          <w:r w:rsidR="00680056">
            <w:rPr>
              <w:noProof/>
            </w:rPr>
            <w:t>[23]</w:t>
          </w:r>
          <w:r w:rsidR="004610A0" w:rsidRPr="0075112E">
            <w:rPr>
              <w:b/>
              <w:i/>
            </w:rPr>
            <w:fldChar w:fldCharType="end"/>
          </w:r>
        </w:sdtContent>
      </w:sdt>
      <w:sdt>
        <w:sdtPr>
          <w:rPr>
            <w:b/>
            <w:i/>
          </w:rPr>
          <w:id w:val="-1723974063"/>
          <w:citation/>
        </w:sdtPr>
        <w:sdtContent>
          <w:r w:rsidR="004610A0" w:rsidRPr="0075112E">
            <w:rPr>
              <w:b/>
              <w:i/>
            </w:rPr>
            <w:fldChar w:fldCharType="begin"/>
          </w:r>
          <w:r w:rsidR="004610A0" w:rsidRPr="0075112E">
            <w:rPr>
              <w:b/>
              <w:i/>
            </w:rPr>
            <w:instrText xml:space="preserve"> CITATION Wav25 \l 3079 </w:instrText>
          </w:r>
          <w:r w:rsidR="004610A0" w:rsidRPr="0075112E">
            <w:rPr>
              <w:b/>
              <w:i/>
            </w:rPr>
            <w:fldChar w:fldCharType="separate"/>
          </w:r>
          <w:r w:rsidR="00680056">
            <w:rPr>
              <w:b/>
              <w:i/>
              <w:noProof/>
            </w:rPr>
            <w:t xml:space="preserve"> </w:t>
          </w:r>
          <w:r w:rsidR="00680056">
            <w:rPr>
              <w:noProof/>
            </w:rPr>
            <w:t>[24]</w:t>
          </w:r>
          <w:r w:rsidR="004610A0" w:rsidRPr="0075112E">
            <w:rPr>
              <w:b/>
              <w:i/>
            </w:rPr>
            <w:fldChar w:fldCharType="end"/>
          </w:r>
        </w:sdtContent>
      </w:sdt>
    </w:p>
    <w:p w14:paraId="331C308E" w14:textId="22766A02" w:rsidR="002F7ACE" w:rsidRDefault="00EB28BD" w:rsidP="000B620A">
      <w:pPr>
        <w:pStyle w:val="Listenabsatz"/>
        <w:numPr>
          <w:ilvl w:val="0"/>
          <w:numId w:val="40"/>
        </w:numPr>
        <w:rPr>
          <w:b/>
          <w:i/>
        </w:rPr>
      </w:pPr>
      <w:r w:rsidRPr="0057240D">
        <w:rPr>
          <w:b/>
        </w:rPr>
        <w:t>D</w:t>
      </w:r>
      <w:r w:rsidR="00C207D1" w:rsidRPr="0057240D">
        <w:rPr>
          <w:b/>
        </w:rPr>
        <w:t>igital</w:t>
      </w:r>
      <w:r w:rsidRPr="0057240D">
        <w:rPr>
          <w:b/>
        </w:rPr>
        <w:t>A</w:t>
      </w:r>
      <w:r w:rsidR="00C207D1" w:rsidRPr="0057240D">
        <w:rPr>
          <w:b/>
        </w:rPr>
        <w:t>11</w:t>
      </w:r>
      <w:r w:rsidRPr="0057240D">
        <w:rPr>
          <w:b/>
        </w:rPr>
        <w:t>Y</w:t>
      </w:r>
      <w:r w:rsidR="00C207D1" w:rsidRPr="0057240D">
        <w:rPr>
          <w:b/>
        </w:rPr>
        <w:t xml:space="preserve">: </w:t>
      </w:r>
      <w:r w:rsidR="00C207D1" w:rsidRPr="0057240D">
        <w:t xml:space="preserve">Ein Projekt, das sich der kontinuierlichen Verbesserung digitaler Barrierefreiheit </w:t>
      </w:r>
      <w:r w:rsidR="0032010C" w:rsidRPr="0032010C">
        <w:t>widmet</w:t>
      </w:r>
      <w:r w:rsidR="008A4E54" w:rsidRPr="0057240D">
        <w:t xml:space="preserve">. </w:t>
      </w:r>
      <w:sdt>
        <w:sdtPr>
          <w:rPr>
            <w:b/>
            <w:i/>
          </w:rPr>
          <w:id w:val="2066909072"/>
          <w:citation/>
        </w:sdtPr>
        <w:sdtContent>
          <w:r w:rsidR="008A4E54" w:rsidRPr="0075112E">
            <w:rPr>
              <w:b/>
              <w:i/>
            </w:rPr>
            <w:fldChar w:fldCharType="begin"/>
          </w:r>
          <w:r w:rsidR="008A4E54" w:rsidRPr="0075112E">
            <w:rPr>
              <w:b/>
              <w:i/>
            </w:rPr>
            <w:instrText xml:space="preserve"> CITATION Dig25 \l 3079 </w:instrText>
          </w:r>
          <w:r w:rsidR="008A4E54" w:rsidRPr="0075112E">
            <w:rPr>
              <w:b/>
              <w:i/>
            </w:rPr>
            <w:fldChar w:fldCharType="separate"/>
          </w:r>
          <w:r w:rsidR="00680056">
            <w:rPr>
              <w:noProof/>
            </w:rPr>
            <w:t>[25]</w:t>
          </w:r>
          <w:r w:rsidR="008A4E54" w:rsidRPr="0075112E">
            <w:rPr>
              <w:b/>
              <w:i/>
            </w:rPr>
            <w:fldChar w:fldCharType="end"/>
          </w:r>
        </w:sdtContent>
      </w:sdt>
    </w:p>
    <w:p w14:paraId="266199AB" w14:textId="729742AD" w:rsidR="003C3B3E" w:rsidRPr="00E02808" w:rsidRDefault="00C24E2F" w:rsidP="003C3B3E">
      <w:pPr>
        <w:rPr>
          <w:b/>
          <w:i/>
        </w:rPr>
      </w:pPr>
      <w:r w:rsidRPr="00C24E2F">
        <w:t>Neben Prüftools stellen diese</w:t>
      </w:r>
      <w:r w:rsidR="00C207D1" w:rsidRPr="00C207D1">
        <w:rPr>
          <w:b/>
          <w:i/>
        </w:rPr>
        <w:t xml:space="preserve"> </w:t>
      </w:r>
      <w:r w:rsidR="00C207D1" w:rsidRPr="00944CEF">
        <w:rPr>
          <w:i/>
        </w:rPr>
        <w:t>Organisationen auch Bildungsressourcen</w:t>
      </w:r>
      <w:r w:rsidRPr="00944CEF">
        <w:rPr>
          <w:i/>
        </w:rPr>
        <w:t xml:space="preserve"> bereit</w:t>
      </w:r>
      <w:r w:rsidR="00C207D1" w:rsidRPr="00944CEF">
        <w:rPr>
          <w:i/>
        </w:rPr>
        <w:t xml:space="preserve">, um das Bewusstsein für digitale Inklusion zu </w:t>
      </w:r>
      <w:r w:rsidRPr="00944CEF">
        <w:rPr>
          <w:i/>
        </w:rPr>
        <w:t>fördern</w:t>
      </w:r>
      <w:r w:rsidR="00C207D1" w:rsidRPr="00C207D1">
        <w:rPr>
          <w:b/>
          <w:i/>
        </w:rPr>
        <w:t>.</w:t>
      </w:r>
    </w:p>
    <w:p w14:paraId="4FF790A5" w14:textId="77777777" w:rsidR="003C3B3E" w:rsidRPr="003C3B3E" w:rsidRDefault="003C3B3E" w:rsidP="00AB52FD">
      <w:pPr>
        <w:pStyle w:val="berschrift4"/>
      </w:pPr>
      <w:r w:rsidRPr="003C3B3E">
        <w:t>Mobile Accessibility bei W3C</w:t>
      </w:r>
    </w:p>
    <w:p w14:paraId="6774F90F" w14:textId="0A240BDB" w:rsidR="003C3B3E" w:rsidRPr="003C3B3E" w:rsidRDefault="003C3B3E" w:rsidP="00AB52FD">
      <w:r w:rsidRPr="003C3B3E">
        <w:t xml:space="preserve">Das World Wide Web Consortium (W3C) betrachtet Mobile Accessibility </w:t>
      </w:r>
      <w:r w:rsidR="00054B8F" w:rsidRPr="00054B8F">
        <w:t>nicht</w:t>
      </w:r>
      <w:r w:rsidRPr="003C3B3E">
        <w:t xml:space="preserve"> nur </w:t>
      </w:r>
      <w:r w:rsidR="00054B8F" w:rsidRPr="00054B8F">
        <w:t>für</w:t>
      </w:r>
      <w:r w:rsidRPr="003C3B3E">
        <w:t xml:space="preserve"> Smartphones</w:t>
      </w:r>
      <w:r w:rsidR="00054B8F" w:rsidRPr="00054B8F">
        <w:t>, sondern</w:t>
      </w:r>
      <w:r w:rsidRPr="003C3B3E">
        <w:t xml:space="preserve"> für eine Vielzahl von Geräten, darunter:</w:t>
      </w:r>
    </w:p>
    <w:p w14:paraId="01322128" w14:textId="77777777" w:rsidR="003C3B3E" w:rsidRPr="003C3B3E" w:rsidRDefault="003C3B3E" w:rsidP="000B620A">
      <w:pPr>
        <w:pStyle w:val="Listenabsatz"/>
        <w:numPr>
          <w:ilvl w:val="0"/>
          <w:numId w:val="39"/>
        </w:numPr>
      </w:pPr>
      <w:r w:rsidRPr="003C3B3E">
        <w:t>Mobiltelefone und Tablets</w:t>
      </w:r>
    </w:p>
    <w:p w14:paraId="36B35BFC" w14:textId="77777777" w:rsidR="003C3B3E" w:rsidRPr="003C3B3E" w:rsidRDefault="003C3B3E" w:rsidP="000B620A">
      <w:pPr>
        <w:pStyle w:val="Listenabsatz"/>
        <w:numPr>
          <w:ilvl w:val="0"/>
          <w:numId w:val="39"/>
        </w:numPr>
      </w:pPr>
      <w:r w:rsidRPr="003C3B3E">
        <w:t>Digitale Fernseher</w:t>
      </w:r>
    </w:p>
    <w:p w14:paraId="5723D057" w14:textId="77777777" w:rsidR="003C3B3E" w:rsidRPr="003C3B3E" w:rsidRDefault="003C3B3E" w:rsidP="000B620A">
      <w:pPr>
        <w:pStyle w:val="Listenabsatz"/>
        <w:numPr>
          <w:ilvl w:val="0"/>
          <w:numId w:val="39"/>
        </w:numPr>
      </w:pPr>
      <w:r w:rsidRPr="003C3B3E">
        <w:t>Wearables wie Smartwatches</w:t>
      </w:r>
    </w:p>
    <w:p w14:paraId="58C60BA4" w14:textId="77777777" w:rsidR="003C3B3E" w:rsidRPr="003C3B3E" w:rsidRDefault="003C3B3E" w:rsidP="000B620A">
      <w:pPr>
        <w:pStyle w:val="Listenabsatz"/>
        <w:numPr>
          <w:ilvl w:val="0"/>
          <w:numId w:val="39"/>
        </w:numPr>
      </w:pPr>
      <w:r w:rsidRPr="003C3B3E">
        <w:t>Geräte in Fahrzeug-Dashboards oder Flugzeugsitzen</w:t>
      </w:r>
    </w:p>
    <w:p w14:paraId="673BEEAA" w14:textId="200772A6" w:rsidR="003C3B3E" w:rsidRPr="003C3B3E" w:rsidRDefault="003C3B3E" w:rsidP="000B620A">
      <w:pPr>
        <w:pStyle w:val="Listenabsatz"/>
        <w:numPr>
          <w:ilvl w:val="0"/>
          <w:numId w:val="39"/>
        </w:numPr>
      </w:pPr>
      <w:r w:rsidRPr="003C3B3E">
        <w:t>Haushaltsgeräte und andere IoT-Geräte</w:t>
      </w:r>
    </w:p>
    <w:p w14:paraId="013FD284" w14:textId="27F6B51B" w:rsidR="003C3B3E" w:rsidRPr="00AC1504" w:rsidRDefault="003C3B3E" w:rsidP="00AB52FD">
      <w:pPr>
        <w:rPr>
          <w:lang w:val="en-US"/>
        </w:rPr>
      </w:pPr>
      <w:r w:rsidRPr="00AC1504">
        <w:rPr>
          <w:lang w:val="en-US"/>
        </w:rPr>
        <w:t>Die W3C Web Accessibility Initiative (WAI) integriert Mobile Accessibility in ihre Standards</w:t>
      </w:r>
      <w:r w:rsidR="00944CEF">
        <w:rPr>
          <w:lang w:val="en-US"/>
        </w:rPr>
        <w:t xml:space="preserve"> </w:t>
      </w:r>
      <w:r w:rsidR="00944CEF" w:rsidRPr="00944CEF">
        <w:rPr>
          <w:lang w:val="en-GB"/>
        </w:rPr>
        <w:t xml:space="preserve"> </w:t>
      </w:r>
      <w:sdt>
        <w:sdtPr>
          <w:id w:val="-1367976191"/>
          <w:citation/>
        </w:sdtPr>
        <w:sdtContent>
          <w:r w:rsidR="00944CEF">
            <w:fldChar w:fldCharType="begin"/>
          </w:r>
          <w:r w:rsidR="00944CEF" w:rsidRPr="00944CEF">
            <w:rPr>
              <w:lang w:val="en-GB"/>
            </w:rPr>
            <w:instrText xml:space="preserve"> CITATION Sha24 \l 3079 </w:instrText>
          </w:r>
          <w:r w:rsidR="00944CEF">
            <w:fldChar w:fldCharType="separate"/>
          </w:r>
          <w:r w:rsidR="00944CEF" w:rsidRPr="00944CEF">
            <w:rPr>
              <w:noProof/>
              <w:lang w:val="en-GB"/>
            </w:rPr>
            <w:t>[26]</w:t>
          </w:r>
          <w:r w:rsidR="00944CEF">
            <w:fldChar w:fldCharType="end"/>
          </w:r>
        </w:sdtContent>
      </w:sdt>
      <w:r w:rsidRPr="00AC1504">
        <w:rPr>
          <w:lang w:val="en-US"/>
        </w:rPr>
        <w:t>:</w:t>
      </w:r>
    </w:p>
    <w:p w14:paraId="087BD4DE" w14:textId="7DA0AB7E" w:rsidR="003C3B3E" w:rsidRPr="003C3B3E" w:rsidRDefault="003C3B3E" w:rsidP="000B620A">
      <w:pPr>
        <w:pStyle w:val="Listenabsatz"/>
        <w:numPr>
          <w:ilvl w:val="0"/>
          <w:numId w:val="38"/>
        </w:numPr>
      </w:pPr>
      <w:r w:rsidRPr="003C3B3E">
        <w:rPr>
          <w:b/>
          <w:bCs/>
        </w:rPr>
        <w:t>WCAG:</w:t>
      </w:r>
      <w:r w:rsidRPr="003C3B3E">
        <w:t xml:space="preserve"> </w:t>
      </w:r>
      <w:r w:rsidR="00054B8F" w:rsidRPr="00054B8F">
        <w:t>Für Webinhalte auf mobilen Geräten</w:t>
      </w:r>
    </w:p>
    <w:p w14:paraId="11A203FF" w14:textId="5F1C84C7" w:rsidR="003C3B3E" w:rsidRPr="003C3B3E" w:rsidRDefault="003C3B3E" w:rsidP="000B620A">
      <w:pPr>
        <w:pStyle w:val="Listenabsatz"/>
        <w:numPr>
          <w:ilvl w:val="0"/>
          <w:numId w:val="38"/>
        </w:numPr>
      </w:pPr>
      <w:r w:rsidRPr="003C3B3E">
        <w:rPr>
          <w:b/>
          <w:bCs/>
        </w:rPr>
        <w:t>UAAG:</w:t>
      </w:r>
      <w:r w:rsidRPr="003C3B3E">
        <w:t xml:space="preserve"> </w:t>
      </w:r>
      <w:r w:rsidR="0055093B" w:rsidRPr="0055093B">
        <w:t>Richtlinien für</w:t>
      </w:r>
      <w:r w:rsidRPr="003C3B3E">
        <w:t xml:space="preserve"> mobile Browser und User Agents</w:t>
      </w:r>
    </w:p>
    <w:p w14:paraId="0F800739" w14:textId="132E4E1E" w:rsidR="003C3B3E" w:rsidRPr="003C3B3E" w:rsidRDefault="003C3B3E" w:rsidP="000B620A">
      <w:pPr>
        <w:pStyle w:val="Listenabsatz"/>
        <w:numPr>
          <w:ilvl w:val="0"/>
          <w:numId w:val="38"/>
        </w:numPr>
      </w:pPr>
      <w:r w:rsidRPr="003C3B3E">
        <w:rPr>
          <w:b/>
          <w:bCs/>
        </w:rPr>
        <w:t>ATAG:</w:t>
      </w:r>
      <w:r w:rsidRPr="003C3B3E">
        <w:t xml:space="preserve"> </w:t>
      </w:r>
      <w:r w:rsidR="00D8276E" w:rsidRPr="00D8276E">
        <w:t>Anforderungen an</w:t>
      </w:r>
      <w:r w:rsidRPr="003C3B3E">
        <w:t xml:space="preserve"> Software zur Erstellung </w:t>
      </w:r>
      <w:r w:rsidR="00D8276E" w:rsidRPr="00D8276E">
        <w:t>barrierefreier Webinhalte</w:t>
      </w:r>
    </w:p>
    <w:p w14:paraId="4742A6E1" w14:textId="146F5772" w:rsidR="000423D5" w:rsidRPr="003C3B3E" w:rsidRDefault="003C3B3E" w:rsidP="00AB52FD">
      <w:pPr>
        <w:pStyle w:val="Listenabsatz"/>
        <w:numPr>
          <w:ilvl w:val="0"/>
          <w:numId w:val="38"/>
        </w:numPr>
      </w:pPr>
      <w:r w:rsidRPr="003C3B3E">
        <w:rPr>
          <w:b/>
          <w:bCs/>
        </w:rPr>
        <w:t>WAI-ARIA:</w:t>
      </w:r>
      <w:r w:rsidRPr="003C3B3E">
        <w:t xml:space="preserve"> Methoden zur Verbesserung der Zugänglichkeit dynamischer Inhalte und UI-Steuerelemente.</w:t>
      </w:r>
    </w:p>
    <w:p w14:paraId="6D32583A" w14:textId="4667C32D" w:rsidR="00F40CCF" w:rsidRPr="00F40CCF" w:rsidRDefault="00F40CCF" w:rsidP="00AB52FD">
      <w:pPr>
        <w:pStyle w:val="berschrift4"/>
      </w:pPr>
      <w:r w:rsidRPr="00F40CCF">
        <w:t>Relevanz und Anwendung</w:t>
      </w:r>
    </w:p>
    <w:p w14:paraId="3F6F9EB5" w14:textId="6300E655" w:rsidR="00F40CCF" w:rsidRPr="00F40CCF" w:rsidRDefault="00F40CCF" w:rsidP="00AB52FD">
      <w:r w:rsidRPr="00F40CCF">
        <w:t xml:space="preserve">Die WCAG bilden die Grundlage vieler gesetzlicher </w:t>
      </w:r>
      <w:r w:rsidR="001B5DB3" w:rsidRPr="001B5DB3">
        <w:t>Vorschriften, etwa</w:t>
      </w:r>
      <w:r w:rsidRPr="00F40CCF">
        <w:t xml:space="preserve"> der EU-Richtlinie 2016/2102. Sie sind essenziell für die </w:t>
      </w:r>
      <w:r w:rsidR="001B5DB3" w:rsidRPr="001B5DB3">
        <w:t>Entwicklung</w:t>
      </w:r>
      <w:r w:rsidRPr="00F40CCF">
        <w:t xml:space="preserve"> barrierefreier Websites und digitaler Anwendungen.</w:t>
      </w:r>
      <w:r w:rsidR="00944CEF">
        <w:t xml:space="preserve"> </w:t>
      </w:r>
      <w:sdt>
        <w:sdtPr>
          <w:id w:val="-1549139110"/>
          <w:citation/>
        </w:sdtPr>
        <w:sdtContent>
          <w:r w:rsidR="00944CEF">
            <w:fldChar w:fldCharType="begin"/>
          </w:r>
          <w:r w:rsidR="00944CEF">
            <w:instrText xml:space="preserve"> CITATION Web24 \l 3079 </w:instrText>
          </w:r>
          <w:r w:rsidR="00944CEF">
            <w:fldChar w:fldCharType="separate"/>
          </w:r>
          <w:r w:rsidR="00944CEF">
            <w:rPr>
              <w:noProof/>
            </w:rPr>
            <w:t>[27]</w:t>
          </w:r>
          <w:r w:rsidR="00944CEF">
            <w:fldChar w:fldCharType="end"/>
          </w:r>
        </w:sdtContent>
      </w:sdt>
      <w:sdt>
        <w:sdtPr>
          <w:id w:val="-411694903"/>
          <w:citation/>
        </w:sdtPr>
        <w:sdtContent>
          <w:r w:rsidR="00944CEF">
            <w:fldChar w:fldCharType="begin"/>
          </w:r>
          <w:r w:rsidR="00944CEF">
            <w:instrText xml:space="preserve"> CITATION W3C24 \l 3079 </w:instrText>
          </w:r>
          <w:r w:rsidR="00944CEF">
            <w:fldChar w:fldCharType="separate"/>
          </w:r>
          <w:r w:rsidR="00944CEF">
            <w:rPr>
              <w:noProof/>
            </w:rPr>
            <w:t xml:space="preserve"> [21]</w:t>
          </w:r>
          <w:r w:rsidR="00944CEF">
            <w:fldChar w:fldCharType="end"/>
          </w:r>
        </w:sdtContent>
      </w:sdt>
    </w:p>
    <w:p w14:paraId="25C1038E" w14:textId="0C90D33F" w:rsidR="002845A2" w:rsidRDefault="002B5EC2" w:rsidP="002845A2">
      <w:pPr>
        <w:pStyle w:val="berschrift3"/>
        <w:rPr>
          <w:lang w:val="en-GB"/>
        </w:rPr>
      </w:pPr>
      <w:bookmarkStart w:id="39" w:name="_Ref191738382"/>
      <w:bookmarkStart w:id="40" w:name="_Toc195651589"/>
      <w:bookmarkStart w:id="41" w:name="_Toc195651931"/>
      <w:r w:rsidRPr="002B5EC2">
        <w:rPr>
          <w:lang w:val="en-GB"/>
        </w:rPr>
        <w:t>EN 301</w:t>
      </w:r>
      <w:r w:rsidR="00FB5116">
        <w:rPr>
          <w:lang w:val="en-GB"/>
        </w:rPr>
        <w:t> </w:t>
      </w:r>
      <w:r w:rsidRPr="002B5EC2">
        <w:rPr>
          <w:lang w:val="en-GB"/>
        </w:rPr>
        <w:t>549</w:t>
      </w:r>
      <w:bookmarkEnd w:id="39"/>
      <w:bookmarkEnd w:id="40"/>
      <w:bookmarkEnd w:id="41"/>
    </w:p>
    <w:p w14:paraId="559A07C6" w14:textId="7A0DE252" w:rsidR="00FE5B67" w:rsidRPr="00FB64D2" w:rsidRDefault="00FB64D2" w:rsidP="00AB52FD">
      <w:r w:rsidRPr="00FB64D2">
        <w:t>Die EN 301 549 ist eine europäische Norm, die Anforderungen an die Barrierefreiheit von Informations- und Kommunikationstechnologie (IKT) definiert. Sie wurde entwickelt, um die Barrierefreiheit von IT-Produkten und -Diensten in der EU zu gewährleisten und unterstützt die Umsetzung der EU-Richtlinie 2016/2102.</w:t>
      </w:r>
    </w:p>
    <w:p w14:paraId="49AE316E" w14:textId="77777777" w:rsidR="00FB64D2" w:rsidRPr="00FB64D2" w:rsidRDefault="00FB64D2" w:rsidP="00AB52FD">
      <w:pPr>
        <w:pStyle w:val="berschrift4"/>
      </w:pPr>
      <w:r w:rsidRPr="00FB64D2">
        <w:t>Zielsetzung und Anwendungsbereich</w:t>
      </w:r>
    </w:p>
    <w:p w14:paraId="3AAB245D" w14:textId="77777777" w:rsidR="00FB64D2" w:rsidRPr="00FB64D2" w:rsidRDefault="00FB64D2" w:rsidP="00AB52FD">
      <w:r w:rsidRPr="00FB64D2">
        <w:t>Die Norm hat das Ziel, sicherzustellen, dass alle IKT-Produkte und -Dienste für Menschen mit Behinderungen zugänglich sind. Sie gilt für:</w:t>
      </w:r>
    </w:p>
    <w:p w14:paraId="529EE56A" w14:textId="77777777" w:rsidR="00FB64D2" w:rsidRPr="00FB64D2" w:rsidRDefault="00FB64D2" w:rsidP="000B620A">
      <w:pPr>
        <w:pStyle w:val="Listenabsatz"/>
        <w:numPr>
          <w:ilvl w:val="0"/>
          <w:numId w:val="37"/>
        </w:numPr>
      </w:pPr>
      <w:r w:rsidRPr="00FB64D2">
        <w:t>Websites und mobile Anwendungen,</w:t>
      </w:r>
    </w:p>
    <w:p w14:paraId="34D40759" w14:textId="77777777" w:rsidR="00FB64D2" w:rsidRPr="00FB64D2" w:rsidRDefault="00FB64D2" w:rsidP="000B620A">
      <w:pPr>
        <w:pStyle w:val="Listenabsatz"/>
        <w:numPr>
          <w:ilvl w:val="0"/>
          <w:numId w:val="37"/>
        </w:numPr>
      </w:pPr>
      <w:r w:rsidRPr="00FB64D2">
        <w:t>Software,</w:t>
      </w:r>
    </w:p>
    <w:p w14:paraId="17DF674E" w14:textId="3EAC9830" w:rsidR="00D71958" w:rsidRPr="00E45E3A" w:rsidRDefault="00FB64D2" w:rsidP="000B620A">
      <w:pPr>
        <w:pStyle w:val="Listenabsatz"/>
        <w:numPr>
          <w:ilvl w:val="0"/>
          <w:numId w:val="37"/>
        </w:numPr>
      </w:pPr>
      <w:r w:rsidRPr="00FB64D2">
        <w:t>Hardware wie Computer, Telefone und Selbstbedienungskioske.</w:t>
      </w:r>
    </w:p>
    <w:p w14:paraId="124D24D1" w14:textId="594BBD51" w:rsidR="00FB64D2" w:rsidRPr="00FB64D2" w:rsidRDefault="00FB64D2" w:rsidP="00AB52FD">
      <w:pPr>
        <w:pStyle w:val="berschrift4"/>
      </w:pPr>
      <w:r w:rsidRPr="00FB64D2">
        <w:lastRenderedPageBreak/>
        <w:t>Hauptinhalte</w:t>
      </w:r>
    </w:p>
    <w:p w14:paraId="348A1CB3" w14:textId="03C5FCD8" w:rsidR="00FB64D2" w:rsidRPr="00FB64D2" w:rsidRDefault="00FB64D2" w:rsidP="00AB52FD">
      <w:r w:rsidRPr="00FB64D2">
        <w:t>Die EN 301 549 basiert auf den WCAG 2.1</w:t>
      </w:r>
      <w:r w:rsidR="008561B9">
        <w:t xml:space="preserve"> </w:t>
      </w:r>
      <w:r w:rsidR="008561B9" w:rsidRPr="0075112E">
        <w:rPr>
          <w:b/>
          <w:bCs/>
        </w:rPr>
        <w:t>(</w:t>
      </w:r>
      <w:r w:rsidR="0075112E" w:rsidRPr="0075112E">
        <w:rPr>
          <w:b/>
          <w:bCs/>
        </w:rPr>
        <w:fldChar w:fldCharType="begin"/>
      </w:r>
      <w:r w:rsidR="0075112E" w:rsidRPr="0075112E">
        <w:rPr>
          <w:b/>
          <w:bCs/>
        </w:rPr>
        <w:instrText xml:space="preserve"> REF _Ref187686911 \r \h </w:instrText>
      </w:r>
      <w:r w:rsidR="0075112E">
        <w:rPr>
          <w:b/>
          <w:bCs/>
        </w:rPr>
        <w:instrText xml:space="preserve"> \* MERGEFORMAT </w:instrText>
      </w:r>
      <w:r w:rsidR="0075112E" w:rsidRPr="0075112E">
        <w:rPr>
          <w:b/>
          <w:bCs/>
        </w:rPr>
      </w:r>
      <w:r w:rsidR="0075112E" w:rsidRPr="0075112E">
        <w:rPr>
          <w:b/>
          <w:bCs/>
        </w:rPr>
        <w:fldChar w:fldCharType="separate"/>
      </w:r>
      <w:r w:rsidR="00F509F4">
        <w:rPr>
          <w:b/>
          <w:bCs/>
        </w:rPr>
        <w:t>2.2.3</w:t>
      </w:r>
      <w:r w:rsidR="0075112E" w:rsidRPr="0075112E">
        <w:rPr>
          <w:b/>
          <w:bCs/>
        </w:rPr>
        <w:fldChar w:fldCharType="end"/>
      </w:r>
      <w:r w:rsidR="008561B9" w:rsidRPr="0075112E">
        <w:rPr>
          <w:b/>
          <w:bCs/>
        </w:rPr>
        <w:t>)</w:t>
      </w:r>
      <w:r w:rsidRPr="00FB64D2">
        <w:t xml:space="preserve"> für Webinhalte und ergänzt diese um technische Anforderungen für:</w:t>
      </w:r>
    </w:p>
    <w:p w14:paraId="317BD067" w14:textId="77777777" w:rsidR="00FB64D2" w:rsidRPr="00FB64D2" w:rsidRDefault="00FB64D2" w:rsidP="000B620A">
      <w:pPr>
        <w:pStyle w:val="Listenabsatz"/>
        <w:numPr>
          <w:ilvl w:val="0"/>
          <w:numId w:val="36"/>
        </w:numPr>
      </w:pPr>
      <w:r w:rsidRPr="00FB64D2">
        <w:rPr>
          <w:b/>
          <w:bCs/>
        </w:rPr>
        <w:t>Hardware:</w:t>
      </w:r>
      <w:r w:rsidRPr="00FB64D2">
        <w:t xml:space="preserve"> Vorgaben für physische Geräte, wie taktile Eingabegeräte oder Braillezeilen.</w:t>
      </w:r>
    </w:p>
    <w:p w14:paraId="75F6BCEE" w14:textId="77777777" w:rsidR="00FB64D2" w:rsidRPr="00FB64D2" w:rsidRDefault="00FB64D2" w:rsidP="000B620A">
      <w:pPr>
        <w:pStyle w:val="Listenabsatz"/>
        <w:numPr>
          <w:ilvl w:val="0"/>
          <w:numId w:val="36"/>
        </w:numPr>
      </w:pPr>
      <w:r w:rsidRPr="00FB64D2">
        <w:rPr>
          <w:b/>
          <w:bCs/>
        </w:rPr>
        <w:t>Software:</w:t>
      </w:r>
      <w:r w:rsidRPr="00FB64D2">
        <w:t xml:space="preserve"> Anforderungen wie Tastaturbedienbarkeit und alternative Textbeschreibungen.</w:t>
      </w:r>
    </w:p>
    <w:p w14:paraId="4D7834CF" w14:textId="418FF13B" w:rsidR="00327F54" w:rsidRDefault="00FB64D2" w:rsidP="000B620A">
      <w:pPr>
        <w:pStyle w:val="Listenabsatz"/>
        <w:numPr>
          <w:ilvl w:val="0"/>
          <w:numId w:val="36"/>
        </w:numPr>
      </w:pPr>
      <w:r w:rsidRPr="00FB64D2">
        <w:rPr>
          <w:b/>
          <w:bCs/>
        </w:rPr>
        <w:t>Dokumentation:</w:t>
      </w:r>
      <w:r w:rsidRPr="00FB64D2">
        <w:t xml:space="preserve"> Verpflichtung zur Bereitstellung barrierefreier Benutzerhandbücher und Supportdienste.</w:t>
      </w:r>
    </w:p>
    <w:p w14:paraId="2914575F" w14:textId="47BF2464" w:rsidR="00327F54" w:rsidRPr="00327F54" w:rsidRDefault="00327F54" w:rsidP="00AB52FD">
      <w:pPr>
        <w:pStyle w:val="berschrift4"/>
      </w:pPr>
      <w:r w:rsidRPr="00327F54">
        <w:t>EU Accessibility Checker</w:t>
      </w:r>
    </w:p>
    <w:p w14:paraId="79AFB4FA" w14:textId="352E54CE" w:rsidR="006F088A" w:rsidRDefault="00386A79" w:rsidP="00AB52FD">
      <w:r w:rsidRPr="00386A79">
        <w:t>Zur Überprüfung der Konformität mit der EN 301 549 stehen spezielle EU Accessibility Checker zur Verfügung. Diese Tools helfen Entwicklern dabei, die Einhaltung der Norm sicherzustellen. Beispiele hierfür sind:</w:t>
      </w:r>
    </w:p>
    <w:p w14:paraId="79F0FC59" w14:textId="3ACB952A" w:rsidR="00386A79" w:rsidRDefault="00386A79" w:rsidP="000B620A">
      <w:pPr>
        <w:pStyle w:val="Listenabsatz"/>
        <w:numPr>
          <w:ilvl w:val="0"/>
          <w:numId w:val="35"/>
        </w:numPr>
      </w:pPr>
      <w:r w:rsidRPr="00386A79">
        <w:rPr>
          <w:b/>
          <w:bCs/>
        </w:rPr>
        <w:t>Accessi.org EN 301 549 Checker:</w:t>
      </w:r>
      <w:r w:rsidRPr="00386A79">
        <w:t xml:space="preserve"> Ein Tool zur Bewertung der Barrierefreiheit von Websites gemäß EN 301</w:t>
      </w:r>
      <w:r>
        <w:t> </w:t>
      </w:r>
      <w:r w:rsidRPr="00386A79">
        <w:t>549.</w:t>
      </w:r>
      <w:r w:rsidR="00C937A1">
        <w:t xml:space="preserve"> </w:t>
      </w:r>
      <w:sdt>
        <w:sdtPr>
          <w:id w:val="902109027"/>
          <w:citation/>
        </w:sdtPr>
        <w:sdtContent>
          <w:r w:rsidR="00E259ED">
            <w:fldChar w:fldCharType="begin"/>
          </w:r>
          <w:r w:rsidR="00E259ED">
            <w:instrText xml:space="preserve"> CITATION Doe25 \l 3079 </w:instrText>
          </w:r>
          <w:r w:rsidR="00E259ED">
            <w:fldChar w:fldCharType="separate"/>
          </w:r>
          <w:r w:rsidR="00680056">
            <w:rPr>
              <w:noProof/>
            </w:rPr>
            <w:t>[28]</w:t>
          </w:r>
          <w:r w:rsidR="00E259ED">
            <w:fldChar w:fldCharType="end"/>
          </w:r>
        </w:sdtContent>
      </w:sdt>
    </w:p>
    <w:p w14:paraId="2CEB0960" w14:textId="004F308B" w:rsidR="006F088A" w:rsidRDefault="00C937A1" w:rsidP="000B620A">
      <w:pPr>
        <w:pStyle w:val="Listenabsatz"/>
        <w:numPr>
          <w:ilvl w:val="0"/>
          <w:numId w:val="35"/>
        </w:numPr>
      </w:pPr>
      <w:r w:rsidRPr="00C937A1">
        <w:rPr>
          <w:b/>
          <w:bCs/>
        </w:rPr>
        <w:t>Siteimprove Accessibility Checker:</w:t>
      </w:r>
      <w:r w:rsidRPr="00C937A1">
        <w:t xml:space="preserve"> Ein weiteres Tool zur Überprüfung der Website-Konformität mit europäischen Barrierefreiheitsstandards.</w:t>
      </w:r>
      <w:r>
        <w:t xml:space="preserve"> </w:t>
      </w:r>
      <w:r w:rsidRPr="00C937A1">
        <w:t xml:space="preserve"> </w:t>
      </w:r>
      <w:sdt>
        <w:sdtPr>
          <w:id w:val="-2140558902"/>
          <w:citation/>
        </w:sdtPr>
        <w:sdtContent>
          <w:r>
            <w:fldChar w:fldCharType="begin"/>
          </w:r>
          <w:r>
            <w:instrText xml:space="preserve"> CITATION Web251 \l 3079 </w:instrText>
          </w:r>
          <w:r>
            <w:fldChar w:fldCharType="separate"/>
          </w:r>
          <w:r w:rsidR="00680056">
            <w:rPr>
              <w:noProof/>
            </w:rPr>
            <w:t>[29]</w:t>
          </w:r>
          <w:r>
            <w:fldChar w:fldCharType="end"/>
          </w:r>
        </w:sdtContent>
      </w:sdt>
    </w:p>
    <w:p w14:paraId="3E7F5D6F" w14:textId="095DEFAE" w:rsidR="00705FA4" w:rsidRDefault="00E02808" w:rsidP="00AB52FD">
      <w:pPr>
        <w:pStyle w:val="berschrift4"/>
      </w:pPr>
      <w:r>
        <w:rPr>
          <w:noProof/>
        </w:rPr>
        <w:drawing>
          <wp:anchor distT="0" distB="0" distL="114300" distR="114300" simplePos="0" relativeHeight="251658242" behindDoc="0" locked="0" layoutInCell="1" allowOverlap="1" wp14:anchorId="766B5DFD" wp14:editId="6AC75521">
            <wp:simplePos x="0" y="0"/>
            <wp:positionH relativeFrom="margin">
              <wp:posOffset>4528185</wp:posOffset>
            </wp:positionH>
            <wp:positionV relativeFrom="paragraph">
              <wp:posOffset>11007</wp:posOffset>
            </wp:positionV>
            <wp:extent cx="1332230" cy="1400175"/>
            <wp:effectExtent l="0" t="0" r="1270" b="9525"/>
            <wp:wrapSquare wrapText="bothSides"/>
            <wp:docPr id="1561338192" name="Grafik 4" descr="Ein Bild, das Text, Schrift, Logo,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8192" name="Grafik 4" descr="Ein Bild, das Text, Schrift, Logo, Kreis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32230" cy="1400175"/>
                    </a:xfrm>
                    <a:prstGeom prst="rect">
                      <a:avLst/>
                    </a:prstGeom>
                  </pic:spPr>
                </pic:pic>
              </a:graphicData>
            </a:graphic>
            <wp14:sizeRelH relativeFrom="margin">
              <wp14:pctWidth>0</wp14:pctWidth>
            </wp14:sizeRelH>
            <wp14:sizeRelV relativeFrom="margin">
              <wp14:pctHeight>0</wp14:pctHeight>
            </wp14:sizeRelV>
          </wp:anchor>
        </w:drawing>
      </w:r>
      <w:r w:rsidR="00705FA4">
        <w:t>EN-Seal</w:t>
      </w:r>
    </w:p>
    <w:p w14:paraId="28DDDE91" w14:textId="2A219921" w:rsidR="00D71958" w:rsidRPr="00E45E3A" w:rsidRDefault="00D71958" w:rsidP="00E02808">
      <w:r w:rsidRPr="00D71958">
        <w:t xml:space="preserve">Eine Visualisierung der EN 301 549 wird durch das sogenannte </w:t>
      </w:r>
      <w:r w:rsidRPr="00D71958">
        <w:rPr>
          <w:b/>
          <w:bCs/>
        </w:rPr>
        <w:t>EN-Seal</w:t>
      </w:r>
      <w:r w:rsidRPr="00D71958">
        <w:t xml:space="preserve"> veranschaulicht. Dieses Siegel zeigt an, dass ein Produkt oder eine Dienstleistung den Anforderungen dieser Norm entspricht. In </w:t>
      </w:r>
      <w:r w:rsidRPr="00D71958">
        <w:rPr>
          <w:b/>
          <w:bCs/>
        </w:rPr>
        <w:fldChar w:fldCharType="begin"/>
      </w:r>
      <w:r w:rsidRPr="00D71958">
        <w:rPr>
          <w:b/>
          <w:bCs/>
        </w:rPr>
        <w:instrText xml:space="preserve"> REF _Ref187686645 \h  \* MERGEFORMAT </w:instrText>
      </w:r>
      <w:r w:rsidRPr="00D71958">
        <w:rPr>
          <w:b/>
          <w:bCs/>
        </w:rPr>
      </w:r>
      <w:r w:rsidRPr="00D71958">
        <w:rPr>
          <w:b/>
          <w:bCs/>
        </w:rPr>
        <w:fldChar w:fldCharType="separate"/>
      </w:r>
      <w:r w:rsidR="00F509F4" w:rsidRPr="00F509F4">
        <w:rPr>
          <w:b/>
          <w:bCs/>
        </w:rPr>
        <w:t>Abbildung : EN 301 549 Seal</w:t>
      </w:r>
      <w:r w:rsidRPr="00D71958">
        <w:rPr>
          <w:b/>
          <w:bCs/>
        </w:rPr>
        <w:fldChar w:fldCharType="end"/>
      </w:r>
      <w:r>
        <w:rPr>
          <w:b/>
          <w:bCs/>
        </w:rPr>
        <w:t xml:space="preserve"> </w:t>
      </w:r>
      <w:r w:rsidRPr="00D71958">
        <w:t>wird ein Beispiel für ein solches EN-Seal dargestellt.</w:t>
      </w:r>
    </w:p>
    <w:p w14:paraId="41508106" w14:textId="0419A34E" w:rsidR="00FB64D2" w:rsidRPr="00AB52FD" w:rsidRDefault="00FB64D2" w:rsidP="00AB52FD">
      <w:pPr>
        <w:pStyle w:val="berschrift4"/>
      </w:pPr>
      <w:r w:rsidRPr="00FB64D2">
        <w:t>Bedeutung</w:t>
      </w:r>
    </w:p>
    <w:p w14:paraId="48729D3E" w14:textId="38B15F24" w:rsidR="00FB64D2" w:rsidRPr="00FB64D2" w:rsidRDefault="00E02808" w:rsidP="00AB52FD">
      <w:r>
        <w:rPr>
          <w:noProof/>
        </w:rPr>
        <mc:AlternateContent>
          <mc:Choice Requires="wps">
            <w:drawing>
              <wp:anchor distT="0" distB="0" distL="114300" distR="114300" simplePos="0" relativeHeight="251658243" behindDoc="0" locked="0" layoutInCell="1" allowOverlap="1" wp14:anchorId="10238BF5" wp14:editId="61048C0C">
                <wp:simplePos x="0" y="0"/>
                <wp:positionH relativeFrom="margin">
                  <wp:align>right</wp:align>
                </wp:positionH>
                <wp:positionV relativeFrom="paragraph">
                  <wp:posOffset>172085</wp:posOffset>
                </wp:positionV>
                <wp:extent cx="1322705" cy="635"/>
                <wp:effectExtent l="0" t="0" r="0" b="0"/>
                <wp:wrapSquare wrapText="bothSides"/>
                <wp:docPr id="250870296" name="Textfeld 1"/>
                <wp:cNvGraphicFramePr/>
                <a:graphic xmlns:a="http://schemas.openxmlformats.org/drawingml/2006/main">
                  <a:graphicData uri="http://schemas.microsoft.com/office/word/2010/wordprocessingShape">
                    <wps:wsp>
                      <wps:cNvSpPr txBox="1"/>
                      <wps:spPr>
                        <a:xfrm>
                          <a:off x="0" y="0"/>
                          <a:ext cx="1322705" cy="635"/>
                        </a:xfrm>
                        <a:prstGeom prst="rect">
                          <a:avLst/>
                        </a:prstGeom>
                        <a:solidFill>
                          <a:prstClr val="white"/>
                        </a:solidFill>
                        <a:ln>
                          <a:noFill/>
                        </a:ln>
                      </wps:spPr>
                      <wps:txbx>
                        <w:txbxContent>
                          <w:p w14:paraId="1450C971" w14:textId="3A473E51" w:rsidR="002436FF" w:rsidRPr="00B05575" w:rsidRDefault="002436FF" w:rsidP="002436FF">
                            <w:pPr>
                              <w:pStyle w:val="Beschriftung"/>
                              <w:rPr>
                                <w:noProof/>
                                <w:sz w:val="22"/>
                              </w:rPr>
                            </w:pPr>
                            <w:bookmarkStart w:id="42" w:name="_Ref187686645"/>
                            <w:bookmarkStart w:id="43" w:name="_Toc187688975"/>
                            <w:bookmarkStart w:id="44" w:name="_Toc191762678"/>
                            <w:r>
                              <w:t xml:space="preserve">Abbildung </w:t>
                            </w:r>
                            <w:fldSimple w:instr=" SEQ Abbildung \* ARABIC ">
                              <w:r w:rsidR="00CA7CBB">
                                <w:rPr>
                                  <w:noProof/>
                                </w:rPr>
                                <w:t>4</w:t>
                              </w:r>
                            </w:fldSimple>
                            <w:r>
                              <w:t>: EN 301 549 Seal</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38BF5" id="_x0000_s1027" type="#_x0000_t202" style="position:absolute;left:0;text-align:left;margin-left:52.95pt;margin-top:13.55pt;width:104.15pt;height:.05pt;z-index:25165824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" stroked="f">
                <v:textbox style="mso-fit-shape-to-text:t" inset="0,0,0,0">
                  <w:txbxContent>
                    <w:p w14:paraId="1450C971" w14:textId="3A473E51" w:rsidR="002436FF" w:rsidRPr="00B05575" w:rsidRDefault="002436FF" w:rsidP="002436FF">
                      <w:pPr>
                        <w:pStyle w:val="Beschriftung"/>
                        <w:rPr>
                          <w:noProof/>
                          <w:sz w:val="22"/>
                        </w:rPr>
                      </w:pPr>
                      <w:bookmarkStart w:id="45" w:name="_Ref187686645"/>
                      <w:bookmarkStart w:id="46" w:name="_Toc187688975"/>
                      <w:bookmarkStart w:id="47" w:name="_Toc191762678"/>
                      <w:r>
                        <w:t xml:space="preserve">Abbildung </w:t>
                      </w:r>
                      <w:fldSimple w:instr=" SEQ Abbildung \* ARABIC ">
                        <w:r w:rsidR="00CA7CBB">
                          <w:rPr>
                            <w:noProof/>
                          </w:rPr>
                          <w:t>4</w:t>
                        </w:r>
                      </w:fldSimple>
                      <w:r>
                        <w:t>: EN 301 549 Seal</w:t>
                      </w:r>
                      <w:bookmarkEnd w:id="45"/>
                      <w:bookmarkEnd w:id="46"/>
                      <w:bookmarkEnd w:id="47"/>
                    </w:p>
                  </w:txbxContent>
                </v:textbox>
                <w10:wrap type="square" anchorx="margin"/>
              </v:shape>
            </w:pict>
          </mc:Fallback>
        </mc:AlternateContent>
      </w:r>
      <w:r w:rsidR="00FB64D2" w:rsidRPr="00FB64D2">
        <w:t>Die EN 301 549 ist ein zentraler Standard für die barrierefreie Gestaltung von IT-Produkten und wird in Ausschreibungen der öffentlichen Hand häufig als Referenz verwendet. Sie fördert die Inklusion und gewährleistet den Zugang zu digitalen Technologien für alle.</w:t>
      </w:r>
    </w:p>
    <w:p w14:paraId="7E5B8958" w14:textId="1AA96342" w:rsidR="00E45E3A" w:rsidRPr="00844E95" w:rsidRDefault="00680056" w:rsidP="00AB52FD">
      <w:sdt>
        <w:sdtPr>
          <w:id w:val="-1963339877"/>
          <w:citation/>
        </w:sdtPr>
        <w:sdtContent>
          <w:r w:rsidR="00493DA8">
            <w:fldChar w:fldCharType="begin"/>
          </w:r>
          <w:r w:rsidR="00493DA8">
            <w:instrText xml:space="preserve"> CITATION Har24 \l 3079 </w:instrText>
          </w:r>
          <w:r w:rsidR="00493DA8">
            <w:fldChar w:fldCharType="separate"/>
          </w:r>
          <w:r>
            <w:rPr>
              <w:noProof/>
            </w:rPr>
            <w:t>[30]</w:t>
          </w:r>
          <w:r w:rsidR="00493DA8">
            <w:fldChar w:fldCharType="end"/>
          </w:r>
        </w:sdtContent>
      </w:sdt>
      <w:sdt>
        <w:sdtPr>
          <w:id w:val="1056820835"/>
          <w:citation/>
        </w:sdtPr>
        <w:sdtContent>
          <w:r w:rsidR="00493DA8">
            <w:fldChar w:fldCharType="begin"/>
          </w:r>
          <w:r w:rsidR="00493DA8">
            <w:instrText xml:space="preserve"> CITATION Bar25 \l 3079 </w:instrText>
          </w:r>
          <w:r w:rsidR="00493DA8">
            <w:fldChar w:fldCharType="separate"/>
          </w:r>
          <w:r>
            <w:rPr>
              <w:noProof/>
            </w:rPr>
            <w:t xml:space="preserve"> [31]</w:t>
          </w:r>
          <w:r w:rsidR="00493DA8">
            <w:fldChar w:fldCharType="end"/>
          </w:r>
        </w:sdtContent>
      </w:sdt>
    </w:p>
    <w:p w14:paraId="48131427" w14:textId="637740BA" w:rsidR="00783DE9" w:rsidRDefault="009736B4" w:rsidP="00783DE9">
      <w:pPr>
        <w:pStyle w:val="berschrift3"/>
        <w:rPr>
          <w:lang w:val="en-GB"/>
        </w:rPr>
      </w:pPr>
      <w:bookmarkStart w:id="48" w:name="_Ref191739203"/>
      <w:bookmarkStart w:id="49" w:name="_Toc195651590"/>
      <w:bookmarkStart w:id="50" w:name="_Toc195651932"/>
      <w:r>
        <w:rPr>
          <w:lang w:val="en-GB"/>
        </w:rPr>
        <w:t>Accessi</w:t>
      </w:r>
      <w:r w:rsidR="00541C22">
        <w:rPr>
          <w:lang w:val="en-GB"/>
        </w:rPr>
        <w:t>bility Checklists und Testing Tools</w:t>
      </w:r>
      <w:bookmarkEnd w:id="48"/>
      <w:bookmarkEnd w:id="49"/>
      <w:bookmarkEnd w:id="50"/>
    </w:p>
    <w:p w14:paraId="1DCCEB85" w14:textId="497D486B" w:rsidR="005F24FA" w:rsidRPr="00453367" w:rsidRDefault="00A12C88" w:rsidP="00AB52FD">
      <w:r w:rsidRPr="00A12C88">
        <w:t xml:space="preserve">Die Barrierefreiheit digitaler Anwendungen ist ein zentraler </w:t>
      </w:r>
      <w:r w:rsidR="00A54693" w:rsidRPr="00A54693">
        <w:t>Bestandteil der modernen</w:t>
      </w:r>
      <w:r w:rsidRPr="00A12C88">
        <w:t xml:space="preserve"> Softwareentwicklung. Sie </w:t>
      </w:r>
      <w:r w:rsidR="00A54693" w:rsidRPr="00A54693">
        <w:t>gewährleistet</w:t>
      </w:r>
      <w:r w:rsidRPr="00A12C88">
        <w:t>, dass alle Nutzer</w:t>
      </w:r>
      <w:r w:rsidR="0009075D">
        <w:t xml:space="preserve">innen und </w:t>
      </w:r>
      <w:r w:rsidRPr="00A12C88">
        <w:t xml:space="preserve">Nutzer, einschließlich </w:t>
      </w:r>
      <w:r w:rsidR="00A54693" w:rsidRPr="00A54693">
        <w:t>Menschen</w:t>
      </w:r>
      <w:r w:rsidRPr="00A12C88">
        <w:t xml:space="preserve"> mit Behinderungen, </w:t>
      </w:r>
      <w:r w:rsidR="00A54693" w:rsidRPr="00A54693">
        <w:t>uneingeschränkt auf</w:t>
      </w:r>
      <w:r w:rsidRPr="00A12C88">
        <w:t xml:space="preserve"> Funktionen und Informationen </w:t>
      </w:r>
      <w:r w:rsidR="00A54693" w:rsidRPr="00A54693">
        <w:t>zugreifen können.</w:t>
      </w:r>
      <w:r w:rsidRPr="00A12C88">
        <w:t xml:space="preserve"> Accessibility-Checklisten und Testing-Tools </w:t>
      </w:r>
      <w:r w:rsidR="00A54693" w:rsidRPr="00A54693">
        <w:t>sind dabei essenziell, da</w:t>
      </w:r>
      <w:r w:rsidRPr="00A12C88">
        <w:t xml:space="preserve"> sie </w:t>
      </w:r>
      <w:r w:rsidR="00A54693" w:rsidRPr="00A54693">
        <w:t xml:space="preserve">die Einhaltung von </w:t>
      </w:r>
      <w:r w:rsidRPr="00A12C88">
        <w:t xml:space="preserve">Standards wie </w:t>
      </w:r>
      <w:r w:rsidR="00A54693" w:rsidRPr="00A54693">
        <w:t xml:space="preserve">den </w:t>
      </w:r>
      <w:r w:rsidRPr="00A12C88">
        <w:t xml:space="preserve">WCAG </w:t>
      </w:r>
      <w:r>
        <w:t>(</w:t>
      </w:r>
      <w:r w:rsidRPr="00A12C88">
        <w:rPr>
          <w:b/>
          <w:bCs/>
        </w:rPr>
        <w:fldChar w:fldCharType="begin"/>
      </w:r>
      <w:r w:rsidRPr="00A12C88">
        <w:rPr>
          <w:b/>
          <w:bCs/>
        </w:rPr>
        <w:instrText xml:space="preserve"> REF _Ref187686911 \h </w:instrText>
      </w:r>
      <w:r>
        <w:rPr>
          <w:b/>
          <w:bCs/>
        </w:rPr>
        <w:instrText xml:space="preserve"> \* MERGEFORMAT </w:instrText>
      </w:r>
      <w:r w:rsidRPr="00A12C88">
        <w:rPr>
          <w:b/>
          <w:bCs/>
        </w:rPr>
      </w:r>
      <w:r w:rsidRPr="00A12C88">
        <w:rPr>
          <w:b/>
          <w:bCs/>
        </w:rPr>
        <w:fldChar w:fldCharType="separate"/>
      </w:r>
      <w:r w:rsidR="00F509F4" w:rsidRPr="00F509F4">
        <w:rPr>
          <w:b/>
          <w:bCs/>
        </w:rPr>
        <w:t>WCAG (Web Content Accessibility Guidelines)</w:t>
      </w:r>
      <w:r w:rsidRPr="00A12C88">
        <w:rPr>
          <w:b/>
          <w:bCs/>
        </w:rPr>
        <w:fldChar w:fldCharType="end"/>
      </w:r>
      <w:r>
        <w:t>)</w:t>
      </w:r>
      <w:r w:rsidRPr="00A12C88">
        <w:t xml:space="preserve"> überprüfen und sicherstellen.</w:t>
      </w:r>
    </w:p>
    <w:p w14:paraId="4FEF8D25" w14:textId="4838A3E5" w:rsidR="00247C9C" w:rsidRDefault="00247C9C" w:rsidP="00247C9C">
      <w:pPr>
        <w:pStyle w:val="Beschriftung"/>
        <w:keepNext/>
      </w:pPr>
      <w:bookmarkStart w:id="51" w:name="_Ref191752344"/>
      <w:r>
        <w:t xml:space="preserve">Tabelle </w:t>
      </w:r>
      <w:fldSimple w:instr=" SEQ Tabelle \* ARABIC ">
        <w:r w:rsidR="00F509F4">
          <w:rPr>
            <w:noProof/>
          </w:rPr>
          <w:t>1</w:t>
        </w:r>
      </w:fldSimple>
      <w:r>
        <w:t xml:space="preserve">: </w:t>
      </w:r>
      <w:r w:rsidRPr="00B82B70">
        <w:t>Vergleich von Tools zur Überprüfung der Barrierefreiheit</w:t>
      </w:r>
      <w:bookmarkEnd w:id="51"/>
    </w:p>
    <w:tbl>
      <w:tblPr>
        <w:tblStyle w:val="Tabellenraster"/>
        <w:tblW w:w="9658" w:type="dxa"/>
        <w:tblInd w:w="-5" w:type="dxa"/>
        <w:tblLayout w:type="fixed"/>
        <w:tblLook w:val="04A0" w:firstRow="1" w:lastRow="0" w:firstColumn="1" w:lastColumn="0" w:noHBand="0" w:noVBand="1"/>
      </w:tblPr>
      <w:tblGrid>
        <w:gridCol w:w="2127"/>
        <w:gridCol w:w="2126"/>
        <w:gridCol w:w="1701"/>
        <w:gridCol w:w="2268"/>
        <w:gridCol w:w="1436"/>
      </w:tblGrid>
      <w:tr w:rsidR="0087723B" w14:paraId="7716F050" w14:textId="2C626458" w:rsidTr="00C65D8D">
        <w:trPr>
          <w:trHeight w:val="535"/>
        </w:trPr>
        <w:tc>
          <w:tcPr>
            <w:tcW w:w="2127" w:type="dxa"/>
            <w:shd w:val="clear" w:color="auto" w:fill="E5DFEC" w:themeFill="accent4" w:themeFillTint="33"/>
          </w:tcPr>
          <w:p w14:paraId="3AB746D6" w14:textId="625CA15A" w:rsidR="0087723B" w:rsidRDefault="0087723B" w:rsidP="008E0266">
            <w:pPr>
              <w:spacing w:line="240" w:lineRule="auto"/>
            </w:pPr>
            <w:r>
              <w:t>Tool</w:t>
            </w:r>
          </w:p>
        </w:tc>
        <w:tc>
          <w:tcPr>
            <w:tcW w:w="2126" w:type="dxa"/>
            <w:shd w:val="clear" w:color="auto" w:fill="E5DFEC" w:themeFill="accent4" w:themeFillTint="33"/>
          </w:tcPr>
          <w:p w14:paraId="24254DB5" w14:textId="70414B72" w:rsidR="0087723B" w:rsidRDefault="0087723B" w:rsidP="008E0266">
            <w:pPr>
              <w:spacing w:line="240" w:lineRule="auto"/>
            </w:pPr>
            <w:r>
              <w:t>Beschreibung</w:t>
            </w:r>
          </w:p>
        </w:tc>
        <w:tc>
          <w:tcPr>
            <w:tcW w:w="1701" w:type="dxa"/>
            <w:shd w:val="clear" w:color="auto" w:fill="E5DFEC" w:themeFill="accent4" w:themeFillTint="33"/>
          </w:tcPr>
          <w:p w14:paraId="4622DF56" w14:textId="516A3757" w:rsidR="0087723B" w:rsidRDefault="0087723B" w:rsidP="008E0266">
            <w:pPr>
              <w:spacing w:line="240" w:lineRule="auto"/>
            </w:pPr>
            <w:r>
              <w:t>Vorteile</w:t>
            </w:r>
          </w:p>
        </w:tc>
        <w:tc>
          <w:tcPr>
            <w:tcW w:w="2268" w:type="dxa"/>
            <w:shd w:val="clear" w:color="auto" w:fill="E5DFEC" w:themeFill="accent4" w:themeFillTint="33"/>
          </w:tcPr>
          <w:p w14:paraId="42DEC421" w14:textId="09B663ED" w:rsidR="0087723B" w:rsidRDefault="0087723B" w:rsidP="008E0266">
            <w:pPr>
              <w:spacing w:line="240" w:lineRule="auto"/>
            </w:pPr>
            <w:r>
              <w:t>Nachteile</w:t>
            </w:r>
          </w:p>
        </w:tc>
        <w:tc>
          <w:tcPr>
            <w:tcW w:w="1436" w:type="dxa"/>
            <w:shd w:val="clear" w:color="auto" w:fill="E5DFEC" w:themeFill="accent4" w:themeFillTint="33"/>
          </w:tcPr>
          <w:p w14:paraId="55B0551D" w14:textId="09F31C99" w:rsidR="0087723B" w:rsidRDefault="0087723B" w:rsidP="008E0266">
            <w:pPr>
              <w:spacing w:line="240" w:lineRule="auto"/>
            </w:pPr>
            <w:r>
              <w:t>URL</w:t>
            </w:r>
          </w:p>
        </w:tc>
      </w:tr>
      <w:tr w:rsidR="0087723B" w14:paraId="303AB2D7" w14:textId="52F1711F" w:rsidTr="00C65D8D">
        <w:trPr>
          <w:trHeight w:val="1990"/>
        </w:trPr>
        <w:tc>
          <w:tcPr>
            <w:tcW w:w="2127" w:type="dxa"/>
          </w:tcPr>
          <w:p w14:paraId="460E3475" w14:textId="6129DB1D" w:rsidR="0087723B" w:rsidRDefault="0087723B" w:rsidP="008E0266">
            <w:pPr>
              <w:spacing w:line="240" w:lineRule="auto"/>
            </w:pPr>
            <w:r>
              <w:lastRenderedPageBreak/>
              <w:t>Accessibility Scanner (Android)</w:t>
            </w:r>
          </w:p>
        </w:tc>
        <w:tc>
          <w:tcPr>
            <w:tcW w:w="2126" w:type="dxa"/>
          </w:tcPr>
          <w:p w14:paraId="29FF4F09" w14:textId="281490FB" w:rsidR="0087723B" w:rsidRDefault="004F3F01" w:rsidP="008E0266">
            <w:pPr>
              <w:spacing w:line="240" w:lineRule="auto"/>
            </w:pPr>
            <w:r w:rsidRPr="004F3F01">
              <w:t>Google-App zur Analyse von UI-Elementen und Barrierefreiheitsproblemen in Android-Apps</w:t>
            </w:r>
          </w:p>
        </w:tc>
        <w:tc>
          <w:tcPr>
            <w:tcW w:w="1701" w:type="dxa"/>
          </w:tcPr>
          <w:p w14:paraId="4287E0A4" w14:textId="625272FF" w:rsidR="0087723B" w:rsidRDefault="0087723B" w:rsidP="008E0266">
            <w:pPr>
              <w:spacing w:line="240" w:lineRule="auto"/>
            </w:pPr>
            <w:r>
              <w:t>Einfach zu bedienen</w:t>
            </w:r>
            <w:r w:rsidR="004F3F01" w:rsidRPr="004F3F01">
              <w:t>, erkennt</w:t>
            </w:r>
            <w:r>
              <w:t xml:space="preserve"> Textgröße, Kontrast und Touch-Ziele</w:t>
            </w:r>
            <w:r w:rsidR="004F3F01" w:rsidRPr="004F3F01">
              <w:t>, kostenlos</w:t>
            </w:r>
          </w:p>
        </w:tc>
        <w:tc>
          <w:tcPr>
            <w:tcW w:w="2268" w:type="dxa"/>
          </w:tcPr>
          <w:p w14:paraId="71C1BB48" w14:textId="664DDFDB" w:rsidR="0087723B" w:rsidRDefault="0087723B" w:rsidP="008E0266">
            <w:pPr>
              <w:spacing w:line="240" w:lineRule="auto"/>
            </w:pPr>
            <w:r w:rsidRPr="00EA530E">
              <w:t>Nur für Android</w:t>
            </w:r>
            <w:r w:rsidR="004F3F01" w:rsidRPr="004F3F01">
              <w:t>, eingeschränkt</w:t>
            </w:r>
            <w:r w:rsidRPr="00EA530E">
              <w:t xml:space="preserve"> bei komplexen Designs</w:t>
            </w:r>
          </w:p>
        </w:tc>
        <w:tc>
          <w:tcPr>
            <w:tcW w:w="1436" w:type="dxa"/>
          </w:tcPr>
          <w:p w14:paraId="4F0484E1" w14:textId="6927A64D" w:rsidR="0087723B" w:rsidRDefault="004F3F01" w:rsidP="008E0266">
            <w:pPr>
              <w:spacing w:line="240" w:lineRule="auto"/>
              <w:rPr>
                <w:color w:val="4F81BD" w:themeColor="accent1"/>
                <w:u w:val="single"/>
              </w:rPr>
            </w:pPr>
            <w:hyperlink r:id="rId28" w:history="1">
              <w:r>
                <w:rPr>
                  <w:rStyle w:val="Hyperlink"/>
                </w:rPr>
                <w:t xml:space="preserve">Google PlayStore </w:t>
              </w:r>
              <w:r w:rsidR="00F81884">
                <w:rPr>
                  <w:rStyle w:val="Hyperlink"/>
                </w:rPr>
                <w:t>Download</w:t>
              </w:r>
            </w:hyperlink>
          </w:p>
          <w:p w14:paraId="138D96E5" w14:textId="2608047C" w:rsidR="00BB3AD8" w:rsidRPr="00BB3AD8" w:rsidRDefault="00680056" w:rsidP="008E0266">
            <w:pPr>
              <w:spacing w:line="240" w:lineRule="auto"/>
            </w:pPr>
            <w:sdt>
              <w:sdtPr>
                <w:id w:val="266748109"/>
                <w:citation/>
              </w:sdtPr>
              <w:sdtContent>
                <w:r w:rsidR="00BB3AD8">
                  <w:fldChar w:fldCharType="begin"/>
                </w:r>
                <w:r w:rsidR="00BB3AD8">
                  <w:instrText xml:space="preserve"> CITATION Acc23 \l 3079 </w:instrText>
                </w:r>
                <w:r w:rsidR="00BB3AD8">
                  <w:fldChar w:fldCharType="separate"/>
                </w:r>
                <w:r>
                  <w:rPr>
                    <w:noProof/>
                  </w:rPr>
                  <w:t>[32]</w:t>
                </w:r>
                <w:r w:rsidR="00BB3AD8">
                  <w:fldChar w:fldCharType="end"/>
                </w:r>
              </w:sdtContent>
            </w:sdt>
            <w:sdt>
              <w:sdtPr>
                <w:id w:val="2061666056"/>
                <w:citation/>
              </w:sdtPr>
              <w:sdtContent>
                <w:r w:rsidR="00BB3AD8">
                  <w:fldChar w:fldCharType="begin"/>
                </w:r>
                <w:r w:rsidR="00BB3AD8">
                  <w:instrText xml:space="preserve"> CITATION Get25 \l 3079 </w:instrText>
                </w:r>
                <w:r w:rsidR="00BB3AD8">
                  <w:fldChar w:fldCharType="separate"/>
                </w:r>
                <w:r>
                  <w:rPr>
                    <w:noProof/>
                  </w:rPr>
                  <w:t xml:space="preserve"> [33]</w:t>
                </w:r>
                <w:r w:rsidR="00BB3AD8">
                  <w:fldChar w:fldCharType="end"/>
                </w:r>
              </w:sdtContent>
            </w:sdt>
          </w:p>
        </w:tc>
      </w:tr>
      <w:tr w:rsidR="0087723B" w:rsidRPr="0080206E" w14:paraId="61A06250" w14:textId="59C0654E" w:rsidTr="00C65D8D">
        <w:trPr>
          <w:trHeight w:val="1253"/>
        </w:trPr>
        <w:tc>
          <w:tcPr>
            <w:tcW w:w="2127" w:type="dxa"/>
          </w:tcPr>
          <w:p w14:paraId="56EBBB58" w14:textId="4D4AF3F7" w:rsidR="0087723B" w:rsidRPr="00144C80" w:rsidRDefault="0087723B" w:rsidP="008E0266">
            <w:pPr>
              <w:spacing w:line="240" w:lineRule="auto"/>
              <w:rPr>
                <w:lang w:val="en-US"/>
              </w:rPr>
            </w:pPr>
            <w:r w:rsidRPr="00AA213D">
              <w:rPr>
                <w:lang w:val="en-GB"/>
              </w:rPr>
              <w:t>Accessibility Insights (Android/iOS/W</w:t>
            </w:r>
            <w:r>
              <w:rPr>
                <w:lang w:val="en-GB"/>
              </w:rPr>
              <w:t>indows)</w:t>
            </w:r>
          </w:p>
        </w:tc>
        <w:tc>
          <w:tcPr>
            <w:tcW w:w="2126" w:type="dxa"/>
          </w:tcPr>
          <w:p w14:paraId="2C7F059F" w14:textId="17D87691" w:rsidR="0087723B" w:rsidRPr="0080206E" w:rsidRDefault="00AF7C05" w:rsidP="008E0266">
            <w:pPr>
              <w:spacing w:line="240" w:lineRule="auto"/>
            </w:pPr>
            <w:r w:rsidRPr="00AF7C05">
              <w:t>Plattform</w:t>
            </w:r>
            <w:r>
              <w:t>-</w:t>
            </w:r>
            <w:r w:rsidRPr="00AF7C05">
              <w:t>übergreifendes Tool für automatische und manuelle Barriere</w:t>
            </w:r>
            <w:r>
              <w:t>-</w:t>
            </w:r>
            <w:r w:rsidRPr="00AF7C05">
              <w:t>freiheitstests</w:t>
            </w:r>
          </w:p>
        </w:tc>
        <w:tc>
          <w:tcPr>
            <w:tcW w:w="1701" w:type="dxa"/>
          </w:tcPr>
          <w:p w14:paraId="200778C2" w14:textId="1F7C05F8" w:rsidR="0087723B" w:rsidRPr="0080206E" w:rsidRDefault="0087723B" w:rsidP="008E0266">
            <w:pPr>
              <w:spacing w:line="240" w:lineRule="auto"/>
            </w:pPr>
            <w:r w:rsidRPr="0080206E">
              <w:t>Umfassend für verschiedene Plattformen</w:t>
            </w:r>
            <w:r w:rsidR="00ED5B46" w:rsidRPr="00ED5B46">
              <w:t xml:space="preserve">, </w:t>
            </w:r>
            <w:r w:rsidRPr="0080206E">
              <w:t>Schritt-für-Schritt-Anleitungen</w:t>
            </w:r>
          </w:p>
        </w:tc>
        <w:tc>
          <w:tcPr>
            <w:tcW w:w="2268" w:type="dxa"/>
          </w:tcPr>
          <w:p w14:paraId="59B075B4" w14:textId="0F024B3D" w:rsidR="0087723B" w:rsidRPr="0080206E" w:rsidRDefault="0087723B" w:rsidP="008E0266">
            <w:pPr>
              <w:spacing w:line="240" w:lineRule="auto"/>
            </w:pPr>
            <w:r w:rsidRPr="0080206E">
              <w:t xml:space="preserve">Nicht mobil-exklusiv, Desktop-Tools oft </w:t>
            </w:r>
            <w:r w:rsidR="000C03F2" w:rsidRPr="000C03F2">
              <w:t>leistungsfähiger</w:t>
            </w:r>
          </w:p>
        </w:tc>
        <w:tc>
          <w:tcPr>
            <w:tcW w:w="1436" w:type="dxa"/>
          </w:tcPr>
          <w:p w14:paraId="25DED9F6" w14:textId="380C875F" w:rsidR="0087723B" w:rsidRDefault="000C03F2" w:rsidP="008E0266">
            <w:pPr>
              <w:spacing w:line="240" w:lineRule="auto"/>
            </w:pPr>
            <w:hyperlink r:id="rId29" w:history="1">
              <w:r>
                <w:rPr>
                  <w:rStyle w:val="Hyperlink"/>
                </w:rPr>
                <w:t>Accessibility Insights Download</w:t>
              </w:r>
            </w:hyperlink>
          </w:p>
          <w:p w14:paraId="44FB4B0F" w14:textId="0A63AFD1" w:rsidR="00A6012C" w:rsidRPr="0080206E" w:rsidRDefault="00680056" w:rsidP="008E0266">
            <w:pPr>
              <w:spacing w:line="240" w:lineRule="auto"/>
            </w:pPr>
            <w:sdt>
              <w:sdtPr>
                <w:id w:val="183025657"/>
                <w:citation/>
              </w:sdtPr>
              <w:sdtContent>
                <w:r w:rsidR="00A6012C">
                  <w:fldChar w:fldCharType="begin"/>
                </w:r>
                <w:r w:rsidR="00A6012C">
                  <w:instrText xml:space="preserve"> CITATION Acc251 \l 3079 </w:instrText>
                </w:r>
                <w:r w:rsidR="00A6012C">
                  <w:fldChar w:fldCharType="separate"/>
                </w:r>
                <w:r>
                  <w:rPr>
                    <w:noProof/>
                  </w:rPr>
                  <w:t>[34]</w:t>
                </w:r>
                <w:r w:rsidR="00A6012C">
                  <w:fldChar w:fldCharType="end"/>
                </w:r>
              </w:sdtContent>
            </w:sdt>
          </w:p>
        </w:tc>
      </w:tr>
      <w:tr w:rsidR="0087723B" w:rsidRPr="0080206E" w14:paraId="62D86609" w14:textId="1299F68B" w:rsidTr="00C65D8D">
        <w:trPr>
          <w:trHeight w:val="1117"/>
        </w:trPr>
        <w:tc>
          <w:tcPr>
            <w:tcW w:w="2127" w:type="dxa"/>
          </w:tcPr>
          <w:p w14:paraId="60E894CA" w14:textId="21619F8E" w:rsidR="0087723B" w:rsidRPr="0080206E" w:rsidRDefault="0087723B" w:rsidP="008E0266">
            <w:pPr>
              <w:spacing w:line="240" w:lineRule="auto"/>
            </w:pPr>
            <w:r w:rsidRPr="00D21FBD">
              <w:t>Lighthouse</w:t>
            </w:r>
            <w:r>
              <w:t xml:space="preserve"> (Android/</w:t>
            </w:r>
            <w:r w:rsidR="001C5A81">
              <w:t xml:space="preserve"> </w:t>
            </w:r>
            <w:r>
              <w:t>Chrome)</w:t>
            </w:r>
          </w:p>
        </w:tc>
        <w:tc>
          <w:tcPr>
            <w:tcW w:w="2126" w:type="dxa"/>
          </w:tcPr>
          <w:p w14:paraId="55A101A4" w14:textId="6F91AE1F" w:rsidR="0087723B" w:rsidRPr="0080206E" w:rsidRDefault="0087723B" w:rsidP="008E0266">
            <w:pPr>
              <w:spacing w:line="240" w:lineRule="auto"/>
            </w:pPr>
            <w:r w:rsidRPr="00017EE2">
              <w:t xml:space="preserve">Google-Tool zur </w:t>
            </w:r>
            <w:r w:rsidR="00E878FF" w:rsidRPr="00E878FF">
              <w:t>Analyse von Web-App-</w:t>
            </w:r>
            <w:r w:rsidRPr="00017EE2">
              <w:t>Performance und Accessibility</w:t>
            </w:r>
          </w:p>
        </w:tc>
        <w:tc>
          <w:tcPr>
            <w:tcW w:w="1701" w:type="dxa"/>
          </w:tcPr>
          <w:p w14:paraId="1CC8DEE0" w14:textId="1A9DBFB9" w:rsidR="0087723B" w:rsidRPr="0080206E" w:rsidRDefault="0087723B" w:rsidP="008E0266">
            <w:pPr>
              <w:spacing w:line="240" w:lineRule="auto"/>
            </w:pPr>
            <w:r w:rsidRPr="00246ADD">
              <w:t>Kostenlos</w:t>
            </w:r>
            <w:r w:rsidR="004840A3" w:rsidRPr="004840A3">
              <w:t>, gut integriert</w:t>
            </w:r>
            <w:r w:rsidRPr="00246ADD">
              <w:t xml:space="preserve"> in Chrome DevTool</w:t>
            </w:r>
            <w:r>
              <w:t>s</w:t>
            </w:r>
            <w:r w:rsidR="004840A3" w:rsidRPr="004840A3">
              <w:t>, unterstützt</w:t>
            </w:r>
            <w:r w:rsidRPr="00246ADD">
              <w:t xml:space="preserve"> PWA-Analyse</w:t>
            </w:r>
          </w:p>
        </w:tc>
        <w:tc>
          <w:tcPr>
            <w:tcW w:w="2268" w:type="dxa"/>
          </w:tcPr>
          <w:p w14:paraId="611AF93C" w14:textId="7E450A3F" w:rsidR="0087723B" w:rsidRPr="0080206E" w:rsidRDefault="0087723B" w:rsidP="008E0266">
            <w:pPr>
              <w:spacing w:line="240" w:lineRule="auto"/>
            </w:pPr>
            <w:r w:rsidRPr="007F2297">
              <w:t xml:space="preserve">Keine native App, </w:t>
            </w:r>
            <w:r w:rsidR="00044063" w:rsidRPr="00044063">
              <w:t>eingeschränkt</w:t>
            </w:r>
            <w:r w:rsidRPr="007F2297">
              <w:t xml:space="preserve"> für iOS-spezifische Probleme</w:t>
            </w:r>
          </w:p>
        </w:tc>
        <w:tc>
          <w:tcPr>
            <w:tcW w:w="1436" w:type="dxa"/>
          </w:tcPr>
          <w:p w14:paraId="6405828E" w14:textId="16FD0AA0" w:rsidR="0087723B" w:rsidRDefault="00F81884" w:rsidP="008E0266">
            <w:pPr>
              <w:spacing w:line="240" w:lineRule="auto"/>
            </w:pPr>
            <w:hyperlink r:id="rId30" w:history="1">
              <w:r>
                <w:rPr>
                  <w:rStyle w:val="Hyperlink"/>
                </w:rPr>
                <w:t>Lighthouse Chrome Download</w:t>
              </w:r>
            </w:hyperlink>
          </w:p>
          <w:p w14:paraId="3793F389" w14:textId="6D737108" w:rsidR="00036081" w:rsidRPr="007F2297" w:rsidRDefault="00680056" w:rsidP="008E0266">
            <w:pPr>
              <w:spacing w:line="240" w:lineRule="auto"/>
            </w:pPr>
            <w:sdt>
              <w:sdtPr>
                <w:id w:val="-1382781867"/>
                <w:citation/>
              </w:sdtPr>
              <w:sdtContent>
                <w:r w:rsidR="00036081">
                  <w:fldChar w:fldCharType="begin"/>
                </w:r>
                <w:r w:rsidR="00036081">
                  <w:instrText xml:space="preserve"> CITATION Lig24 \l 3079 </w:instrText>
                </w:r>
                <w:r w:rsidR="00036081">
                  <w:fldChar w:fldCharType="separate"/>
                </w:r>
                <w:r>
                  <w:rPr>
                    <w:noProof/>
                  </w:rPr>
                  <w:t>[35]</w:t>
                </w:r>
                <w:r w:rsidR="00036081">
                  <w:fldChar w:fldCharType="end"/>
                </w:r>
              </w:sdtContent>
            </w:sdt>
            <w:sdt>
              <w:sdtPr>
                <w:id w:val="2140219415"/>
                <w:citation/>
              </w:sdtPr>
              <w:sdtContent>
                <w:r w:rsidR="00510C6E">
                  <w:fldChar w:fldCharType="begin"/>
                </w:r>
                <w:r w:rsidR="00510C6E">
                  <w:instrText xml:space="preserve"> CITATION Int16 \l 3079 </w:instrText>
                </w:r>
                <w:r w:rsidR="00510C6E">
                  <w:fldChar w:fldCharType="separate"/>
                </w:r>
                <w:r>
                  <w:rPr>
                    <w:noProof/>
                  </w:rPr>
                  <w:t xml:space="preserve"> [36]</w:t>
                </w:r>
                <w:r w:rsidR="00510C6E">
                  <w:fldChar w:fldCharType="end"/>
                </w:r>
              </w:sdtContent>
            </w:sdt>
          </w:p>
        </w:tc>
      </w:tr>
      <w:tr w:rsidR="0087723B" w:rsidRPr="006E4112" w14:paraId="11173558" w14:textId="04EAF62B" w:rsidTr="00C65D8D">
        <w:trPr>
          <w:trHeight w:val="1550"/>
        </w:trPr>
        <w:tc>
          <w:tcPr>
            <w:tcW w:w="2127" w:type="dxa"/>
          </w:tcPr>
          <w:p w14:paraId="22CF4F0C" w14:textId="0E1E9C7C" w:rsidR="00057779" w:rsidRPr="00057779" w:rsidRDefault="00057779" w:rsidP="008E0266">
            <w:pPr>
              <w:spacing w:line="240" w:lineRule="auto"/>
              <w:rPr>
                <w:lang w:val="en-GB"/>
              </w:rPr>
            </w:pPr>
            <w:r w:rsidRPr="00057779">
              <w:rPr>
                <w:lang w:val="en-GB"/>
              </w:rPr>
              <w:t>Colour Contrast Analyser (CCA)</w:t>
            </w:r>
            <w:r>
              <w:rPr>
                <w:lang w:val="en-GB"/>
              </w:rPr>
              <w:t xml:space="preserve"> (Windows/</w:t>
            </w:r>
            <w:r w:rsidR="001C5A81">
              <w:rPr>
                <w:lang w:val="en-GB"/>
              </w:rPr>
              <w:t xml:space="preserve"> </w:t>
            </w:r>
            <w:r>
              <w:rPr>
                <w:lang w:val="en-GB"/>
              </w:rPr>
              <w:t>Mac)</w:t>
            </w:r>
          </w:p>
        </w:tc>
        <w:tc>
          <w:tcPr>
            <w:tcW w:w="2126" w:type="dxa"/>
          </w:tcPr>
          <w:p w14:paraId="061848CB" w14:textId="069F1661" w:rsidR="0087723B" w:rsidRPr="006E4112" w:rsidRDefault="00513C67" w:rsidP="008E0266">
            <w:pPr>
              <w:spacing w:line="240" w:lineRule="auto"/>
            </w:pPr>
            <w:r w:rsidRPr="00513C67">
              <w:t>Prüft</w:t>
            </w:r>
            <w:r w:rsidR="0087723B" w:rsidRPr="005B7A09">
              <w:t xml:space="preserve"> Farbkontraste gemäß WCAG-Richtlinien</w:t>
            </w:r>
          </w:p>
        </w:tc>
        <w:tc>
          <w:tcPr>
            <w:tcW w:w="1701" w:type="dxa"/>
          </w:tcPr>
          <w:p w14:paraId="6CAD4785" w14:textId="36FB2946" w:rsidR="0087723B" w:rsidRPr="006E4112" w:rsidRDefault="00D45194" w:rsidP="008E0266">
            <w:pPr>
              <w:spacing w:line="240" w:lineRule="auto"/>
            </w:pPr>
            <w:r w:rsidRPr="00D45194">
              <w:t>Einfache Kontrast- und Lesbarkeits</w:t>
            </w:r>
            <w:r>
              <w:t>-</w:t>
            </w:r>
            <w:r w:rsidRPr="00D45194">
              <w:t>prüfung</w:t>
            </w:r>
          </w:p>
        </w:tc>
        <w:tc>
          <w:tcPr>
            <w:tcW w:w="2268" w:type="dxa"/>
          </w:tcPr>
          <w:p w14:paraId="4E9DA6DC" w14:textId="4145F02B" w:rsidR="0087723B" w:rsidRPr="006E4112" w:rsidRDefault="0087723B" w:rsidP="008E0266">
            <w:pPr>
              <w:spacing w:line="240" w:lineRule="auto"/>
            </w:pPr>
            <w:r w:rsidRPr="005B7A09">
              <w:t>Beschränkt auf Farbkontrast, keine umfassende Accessibility-Analyse</w:t>
            </w:r>
          </w:p>
        </w:tc>
        <w:tc>
          <w:tcPr>
            <w:tcW w:w="1436" w:type="dxa"/>
          </w:tcPr>
          <w:p w14:paraId="1378D777" w14:textId="7DBF75EA" w:rsidR="0087723B" w:rsidRDefault="00F81884" w:rsidP="008E0266">
            <w:pPr>
              <w:spacing w:line="240" w:lineRule="auto"/>
            </w:pPr>
            <w:hyperlink r:id="rId31" w:history="1">
              <w:r>
                <w:rPr>
                  <w:rStyle w:val="Hyperlink"/>
                </w:rPr>
                <w:t>CCA Downloader</w:t>
              </w:r>
            </w:hyperlink>
          </w:p>
          <w:p w14:paraId="44F283C5" w14:textId="1E291944" w:rsidR="00057779" w:rsidRPr="005B7A09" w:rsidRDefault="00680056" w:rsidP="008E0266">
            <w:pPr>
              <w:keepNext/>
              <w:spacing w:line="240" w:lineRule="auto"/>
            </w:pPr>
            <w:sdt>
              <w:sdtPr>
                <w:id w:val="-1836454839"/>
                <w:citation/>
              </w:sdtPr>
              <w:sdtContent>
                <w:r w:rsidR="00057779">
                  <w:fldChar w:fldCharType="begin"/>
                </w:r>
                <w:r w:rsidR="00057779">
                  <w:instrText xml:space="preserve"> CITATION Col25 \l 3079 </w:instrText>
                </w:r>
                <w:r w:rsidR="00057779">
                  <w:fldChar w:fldCharType="separate"/>
                </w:r>
                <w:r>
                  <w:rPr>
                    <w:noProof/>
                  </w:rPr>
                  <w:t>[37]</w:t>
                </w:r>
                <w:r w:rsidR="00057779">
                  <w:fldChar w:fldCharType="end"/>
                </w:r>
              </w:sdtContent>
            </w:sdt>
          </w:p>
        </w:tc>
      </w:tr>
    </w:tbl>
    <w:p w14:paraId="32F8F789" w14:textId="74174E01" w:rsidR="00F4387C" w:rsidRDefault="00F4387C" w:rsidP="00AB52FD">
      <w:pPr>
        <w:pStyle w:val="berschrift4"/>
      </w:pPr>
      <w:commentRangeStart w:id="52"/>
      <w:r>
        <w:t>Flutter Accessibility Guidelines</w:t>
      </w:r>
      <w:r w:rsidR="009813CD">
        <w:t xml:space="preserve"> </w:t>
      </w:r>
      <w:commentRangeEnd w:id="52"/>
      <w:r w:rsidR="007F11DF">
        <w:rPr>
          <w:rStyle w:val="Kommentarzeichen"/>
          <w:rFonts w:eastAsia="Arial Unicode MS" w:cs="Times New Roman"/>
          <w:b w:val="0"/>
          <w:bCs w:val="0"/>
          <w:i w:val="0"/>
          <w:iCs w:val="0"/>
        </w:rPr>
        <w:commentReference w:id="52"/>
      </w:r>
    </w:p>
    <w:p w14:paraId="264DA1B5" w14:textId="7FCDB3C2" w:rsidR="00C65D8D" w:rsidRPr="006E4112" w:rsidRDefault="00F4387C" w:rsidP="00494940">
      <w:r>
        <w:t>Flutter, als plattformunabhängiges Framework, bietet eigene Flutter Accessibility Guidelines, um die Barrierefreiheit von mobilen Anwendungen zu verbessern. Diese Guidelines helfen Entwicklern, native WCAG- und EN 301 549-konforme mobile Anwendungen zu erstellen.</w:t>
      </w:r>
      <w:r w:rsidR="009813CD">
        <w:t xml:space="preserve"> </w:t>
      </w:r>
      <w:r w:rsidR="009813CD" w:rsidRPr="009813CD">
        <w:rPr>
          <w:b/>
          <w:bCs/>
        </w:rPr>
        <w:t>(</w:t>
      </w:r>
      <w:r w:rsidR="009813CD" w:rsidRPr="009813CD">
        <w:rPr>
          <w:b/>
          <w:bCs/>
        </w:rPr>
        <w:fldChar w:fldCharType="begin"/>
      </w:r>
      <w:r w:rsidR="009813CD" w:rsidRPr="009813CD">
        <w:rPr>
          <w:b/>
          <w:bCs/>
        </w:rPr>
        <w:instrText xml:space="preserve"> REF _Ref191600637 \r \h </w:instrText>
      </w:r>
      <w:r w:rsidR="009813CD">
        <w:rPr>
          <w:b/>
          <w:bCs/>
        </w:rPr>
        <w:instrText xml:space="preserve"> \* MERGEFORMAT </w:instrText>
      </w:r>
      <w:r w:rsidR="009813CD" w:rsidRPr="009813CD">
        <w:rPr>
          <w:b/>
          <w:bCs/>
        </w:rPr>
      </w:r>
      <w:r w:rsidR="009813CD" w:rsidRPr="009813CD">
        <w:rPr>
          <w:b/>
          <w:bCs/>
        </w:rPr>
        <w:fldChar w:fldCharType="separate"/>
      </w:r>
      <w:r w:rsidR="00F509F4">
        <w:rPr>
          <w:b/>
          <w:bCs/>
        </w:rPr>
        <w:t>2.2.7</w:t>
      </w:r>
      <w:r w:rsidR="009813CD" w:rsidRPr="009813CD">
        <w:rPr>
          <w:b/>
          <w:bCs/>
        </w:rPr>
        <w:fldChar w:fldCharType="end"/>
      </w:r>
      <w:r w:rsidR="009813CD" w:rsidRPr="009813CD">
        <w:rPr>
          <w:b/>
          <w:bCs/>
        </w:rPr>
        <w:t>)</w:t>
      </w:r>
      <w:r w:rsidRPr="009813CD">
        <w:rPr>
          <w:b/>
          <w:bCs/>
        </w:rPr>
        <w:t xml:space="preserve">  </w:t>
      </w:r>
      <w:sdt>
        <w:sdtPr>
          <w:id w:val="-617687441"/>
          <w:citation/>
        </w:sdtPr>
        <w:sdtContent>
          <w:r w:rsidR="004A77ED">
            <w:fldChar w:fldCharType="begin"/>
          </w:r>
          <w:r w:rsidR="002B0DCD">
            <w:instrText xml:space="preserve">CITATION Acc25 \l 3079 </w:instrText>
          </w:r>
          <w:r w:rsidR="004A77ED">
            <w:fldChar w:fldCharType="separate"/>
          </w:r>
          <w:r w:rsidR="00680056">
            <w:rPr>
              <w:noProof/>
            </w:rPr>
            <w:t>[38]</w:t>
          </w:r>
          <w:r w:rsidR="004A77ED">
            <w:fldChar w:fldCharType="end"/>
          </w:r>
        </w:sdtContent>
      </w:sdt>
    </w:p>
    <w:p w14:paraId="167F88BC" w14:textId="697408F7" w:rsidR="00D969CA" w:rsidRPr="00844E95" w:rsidRDefault="00205F18" w:rsidP="00362D27">
      <w:pPr>
        <w:pStyle w:val="berschrift3"/>
      </w:pPr>
      <w:bookmarkStart w:id="53" w:name="_Toc195651591"/>
      <w:bookmarkStart w:id="54" w:name="_Toc195651933"/>
      <w:r>
        <w:t>Plattformunabhängige Mobile-App Entwicklung</w:t>
      </w:r>
      <w:bookmarkEnd w:id="53"/>
      <w:bookmarkEnd w:id="54"/>
    </w:p>
    <w:p w14:paraId="20E8FA59" w14:textId="451D2ECE" w:rsidR="00C65D8D" w:rsidRDefault="00EF0904" w:rsidP="001070CC">
      <w:r w:rsidRPr="00EF0904">
        <w:t>Plattformunabhängige Ansätze zur Mobile-App-Entwicklung ermöglichen die Erstellung von Anwendungen, die auf mehreren Betriebssystemen</w:t>
      </w:r>
      <w:r w:rsidR="00D56E21">
        <w:t>,</w:t>
      </w:r>
      <w:r w:rsidRPr="00EF0904">
        <w:t xml:space="preserve"> wie iOS und Android laufen. Dies spart Entwicklungsressourcen und ermöglicht eine breitere Zielgruppenansprache</w:t>
      </w:r>
      <w:r>
        <w:t xml:space="preserve">. </w:t>
      </w:r>
      <w:sdt>
        <w:sdtPr>
          <w:id w:val="284399434"/>
          <w:citation/>
        </w:sdtPr>
        <w:sdtContent>
          <w:r w:rsidR="00EA71E1">
            <w:fldChar w:fldCharType="begin"/>
          </w:r>
          <w:r w:rsidR="00EA71E1">
            <w:instrText xml:space="preserve"> CITATION Flu25 \l 3079 </w:instrText>
          </w:r>
          <w:r w:rsidR="00EA71E1">
            <w:fldChar w:fldCharType="separate"/>
          </w:r>
          <w:r w:rsidR="00680056">
            <w:rPr>
              <w:noProof/>
            </w:rPr>
            <w:t>[39]</w:t>
          </w:r>
          <w:r w:rsidR="00EA71E1">
            <w:fldChar w:fldCharType="end"/>
          </w:r>
        </w:sdtContent>
      </w:sdt>
      <w:r w:rsidR="006014A3">
        <w:t xml:space="preserve"> </w:t>
      </w:r>
    </w:p>
    <w:p w14:paraId="30B786B5" w14:textId="639BB029" w:rsidR="00D3184D" w:rsidRPr="00D3184D" w:rsidRDefault="00D3184D" w:rsidP="00AB52FD">
      <w:pPr>
        <w:pStyle w:val="berschrift4"/>
      </w:pPr>
      <w:r w:rsidRPr="00D3184D">
        <w:t>Vorteile und Herausforderungen plattformunabhängiger Ansätze</w:t>
      </w:r>
    </w:p>
    <w:p w14:paraId="1B07D0E9" w14:textId="4E411356" w:rsidR="00D3184D" w:rsidRPr="00D3184D" w:rsidRDefault="00D3184D" w:rsidP="00AB52FD">
      <w:pPr>
        <w:pStyle w:val="berschrift4"/>
      </w:pPr>
      <w:r w:rsidRPr="00D3184D">
        <w:t>Vorteile:</w:t>
      </w:r>
    </w:p>
    <w:p w14:paraId="15E63458" w14:textId="528578F7" w:rsidR="00D3184D" w:rsidRDefault="00D3184D" w:rsidP="000B620A">
      <w:pPr>
        <w:pStyle w:val="Listenabsatz"/>
        <w:numPr>
          <w:ilvl w:val="0"/>
          <w:numId w:val="33"/>
        </w:numPr>
      </w:pPr>
      <w:r w:rsidRPr="00FC25C2">
        <w:rPr>
          <w:b/>
        </w:rPr>
        <w:t>Kostenreduktion:</w:t>
      </w:r>
      <w:r>
        <w:t xml:space="preserve"> Eine Codebasis </w:t>
      </w:r>
      <w:r w:rsidR="00FC25C2" w:rsidRPr="00FC25C2">
        <w:t>senkt</w:t>
      </w:r>
      <w:r>
        <w:t xml:space="preserve"> Entwicklungs- und Wartungskosten</w:t>
      </w:r>
    </w:p>
    <w:p w14:paraId="3B72C233" w14:textId="073D6784" w:rsidR="00D3184D" w:rsidRDefault="00D3184D" w:rsidP="000B620A">
      <w:pPr>
        <w:pStyle w:val="Listenabsatz"/>
        <w:numPr>
          <w:ilvl w:val="0"/>
          <w:numId w:val="33"/>
        </w:numPr>
      </w:pPr>
      <w:r w:rsidRPr="00B10310">
        <w:rPr>
          <w:b/>
        </w:rPr>
        <w:t>Zeiteffizienz:</w:t>
      </w:r>
      <w:r>
        <w:t xml:space="preserve"> Schnellere Markteinführung durch parallele Entwicklung für mehrere Plattformen</w:t>
      </w:r>
    </w:p>
    <w:p w14:paraId="3E2C1687" w14:textId="1DC8445D" w:rsidR="00D3184D" w:rsidRDefault="00D3184D" w:rsidP="000B620A">
      <w:pPr>
        <w:pStyle w:val="Listenabsatz"/>
        <w:numPr>
          <w:ilvl w:val="0"/>
          <w:numId w:val="33"/>
        </w:numPr>
      </w:pPr>
      <w:r w:rsidRPr="00346FEE">
        <w:rPr>
          <w:b/>
        </w:rPr>
        <w:t>Konsistentes Design:</w:t>
      </w:r>
      <w:r>
        <w:t xml:space="preserve"> Einheitliche Nutzererfahrung auf </w:t>
      </w:r>
      <w:r w:rsidR="00346FEE" w:rsidRPr="00346FEE">
        <w:t>verschiedenen</w:t>
      </w:r>
      <w:r>
        <w:t xml:space="preserve"> Geräten</w:t>
      </w:r>
    </w:p>
    <w:p w14:paraId="0DC94DB8" w14:textId="3B0F041C" w:rsidR="00D3184D" w:rsidRPr="00D3184D" w:rsidRDefault="00D3184D" w:rsidP="00AB52FD">
      <w:pPr>
        <w:pStyle w:val="berschrift4"/>
      </w:pPr>
      <w:r w:rsidRPr="00D3184D">
        <w:t>Herausforderungen:</w:t>
      </w:r>
    </w:p>
    <w:p w14:paraId="7EB73367" w14:textId="0115FAE9" w:rsidR="00D3184D" w:rsidRDefault="00D3184D" w:rsidP="000B620A">
      <w:pPr>
        <w:pStyle w:val="Listenabsatz"/>
        <w:numPr>
          <w:ilvl w:val="0"/>
          <w:numId w:val="34"/>
        </w:numPr>
      </w:pPr>
      <w:r w:rsidRPr="0089788A">
        <w:rPr>
          <w:b/>
        </w:rPr>
        <w:t>Leistungseinbußen:</w:t>
      </w:r>
      <w:r>
        <w:t xml:space="preserve"> Frameworks</w:t>
      </w:r>
      <w:r w:rsidR="009E1093">
        <w:t>,</w:t>
      </w:r>
      <w:r>
        <w:t xml:space="preserve"> wie React Native oder Flutter</w:t>
      </w:r>
      <w:r w:rsidR="009E1093">
        <w:t>,</w:t>
      </w:r>
      <w:r>
        <w:t xml:space="preserve"> sind </w:t>
      </w:r>
      <w:r w:rsidR="0089788A" w:rsidRPr="0089788A">
        <w:t>oft langsamer als native</w:t>
      </w:r>
      <w:r>
        <w:t xml:space="preserve"> Apps</w:t>
      </w:r>
    </w:p>
    <w:p w14:paraId="553BF306" w14:textId="617735ED" w:rsidR="00D3184D" w:rsidRDefault="00D3184D" w:rsidP="000B620A">
      <w:pPr>
        <w:pStyle w:val="Listenabsatz"/>
        <w:numPr>
          <w:ilvl w:val="0"/>
          <w:numId w:val="34"/>
        </w:numPr>
      </w:pPr>
      <w:r w:rsidRPr="006E560C">
        <w:rPr>
          <w:b/>
        </w:rPr>
        <w:lastRenderedPageBreak/>
        <w:t>Plattformspezifische Anpassungen:</w:t>
      </w:r>
      <w:r>
        <w:t xml:space="preserve"> Trotz einheitlicher Codebasis sind </w:t>
      </w:r>
      <w:r w:rsidR="006E560C" w:rsidRPr="006E560C">
        <w:t>individuelle</w:t>
      </w:r>
      <w:r>
        <w:t xml:space="preserve"> Modifikationen </w:t>
      </w:r>
      <w:r w:rsidR="006E560C" w:rsidRPr="006E560C">
        <w:t>nötig</w:t>
      </w:r>
    </w:p>
    <w:p w14:paraId="4E1C26F4" w14:textId="1006FB68" w:rsidR="00EF0904" w:rsidRPr="00844E95" w:rsidRDefault="00D3184D" w:rsidP="000B620A">
      <w:pPr>
        <w:pStyle w:val="Listenabsatz"/>
        <w:numPr>
          <w:ilvl w:val="0"/>
          <w:numId w:val="34"/>
        </w:numPr>
      </w:pPr>
      <w:r w:rsidRPr="00D92683">
        <w:rPr>
          <w:b/>
        </w:rPr>
        <w:t>Eingeschränkte Nutzung nativer Funktionen:</w:t>
      </w:r>
      <w:r>
        <w:t xml:space="preserve"> Manche APIs oder Hardware-</w:t>
      </w:r>
      <w:r w:rsidR="00D92683" w:rsidRPr="00D92683">
        <w:t>Features</w:t>
      </w:r>
      <w:r>
        <w:t xml:space="preserve"> sind </w:t>
      </w:r>
      <w:r w:rsidR="00D92683" w:rsidRPr="00D92683">
        <w:t>schwerer integrierbar</w:t>
      </w:r>
    </w:p>
    <w:p w14:paraId="7763834D" w14:textId="6D057D92" w:rsidR="005F24FA" w:rsidRPr="003221BF" w:rsidRDefault="00680056" w:rsidP="00AB52FD">
      <w:sdt>
        <w:sdtPr>
          <w:id w:val="-1290814200"/>
          <w:citation/>
        </w:sdtPr>
        <w:sdtContent>
          <w:r w:rsidR="008B0272">
            <w:fldChar w:fldCharType="begin"/>
          </w:r>
          <w:r w:rsidR="008B0272">
            <w:instrText xml:space="preserve"> CITATION Flu25 \l 3079 </w:instrText>
          </w:r>
          <w:r w:rsidR="008B0272">
            <w:fldChar w:fldCharType="separate"/>
          </w:r>
          <w:r>
            <w:rPr>
              <w:noProof/>
            </w:rPr>
            <w:t>[39]</w:t>
          </w:r>
          <w:r w:rsidR="008B0272">
            <w:fldChar w:fldCharType="end"/>
          </w:r>
        </w:sdtContent>
      </w:sdt>
      <w:r w:rsidR="008B0272">
        <w:t xml:space="preserve"> </w:t>
      </w:r>
      <w:sdt>
        <w:sdtPr>
          <w:id w:val="-636496106"/>
          <w:citation/>
        </w:sdtPr>
        <w:sdtContent>
          <w:r w:rsidR="008B0272">
            <w:fldChar w:fldCharType="begin"/>
          </w:r>
          <w:r w:rsidR="008B0272">
            <w:instrText xml:space="preserve"> CITATION Rea25 \l 3079 </w:instrText>
          </w:r>
          <w:r w:rsidR="008B0272">
            <w:fldChar w:fldCharType="separate"/>
          </w:r>
          <w:r>
            <w:rPr>
              <w:noProof/>
            </w:rPr>
            <w:t>[40]</w:t>
          </w:r>
          <w:r w:rsidR="008B0272">
            <w:fldChar w:fldCharType="end"/>
          </w:r>
        </w:sdtContent>
      </w:sdt>
    </w:p>
    <w:p w14:paraId="70B75EE0" w14:textId="5CF466F9" w:rsidR="004A1622" w:rsidRDefault="004A1622" w:rsidP="004A1622">
      <w:pPr>
        <w:pStyle w:val="Beschriftung"/>
        <w:keepNext/>
      </w:pPr>
      <w:r>
        <w:t xml:space="preserve">Tabelle </w:t>
      </w:r>
      <w:fldSimple w:instr=" SEQ Tabelle \* ARABIC ">
        <w:r w:rsidR="00F509F4">
          <w:rPr>
            <w:noProof/>
          </w:rPr>
          <w:t>2</w:t>
        </w:r>
      </w:fldSimple>
      <w:r>
        <w:t xml:space="preserve">: </w:t>
      </w:r>
      <w:r w:rsidRPr="00782E34">
        <w:t>Frameworkübersicht</w:t>
      </w:r>
    </w:p>
    <w:tbl>
      <w:tblPr>
        <w:tblStyle w:val="Tabellenraster"/>
        <w:tblW w:w="9401" w:type="dxa"/>
        <w:tblInd w:w="-5" w:type="dxa"/>
        <w:tblLayout w:type="fixed"/>
        <w:tblLook w:val="04A0" w:firstRow="1" w:lastRow="0" w:firstColumn="1" w:lastColumn="0" w:noHBand="0" w:noVBand="1"/>
      </w:tblPr>
      <w:tblGrid>
        <w:gridCol w:w="1611"/>
        <w:gridCol w:w="2928"/>
        <w:gridCol w:w="1902"/>
        <w:gridCol w:w="2960"/>
      </w:tblGrid>
      <w:tr w:rsidR="004D6AA6" w14:paraId="2F770971" w14:textId="77777777" w:rsidTr="00D879BB">
        <w:trPr>
          <w:trHeight w:val="532"/>
        </w:trPr>
        <w:tc>
          <w:tcPr>
            <w:tcW w:w="1611" w:type="dxa"/>
            <w:shd w:val="clear" w:color="auto" w:fill="E5DFEC" w:themeFill="accent4" w:themeFillTint="33"/>
          </w:tcPr>
          <w:p w14:paraId="2E826236" w14:textId="605D3642" w:rsidR="004D6AA6" w:rsidRDefault="003221BF" w:rsidP="00C4425B">
            <w:r>
              <w:t>Framework</w:t>
            </w:r>
          </w:p>
        </w:tc>
        <w:tc>
          <w:tcPr>
            <w:tcW w:w="2928" w:type="dxa"/>
            <w:shd w:val="clear" w:color="auto" w:fill="E5DFEC" w:themeFill="accent4" w:themeFillTint="33"/>
          </w:tcPr>
          <w:p w14:paraId="5AFE8A2E" w14:textId="568FF588" w:rsidR="004D6AA6" w:rsidRDefault="003221BF" w:rsidP="00C4425B">
            <w:r>
              <w:t>Beschreibung</w:t>
            </w:r>
          </w:p>
        </w:tc>
        <w:tc>
          <w:tcPr>
            <w:tcW w:w="1902" w:type="dxa"/>
            <w:shd w:val="clear" w:color="auto" w:fill="E5DFEC" w:themeFill="accent4" w:themeFillTint="33"/>
          </w:tcPr>
          <w:p w14:paraId="7207FB5F" w14:textId="437C443D" w:rsidR="004D6AA6" w:rsidRDefault="003221BF" w:rsidP="00C4425B">
            <w:r>
              <w:t>Programmier</w:t>
            </w:r>
            <w:r w:rsidR="0089598D">
              <w:t>-</w:t>
            </w:r>
            <w:r>
              <w:t>sprache</w:t>
            </w:r>
          </w:p>
        </w:tc>
        <w:tc>
          <w:tcPr>
            <w:tcW w:w="2960" w:type="dxa"/>
            <w:shd w:val="clear" w:color="auto" w:fill="E5DFEC" w:themeFill="accent4" w:themeFillTint="33"/>
          </w:tcPr>
          <w:p w14:paraId="37436499" w14:textId="69D8F997" w:rsidR="004D6AA6" w:rsidRDefault="003221BF" w:rsidP="00C4425B">
            <w:r>
              <w:t>Besonderheiten</w:t>
            </w:r>
          </w:p>
        </w:tc>
      </w:tr>
      <w:tr w:rsidR="004D6AA6" w14:paraId="764CEE71" w14:textId="77777777" w:rsidTr="00D879BB">
        <w:trPr>
          <w:trHeight w:val="1141"/>
        </w:trPr>
        <w:tc>
          <w:tcPr>
            <w:tcW w:w="1611" w:type="dxa"/>
          </w:tcPr>
          <w:p w14:paraId="04B1EEF3" w14:textId="738D9FCB" w:rsidR="004D6AA6" w:rsidRDefault="003221BF" w:rsidP="00C4425B">
            <w:r>
              <w:t>Flutter</w:t>
            </w:r>
          </w:p>
        </w:tc>
        <w:tc>
          <w:tcPr>
            <w:tcW w:w="2928" w:type="dxa"/>
          </w:tcPr>
          <w:p w14:paraId="39288AEA" w14:textId="3D75A3D1" w:rsidR="004D6AA6" w:rsidRDefault="007F26F2" w:rsidP="00C4425B">
            <w:r w:rsidRPr="007F26F2">
              <w:t>Google-Framework mit eigener Rendering-Engine</w:t>
            </w:r>
          </w:p>
        </w:tc>
        <w:tc>
          <w:tcPr>
            <w:tcW w:w="1902" w:type="dxa"/>
          </w:tcPr>
          <w:p w14:paraId="6365F40B" w14:textId="2B09E6F6" w:rsidR="004D6AA6" w:rsidRDefault="007F26F2" w:rsidP="00C4425B">
            <w:r>
              <w:t>Dart</w:t>
            </w:r>
          </w:p>
        </w:tc>
        <w:tc>
          <w:tcPr>
            <w:tcW w:w="2960" w:type="dxa"/>
          </w:tcPr>
          <w:p w14:paraId="59503D4F" w14:textId="5D8591AB" w:rsidR="004D6AA6" w:rsidRDefault="007F26F2" w:rsidP="00C4425B">
            <w:r w:rsidRPr="007F26F2">
              <w:t>Hoch performant, umfassende Widgets</w:t>
            </w:r>
          </w:p>
        </w:tc>
      </w:tr>
      <w:tr w:rsidR="004D6AA6" w14:paraId="24F5D409" w14:textId="77777777" w:rsidTr="00D879BB">
        <w:trPr>
          <w:trHeight w:val="1315"/>
        </w:trPr>
        <w:tc>
          <w:tcPr>
            <w:tcW w:w="1611" w:type="dxa"/>
          </w:tcPr>
          <w:p w14:paraId="006450BA" w14:textId="5BA38860" w:rsidR="004D6AA6" w:rsidRDefault="003221BF" w:rsidP="00C4425B">
            <w:r>
              <w:t>React Native</w:t>
            </w:r>
          </w:p>
        </w:tc>
        <w:tc>
          <w:tcPr>
            <w:tcW w:w="2928" w:type="dxa"/>
          </w:tcPr>
          <w:p w14:paraId="2379A3CC" w14:textId="4F69221D" w:rsidR="004D6AA6" w:rsidRPr="00144C80" w:rsidRDefault="007272F5" w:rsidP="00C4425B">
            <w:pPr>
              <w:rPr>
                <w:lang w:val="en-US"/>
              </w:rPr>
            </w:pPr>
            <w:r w:rsidRPr="007272F5">
              <w:rPr>
                <w:lang w:val="en-GB"/>
              </w:rPr>
              <w:t>Facebook-Framework für hybride Apps</w:t>
            </w:r>
          </w:p>
        </w:tc>
        <w:tc>
          <w:tcPr>
            <w:tcW w:w="1902" w:type="dxa"/>
          </w:tcPr>
          <w:p w14:paraId="0C8D93BE" w14:textId="51CD9705" w:rsidR="004D6AA6" w:rsidRDefault="007F26F2" w:rsidP="00C4425B">
            <w:r>
              <w:t>Java</w:t>
            </w:r>
          </w:p>
        </w:tc>
        <w:tc>
          <w:tcPr>
            <w:tcW w:w="2960" w:type="dxa"/>
          </w:tcPr>
          <w:tbl>
            <w:tblPr>
              <w:tblW w:w="187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78"/>
            </w:tblGrid>
            <w:tr w:rsidR="007272F5" w:rsidRPr="007272F5" w14:paraId="397EE6BD" w14:textId="77777777" w:rsidTr="00D879BB">
              <w:trPr>
                <w:trHeight w:val="1129"/>
                <w:tblCellSpacing w:w="15" w:type="dxa"/>
              </w:trPr>
              <w:tc>
                <w:tcPr>
                  <w:tcW w:w="1818" w:type="dxa"/>
                  <w:vAlign w:val="center"/>
                  <w:hideMark/>
                </w:tcPr>
                <w:p w14:paraId="20B421BC" w14:textId="44C72A45" w:rsidR="007272F5" w:rsidRPr="007272F5" w:rsidRDefault="007272F5" w:rsidP="007272F5">
                  <w:r w:rsidRPr="007272F5">
                    <w:t>Hohe Community-Unterstützung</w:t>
                  </w:r>
                </w:p>
              </w:tc>
            </w:tr>
          </w:tbl>
          <w:p w14:paraId="5466B866" w14:textId="77777777" w:rsidR="007272F5" w:rsidRPr="007272F5" w:rsidRDefault="007272F5" w:rsidP="007272F5">
            <w:pPr>
              <w:rPr>
                <w:vanish/>
              </w:rPr>
            </w:pPr>
          </w:p>
          <w:tbl>
            <w:tblPr>
              <w:tblW w:w="11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3"/>
            </w:tblGrid>
            <w:tr w:rsidR="007272F5" w:rsidRPr="007272F5" w14:paraId="07F9E670" w14:textId="77777777" w:rsidTr="00D879BB">
              <w:trPr>
                <w:trHeight w:hRule="exact" w:val="12"/>
                <w:tblCellSpacing w:w="15" w:type="dxa"/>
              </w:trPr>
              <w:tc>
                <w:tcPr>
                  <w:tcW w:w="53" w:type="dxa"/>
                  <w:vAlign w:val="center"/>
                  <w:hideMark/>
                </w:tcPr>
                <w:p w14:paraId="03BD15CC" w14:textId="77777777" w:rsidR="007272F5" w:rsidRPr="007272F5" w:rsidRDefault="007272F5" w:rsidP="007272F5"/>
              </w:tc>
            </w:tr>
          </w:tbl>
          <w:p w14:paraId="2E699E97" w14:textId="77777777" w:rsidR="004D6AA6" w:rsidRDefault="004D6AA6" w:rsidP="00C4425B"/>
        </w:tc>
      </w:tr>
      <w:tr w:rsidR="004D6AA6" w14:paraId="4579869B" w14:textId="77777777" w:rsidTr="00D879BB">
        <w:trPr>
          <w:trHeight w:val="856"/>
        </w:trPr>
        <w:tc>
          <w:tcPr>
            <w:tcW w:w="1611" w:type="dxa"/>
          </w:tcPr>
          <w:p w14:paraId="05D41432" w14:textId="48ADCF9B" w:rsidR="004D6AA6" w:rsidRDefault="00022717" w:rsidP="00C4425B">
            <w:r w:rsidRPr="00022717">
              <w:t>Xamarin</w:t>
            </w:r>
          </w:p>
        </w:tc>
        <w:tc>
          <w:tcPr>
            <w:tcW w:w="2928" w:type="dxa"/>
          </w:tcPr>
          <w:p w14:paraId="34177B1C" w14:textId="5FA264EC" w:rsidR="004D6AA6" w:rsidRDefault="00022717" w:rsidP="00C4425B">
            <w:r w:rsidRPr="00022717">
              <w:t>Microsoft-Lösung für C#-basierte Apps</w:t>
            </w:r>
          </w:p>
        </w:tc>
        <w:tc>
          <w:tcPr>
            <w:tcW w:w="1902" w:type="dxa"/>
          </w:tcPr>
          <w:p w14:paraId="03DABCD0" w14:textId="536888D6" w:rsidR="004D6AA6" w:rsidRDefault="00022717" w:rsidP="00C4425B">
            <w:r>
              <w:t>C#</w:t>
            </w:r>
          </w:p>
        </w:tc>
        <w:tc>
          <w:tcPr>
            <w:tcW w:w="2960" w:type="dxa"/>
          </w:tcPr>
          <w:p w14:paraId="798A30A8" w14:textId="2AD6FC2E" w:rsidR="004D6AA6" w:rsidRDefault="00022717" w:rsidP="005F24FA">
            <w:pPr>
              <w:keepNext/>
            </w:pPr>
            <w:r w:rsidRPr="00022717">
              <w:t>Gute Integration mit .NET</w:t>
            </w:r>
          </w:p>
        </w:tc>
      </w:tr>
    </w:tbl>
    <w:p w14:paraId="4845BF9B" w14:textId="74C49321" w:rsidR="007C27E4" w:rsidRDefault="00680056" w:rsidP="00494940">
      <w:pPr>
        <w:ind w:firstLine="709"/>
      </w:pPr>
      <w:sdt>
        <w:sdtPr>
          <w:id w:val="-450552128"/>
          <w:citation/>
        </w:sdtPr>
        <w:sdtContent>
          <w:r w:rsidR="00F8345D">
            <w:fldChar w:fldCharType="begin"/>
          </w:r>
          <w:r w:rsidR="00F8345D">
            <w:instrText xml:space="preserve"> CITATION Flu25 \l 3079 </w:instrText>
          </w:r>
          <w:r w:rsidR="00F8345D">
            <w:fldChar w:fldCharType="separate"/>
          </w:r>
          <w:r>
            <w:rPr>
              <w:noProof/>
            </w:rPr>
            <w:t>[39]</w:t>
          </w:r>
          <w:r w:rsidR="00F8345D">
            <w:fldChar w:fldCharType="end"/>
          </w:r>
        </w:sdtContent>
      </w:sdt>
      <w:r w:rsidR="00F8345D" w:rsidRPr="00F8345D">
        <w:t xml:space="preserve"> </w:t>
      </w:r>
      <w:sdt>
        <w:sdtPr>
          <w:id w:val="-495955443"/>
          <w:citation/>
        </w:sdtPr>
        <w:sdtContent>
          <w:r w:rsidR="00F8345D">
            <w:fldChar w:fldCharType="begin"/>
          </w:r>
          <w:r w:rsidR="00F8345D">
            <w:instrText xml:space="preserve"> CITATION Rea25 \l 3079 </w:instrText>
          </w:r>
          <w:r w:rsidR="00F8345D">
            <w:fldChar w:fldCharType="separate"/>
          </w:r>
          <w:r>
            <w:rPr>
              <w:noProof/>
            </w:rPr>
            <w:t>[40]</w:t>
          </w:r>
          <w:r w:rsidR="00F8345D">
            <w:fldChar w:fldCharType="end"/>
          </w:r>
        </w:sdtContent>
      </w:sdt>
      <w:r w:rsidR="00F8345D" w:rsidRPr="00F8345D">
        <w:t xml:space="preserve"> </w:t>
      </w:r>
      <w:sdt>
        <w:sdtPr>
          <w:id w:val="-1187668929"/>
          <w:citation/>
        </w:sdtPr>
        <w:sdtContent>
          <w:r w:rsidR="00F8345D">
            <w:fldChar w:fldCharType="begin"/>
          </w:r>
          <w:r w:rsidR="00F8345D">
            <w:instrText xml:space="preserve"> CITATION Xam25 \l 3079 </w:instrText>
          </w:r>
          <w:r w:rsidR="00F8345D">
            <w:fldChar w:fldCharType="separate"/>
          </w:r>
          <w:r>
            <w:rPr>
              <w:noProof/>
            </w:rPr>
            <w:t>[41]</w:t>
          </w:r>
          <w:r w:rsidR="00F8345D">
            <w:fldChar w:fldCharType="end"/>
          </w:r>
        </w:sdtContent>
      </w:sdt>
    </w:p>
    <w:p w14:paraId="6567C60E" w14:textId="77777777" w:rsidR="00680A95" w:rsidRPr="00680A95" w:rsidRDefault="00680A95" w:rsidP="00AB52FD">
      <w:pPr>
        <w:pStyle w:val="berschrift4"/>
      </w:pPr>
      <w:r w:rsidRPr="00680A95">
        <w:t>Design System Theorie</w:t>
      </w:r>
    </w:p>
    <w:p w14:paraId="0BA9C468" w14:textId="573062E6" w:rsidR="00A8068C" w:rsidRDefault="00B418CC" w:rsidP="00AB52FD">
      <w:r w:rsidRPr="00B418CC">
        <w:t>Ein konsistentes Designsystem ist ein zentraler Bestandteil plattformunabhängiger Entwicklung. Es dient dazu, wiederverwendbare Komponenten, visuelle Richtlinien und einheitliche Interaktionsmuster zu definieren. Laut Nielsen Norman Group unterscheidet sich ein Designsystem von reinen Style Guides durch die Integration von Code-Komponenten und einer aktiven Governance-Struktur.</w:t>
      </w:r>
      <w:r w:rsidR="0023522B">
        <w:t xml:space="preserve"> </w:t>
      </w:r>
      <w:sdt>
        <w:sdtPr>
          <w:id w:val="649636299"/>
          <w:citation/>
        </w:sdtPr>
        <w:sdtContent>
          <w:r w:rsidR="006F4D87">
            <w:fldChar w:fldCharType="begin"/>
          </w:r>
          <w:r w:rsidR="006F4D87">
            <w:instrText xml:space="preserve"> CITATION Gor24 \l 3079 </w:instrText>
          </w:r>
          <w:r w:rsidR="006F4D87">
            <w:fldChar w:fldCharType="separate"/>
          </w:r>
          <w:r w:rsidR="00680056">
            <w:rPr>
              <w:noProof/>
            </w:rPr>
            <w:t>[42]</w:t>
          </w:r>
          <w:r w:rsidR="006F4D87">
            <w:fldChar w:fldCharType="end"/>
          </w:r>
        </w:sdtContent>
      </w:sdt>
      <w:r w:rsidR="00FC398A">
        <w:t xml:space="preserve"> </w:t>
      </w:r>
      <w:sdt>
        <w:sdtPr>
          <w:id w:val="-1547745778"/>
          <w:citation/>
        </w:sdtPr>
        <w:sdtContent>
          <w:r w:rsidR="0001657F">
            <w:fldChar w:fldCharType="begin"/>
          </w:r>
          <w:r w:rsidR="0001657F">
            <w:instrText xml:space="preserve"> CITATION Xam25 \l 3079 </w:instrText>
          </w:r>
          <w:r w:rsidR="0001657F">
            <w:fldChar w:fldCharType="separate"/>
          </w:r>
          <w:r w:rsidR="00680056">
            <w:rPr>
              <w:noProof/>
            </w:rPr>
            <w:t>[41]</w:t>
          </w:r>
          <w:r w:rsidR="0001657F">
            <w:fldChar w:fldCharType="end"/>
          </w:r>
        </w:sdtContent>
      </w:sdt>
    </w:p>
    <w:p w14:paraId="4BBBBAE5" w14:textId="0B1A684E" w:rsidR="0089190C" w:rsidRPr="00844E95" w:rsidRDefault="00160D8E" w:rsidP="00494940">
      <w:r w:rsidRPr="00160D8E">
        <w:t>Plattformunabhängige Mobile-App-Entwicklung bietet erhebliche Vorteile in Bezug auf Effizienz und Reichweite, birgt jedoch Herausforderungen in der Umsetzung. Die Wahl des geeigneten Frameworks und die Nutzung eines Designsystems sind entscheidend für den Erfolg solcher Projekte</w:t>
      </w:r>
      <w:r>
        <w:t>.</w:t>
      </w:r>
    </w:p>
    <w:p w14:paraId="433C26F0" w14:textId="15D55582" w:rsidR="000853EA" w:rsidRDefault="00C90EAA" w:rsidP="000853EA">
      <w:pPr>
        <w:pStyle w:val="berschrift3"/>
      </w:pPr>
      <w:bookmarkStart w:id="55" w:name="_Ref191600637"/>
      <w:bookmarkStart w:id="56" w:name="_Toc195651592"/>
      <w:bookmarkStart w:id="57" w:name="_Toc195651934"/>
      <w:r>
        <w:t>Flutter</w:t>
      </w:r>
      <w:r w:rsidR="000853EA" w:rsidRPr="000853EA">
        <w:t xml:space="preserve"> </w:t>
      </w:r>
      <w:r>
        <w:t>für</w:t>
      </w:r>
      <w:r w:rsidR="000853EA" w:rsidRPr="000853EA">
        <w:t xml:space="preserve"> </w:t>
      </w:r>
      <w:r>
        <w:t>plattformunabhängige</w:t>
      </w:r>
      <w:r w:rsidR="000853EA" w:rsidRPr="000853EA">
        <w:t xml:space="preserve"> </w:t>
      </w:r>
      <w:r>
        <w:t>Entwicklungen</w:t>
      </w:r>
      <w:bookmarkEnd w:id="55"/>
      <w:bookmarkEnd w:id="56"/>
      <w:bookmarkEnd w:id="57"/>
    </w:p>
    <w:p w14:paraId="19263D93" w14:textId="273CCC81" w:rsidR="00A65882" w:rsidRDefault="009813CD" w:rsidP="00494940">
      <w:r w:rsidRPr="009813CD">
        <w:t>Flutter ist ein Open-Source-Framework von Google, das es Entwicklern ermöglicht, plattformübergreifende Anwendungen mit einer einzigen Codebasis zu erstellen. Es bietet umfangreiche Unterstützung für die Entwicklung barrierefreier Apps, indem es Entwicklern ermöglicht, Anwendungen zu erstellen, die den Anforderungen von Nutzer</w:t>
      </w:r>
      <w:r w:rsidR="005E0AE9">
        <w:t xml:space="preserve">innen und </w:t>
      </w:r>
      <w:r w:rsidRPr="009813CD">
        <w:t>Nutzern mit unterschiedlichen Fähigkeiten gerecht werden.</w:t>
      </w:r>
    </w:p>
    <w:p w14:paraId="185216D5" w14:textId="77777777" w:rsidR="0082103D" w:rsidRPr="0082103D" w:rsidRDefault="0082103D" w:rsidP="00AB52FD">
      <w:pPr>
        <w:pStyle w:val="berschrift4"/>
      </w:pPr>
      <w:r w:rsidRPr="0082103D">
        <w:t>Vorteile bei der Nutzung von Flutter für barrierefreie Apps</w:t>
      </w:r>
    </w:p>
    <w:p w14:paraId="5B04B1B9" w14:textId="663C9CD3" w:rsidR="0082103D" w:rsidRDefault="0082103D" w:rsidP="000B620A">
      <w:pPr>
        <w:pStyle w:val="Listenabsatz"/>
        <w:numPr>
          <w:ilvl w:val="0"/>
          <w:numId w:val="32"/>
        </w:numPr>
      </w:pPr>
      <w:r w:rsidRPr="00914626">
        <w:rPr>
          <w:b/>
          <w:bCs/>
        </w:rPr>
        <w:t xml:space="preserve">Integrierte Barrierefreiheitsfunktionen: </w:t>
      </w:r>
      <w:r>
        <w:t xml:space="preserve">Unterstützung für Screenreader, </w:t>
      </w:r>
      <w:r>
        <w:lastRenderedPageBreak/>
        <w:t>anpassbare Schriftgrößen und -kontraste</w:t>
      </w:r>
      <w:r w:rsidR="008862FD">
        <w:t>,</w:t>
      </w:r>
      <w:r>
        <w:t xml:space="preserve"> sowie Navigationshilfen</w:t>
      </w:r>
      <w:r w:rsidR="008862FD" w:rsidRPr="008862FD">
        <w:t xml:space="preserve"> sind </w:t>
      </w:r>
      <w:r w:rsidR="008862FD">
        <w:t xml:space="preserve">in Flutter </w:t>
      </w:r>
      <w:r w:rsidR="008862FD" w:rsidRPr="008862FD">
        <w:t>direkt verfügbar</w:t>
      </w:r>
      <w:r>
        <w:t>.</w:t>
      </w:r>
    </w:p>
    <w:p w14:paraId="7C2AB052" w14:textId="612D779E" w:rsidR="0082103D" w:rsidRDefault="0082103D" w:rsidP="000B620A">
      <w:pPr>
        <w:pStyle w:val="Listenabsatz"/>
        <w:numPr>
          <w:ilvl w:val="0"/>
          <w:numId w:val="32"/>
        </w:numPr>
      </w:pPr>
      <w:r w:rsidRPr="00914626">
        <w:rPr>
          <w:b/>
          <w:bCs/>
        </w:rPr>
        <w:t>Einheitliche Codebasis:</w:t>
      </w:r>
      <w:r>
        <w:t xml:space="preserve"> </w:t>
      </w:r>
      <w:r w:rsidR="007467D6" w:rsidRPr="007467D6">
        <w:t>Eine</w:t>
      </w:r>
      <w:r>
        <w:t xml:space="preserve"> einzige Codebasis für iOS und Android erleichtert die konsistente </w:t>
      </w:r>
      <w:r w:rsidR="007467D6" w:rsidRPr="007467D6">
        <w:t>Umsetzung</w:t>
      </w:r>
      <w:r>
        <w:t xml:space="preserve"> von Barrierefreiheitsstandards.</w:t>
      </w:r>
    </w:p>
    <w:p w14:paraId="445E8089" w14:textId="7EADA0E5" w:rsidR="00EB31AE" w:rsidRDefault="0082103D" w:rsidP="000B620A">
      <w:pPr>
        <w:pStyle w:val="Listenabsatz"/>
        <w:numPr>
          <w:ilvl w:val="0"/>
          <w:numId w:val="32"/>
        </w:numPr>
      </w:pPr>
      <w:r w:rsidRPr="00914626">
        <w:rPr>
          <w:b/>
          <w:bCs/>
        </w:rPr>
        <w:t>Hohe Leistung:</w:t>
      </w:r>
      <w:r>
        <w:t xml:space="preserve"> </w:t>
      </w:r>
      <w:r w:rsidR="007467D6" w:rsidRPr="007467D6">
        <w:t>Die native</w:t>
      </w:r>
      <w:r>
        <w:t xml:space="preserve"> Kompilierung </w:t>
      </w:r>
      <w:r w:rsidR="007467D6" w:rsidRPr="007467D6">
        <w:t>sorgt für</w:t>
      </w:r>
      <w:r>
        <w:t xml:space="preserve"> eine </w:t>
      </w:r>
      <w:r w:rsidR="007467D6" w:rsidRPr="007467D6">
        <w:t>gute</w:t>
      </w:r>
      <w:r>
        <w:t xml:space="preserve"> Performance, was besonders für assistive Technologien wie Screenreader </w:t>
      </w:r>
      <w:r w:rsidR="007467D6" w:rsidRPr="007467D6">
        <w:t>vorteilhaft</w:t>
      </w:r>
      <w:r>
        <w:t xml:space="preserve"> ist.</w:t>
      </w:r>
    </w:p>
    <w:p w14:paraId="794442F7" w14:textId="251385B1" w:rsidR="00282035" w:rsidRPr="00282035" w:rsidRDefault="00282035" w:rsidP="00AB52FD">
      <w:pPr>
        <w:pStyle w:val="berschrift4"/>
      </w:pPr>
      <w:r w:rsidRPr="00282035">
        <w:t>Einschränkungen bei der Nutzung von Flutter für barrierefreie Apps</w:t>
      </w:r>
    </w:p>
    <w:p w14:paraId="3EB2D317" w14:textId="7949089C" w:rsidR="00282035" w:rsidRDefault="00282035" w:rsidP="000B620A">
      <w:pPr>
        <w:pStyle w:val="Listenabsatz"/>
        <w:numPr>
          <w:ilvl w:val="0"/>
          <w:numId w:val="44"/>
        </w:numPr>
      </w:pPr>
      <w:r w:rsidRPr="00914626">
        <w:rPr>
          <w:b/>
          <w:bCs/>
        </w:rPr>
        <w:t>Plattformabhängige Unterschiede:</w:t>
      </w:r>
      <w:r>
        <w:t xml:space="preserve"> Unterschiede in der Barrierefreiheitsunterstützung zwischen iOS und Android </w:t>
      </w:r>
      <w:r w:rsidR="00715F36" w:rsidRPr="00715F36">
        <w:t>erfordern</w:t>
      </w:r>
      <w:r>
        <w:t xml:space="preserve"> zusätzliche Anpassungen.</w:t>
      </w:r>
    </w:p>
    <w:p w14:paraId="09202F36" w14:textId="55E8B4CD" w:rsidR="00282035" w:rsidRDefault="00282035" w:rsidP="000B620A">
      <w:pPr>
        <w:pStyle w:val="Listenabsatz"/>
        <w:numPr>
          <w:ilvl w:val="0"/>
          <w:numId w:val="44"/>
        </w:numPr>
      </w:pPr>
      <w:r w:rsidRPr="00914626">
        <w:rPr>
          <w:b/>
          <w:bCs/>
        </w:rPr>
        <w:t>Lernkurve:</w:t>
      </w:r>
      <w:r>
        <w:t xml:space="preserve"> Entwickler müssen sich zunächst mit Dart und den spezifischen Barrierefreiheitsfunktionen von Flutter vertraut machen.</w:t>
      </w:r>
    </w:p>
    <w:p w14:paraId="0E3826F3" w14:textId="17A269D1" w:rsidR="0082103D" w:rsidRDefault="00282035" w:rsidP="000B620A">
      <w:pPr>
        <w:pStyle w:val="Listenabsatz"/>
        <w:numPr>
          <w:ilvl w:val="0"/>
          <w:numId w:val="44"/>
        </w:numPr>
      </w:pPr>
      <w:r w:rsidRPr="00914626">
        <w:rPr>
          <w:b/>
          <w:bCs/>
        </w:rPr>
        <w:t>Community-Unterstützung:</w:t>
      </w:r>
      <w:r>
        <w:t xml:space="preserve"> Obwohl </w:t>
      </w:r>
      <w:r w:rsidR="00A77256" w:rsidRPr="00A77256">
        <w:t>wachsend, sind spezielle</w:t>
      </w:r>
      <w:r>
        <w:t xml:space="preserve"> Ressourcen </w:t>
      </w:r>
      <w:r w:rsidR="00A77256" w:rsidRPr="00A77256">
        <w:t>und</w:t>
      </w:r>
      <w:r>
        <w:t xml:space="preserve"> Plugins für bestimmte Barrierefreiheitsanforderungen </w:t>
      </w:r>
      <w:r w:rsidR="00A77256" w:rsidRPr="00A77256">
        <w:t xml:space="preserve">noch </w:t>
      </w:r>
      <w:r>
        <w:t>begrenzt.</w:t>
      </w:r>
    </w:p>
    <w:p w14:paraId="5E7C44AF" w14:textId="3D2E605A" w:rsidR="006D4D33" w:rsidRPr="00844E95" w:rsidRDefault="00680056" w:rsidP="00494940">
      <w:sdt>
        <w:sdtPr>
          <w:id w:val="1672595393"/>
          <w:citation/>
        </w:sdtPr>
        <w:sdtContent>
          <w:r w:rsidR="002B0DCD">
            <w:fldChar w:fldCharType="begin"/>
          </w:r>
          <w:r w:rsidR="002B0DCD">
            <w:instrText xml:space="preserve">CITATION Acc25 \l 3079 </w:instrText>
          </w:r>
          <w:r w:rsidR="002B0DCD">
            <w:fldChar w:fldCharType="separate"/>
          </w:r>
          <w:r>
            <w:rPr>
              <w:noProof/>
            </w:rPr>
            <w:t>[38]</w:t>
          </w:r>
          <w:r w:rsidR="002B0DCD">
            <w:fldChar w:fldCharType="end"/>
          </w:r>
        </w:sdtContent>
      </w:sdt>
      <w:r w:rsidR="002B0DCD" w:rsidRPr="002B0DCD">
        <w:t xml:space="preserve"> </w:t>
      </w:r>
      <w:sdt>
        <w:sdtPr>
          <w:id w:val="1299654995"/>
          <w:citation/>
        </w:sdtPr>
        <w:sdtContent>
          <w:r w:rsidR="002B0DCD">
            <w:fldChar w:fldCharType="begin"/>
          </w:r>
          <w:r w:rsidR="002B0DCD">
            <w:instrText xml:space="preserve"> CITATION Flu25 \l 3079 </w:instrText>
          </w:r>
          <w:r w:rsidR="002B0DCD">
            <w:fldChar w:fldCharType="separate"/>
          </w:r>
          <w:r>
            <w:rPr>
              <w:noProof/>
            </w:rPr>
            <w:t>[39]</w:t>
          </w:r>
          <w:r w:rsidR="002B0DCD">
            <w:fldChar w:fldCharType="end"/>
          </w:r>
        </w:sdtContent>
      </w:sdt>
    </w:p>
    <w:p w14:paraId="2DC19810" w14:textId="4AF7F17E" w:rsidR="000853EA" w:rsidRPr="000853EA" w:rsidRDefault="00C90EAA" w:rsidP="000853EA">
      <w:pPr>
        <w:pStyle w:val="berschrift3"/>
      </w:pPr>
      <w:bookmarkStart w:id="58" w:name="_Toc195651593"/>
      <w:bookmarkStart w:id="59" w:name="_Toc195651935"/>
      <w:r w:rsidRPr="00A06C6C">
        <w:t>T</w:t>
      </w:r>
      <w:r>
        <w:t>ensorflow</w:t>
      </w:r>
      <w:r w:rsidRPr="00A06C6C">
        <w:t xml:space="preserve"> </w:t>
      </w:r>
      <w:r w:rsidR="00E00F27">
        <w:t>Lite</w:t>
      </w:r>
      <w:r w:rsidR="00E00F27" w:rsidRPr="00A06C6C">
        <w:t xml:space="preserve"> </w:t>
      </w:r>
      <w:r>
        <w:t>für</w:t>
      </w:r>
      <w:r w:rsidR="00A06C6C" w:rsidRPr="00A06C6C">
        <w:t xml:space="preserve"> </w:t>
      </w:r>
      <w:r>
        <w:t>Machine</w:t>
      </w:r>
      <w:r w:rsidR="00A06C6C" w:rsidRPr="00A06C6C">
        <w:t xml:space="preserve"> </w:t>
      </w:r>
      <w:r>
        <w:t>Learning</w:t>
      </w:r>
      <w:r w:rsidR="00A06C6C" w:rsidRPr="00A06C6C">
        <w:t xml:space="preserve"> </w:t>
      </w:r>
      <w:r>
        <w:t>auf</w:t>
      </w:r>
      <w:r w:rsidR="00A06C6C" w:rsidRPr="00A06C6C">
        <w:t xml:space="preserve"> </w:t>
      </w:r>
      <w:r>
        <w:t>Mobilen</w:t>
      </w:r>
      <w:r w:rsidR="00A06C6C" w:rsidRPr="00A06C6C">
        <w:t xml:space="preserve"> </w:t>
      </w:r>
      <w:r>
        <w:t>Geräten</w:t>
      </w:r>
      <w:bookmarkEnd w:id="58"/>
      <w:bookmarkEnd w:id="59"/>
    </w:p>
    <w:p w14:paraId="151E36CA" w14:textId="4E76ED84" w:rsidR="000F6451" w:rsidRDefault="0042152B" w:rsidP="00494940">
      <w:r w:rsidRPr="0042152B">
        <w:t>TensorFlow Lite (TFLite) ist ein Open-Source-Framework für maschinelles Lernen auf Geräten mit begrenzten Ressourcen</w:t>
      </w:r>
      <w:r w:rsidR="00CE08D0" w:rsidRPr="00CE08D0">
        <w:t>.</w:t>
      </w:r>
      <w:r w:rsidRPr="0042152B">
        <w:t xml:space="preserve"> Es ermöglicht die </w:t>
      </w:r>
      <w:r w:rsidR="00CE08D0" w:rsidRPr="00CE08D0">
        <w:t xml:space="preserve">lokale </w:t>
      </w:r>
      <w:r w:rsidRPr="0042152B">
        <w:t xml:space="preserve">Ausführung von Modellen auf mobilen, eingebetteten und IoT-Geräten, wodurch Latenzzeiten reduziert und </w:t>
      </w:r>
      <w:r w:rsidR="00CE08D0" w:rsidRPr="00CE08D0">
        <w:t>eine dauerhafte</w:t>
      </w:r>
      <w:r w:rsidRPr="0042152B">
        <w:t xml:space="preserve"> Internetverbindung </w:t>
      </w:r>
      <w:r w:rsidR="00CE08D0" w:rsidRPr="00CE08D0">
        <w:t>überflüssig wird.</w:t>
      </w:r>
      <w:r w:rsidRPr="0042152B">
        <w:t xml:space="preserve"> TFLite unterstützt Android, iOS und Embedded Linux und bietet Hardware-Beschleunigung für </w:t>
      </w:r>
      <w:r w:rsidR="00CE08D0" w:rsidRPr="00CE08D0">
        <w:t xml:space="preserve">eine </w:t>
      </w:r>
      <w:r w:rsidRPr="0042152B">
        <w:t>optimierte Leistung.</w:t>
      </w:r>
      <w:r>
        <w:t xml:space="preserve"> </w:t>
      </w:r>
      <w:sdt>
        <w:sdtPr>
          <w:id w:val="-944002328"/>
          <w:citation/>
        </w:sdtPr>
        <w:sdtContent>
          <w:r>
            <w:fldChar w:fldCharType="begin"/>
          </w:r>
          <w:r>
            <w:instrText xml:space="preserve"> CITATION AGu24 \l 3079 </w:instrText>
          </w:r>
          <w:r>
            <w:fldChar w:fldCharType="separate"/>
          </w:r>
          <w:r w:rsidR="00680056">
            <w:rPr>
              <w:noProof/>
            </w:rPr>
            <w:t>[43]</w:t>
          </w:r>
          <w:r>
            <w:fldChar w:fldCharType="end"/>
          </w:r>
        </w:sdtContent>
      </w:sdt>
    </w:p>
    <w:p w14:paraId="380CC88C" w14:textId="15486382" w:rsidR="00914626" w:rsidRPr="00914626" w:rsidRDefault="00914626" w:rsidP="00AB52FD">
      <w:pPr>
        <w:pStyle w:val="berschrift4"/>
      </w:pPr>
      <w:r w:rsidRPr="00914626">
        <w:t>Grundlagen und Vorteile der Verwendung von TFLite auf mobilen Geräten</w:t>
      </w:r>
    </w:p>
    <w:p w14:paraId="2B427BE8" w14:textId="665C803A" w:rsidR="00914626" w:rsidRDefault="00914626" w:rsidP="000B620A">
      <w:pPr>
        <w:pStyle w:val="Listenabsatz"/>
        <w:numPr>
          <w:ilvl w:val="0"/>
          <w:numId w:val="45"/>
        </w:numPr>
      </w:pPr>
      <w:r w:rsidRPr="00914626">
        <w:rPr>
          <w:b/>
          <w:bCs/>
        </w:rPr>
        <w:t xml:space="preserve">On-Device Inferenz: </w:t>
      </w:r>
      <w:r>
        <w:t>Machine-Learning-</w:t>
      </w:r>
      <w:r w:rsidR="00885324" w:rsidRPr="00885324">
        <w:t>Modelle laufen</w:t>
      </w:r>
      <w:r>
        <w:t xml:space="preserve"> direkt auf dem Gerät, ohne </w:t>
      </w:r>
      <w:r w:rsidR="00885324" w:rsidRPr="00885324">
        <w:t>Serververbindung, was geringere</w:t>
      </w:r>
      <w:r>
        <w:t xml:space="preserve"> Latenzzeiten und </w:t>
      </w:r>
      <w:r w:rsidR="00885324" w:rsidRPr="00885324">
        <w:t>eine schnellere</w:t>
      </w:r>
      <w:r>
        <w:t xml:space="preserve"> Reaktionsfähigkeit </w:t>
      </w:r>
      <w:r w:rsidR="00885324" w:rsidRPr="00885324">
        <w:t>ermöglicht</w:t>
      </w:r>
      <w:r>
        <w:t xml:space="preserve">. </w:t>
      </w:r>
      <w:sdt>
        <w:sdtPr>
          <w:id w:val="-749742023"/>
          <w:citation/>
        </w:sdtPr>
        <w:sdtContent>
          <w:r w:rsidR="00185123">
            <w:fldChar w:fldCharType="begin"/>
          </w:r>
          <w:r w:rsidR="00185123">
            <w:instrText xml:space="preserve"> CITATION Ten21 \l 3079 </w:instrText>
          </w:r>
          <w:r w:rsidR="00185123">
            <w:fldChar w:fldCharType="separate"/>
          </w:r>
          <w:r w:rsidR="00680056">
            <w:rPr>
              <w:noProof/>
            </w:rPr>
            <w:t>[44]</w:t>
          </w:r>
          <w:r w:rsidR="00185123">
            <w:fldChar w:fldCharType="end"/>
          </w:r>
        </w:sdtContent>
      </w:sdt>
    </w:p>
    <w:p w14:paraId="293F95AB" w14:textId="00F41234" w:rsidR="00914626" w:rsidRDefault="00914626" w:rsidP="000B620A">
      <w:pPr>
        <w:pStyle w:val="Listenabsatz"/>
        <w:numPr>
          <w:ilvl w:val="0"/>
          <w:numId w:val="45"/>
        </w:numPr>
      </w:pPr>
      <w:r w:rsidRPr="00914626">
        <w:rPr>
          <w:b/>
          <w:bCs/>
        </w:rPr>
        <w:t>Ressourceneffizienz:</w:t>
      </w:r>
      <w:r>
        <w:t xml:space="preserve"> </w:t>
      </w:r>
      <w:r w:rsidR="00885324" w:rsidRPr="00885324">
        <w:t>Optimiert für leistungsbegrenzte Geräte, unterstützt TFLite Smartphones, Mikrocontroller und IoT-Gerät</w:t>
      </w:r>
      <w:r w:rsidR="00885324">
        <w:t>e</w:t>
      </w:r>
      <w:r>
        <w:t xml:space="preserve">. </w:t>
      </w:r>
    </w:p>
    <w:p w14:paraId="6095B046" w14:textId="1319DBEB" w:rsidR="00B00A0C" w:rsidRDefault="00914626" w:rsidP="000B620A">
      <w:pPr>
        <w:pStyle w:val="Listenabsatz"/>
        <w:numPr>
          <w:ilvl w:val="0"/>
          <w:numId w:val="45"/>
        </w:numPr>
      </w:pPr>
      <w:r w:rsidRPr="00914626">
        <w:rPr>
          <w:b/>
          <w:bCs/>
        </w:rPr>
        <w:t>Personalisierung:</w:t>
      </w:r>
      <w:r>
        <w:t xml:space="preserve"> On-Device Training </w:t>
      </w:r>
      <w:r w:rsidR="00885324" w:rsidRPr="00885324">
        <w:t xml:space="preserve">ermöglicht </w:t>
      </w:r>
      <w:r>
        <w:t xml:space="preserve">die </w:t>
      </w:r>
      <w:r w:rsidR="00885324" w:rsidRPr="00885324">
        <w:t>Anpassung von Modellen an individuelle Nutzerbedürfnisse</w:t>
      </w:r>
      <w:r>
        <w:t xml:space="preserve">, ohne persönliche Daten </w:t>
      </w:r>
      <w:r w:rsidR="00885324" w:rsidRPr="00885324">
        <w:t>zu übertragen</w:t>
      </w:r>
      <w:r>
        <w:t>.</w:t>
      </w:r>
    </w:p>
    <w:p w14:paraId="115589BC" w14:textId="27D66784" w:rsidR="00B00A0C" w:rsidRPr="00B00A0C" w:rsidRDefault="00B00A0C" w:rsidP="00AB52FD">
      <w:pPr>
        <w:pStyle w:val="berschrift4"/>
        <w:rPr>
          <w:b w:val="0"/>
          <w:bCs w:val="0"/>
          <w:i w:val="0"/>
          <w:iCs w:val="0"/>
        </w:rPr>
      </w:pPr>
      <w:r w:rsidRPr="00B00A0C">
        <w:t xml:space="preserve">Grundlagen der Navigation blinder und sehbeeinträchtigter Personen durch Hinderniserkennung </w:t>
      </w:r>
      <w:r w:rsidR="0030293B">
        <w:rPr>
          <w:b w:val="0"/>
          <w:bCs w:val="0"/>
          <w:i w:val="0"/>
          <w:iCs w:val="0"/>
        </w:rPr>
        <w:t>per</w:t>
      </w:r>
      <w:r w:rsidRPr="00B00A0C">
        <w:rPr>
          <w:b w:val="0"/>
          <w:bCs w:val="0"/>
          <w:i w:val="0"/>
          <w:iCs w:val="0"/>
        </w:rPr>
        <w:t xml:space="preserve"> Drohne</w:t>
      </w:r>
    </w:p>
    <w:p w14:paraId="072566AB" w14:textId="2DCBCCF7" w:rsidR="00B00A0C" w:rsidRDefault="00B00A0C" w:rsidP="00AD38CE">
      <w:r>
        <w:t xml:space="preserve">Der Einsatz von Drohnen zur Unterstützung blinder und sehbeeinträchtigter Personen gewinnt an Bedeutung. Durch </w:t>
      </w:r>
      <w:r w:rsidR="001030AE" w:rsidRPr="001030AE">
        <w:t>Hinderniserkennungssysteme sammeln sie</w:t>
      </w:r>
      <w:r>
        <w:t xml:space="preserve"> Umgebungsinformationen und </w:t>
      </w:r>
      <w:r w:rsidR="001030AE" w:rsidRPr="001030AE">
        <w:t xml:space="preserve">übermitteln diese </w:t>
      </w:r>
      <w:r>
        <w:t xml:space="preserve">in Echtzeit an </w:t>
      </w:r>
      <w:r w:rsidR="00AB52FD">
        <w:t>die</w:t>
      </w:r>
      <w:r>
        <w:t xml:space="preserve"> Nutzer</w:t>
      </w:r>
      <w:r w:rsidR="005E0AE9">
        <w:t>innen und</w:t>
      </w:r>
      <w:r>
        <w:t xml:space="preserve"> Nutzer.</w:t>
      </w:r>
    </w:p>
    <w:p w14:paraId="7CEA26C8" w14:textId="3D7B6398" w:rsidR="00B00A0C" w:rsidRDefault="001030AE" w:rsidP="00AD38CE">
      <w:r w:rsidRPr="001030AE">
        <w:t>Mögliche UI-Funktione</w:t>
      </w:r>
      <w:r w:rsidR="00B00A0C">
        <w:t>n:</w:t>
      </w:r>
    </w:p>
    <w:p w14:paraId="2765AD53" w14:textId="726AFD62" w:rsidR="00B00A0C" w:rsidRPr="00B00A0C" w:rsidRDefault="00B00A0C" w:rsidP="000B620A">
      <w:pPr>
        <w:pStyle w:val="Listenabsatz"/>
        <w:numPr>
          <w:ilvl w:val="0"/>
          <w:numId w:val="49"/>
        </w:numPr>
      </w:pPr>
      <w:r w:rsidRPr="00B00A0C">
        <w:rPr>
          <w:b/>
          <w:bCs/>
        </w:rPr>
        <w:t>Echtzeit-Audiofeedback:</w:t>
      </w:r>
      <w:r w:rsidRPr="00B00A0C">
        <w:t xml:space="preserve"> Die Drohne erkennt Hindernisse und gibt über eine App akustische</w:t>
      </w:r>
      <w:r w:rsidR="004F32A4">
        <w:t>/haptische</w:t>
      </w:r>
      <w:r w:rsidRPr="00B00A0C">
        <w:t xml:space="preserve"> Signale </w:t>
      </w:r>
      <w:r w:rsidR="00ED6157" w:rsidRPr="00ED6157">
        <w:t>zur</w:t>
      </w:r>
      <w:r w:rsidRPr="00B00A0C">
        <w:t xml:space="preserve"> Richtung und Entfernung von Objekten.</w:t>
      </w:r>
    </w:p>
    <w:p w14:paraId="44567802" w14:textId="29296082" w:rsidR="00B00A0C" w:rsidRPr="00B00A0C" w:rsidRDefault="00B00A0C" w:rsidP="000B620A">
      <w:pPr>
        <w:pStyle w:val="Listenabsatz"/>
        <w:numPr>
          <w:ilvl w:val="0"/>
          <w:numId w:val="49"/>
        </w:numPr>
      </w:pPr>
      <w:r w:rsidRPr="00B00A0C">
        <w:rPr>
          <w:b/>
          <w:bCs/>
        </w:rPr>
        <w:t>Haptisches Feedback:</w:t>
      </w:r>
      <w:r w:rsidRPr="00B00A0C">
        <w:t xml:space="preserve"> Zusätzlich zu Audiohinweisen kann die App </w:t>
      </w:r>
      <w:r w:rsidR="00487CB2" w:rsidRPr="00487CB2">
        <w:t xml:space="preserve">durch </w:t>
      </w:r>
      <w:r w:rsidR="00487CB2" w:rsidRPr="00F9545E">
        <w:t>Vibrationen</w:t>
      </w:r>
      <w:r w:rsidRPr="00B00A0C">
        <w:t xml:space="preserve"> vor unmittelbaren Gefahren warnen.</w:t>
      </w:r>
    </w:p>
    <w:p w14:paraId="6AC17590" w14:textId="1F7477A4" w:rsidR="00B00A0C" w:rsidRDefault="00B00A0C" w:rsidP="000B620A">
      <w:pPr>
        <w:pStyle w:val="Listenabsatz"/>
        <w:numPr>
          <w:ilvl w:val="0"/>
          <w:numId w:val="49"/>
        </w:numPr>
      </w:pPr>
      <w:r w:rsidRPr="00B00A0C">
        <w:rPr>
          <w:b/>
          <w:bCs/>
        </w:rPr>
        <w:lastRenderedPageBreak/>
        <w:t>Intuitive Steuerung:</w:t>
      </w:r>
      <w:r w:rsidRPr="00B00A0C">
        <w:t xml:space="preserve"> </w:t>
      </w:r>
      <w:r w:rsidR="00F9545E" w:rsidRPr="00F9545E">
        <w:t>Eine barrierefreie UI mit großen Schaltflächen und Sprachsteuerung ermöglicht eine einfache Navigation der Drohne</w:t>
      </w:r>
      <w:r w:rsidRPr="00B00A0C">
        <w:t>.</w:t>
      </w:r>
    </w:p>
    <w:p w14:paraId="31EE3952" w14:textId="72AA08C9" w:rsidR="003A7338" w:rsidRPr="00661BEB" w:rsidRDefault="00B00A0C" w:rsidP="00494940">
      <w:r>
        <w:t xml:space="preserve">Die </w:t>
      </w:r>
      <w:r w:rsidR="00F9545E" w:rsidRPr="00F9545E">
        <w:t>Entwicklung dieser</w:t>
      </w:r>
      <w:r>
        <w:t xml:space="preserve"> Funktionen erfordert eine enge Zusammenarbeit mit der Zielgruppe, um </w:t>
      </w:r>
      <w:r w:rsidR="00F9545E" w:rsidRPr="00F9545E">
        <w:t xml:space="preserve">eine optimale Nutzerfreundlichkeit und praktische Anwendbarkeit </w:t>
      </w:r>
      <w:r>
        <w:t>sicherzustellen.</w:t>
      </w:r>
    </w:p>
    <w:p w14:paraId="39A63E0D" w14:textId="51D9D63E" w:rsidR="00482DEC" w:rsidRDefault="00482DEC" w:rsidP="00482DEC">
      <w:pPr>
        <w:pStyle w:val="berschrift2"/>
      </w:pPr>
      <w:bookmarkStart w:id="60" w:name="_Ref191738452"/>
      <w:bookmarkStart w:id="61" w:name="_Toc195651594"/>
      <w:bookmarkStart w:id="62" w:name="_Toc195651936"/>
      <w:r>
        <w:t>Konzept</w:t>
      </w:r>
      <w:bookmarkEnd w:id="60"/>
      <w:bookmarkEnd w:id="61"/>
      <w:bookmarkEnd w:id="62"/>
    </w:p>
    <w:p w14:paraId="160F3C8B" w14:textId="107EDDFF" w:rsidR="00B1042C" w:rsidRPr="00132FB1" w:rsidRDefault="00132FB1" w:rsidP="00B1042C">
      <w:pPr>
        <w:pStyle w:val="berschrift3"/>
      </w:pPr>
      <w:bookmarkStart w:id="63" w:name="_Ref191599593"/>
      <w:bookmarkStart w:id="64" w:name="_Ref191599614"/>
      <w:bookmarkStart w:id="65" w:name="_Toc195651595"/>
      <w:bookmarkStart w:id="66" w:name="_Toc195651937"/>
      <w:r w:rsidRPr="00132FB1">
        <w:t>Anforderungen an die mobile App</w:t>
      </w:r>
      <w:bookmarkEnd w:id="63"/>
      <w:bookmarkEnd w:id="64"/>
      <w:bookmarkEnd w:id="65"/>
      <w:bookmarkEnd w:id="66"/>
    </w:p>
    <w:p w14:paraId="5454D40E" w14:textId="0EE6274F" w:rsidR="001F4FFC" w:rsidRDefault="001F4FFC" w:rsidP="00AD38CE">
      <w:pPr>
        <w:pStyle w:val="berschrift4"/>
      </w:pPr>
      <w:r>
        <w:t>Arten von Anforderungen</w:t>
      </w:r>
    </w:p>
    <w:p w14:paraId="597B81F9" w14:textId="3A74AA6D" w:rsidR="00A47564" w:rsidRPr="005F24FA" w:rsidRDefault="007B6E02" w:rsidP="00AD38CE">
      <w:r w:rsidRPr="007B6E02">
        <w:t>Die Anforderungen an die mobile Applikation lassen sich in funktionale und nicht-funktionale Anforderungen unterteilen. Dabei werden die Anforderungen durch konkrete Personas, User Journeys und eine Featureliste illustriert</w:t>
      </w:r>
      <w:r w:rsidR="001F4FFC">
        <w:t>:</w:t>
      </w:r>
    </w:p>
    <w:p w14:paraId="77BE65E6" w14:textId="16D08B45" w:rsidR="00A47564" w:rsidRPr="005F24FA" w:rsidRDefault="00A47564" w:rsidP="00AD38CE">
      <w:pPr>
        <w:rPr>
          <w:i/>
          <w:iCs/>
          <w:u w:val="single"/>
        </w:rPr>
      </w:pPr>
      <w:r w:rsidRPr="005F24FA">
        <w:rPr>
          <w:i/>
          <w:iCs/>
          <w:u w:val="single"/>
        </w:rPr>
        <w:t>Funktionale Anforderungen:</w:t>
      </w:r>
    </w:p>
    <w:p w14:paraId="7537C235" w14:textId="2C224C3B" w:rsidR="00A47564" w:rsidRPr="00A47564" w:rsidRDefault="00A47564" w:rsidP="00AD38CE">
      <w:r w:rsidRPr="00A47564">
        <w:t xml:space="preserve">Diese Anforderungen beziehen sich auf die spezifischen Funktionen, die </w:t>
      </w:r>
      <w:r w:rsidR="000B7D7D">
        <w:t>Nimbus</w:t>
      </w:r>
      <w:r w:rsidRPr="00A47564">
        <w:t xml:space="preserve"> bereitstellen </w:t>
      </w:r>
      <w:r w:rsidR="000B7D7D">
        <w:t>sollte</w:t>
      </w:r>
      <w:r w:rsidRPr="00A47564">
        <w:t>, um den Nutzerbedürfnissen gerecht zu werden. Dazu gehören:</w:t>
      </w:r>
    </w:p>
    <w:p w14:paraId="668D3ACC" w14:textId="7080DEB5" w:rsidR="00A05E7C" w:rsidRDefault="00A05E7C" w:rsidP="000B620A">
      <w:pPr>
        <w:pStyle w:val="Listenabsatz"/>
        <w:numPr>
          <w:ilvl w:val="0"/>
          <w:numId w:val="50"/>
        </w:numPr>
        <w:rPr>
          <w:highlight w:val="yellow"/>
        </w:rPr>
      </w:pPr>
      <w:r>
        <w:rPr>
          <w:highlight w:val="yellow"/>
        </w:rPr>
        <w:t>Showcase Modus</w:t>
      </w:r>
    </w:p>
    <w:p w14:paraId="00F97527" w14:textId="77777777" w:rsidR="00A47564" w:rsidRPr="009D4EE1" w:rsidRDefault="00A47564" w:rsidP="000B620A">
      <w:pPr>
        <w:pStyle w:val="Listenabsatz"/>
        <w:numPr>
          <w:ilvl w:val="0"/>
          <w:numId w:val="50"/>
        </w:numPr>
        <w:rPr>
          <w:highlight w:val="yellow"/>
          <w:rPrChange w:id="67" w:author="Kowatsch, Janina" w:date="2025-03-24T13:23:00Z" w16du:dateUtc="2025-03-24T12:23:00Z">
            <w:rPr/>
          </w:rPrChange>
        </w:rPr>
      </w:pPr>
      <w:r w:rsidRPr="009D4EE1">
        <w:rPr>
          <w:highlight w:val="yellow"/>
          <w:rPrChange w:id="68" w:author="Kowatsch, Janina" w:date="2025-03-24T13:23:00Z" w16du:dateUtc="2025-03-24T12:23:00Z">
            <w:rPr/>
          </w:rPrChange>
        </w:rPr>
        <w:t>Sprachsteuerung zur einfachen Bedienung</w:t>
      </w:r>
    </w:p>
    <w:p w14:paraId="16934034" w14:textId="77777777" w:rsidR="00AF67F3" w:rsidRDefault="001B3820" w:rsidP="000B620A">
      <w:pPr>
        <w:pStyle w:val="Listenabsatz"/>
        <w:numPr>
          <w:ilvl w:val="0"/>
          <w:numId w:val="50"/>
        </w:numPr>
      </w:pPr>
      <w:r>
        <w:t>O</w:t>
      </w:r>
      <w:r w:rsidR="00A47564" w:rsidRPr="00A47564">
        <w:t xml:space="preserve">ptimierte </w:t>
      </w:r>
      <w:r w:rsidR="00CC06A8">
        <w:t>Benutzerführung</w:t>
      </w:r>
      <w:r w:rsidR="009666CE">
        <w:t xml:space="preserve"> von sehbeeinträchtigten Menschen</w:t>
      </w:r>
      <w:r>
        <w:t xml:space="preserve"> durch Einhaltung von Standards</w:t>
      </w:r>
    </w:p>
    <w:p w14:paraId="52FE08A4" w14:textId="4A47B5E2" w:rsidR="00A47564" w:rsidRPr="00A47564" w:rsidRDefault="00A47564" w:rsidP="000B620A">
      <w:pPr>
        <w:pStyle w:val="Listenabsatz"/>
        <w:numPr>
          <w:ilvl w:val="0"/>
          <w:numId w:val="50"/>
        </w:numPr>
      </w:pPr>
      <w:r w:rsidRPr="00A47564">
        <w:t xml:space="preserve">Screenreader-Unterstützung </w:t>
      </w:r>
      <w:r w:rsidR="00AF67F3" w:rsidRPr="00A47564">
        <w:t xml:space="preserve">durch </w:t>
      </w:r>
      <w:r w:rsidR="00AF67F3">
        <w:t xml:space="preserve">TalkBack </w:t>
      </w:r>
      <w:r w:rsidRPr="00A47564">
        <w:t xml:space="preserve">und Voice-Over </w:t>
      </w:r>
    </w:p>
    <w:p w14:paraId="489AF924" w14:textId="53A5C047" w:rsidR="00AF67F3" w:rsidRDefault="00AF67F3" w:rsidP="000B620A">
      <w:pPr>
        <w:pStyle w:val="Listenabsatz"/>
        <w:numPr>
          <w:ilvl w:val="0"/>
          <w:numId w:val="50"/>
        </w:numPr>
      </w:pPr>
      <w:r w:rsidRPr="00A47564">
        <w:t xml:space="preserve">Integration </w:t>
      </w:r>
      <w:r w:rsidR="004930D3">
        <w:t>der</w:t>
      </w:r>
      <w:r w:rsidRPr="00A47564">
        <w:t xml:space="preserve"> </w:t>
      </w:r>
      <w:r w:rsidRPr="000531EE">
        <w:rPr>
          <w:vanish/>
        </w:rPr>
        <w:t>Texterkennung zur Vorlesefunktion</w:t>
      </w:r>
      <w:r>
        <w:t>Hinderniserkennung</w:t>
      </w:r>
      <w:r w:rsidR="004930D3">
        <w:t xml:space="preserve"> aus Drohne</w:t>
      </w:r>
      <w:r w:rsidR="00464767">
        <w:t xml:space="preserve"> (Kamera)</w:t>
      </w:r>
      <w:r w:rsidR="004930D3">
        <w:t xml:space="preserve"> und KI</w:t>
      </w:r>
      <w:r w:rsidR="00464767">
        <w:t xml:space="preserve"> (Erkennung)</w:t>
      </w:r>
      <w:r>
        <w:t xml:space="preserve"> in das UI.</w:t>
      </w:r>
    </w:p>
    <w:p w14:paraId="32A1A2A8" w14:textId="656E03F7" w:rsidR="00A47564" w:rsidRPr="00A47564" w:rsidRDefault="00BD1DD3" w:rsidP="000B620A">
      <w:pPr>
        <w:pStyle w:val="Listenabsatz"/>
        <w:numPr>
          <w:ilvl w:val="0"/>
          <w:numId w:val="50"/>
        </w:numPr>
      </w:pPr>
      <w:r>
        <w:t xml:space="preserve">Barrierefreie </w:t>
      </w:r>
      <w:r w:rsidR="00A47564" w:rsidRPr="00A47564">
        <w:t xml:space="preserve">Navigationshilfe </w:t>
      </w:r>
      <w:r w:rsidR="00662B62">
        <w:t xml:space="preserve">mittels Drohne </w:t>
      </w:r>
      <w:r w:rsidR="00A47564" w:rsidRPr="00A47564">
        <w:t xml:space="preserve">für </w:t>
      </w:r>
      <w:r w:rsidR="00662B62">
        <w:t>tägliche</w:t>
      </w:r>
      <w:r w:rsidR="00A47564" w:rsidRPr="00A47564">
        <w:t xml:space="preserve"> Wege</w:t>
      </w:r>
    </w:p>
    <w:p w14:paraId="188E3CCD" w14:textId="77777777" w:rsidR="00A47564" w:rsidRPr="005F24FA" w:rsidRDefault="00A47564" w:rsidP="00AD38CE">
      <w:pPr>
        <w:rPr>
          <w:i/>
          <w:iCs/>
          <w:u w:val="single"/>
        </w:rPr>
      </w:pPr>
      <w:r w:rsidRPr="005F24FA">
        <w:rPr>
          <w:i/>
          <w:iCs/>
          <w:u w:val="single"/>
        </w:rPr>
        <w:t>Nicht-funktionale Anforderungen:</w:t>
      </w:r>
    </w:p>
    <w:p w14:paraId="7CFFB259" w14:textId="4D683834" w:rsidR="00A47564" w:rsidRPr="00A47564" w:rsidRDefault="00A47564" w:rsidP="000B620A">
      <w:pPr>
        <w:pStyle w:val="Listenabsatz"/>
        <w:numPr>
          <w:ilvl w:val="0"/>
          <w:numId w:val="51"/>
        </w:numPr>
      </w:pPr>
      <w:r w:rsidRPr="00A47564">
        <w:t>Diese Anforderungen betreffen die Qualitätseigenschaften der Anwendung, insbesondere im Bereich der Barrierefreiheit:</w:t>
      </w:r>
    </w:p>
    <w:p w14:paraId="1344D4BB" w14:textId="4F4B62D7" w:rsidR="00A47564" w:rsidRPr="00A47564" w:rsidRDefault="00A47564" w:rsidP="000B620A">
      <w:pPr>
        <w:pStyle w:val="Listenabsatz"/>
        <w:numPr>
          <w:ilvl w:val="0"/>
          <w:numId w:val="51"/>
        </w:numPr>
      </w:pPr>
      <w:r w:rsidRPr="00A47564">
        <w:t>Hohe Benutzerfreundlichkeit und intuitive Bedienung</w:t>
      </w:r>
    </w:p>
    <w:p w14:paraId="25B20B5D" w14:textId="38F24899" w:rsidR="00A47564" w:rsidRPr="00A47564" w:rsidRDefault="00A47564" w:rsidP="000B620A">
      <w:pPr>
        <w:pStyle w:val="Listenabsatz"/>
        <w:numPr>
          <w:ilvl w:val="0"/>
          <w:numId w:val="51"/>
        </w:numPr>
      </w:pPr>
      <w:r w:rsidRPr="00A47564">
        <w:t>Barrierefreiheit nach WCAG-Richtlinien</w:t>
      </w:r>
    </w:p>
    <w:p w14:paraId="2D043AC8" w14:textId="4DC0A5C7" w:rsidR="00A47564" w:rsidRPr="00A47564" w:rsidRDefault="00A47564" w:rsidP="000B620A">
      <w:pPr>
        <w:pStyle w:val="Listenabsatz"/>
        <w:numPr>
          <w:ilvl w:val="0"/>
          <w:numId w:val="51"/>
        </w:numPr>
      </w:pPr>
      <w:r w:rsidRPr="00A47564">
        <w:t>Geringe Latenzzeiten bei Sprachbefehlen</w:t>
      </w:r>
    </w:p>
    <w:p w14:paraId="619F70F6" w14:textId="1A3CF1BE" w:rsidR="00A47564" w:rsidRPr="00A47564" w:rsidRDefault="00A47564" w:rsidP="000B620A">
      <w:pPr>
        <w:pStyle w:val="Listenabsatz"/>
        <w:numPr>
          <w:ilvl w:val="0"/>
          <w:numId w:val="51"/>
        </w:numPr>
      </w:pPr>
      <w:r w:rsidRPr="00A47564">
        <w:t>Datenschutzkonforme Verarbeitung sensibler Nutzerdaten</w:t>
      </w:r>
    </w:p>
    <w:p w14:paraId="300ED438" w14:textId="6EAD9308" w:rsidR="005F24FA" w:rsidRDefault="00337681" w:rsidP="00494940">
      <w:r w:rsidRPr="00337681">
        <w:t>Die Anforderungen an die mobile App lassen sich durch verschiedene Methoden definieren, darunter Personas, User Journeys und eine Featureliste. Diese helfen dabei, die Bedürfnisse und Herausforderungen der Zielgruppen zu identifizieren und gezielt Lösungen zu entwickeln.</w:t>
      </w:r>
      <w:bookmarkStart w:id="69" w:name="_Ref191554869"/>
    </w:p>
    <w:p w14:paraId="25284597" w14:textId="4F4F4B76" w:rsidR="00A55990" w:rsidRPr="00A55990" w:rsidRDefault="00A55990" w:rsidP="00AD38CE">
      <w:pPr>
        <w:pStyle w:val="berschrift4"/>
      </w:pPr>
      <w:r w:rsidRPr="00A55990">
        <w:t>Beispiel für eine Persona</w:t>
      </w:r>
      <w:bookmarkEnd w:id="69"/>
    </w:p>
    <w:p w14:paraId="15026961" w14:textId="77777777" w:rsidR="00A55990" w:rsidRPr="00A4680D" w:rsidRDefault="00A55990" w:rsidP="00AD38CE">
      <w:r w:rsidRPr="00A4680D">
        <w:t>Persona 1: Anna, 25 Jahre, vollblind</w:t>
      </w:r>
    </w:p>
    <w:p w14:paraId="18917892" w14:textId="77777777" w:rsidR="00A55990" w:rsidRPr="00A4680D" w:rsidRDefault="00A55990" w:rsidP="00AD38CE">
      <w:r w:rsidRPr="00A4680D">
        <w:t>Hintergrund: Anna wurde mit einer genetischen Erkrankung geboren, die zu vollständiger Blindheit führte. Sie hat nie Licht oder Farben gesehen.</w:t>
      </w:r>
    </w:p>
    <w:p w14:paraId="1FCB33B6" w14:textId="77777777" w:rsidR="00A55990" w:rsidRDefault="00A55990" w:rsidP="00AD38CE">
      <w:r w:rsidRPr="00A4680D">
        <w:lastRenderedPageBreak/>
        <w:t>Grad der Blindheit</w:t>
      </w:r>
      <w:r>
        <w:t>: Vollständig blind (Amaurose), keine Lichtwahrnehmung.</w:t>
      </w:r>
    </w:p>
    <w:p w14:paraId="518B8935" w14:textId="77777777" w:rsidR="00A55990" w:rsidRDefault="00A55990" w:rsidP="00AD38CE">
      <w:r>
        <w:t>Betroffene Bereiche: Gesamtes Auge, keine optische Reizverarbeitung.</w:t>
      </w:r>
    </w:p>
    <w:p w14:paraId="711BAA04" w14:textId="77777777" w:rsidR="00A55990" w:rsidRDefault="00A55990" w:rsidP="00AD38CE">
      <w:r>
        <w:t>Herausforderungen:</w:t>
      </w:r>
    </w:p>
    <w:p w14:paraId="4D564DA5" w14:textId="77777777" w:rsidR="00A55990" w:rsidRDefault="00A55990" w:rsidP="000B620A">
      <w:pPr>
        <w:pStyle w:val="Listenabsatz"/>
        <w:numPr>
          <w:ilvl w:val="0"/>
          <w:numId w:val="52"/>
        </w:numPr>
      </w:pPr>
      <w:r>
        <w:t>Orientierung in neuen Umgebungen</w:t>
      </w:r>
    </w:p>
    <w:p w14:paraId="02ED85E4" w14:textId="77777777" w:rsidR="00A55990" w:rsidRDefault="00A55990" w:rsidP="000B620A">
      <w:pPr>
        <w:pStyle w:val="Listenabsatz"/>
        <w:numPr>
          <w:ilvl w:val="0"/>
          <w:numId w:val="52"/>
        </w:numPr>
      </w:pPr>
      <w:r>
        <w:t>Nutzung von Technologie ohne taktile oder auditive Unterstützung</w:t>
      </w:r>
    </w:p>
    <w:p w14:paraId="6D363239" w14:textId="77777777" w:rsidR="00A55990" w:rsidRDefault="00A55990" w:rsidP="000B620A">
      <w:pPr>
        <w:pStyle w:val="Listenabsatz"/>
        <w:numPr>
          <w:ilvl w:val="0"/>
          <w:numId w:val="52"/>
        </w:numPr>
      </w:pPr>
      <w:r>
        <w:t>Zugang zu gedruckten Informationen</w:t>
      </w:r>
    </w:p>
    <w:p w14:paraId="5331AFF7" w14:textId="77777777" w:rsidR="00A55990" w:rsidRDefault="00A55990" w:rsidP="00AD38CE">
      <w:r>
        <w:t>Bedürfnisse:</w:t>
      </w:r>
    </w:p>
    <w:p w14:paraId="34387FDB" w14:textId="77777777" w:rsidR="00A55990" w:rsidRDefault="00A55990" w:rsidP="000B620A">
      <w:pPr>
        <w:pStyle w:val="Listenabsatz"/>
        <w:numPr>
          <w:ilvl w:val="0"/>
          <w:numId w:val="53"/>
        </w:numPr>
      </w:pPr>
      <w:r>
        <w:t>Braille-Displays und -Bücher</w:t>
      </w:r>
    </w:p>
    <w:p w14:paraId="768DC853" w14:textId="77777777" w:rsidR="00A55990" w:rsidRDefault="00A55990" w:rsidP="000B620A">
      <w:pPr>
        <w:pStyle w:val="Listenabsatz"/>
        <w:numPr>
          <w:ilvl w:val="0"/>
          <w:numId w:val="53"/>
        </w:numPr>
      </w:pPr>
      <w:r>
        <w:t>Sprachgesteuerte Assistenten und Screenreader</w:t>
      </w:r>
    </w:p>
    <w:p w14:paraId="7F0532F6" w14:textId="1BC2EED1" w:rsidR="00A4680D" w:rsidRDefault="00A55990" w:rsidP="000B620A">
      <w:pPr>
        <w:pStyle w:val="Listenabsatz"/>
        <w:numPr>
          <w:ilvl w:val="0"/>
          <w:numId w:val="53"/>
        </w:numPr>
      </w:pPr>
      <w:r>
        <w:t>Mobilitätstraining mit einem Blindenstock oder Blindenhund</w:t>
      </w:r>
    </w:p>
    <w:p w14:paraId="5C07BA8A" w14:textId="28D7135B" w:rsidR="00E8457E" w:rsidRDefault="00E8457E" w:rsidP="00AD38CE">
      <w:pPr>
        <w:pStyle w:val="berschrift4"/>
      </w:pPr>
      <w:r>
        <w:t>User Journey: Anna nutzt die App zur Navigation in einer neuen Umgebung</w:t>
      </w:r>
    </w:p>
    <w:p w14:paraId="2F3CFE2F" w14:textId="77777777" w:rsidR="00E8457E" w:rsidRDefault="00E8457E" w:rsidP="000B620A">
      <w:pPr>
        <w:pStyle w:val="Listenabsatz"/>
        <w:numPr>
          <w:ilvl w:val="0"/>
          <w:numId w:val="54"/>
        </w:numPr>
      </w:pPr>
      <w:r w:rsidRPr="00E8457E">
        <w:rPr>
          <w:b/>
          <w:bCs/>
        </w:rPr>
        <w:t>Einstieg:</w:t>
      </w:r>
      <w:r>
        <w:t xml:space="preserve"> Anna startet die App per Sprachbefehl und aktiviert die Navigation.</w:t>
      </w:r>
    </w:p>
    <w:p w14:paraId="7035450A" w14:textId="278A8A32" w:rsidR="00E8457E" w:rsidRDefault="00E8457E" w:rsidP="000B620A">
      <w:pPr>
        <w:pStyle w:val="Listenabsatz"/>
        <w:numPr>
          <w:ilvl w:val="0"/>
          <w:numId w:val="54"/>
        </w:numPr>
      </w:pPr>
      <w:r w:rsidRPr="00E8457E">
        <w:rPr>
          <w:b/>
          <w:bCs/>
        </w:rPr>
        <w:t>Zielsetzung:</w:t>
      </w:r>
      <w:r>
        <w:t xml:space="preserve"> Sie gibt ihr Ziel durch Sprachsteuerung ein, z. B. "Bring mich zur HTL Donaustadt".</w:t>
      </w:r>
    </w:p>
    <w:p w14:paraId="6174A9BA" w14:textId="2DC149CE" w:rsidR="00E8457E" w:rsidRDefault="00E8457E" w:rsidP="000B620A">
      <w:pPr>
        <w:pStyle w:val="Listenabsatz"/>
        <w:numPr>
          <w:ilvl w:val="0"/>
          <w:numId w:val="54"/>
        </w:numPr>
      </w:pPr>
      <w:r w:rsidRPr="00E8457E">
        <w:rPr>
          <w:b/>
          <w:bCs/>
        </w:rPr>
        <w:t>Feedback:</w:t>
      </w:r>
      <w:r>
        <w:t xml:space="preserve"> Die App informiert sie per Sprachrückmeldung über den besten Weg und besondere Hindernisse.</w:t>
      </w:r>
    </w:p>
    <w:p w14:paraId="47C6E885" w14:textId="1462BA7E" w:rsidR="00A56755" w:rsidRDefault="00A56755" w:rsidP="000B620A">
      <w:pPr>
        <w:pStyle w:val="Listenabsatz"/>
        <w:numPr>
          <w:ilvl w:val="0"/>
          <w:numId w:val="54"/>
        </w:numPr>
      </w:pPr>
      <w:r w:rsidRPr="00A56755">
        <w:rPr>
          <w:b/>
          <w:bCs/>
        </w:rPr>
        <w:t>Interaktion:</w:t>
      </w:r>
      <w:r w:rsidRPr="00A56755">
        <w:t xml:space="preserve"> Falls sie </w:t>
      </w:r>
      <w:r>
        <w:t>ein zusätzliches Ziel auswählen wollen</w:t>
      </w:r>
      <w:r w:rsidRPr="00A56755">
        <w:t>, kann sie durch</w:t>
      </w:r>
      <w:r w:rsidR="00E459A2">
        <w:t xml:space="preserve"> </w:t>
      </w:r>
      <w:r w:rsidR="00F76D63">
        <w:t>einen Klick hinzugefügt werden</w:t>
      </w:r>
      <w:r w:rsidRPr="00A56755">
        <w:t>.</w:t>
      </w:r>
    </w:p>
    <w:p w14:paraId="32563BE5" w14:textId="53CF55B1" w:rsidR="00513711" w:rsidRDefault="00E8457E" w:rsidP="000B620A">
      <w:pPr>
        <w:pStyle w:val="Listenabsatz"/>
        <w:numPr>
          <w:ilvl w:val="0"/>
          <w:numId w:val="54"/>
        </w:numPr>
      </w:pPr>
      <w:r w:rsidRPr="00E8457E">
        <w:rPr>
          <w:b/>
          <w:bCs/>
        </w:rPr>
        <w:t>Ankunft:</w:t>
      </w:r>
      <w:r>
        <w:t xml:space="preserve"> Die App signalisiert durch einen haptischen oder akustischen Hinweis, dass sie ihr Ziel erreicht hat.</w:t>
      </w:r>
    </w:p>
    <w:p w14:paraId="18C0CFFB" w14:textId="6D0716A7" w:rsidR="00513711" w:rsidRDefault="00513711" w:rsidP="00AD38CE">
      <w:pPr>
        <w:pStyle w:val="berschrift4"/>
      </w:pPr>
      <w:r>
        <w:t>Featureliste der App</w:t>
      </w:r>
    </w:p>
    <w:p w14:paraId="2D887BCF" w14:textId="2552306A" w:rsidR="00513711" w:rsidRDefault="00513711" w:rsidP="000B620A">
      <w:pPr>
        <w:pStyle w:val="Listenabsatz"/>
        <w:numPr>
          <w:ilvl w:val="0"/>
          <w:numId w:val="55"/>
        </w:numPr>
      </w:pPr>
      <w:r>
        <w:t>Sprachsteuerung für alle Funktionen</w:t>
      </w:r>
    </w:p>
    <w:p w14:paraId="43C2764E" w14:textId="0E6AE410" w:rsidR="00513711" w:rsidRPr="00463568" w:rsidRDefault="00513711" w:rsidP="000B620A">
      <w:pPr>
        <w:pStyle w:val="Listenabsatz"/>
        <w:numPr>
          <w:ilvl w:val="0"/>
          <w:numId w:val="55"/>
        </w:numPr>
        <w:rPr>
          <w:lang w:val="en-GB"/>
        </w:rPr>
      </w:pPr>
      <w:r w:rsidRPr="00463568">
        <w:rPr>
          <w:lang w:val="en-GB"/>
        </w:rPr>
        <w:t>Integration mit gängigen Screenreadern (z. B. VoiceOver</w:t>
      </w:r>
      <w:r w:rsidR="00463568" w:rsidRPr="00463568">
        <w:rPr>
          <w:lang w:val="en-GB"/>
        </w:rPr>
        <w:t xml:space="preserve"> </w:t>
      </w:r>
      <w:r w:rsidR="00463568" w:rsidRPr="00463568">
        <w:rPr>
          <w:b/>
          <w:bCs/>
          <w:lang w:val="en-GB"/>
        </w:rPr>
        <w:t>(</w:t>
      </w:r>
      <w:r w:rsidR="00463568" w:rsidRPr="00463568">
        <w:rPr>
          <w:b/>
          <w:bCs/>
        </w:rPr>
        <w:fldChar w:fldCharType="begin"/>
      </w:r>
      <w:r w:rsidR="00463568" w:rsidRPr="00463568">
        <w:rPr>
          <w:b/>
          <w:bCs/>
          <w:lang w:val="en-GB"/>
        </w:rPr>
        <w:instrText xml:space="preserve"> REF _Ref191602984 \h  \* MERGEFORMAT </w:instrText>
      </w:r>
      <w:r w:rsidR="00463568" w:rsidRPr="00463568">
        <w:rPr>
          <w:b/>
          <w:bCs/>
        </w:rPr>
      </w:r>
      <w:r w:rsidR="00463568" w:rsidRPr="00463568">
        <w:rPr>
          <w:b/>
          <w:bCs/>
        </w:rPr>
        <w:fldChar w:fldCharType="separate"/>
      </w:r>
      <w:r w:rsidR="00F509F4" w:rsidRPr="00F509F4">
        <w:rPr>
          <w:b/>
          <w:bCs/>
          <w:lang w:val="en-GB"/>
        </w:rPr>
        <w:t>iOS - VoiceOver</w:t>
      </w:r>
      <w:r w:rsidR="00463568" w:rsidRPr="00463568">
        <w:rPr>
          <w:b/>
          <w:bCs/>
        </w:rPr>
        <w:fldChar w:fldCharType="end"/>
      </w:r>
      <w:r w:rsidR="00463568" w:rsidRPr="00463568">
        <w:rPr>
          <w:b/>
          <w:bCs/>
          <w:lang w:val="en-GB"/>
        </w:rPr>
        <w:t>)</w:t>
      </w:r>
      <w:r w:rsidRPr="00463568">
        <w:rPr>
          <w:lang w:val="en-GB"/>
        </w:rPr>
        <w:t>, TalkBack</w:t>
      </w:r>
      <w:r w:rsidR="00463568" w:rsidRPr="00463568">
        <w:rPr>
          <w:lang w:val="en-GB"/>
        </w:rPr>
        <w:t xml:space="preserve"> </w:t>
      </w:r>
      <w:r w:rsidR="00463568" w:rsidRPr="00463568">
        <w:rPr>
          <w:b/>
          <w:bCs/>
          <w:lang w:val="en-GB"/>
        </w:rPr>
        <w:t>(</w:t>
      </w:r>
      <w:r w:rsidR="00463568" w:rsidRPr="00463568">
        <w:rPr>
          <w:b/>
          <w:bCs/>
        </w:rPr>
        <w:fldChar w:fldCharType="begin"/>
      </w:r>
      <w:r w:rsidR="00463568" w:rsidRPr="00463568">
        <w:rPr>
          <w:b/>
          <w:bCs/>
          <w:lang w:val="en-GB"/>
        </w:rPr>
        <w:instrText xml:space="preserve"> REF _Ref191603008 \h  \* MERGEFORMAT </w:instrText>
      </w:r>
      <w:r w:rsidR="00463568" w:rsidRPr="00463568">
        <w:rPr>
          <w:b/>
          <w:bCs/>
        </w:rPr>
      </w:r>
      <w:r w:rsidR="00463568" w:rsidRPr="00463568">
        <w:rPr>
          <w:b/>
          <w:bCs/>
        </w:rPr>
        <w:fldChar w:fldCharType="separate"/>
      </w:r>
      <w:r w:rsidR="00F509F4" w:rsidRPr="00F509F4">
        <w:rPr>
          <w:b/>
          <w:bCs/>
          <w:lang w:val="en-GB"/>
        </w:rPr>
        <w:t>Android - TalkBack</w:t>
      </w:r>
      <w:r w:rsidR="00463568" w:rsidRPr="00463568">
        <w:rPr>
          <w:b/>
          <w:bCs/>
        </w:rPr>
        <w:fldChar w:fldCharType="end"/>
      </w:r>
      <w:r w:rsidR="00463568" w:rsidRPr="00463568">
        <w:rPr>
          <w:b/>
          <w:bCs/>
          <w:lang w:val="en-GB"/>
        </w:rPr>
        <w:t>)</w:t>
      </w:r>
      <w:r w:rsidRPr="00463568">
        <w:rPr>
          <w:lang w:val="en-GB"/>
        </w:rPr>
        <w:t>)</w:t>
      </w:r>
    </w:p>
    <w:p w14:paraId="68DB7A46" w14:textId="3B9CA38F" w:rsidR="00513711" w:rsidRDefault="00513711" w:rsidP="000B620A">
      <w:pPr>
        <w:pStyle w:val="Listenabsatz"/>
        <w:numPr>
          <w:ilvl w:val="0"/>
          <w:numId w:val="55"/>
        </w:numPr>
      </w:pPr>
      <w:r>
        <w:t>KI-gestützte Objekterkennung und Umgebungserkennung</w:t>
      </w:r>
    </w:p>
    <w:p w14:paraId="47E08F25" w14:textId="538EC6BD" w:rsidR="00513711" w:rsidRDefault="00513711" w:rsidP="000B620A">
      <w:pPr>
        <w:pStyle w:val="Listenabsatz"/>
        <w:numPr>
          <w:ilvl w:val="0"/>
          <w:numId w:val="55"/>
        </w:numPr>
      </w:pPr>
      <w:r>
        <w:t>Navigation mit akustischer und haptischer Rückmeldung</w:t>
      </w:r>
    </w:p>
    <w:p w14:paraId="1808F86A" w14:textId="77DD385E" w:rsidR="00513711" w:rsidRDefault="00513711" w:rsidP="000B620A">
      <w:pPr>
        <w:pStyle w:val="Listenabsatz"/>
        <w:numPr>
          <w:ilvl w:val="0"/>
          <w:numId w:val="55"/>
        </w:numPr>
      </w:pPr>
      <w:r>
        <w:t>Automatische Anpassung der Benutzeroberfläche an Barrierefreiheitsstandards</w:t>
      </w:r>
    </w:p>
    <w:p w14:paraId="3A119FFE" w14:textId="59B9DA04" w:rsidR="00513711" w:rsidRDefault="00513711" w:rsidP="000B620A">
      <w:pPr>
        <w:pStyle w:val="Listenabsatz"/>
        <w:numPr>
          <w:ilvl w:val="0"/>
          <w:numId w:val="55"/>
        </w:numPr>
      </w:pPr>
      <w:r>
        <w:t>Datenschutzfreundliche Verarbeitung sensibler Nutzerdaten</w:t>
      </w:r>
    </w:p>
    <w:p w14:paraId="615A48D2" w14:textId="505A889A" w:rsidR="00E8457E" w:rsidRDefault="00513711" w:rsidP="00AD38CE">
      <w:r>
        <w:t>Diese Anforderungen und Konzepte stellen sicher, dass d</w:t>
      </w:r>
      <w:r w:rsidR="000B7D7D">
        <w:t xml:space="preserve">ie Nimbus-App </w:t>
      </w:r>
      <w:r>
        <w:t>optimal auf die Bedürfnisse von blinden und sehbehinderten Menschen zugeschnitten ist und eine intuitive Nutzung ermöglicht.</w:t>
      </w:r>
    </w:p>
    <w:p w14:paraId="56D05F10" w14:textId="3311ED90" w:rsidR="00332F35" w:rsidRPr="0046496D" w:rsidRDefault="0046496D" w:rsidP="00332F35">
      <w:pPr>
        <w:pStyle w:val="berschrift3"/>
      </w:pPr>
      <w:bookmarkStart w:id="70" w:name="_Toc195651596"/>
      <w:bookmarkStart w:id="71" w:name="_Toc195651938"/>
      <w:r w:rsidRPr="0046496D">
        <w:t>Aufbau und Struktur der App</w:t>
      </w:r>
      <w:bookmarkEnd w:id="70"/>
      <w:bookmarkEnd w:id="71"/>
    </w:p>
    <w:p w14:paraId="40C17512" w14:textId="3146120D" w:rsidR="00732EB5" w:rsidRDefault="00732EB5" w:rsidP="00AD38CE">
      <w:pPr>
        <w:pStyle w:val="berschrift4"/>
      </w:pPr>
      <w:r>
        <w:t>Design System</w:t>
      </w:r>
    </w:p>
    <w:p w14:paraId="35C0890C" w14:textId="1DFFEA31" w:rsidR="00732EB5" w:rsidRDefault="00732EB5" w:rsidP="00AD38CE">
      <w:r>
        <w:t>Ein konsistentes Design System ist essenziell, um eine klare, barrierefreie und intuitive Benutzererfahrung zu gewährleisten. Wichtige Prinzipien:</w:t>
      </w:r>
    </w:p>
    <w:p w14:paraId="2C279787" w14:textId="22DCBB9B" w:rsidR="00732EB5" w:rsidRDefault="00732EB5" w:rsidP="000B620A">
      <w:pPr>
        <w:pStyle w:val="Listenabsatz"/>
        <w:numPr>
          <w:ilvl w:val="0"/>
          <w:numId w:val="56"/>
        </w:numPr>
      </w:pPr>
      <w:r w:rsidRPr="00732EB5">
        <w:rPr>
          <w:b/>
          <w:bCs/>
        </w:rPr>
        <w:t>Farbschema:</w:t>
      </w:r>
      <w:r>
        <w:t xml:space="preserve"> Kontrastreiche Farben mit anpassbarer Schriftgröße</w:t>
      </w:r>
    </w:p>
    <w:p w14:paraId="6D4887F2" w14:textId="43444915" w:rsidR="00732EB5" w:rsidRDefault="00732EB5" w:rsidP="000B620A">
      <w:pPr>
        <w:pStyle w:val="Listenabsatz"/>
        <w:numPr>
          <w:ilvl w:val="0"/>
          <w:numId w:val="56"/>
        </w:numPr>
      </w:pPr>
      <w:r w:rsidRPr="00732EB5">
        <w:rPr>
          <w:b/>
          <w:bCs/>
        </w:rPr>
        <w:lastRenderedPageBreak/>
        <w:t>Schriftart:</w:t>
      </w:r>
      <w:r>
        <w:t xml:space="preserve"> Gut lesbare, serifenlose Schriftarten</w:t>
      </w:r>
    </w:p>
    <w:p w14:paraId="5A8FF2FA" w14:textId="4D064AE5" w:rsidR="00732EB5" w:rsidRDefault="00732EB5" w:rsidP="000B620A">
      <w:pPr>
        <w:pStyle w:val="Listenabsatz"/>
        <w:numPr>
          <w:ilvl w:val="0"/>
          <w:numId w:val="56"/>
        </w:numPr>
      </w:pPr>
      <w:r w:rsidRPr="00732EB5">
        <w:rPr>
          <w:b/>
          <w:bCs/>
        </w:rPr>
        <w:t>Interaktive Elemente:</w:t>
      </w:r>
      <w:r>
        <w:t xml:space="preserve"> Große, leicht anklickbare Buttons</w:t>
      </w:r>
    </w:p>
    <w:p w14:paraId="65C7F6DD" w14:textId="5C4DF5B1" w:rsidR="00732EB5" w:rsidRDefault="00732EB5" w:rsidP="000B620A">
      <w:pPr>
        <w:pStyle w:val="Listenabsatz"/>
        <w:numPr>
          <w:ilvl w:val="0"/>
          <w:numId w:val="56"/>
        </w:numPr>
      </w:pPr>
      <w:r w:rsidRPr="00732EB5">
        <w:rPr>
          <w:b/>
          <w:bCs/>
        </w:rPr>
        <w:t>Nutzung von Piktogrammen:</w:t>
      </w:r>
      <w:r>
        <w:t xml:space="preserve"> Zusätzliche visuelle Unterstützung für Benutzer mit Sehschwächen</w:t>
      </w:r>
    </w:p>
    <w:p w14:paraId="63946B63" w14:textId="30D2D4DE" w:rsidR="00732EB5" w:rsidRDefault="00732EB5" w:rsidP="00AD38CE">
      <w:pPr>
        <w:pStyle w:val="berschrift4"/>
      </w:pPr>
      <w:r>
        <w:t>Benutzerführung</w:t>
      </w:r>
    </w:p>
    <w:p w14:paraId="2C30732B" w14:textId="73D46023" w:rsidR="00732EB5" w:rsidRDefault="00732EB5" w:rsidP="003A0DA5">
      <w:r>
        <w:t xml:space="preserve">Die App ist in verschiedene </w:t>
      </w:r>
      <w:r w:rsidR="005444D0">
        <w:t>B</w:t>
      </w:r>
      <w:r>
        <w:t>ildschirme unterteilt, die miteinander verknüpft sind:</w:t>
      </w:r>
    </w:p>
    <w:p w14:paraId="0E6B5620" w14:textId="7C286957" w:rsidR="00732EB5" w:rsidRPr="00DD35D6" w:rsidRDefault="00732EB5" w:rsidP="003A0DA5">
      <w:pPr>
        <w:rPr>
          <w:i/>
          <w:iCs/>
        </w:rPr>
      </w:pPr>
      <w:r w:rsidRPr="00DD35D6">
        <w:rPr>
          <w:i/>
          <w:iCs/>
        </w:rPr>
        <w:t>Startbildschirm</w:t>
      </w:r>
    </w:p>
    <w:p w14:paraId="45213393" w14:textId="3A755D94" w:rsidR="00732EB5" w:rsidRPr="00895BAB" w:rsidRDefault="00732EB5" w:rsidP="000B620A">
      <w:pPr>
        <w:pStyle w:val="Listenabsatz"/>
        <w:numPr>
          <w:ilvl w:val="0"/>
          <w:numId w:val="57"/>
        </w:numPr>
      </w:pPr>
      <w:r w:rsidRPr="00895BAB">
        <w:t>Begrüßung und Auswahl der gewünschten Funktion (Navigation, Showcase)</w:t>
      </w:r>
    </w:p>
    <w:p w14:paraId="4896E392" w14:textId="31D63854" w:rsidR="00895BAB" w:rsidRDefault="00732EB5" w:rsidP="000B620A">
      <w:pPr>
        <w:pStyle w:val="Listenabsatz"/>
        <w:numPr>
          <w:ilvl w:val="0"/>
          <w:numId w:val="57"/>
        </w:numPr>
      </w:pPr>
      <w:r w:rsidRPr="00895BAB">
        <w:t>Direktzugriff auf zuletzt verwendete Funktionen</w:t>
      </w:r>
    </w:p>
    <w:p w14:paraId="3B04109A" w14:textId="276EC5C1" w:rsidR="0029357E" w:rsidRDefault="0029357E" w:rsidP="00137CD3">
      <w:pPr>
        <w:jc w:val="center"/>
      </w:pPr>
      <w:r>
        <w:rPr>
          <w:noProof/>
        </w:rPr>
        <w:drawing>
          <wp:inline distT="0" distB="0" distL="0" distR="0" wp14:anchorId="1124A82E" wp14:editId="179C9DD5">
            <wp:extent cx="1251464" cy="2443276"/>
            <wp:effectExtent l="0" t="0" r="6350" b="0"/>
            <wp:docPr id="285518337" name="Grafik 6" descr="Ein Bild, das Elektronik, Text, Gerät, Hand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18337" name="Grafik 6" descr="Ein Bild, das Elektronik, Text, Gerät, Handy enthält.&#10;&#10;KI-generierte Inhalte können fehlerhaft se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1464" cy="2443276"/>
                    </a:xfrm>
                    <a:prstGeom prst="rect">
                      <a:avLst/>
                    </a:prstGeom>
                    <a:noFill/>
                  </pic:spPr>
                </pic:pic>
              </a:graphicData>
            </a:graphic>
          </wp:inline>
        </w:drawing>
      </w:r>
    </w:p>
    <w:p w14:paraId="797CDD25" w14:textId="47B157A5" w:rsidR="0029357E" w:rsidRDefault="0029357E" w:rsidP="00137CD3">
      <w:pPr>
        <w:pStyle w:val="Beschriftung"/>
      </w:pPr>
      <w:r>
        <w:t xml:space="preserve">Abbildung </w:t>
      </w:r>
      <w:fldSimple w:instr=" SEQ Abbildung \* ARABIC ">
        <w:r>
          <w:rPr>
            <w:noProof/>
          </w:rPr>
          <w:t>5</w:t>
        </w:r>
      </w:fldSimple>
      <w:r>
        <w:t xml:space="preserve">: </w:t>
      </w:r>
      <w:r w:rsidRPr="00FF1D74">
        <w:t>Startbildschirm</w:t>
      </w:r>
      <w:r>
        <w:t xml:space="preserve"> -</w:t>
      </w:r>
      <w:r w:rsidRPr="00FF1D74">
        <w:t xml:space="preserve"> Darstellung der Hauptfunktionen</w:t>
      </w:r>
    </w:p>
    <w:p w14:paraId="7EAC77FF" w14:textId="05C9AE5C" w:rsidR="00732EB5" w:rsidRPr="00DD35D6" w:rsidRDefault="00732EB5" w:rsidP="003A0DA5">
      <w:pPr>
        <w:rPr>
          <w:i/>
          <w:iCs/>
        </w:rPr>
      </w:pPr>
      <w:r w:rsidRPr="00DD35D6">
        <w:rPr>
          <w:i/>
          <w:iCs/>
        </w:rPr>
        <w:t>Einstellungen</w:t>
      </w:r>
    </w:p>
    <w:p w14:paraId="289A3C3B" w14:textId="19BA563B" w:rsidR="00732EB5" w:rsidRDefault="00732EB5" w:rsidP="000B620A">
      <w:pPr>
        <w:pStyle w:val="Listenabsatz"/>
        <w:numPr>
          <w:ilvl w:val="0"/>
          <w:numId w:val="58"/>
        </w:numPr>
      </w:pPr>
      <w:r>
        <w:t>Konto- und Spra</w:t>
      </w:r>
      <w:r w:rsidR="00DD35D6">
        <w:t>c</w:t>
      </w:r>
      <w:r>
        <w:t>heinstellungen</w:t>
      </w:r>
    </w:p>
    <w:p w14:paraId="2C3C6845" w14:textId="62B2827B" w:rsidR="00732EB5" w:rsidRDefault="00732EB5" w:rsidP="000B620A">
      <w:pPr>
        <w:pStyle w:val="Listenabsatz"/>
        <w:numPr>
          <w:ilvl w:val="0"/>
          <w:numId w:val="58"/>
        </w:numPr>
      </w:pPr>
      <w:r>
        <w:t>Anpassung der Kontrasteinstellungen für Barrierefreiheit</w:t>
      </w:r>
    </w:p>
    <w:p w14:paraId="3A3228F8" w14:textId="77777777" w:rsidR="00732EB5" w:rsidRDefault="00732EB5" w:rsidP="000B620A">
      <w:pPr>
        <w:pStyle w:val="Listenabsatz"/>
        <w:numPr>
          <w:ilvl w:val="0"/>
          <w:numId w:val="58"/>
        </w:numPr>
      </w:pPr>
      <w:r>
        <w:t>Benachrichtigungs- und Datenschutzeinstellungen</w:t>
      </w:r>
    </w:p>
    <w:p w14:paraId="4AC31366" w14:textId="18E59281" w:rsidR="006D7E66" w:rsidRDefault="006D7E66" w:rsidP="00137CD3">
      <w:pPr>
        <w:jc w:val="center"/>
      </w:pPr>
      <w:r>
        <w:rPr>
          <w:noProof/>
        </w:rPr>
        <w:lastRenderedPageBreak/>
        <w:drawing>
          <wp:inline distT="0" distB="0" distL="0" distR="0" wp14:anchorId="0500BAC0" wp14:editId="5BC45FD0">
            <wp:extent cx="1265529" cy="2489724"/>
            <wp:effectExtent l="0" t="0" r="0" b="6350"/>
            <wp:docPr id="313402811" name="Grafik 8" descr="Ein Bild, das Text, Screenshot, Smartpho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2811" name="Grafik 8" descr="Ein Bild, das Text, Screenshot, Smartphone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8948" cy="2535798"/>
                    </a:xfrm>
                    <a:prstGeom prst="rect">
                      <a:avLst/>
                    </a:prstGeom>
                    <a:noFill/>
                  </pic:spPr>
                </pic:pic>
              </a:graphicData>
            </a:graphic>
          </wp:inline>
        </w:drawing>
      </w:r>
    </w:p>
    <w:p w14:paraId="202AF3D6" w14:textId="4852DB77" w:rsidR="006D7E66" w:rsidRDefault="006D7E66" w:rsidP="00137CD3">
      <w:pPr>
        <w:pStyle w:val="Beschriftung"/>
      </w:pPr>
      <w:r>
        <w:t xml:space="preserve">Abbildung </w:t>
      </w:r>
      <w:fldSimple w:instr=" SEQ Abbildung \* ARABIC ">
        <w:r>
          <w:rPr>
            <w:noProof/>
          </w:rPr>
          <w:t>6</w:t>
        </w:r>
      </w:fldSimple>
      <w:r>
        <w:t xml:space="preserve">: </w:t>
      </w:r>
      <w:r w:rsidRPr="00063EEA">
        <w:t>Einstellungsbildschirm</w:t>
      </w:r>
      <w:r>
        <w:t xml:space="preserve"> -</w:t>
      </w:r>
      <w:r w:rsidRPr="00063EEA">
        <w:t xml:space="preserve"> Optionen zur Anpassung der Benutzerführung und Barrierefreiheit</w:t>
      </w:r>
    </w:p>
    <w:p w14:paraId="3C15AB81" w14:textId="6FB03447" w:rsidR="00732EB5" w:rsidRPr="00874394" w:rsidRDefault="00732EB5" w:rsidP="003A0DA5">
      <w:pPr>
        <w:rPr>
          <w:b/>
          <w:bCs/>
          <w:i/>
          <w:iCs/>
        </w:rPr>
      </w:pPr>
      <w:r w:rsidRPr="009D1236">
        <w:rPr>
          <w:i/>
          <w:iCs/>
        </w:rPr>
        <w:t>Navigationsbildschirm</w:t>
      </w:r>
    </w:p>
    <w:p w14:paraId="7E649EC2" w14:textId="2444D976" w:rsidR="00732EB5" w:rsidRPr="009D1236" w:rsidRDefault="00732EB5" w:rsidP="000B620A">
      <w:pPr>
        <w:pStyle w:val="Listenabsatz"/>
        <w:numPr>
          <w:ilvl w:val="0"/>
          <w:numId w:val="59"/>
        </w:numPr>
      </w:pPr>
      <w:r w:rsidRPr="009D1236">
        <w:t>Zieleingabe per Sprache oder manuelle Auswahl</w:t>
      </w:r>
    </w:p>
    <w:p w14:paraId="1D5D3895" w14:textId="030B19C7" w:rsidR="00732EB5" w:rsidRPr="009D1236" w:rsidRDefault="00732EB5" w:rsidP="000B620A">
      <w:pPr>
        <w:pStyle w:val="Listenabsatz"/>
        <w:numPr>
          <w:ilvl w:val="0"/>
          <w:numId w:val="59"/>
        </w:numPr>
      </w:pPr>
      <w:r w:rsidRPr="009D1236">
        <w:t>Auswahl zwischen vordefinierten Routen oder freier Navigation</w:t>
      </w:r>
    </w:p>
    <w:p w14:paraId="53C97F76" w14:textId="4C12FF78" w:rsidR="00732EB5" w:rsidRPr="009D1236" w:rsidRDefault="00732EB5" w:rsidP="000B620A">
      <w:pPr>
        <w:pStyle w:val="Listenabsatz"/>
        <w:numPr>
          <w:ilvl w:val="0"/>
          <w:numId w:val="59"/>
        </w:numPr>
      </w:pPr>
      <w:r w:rsidRPr="009D1236">
        <w:t>Live-Sprachanweisungen zur Navigation</w:t>
      </w:r>
    </w:p>
    <w:p w14:paraId="4EDB8690" w14:textId="7AA2548F" w:rsidR="00DD35D6" w:rsidRDefault="00732EB5" w:rsidP="000B620A">
      <w:pPr>
        <w:pStyle w:val="Listenabsatz"/>
        <w:numPr>
          <w:ilvl w:val="0"/>
          <w:numId w:val="59"/>
        </w:numPr>
      </w:pPr>
      <w:r w:rsidRPr="009D1236">
        <w:t>Haptische Signale bei Hindernissen</w:t>
      </w:r>
    </w:p>
    <w:p w14:paraId="7C5EE509" w14:textId="74DF31AE" w:rsidR="006D7E66" w:rsidRDefault="006D7E66" w:rsidP="00137CD3">
      <w:pPr>
        <w:jc w:val="center"/>
      </w:pPr>
      <w:r>
        <w:rPr>
          <w:noProof/>
        </w:rPr>
        <w:drawing>
          <wp:inline distT="0" distB="0" distL="0" distR="0" wp14:anchorId="218B50CB" wp14:editId="336BB33C">
            <wp:extent cx="1324051" cy="2584994"/>
            <wp:effectExtent l="0" t="0" r="0" b="6350"/>
            <wp:docPr id="1740953876" name="Grafik 9" descr="Ein Bild, das Text, Handy, Screenshot, mobiles Gerä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3876" name="Grafik 9" descr="Ein Bild, das Text, Handy, Screenshot, mobiles Gerät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42192" cy="2620411"/>
                    </a:xfrm>
                    <a:prstGeom prst="rect">
                      <a:avLst/>
                    </a:prstGeom>
                    <a:noFill/>
                  </pic:spPr>
                </pic:pic>
              </a:graphicData>
            </a:graphic>
          </wp:inline>
        </w:drawing>
      </w:r>
      <w:r>
        <w:rPr>
          <w:noProof/>
        </w:rPr>
        <w:drawing>
          <wp:inline distT="0" distB="0" distL="0" distR="0" wp14:anchorId="414CC98F" wp14:editId="1ADAED0A">
            <wp:extent cx="1309421" cy="2591009"/>
            <wp:effectExtent l="0" t="0" r="5080" b="0"/>
            <wp:docPr id="667608442" name="Grafik 11" descr="Ein Bild, das Text, Handy, Gerä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08442" name="Grafik 11" descr="Ein Bild, das Text, Handy, Gerät, Screenshot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34325" cy="2640287"/>
                    </a:xfrm>
                    <a:prstGeom prst="rect">
                      <a:avLst/>
                    </a:prstGeom>
                    <a:noFill/>
                  </pic:spPr>
                </pic:pic>
              </a:graphicData>
            </a:graphic>
          </wp:inline>
        </w:drawing>
      </w:r>
    </w:p>
    <w:p w14:paraId="24AB7D9C" w14:textId="18FE4D4E" w:rsidR="006D7E66" w:rsidRDefault="006D7E66" w:rsidP="00137CD3">
      <w:pPr>
        <w:pStyle w:val="Beschriftung"/>
      </w:pPr>
      <w:r>
        <w:t xml:space="preserve">Abbildung </w:t>
      </w:r>
      <w:fldSimple w:instr=" SEQ Abbildung \* ARABIC ">
        <w:r>
          <w:rPr>
            <w:noProof/>
          </w:rPr>
          <w:t>7</w:t>
        </w:r>
      </w:fldSimple>
      <w:r>
        <w:t xml:space="preserve">: </w:t>
      </w:r>
      <w:r w:rsidRPr="00C77950">
        <w:t>Navigationsbildschir</w:t>
      </w:r>
      <w:r>
        <w:t>m</w:t>
      </w:r>
    </w:p>
    <w:p w14:paraId="6043A846" w14:textId="6EF54D00" w:rsidR="00732EB5" w:rsidRPr="00874394" w:rsidRDefault="00732EB5" w:rsidP="003A0DA5">
      <w:pPr>
        <w:rPr>
          <w:i/>
          <w:iCs/>
        </w:rPr>
      </w:pPr>
      <w:r w:rsidRPr="00874394">
        <w:rPr>
          <w:i/>
          <w:iCs/>
        </w:rPr>
        <w:t>Showcase-Bildschirm</w:t>
      </w:r>
    </w:p>
    <w:p w14:paraId="49E7A8A2" w14:textId="55CCA0AA" w:rsidR="00732EB5" w:rsidRDefault="00732EB5" w:rsidP="000B620A">
      <w:pPr>
        <w:pStyle w:val="Listenabsatz"/>
        <w:numPr>
          <w:ilvl w:val="0"/>
          <w:numId w:val="60"/>
        </w:numPr>
      </w:pPr>
      <w:r>
        <w:t>Auswahl verschiedener Flugmanöver für die Drohne</w:t>
      </w:r>
    </w:p>
    <w:p w14:paraId="2E11324E" w14:textId="038942A1" w:rsidR="009D1236" w:rsidRDefault="00732EB5" w:rsidP="000B620A">
      <w:pPr>
        <w:pStyle w:val="Listenabsatz"/>
        <w:numPr>
          <w:ilvl w:val="0"/>
          <w:numId w:val="60"/>
        </w:numPr>
      </w:pPr>
      <w:r>
        <w:t>Visualisierung der einzelnen Manöver</w:t>
      </w:r>
    </w:p>
    <w:p w14:paraId="552BEA8A" w14:textId="1182A98A" w:rsidR="005E1267" w:rsidRDefault="005E1267" w:rsidP="00137CD3">
      <w:pPr>
        <w:jc w:val="center"/>
      </w:pPr>
      <w:r>
        <w:rPr>
          <w:noProof/>
        </w:rPr>
        <w:lastRenderedPageBreak/>
        <w:drawing>
          <wp:inline distT="0" distB="0" distL="0" distR="0" wp14:anchorId="5CAEC3C3" wp14:editId="602E66A5">
            <wp:extent cx="1183865" cy="2333548"/>
            <wp:effectExtent l="0" t="0" r="0" b="0"/>
            <wp:docPr id="2001346644" name="Grafik 10" descr="Ein Bild, das Handy, Screenshot, Gerä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6644" name="Grafik 10" descr="Ein Bild, das Handy, Screenshot, Gerät, Text enthält.&#10;&#10;KI-generierte Inhalte können fehlerhaft se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0263" cy="2365871"/>
                    </a:xfrm>
                    <a:prstGeom prst="rect">
                      <a:avLst/>
                    </a:prstGeom>
                    <a:noFill/>
                  </pic:spPr>
                </pic:pic>
              </a:graphicData>
            </a:graphic>
          </wp:inline>
        </w:drawing>
      </w:r>
    </w:p>
    <w:p w14:paraId="41D19562" w14:textId="33D7BB9C" w:rsidR="00490E1C" w:rsidRDefault="009941C1" w:rsidP="00137CD3">
      <w:pPr>
        <w:pStyle w:val="Beschriftung"/>
      </w:pPr>
      <w:bookmarkStart w:id="72" w:name="_Ref191683218"/>
      <w:bookmarkStart w:id="73" w:name="_Toc191762682"/>
      <w:r>
        <w:t xml:space="preserve">Abbildung </w:t>
      </w:r>
      <w:fldSimple w:instr=" SEQ Abbildung \* ARABIC ">
        <w:r w:rsidR="00CA7CBB">
          <w:rPr>
            <w:noProof/>
          </w:rPr>
          <w:t>8</w:t>
        </w:r>
      </w:fldSimple>
      <w:r>
        <w:t>:</w:t>
      </w:r>
      <w:r w:rsidR="005E1267">
        <w:t xml:space="preserve"> </w:t>
      </w:r>
      <w:r w:rsidRPr="00B34ED9">
        <w:t>Showcase-Bildschirm</w:t>
      </w:r>
      <w:r>
        <w:t xml:space="preserve"> -</w:t>
      </w:r>
      <w:r w:rsidRPr="00B34ED9">
        <w:t xml:space="preserve"> Übersicht der Flugmanöver</w:t>
      </w:r>
      <w:bookmarkEnd w:id="72"/>
      <w:bookmarkEnd w:id="73"/>
    </w:p>
    <w:p w14:paraId="60EB4AE6" w14:textId="7C1B8D78" w:rsidR="00732EB5" w:rsidRDefault="00732EB5" w:rsidP="00494940">
      <w:r>
        <w:t xml:space="preserve">Diese Screens und </w:t>
      </w:r>
      <w:r w:rsidR="009D1236">
        <w:t>mein</w:t>
      </w:r>
      <w:r>
        <w:t xml:space="preserve"> Design </w:t>
      </w:r>
      <w:r w:rsidR="009D1236">
        <w:t>sollten im besten Fall</w:t>
      </w:r>
      <w:r>
        <w:t xml:space="preserve"> visuell und konzeptionell mit den Anforderungen </w:t>
      </w:r>
      <w:r w:rsidRPr="009D1236">
        <w:rPr>
          <w:b/>
          <w:bCs/>
        </w:rPr>
        <w:t>(</w:t>
      </w:r>
      <w:r w:rsidR="009D1236" w:rsidRPr="009D1236">
        <w:rPr>
          <w:b/>
          <w:bCs/>
        </w:rPr>
        <w:fldChar w:fldCharType="begin"/>
      </w:r>
      <w:r w:rsidR="009D1236" w:rsidRPr="009D1236">
        <w:rPr>
          <w:b/>
          <w:bCs/>
        </w:rPr>
        <w:instrText xml:space="preserve"> REF _Ref191599593 \r \h </w:instrText>
      </w:r>
      <w:r w:rsidR="009D1236">
        <w:rPr>
          <w:b/>
          <w:bCs/>
        </w:rPr>
        <w:instrText xml:space="preserve"> \* MERGEFORMAT </w:instrText>
      </w:r>
      <w:r w:rsidR="009D1236" w:rsidRPr="009D1236">
        <w:rPr>
          <w:b/>
          <w:bCs/>
        </w:rPr>
      </w:r>
      <w:r w:rsidR="009D1236" w:rsidRPr="009D1236">
        <w:rPr>
          <w:b/>
          <w:bCs/>
        </w:rPr>
        <w:fldChar w:fldCharType="separate"/>
      </w:r>
      <w:r w:rsidR="00F509F4">
        <w:rPr>
          <w:b/>
          <w:bCs/>
        </w:rPr>
        <w:t>2.3.1</w:t>
      </w:r>
      <w:r w:rsidR="009D1236" w:rsidRPr="009D1236">
        <w:rPr>
          <w:b/>
          <w:bCs/>
        </w:rPr>
        <w:fldChar w:fldCharType="end"/>
      </w:r>
      <w:r w:rsidRPr="009D1236">
        <w:rPr>
          <w:b/>
          <w:bCs/>
        </w:rPr>
        <w:t>)</w:t>
      </w:r>
      <w:r>
        <w:t xml:space="preserve"> und den Schnittstellen </w:t>
      </w:r>
      <w:r w:rsidRPr="009D1236">
        <w:rPr>
          <w:b/>
          <w:bCs/>
        </w:rPr>
        <w:t>(</w:t>
      </w:r>
      <w:r w:rsidR="009D1236" w:rsidRPr="009D1236">
        <w:rPr>
          <w:b/>
          <w:bCs/>
        </w:rPr>
        <w:fldChar w:fldCharType="begin"/>
      </w:r>
      <w:r w:rsidR="009D1236" w:rsidRPr="009D1236">
        <w:rPr>
          <w:b/>
          <w:bCs/>
        </w:rPr>
        <w:instrText xml:space="preserve"> REF _Ref191682573 \r \h </w:instrText>
      </w:r>
      <w:r w:rsidR="009D1236">
        <w:rPr>
          <w:b/>
          <w:bCs/>
        </w:rPr>
        <w:instrText xml:space="preserve"> \* MERGEFORMAT </w:instrText>
      </w:r>
      <w:r w:rsidR="009D1236" w:rsidRPr="009D1236">
        <w:rPr>
          <w:b/>
          <w:bCs/>
        </w:rPr>
      </w:r>
      <w:r w:rsidR="009D1236" w:rsidRPr="009D1236">
        <w:rPr>
          <w:b/>
          <w:bCs/>
        </w:rPr>
        <w:fldChar w:fldCharType="separate"/>
      </w:r>
      <w:r w:rsidR="00F509F4">
        <w:rPr>
          <w:b/>
          <w:bCs/>
        </w:rPr>
        <w:t>2.3.3</w:t>
      </w:r>
      <w:r w:rsidR="009D1236" w:rsidRPr="009D1236">
        <w:rPr>
          <w:b/>
          <w:bCs/>
        </w:rPr>
        <w:fldChar w:fldCharType="end"/>
      </w:r>
      <w:r w:rsidRPr="009D1236">
        <w:rPr>
          <w:b/>
          <w:bCs/>
        </w:rPr>
        <w:t>)</w:t>
      </w:r>
      <w:r>
        <w:t xml:space="preserve"> abgestimmt sein, um ein stimmiges Gesamtbild zu ergeben.</w:t>
      </w:r>
    </w:p>
    <w:p w14:paraId="09F939CC" w14:textId="6D823286" w:rsidR="00B1042C" w:rsidRDefault="007B70C9" w:rsidP="00B1042C">
      <w:pPr>
        <w:pStyle w:val="berschrift3"/>
      </w:pPr>
      <w:bookmarkStart w:id="74" w:name="_Ref191682573"/>
      <w:bookmarkStart w:id="75" w:name="_Toc195651597"/>
      <w:bookmarkStart w:id="76" w:name="_Toc195651939"/>
      <w:r w:rsidRPr="007B70C9">
        <w:t>Schnittstellen</w:t>
      </w:r>
      <w:bookmarkEnd w:id="74"/>
      <w:bookmarkEnd w:id="75"/>
      <w:bookmarkEnd w:id="76"/>
    </w:p>
    <w:p w14:paraId="7344AF51" w14:textId="5DC65F59" w:rsidR="000A45C8" w:rsidRDefault="000A45C8" w:rsidP="00835AC1">
      <w:pPr>
        <w:pStyle w:val="Listenabsatz"/>
        <w:numPr>
          <w:ilvl w:val="0"/>
          <w:numId w:val="2"/>
        </w:numPr>
      </w:pPr>
      <w:r w:rsidRPr="000A45C8">
        <w:t>Kurze/grobe Beschreibungen der Schnittstellen und wichtigsten Entscheidungen, vllt auch teilweise tabellarisch darstellen und Text eher nicht-technisch halten -&gt; die technischen Aspekte kommen dann bei den anderen beiden DA-Teilen - du bereitest hier nur den Rahmen / die Schnittstellen vor und hältst diesen Rahmen im Zuge des DA-Projektes zusammen</w:t>
      </w:r>
    </w:p>
    <w:p w14:paraId="72B91907" w14:textId="1DC5CC1A" w:rsidR="000A45C8" w:rsidRDefault="000A45C8" w:rsidP="00835AC1">
      <w:pPr>
        <w:pStyle w:val="Listenabsatz"/>
        <w:numPr>
          <w:ilvl w:val="0"/>
          <w:numId w:val="2"/>
        </w:numPr>
      </w:pPr>
      <w:r w:rsidRPr="000A45C8">
        <w:t>Beschreibung, Entscheidungen und Konzept Navigationsprotokoll "App zu Benutzer" (Benutzernavigation durch App, Navigationshinweise: Bereitstellung von Informationen/Hinweisen/Warnungen zu Zielen, Orientierungspunkten, Richtungen und Entfernungen)</w:t>
      </w:r>
    </w:p>
    <w:p w14:paraId="064EB9BC" w14:textId="48B25D6F" w:rsidR="000A45C8" w:rsidRDefault="000A45C8" w:rsidP="00835AC1">
      <w:pPr>
        <w:pStyle w:val="Listenabsatz"/>
        <w:numPr>
          <w:ilvl w:val="0"/>
          <w:numId w:val="2"/>
        </w:numPr>
      </w:pPr>
      <w:r w:rsidRPr="000A45C8">
        <w:t>Beschreibung und Entscheidungen "App zu Drohne" (App mit Drohne verbinden)</w:t>
      </w:r>
    </w:p>
    <w:p w14:paraId="64630CE6" w14:textId="05E88585" w:rsidR="000A45C8" w:rsidRDefault="000A45C8" w:rsidP="00835AC1">
      <w:pPr>
        <w:pStyle w:val="Listenabsatz"/>
        <w:numPr>
          <w:ilvl w:val="0"/>
          <w:numId w:val="2"/>
        </w:numPr>
      </w:pPr>
      <w:r w:rsidRPr="000A45C8">
        <w:t>Beschreibung und Entscheidungen "App zu KI-Funktion" (App mit KI-Funktion verbinden)</w:t>
      </w:r>
    </w:p>
    <w:p w14:paraId="30B75D28" w14:textId="378A28AC" w:rsidR="007C0BEC" w:rsidRDefault="000A45C8" w:rsidP="007C0BEC">
      <w:pPr>
        <w:pStyle w:val="Listenabsatz"/>
        <w:numPr>
          <w:ilvl w:val="0"/>
          <w:numId w:val="2"/>
        </w:numPr>
      </w:pPr>
      <w:r w:rsidRPr="000A45C8">
        <w:t>Beschreibung und Entscheidungen "App zu Backend" (App mit Backend für User- und Datenmanagement verbinden, nahtlose Integration der verschiedenen Typen von Daten zwischen App und Backend, hier klar und kurz beschreiben, welche Daten zu speichern sind)</w:t>
      </w:r>
    </w:p>
    <w:p w14:paraId="75769540" w14:textId="497759E0" w:rsidR="005D55D6" w:rsidRPr="007C0BEC" w:rsidRDefault="00D1053B" w:rsidP="00E96898">
      <w:pPr>
        <w:pStyle w:val="berschrift3"/>
      </w:pPr>
      <w:bookmarkStart w:id="77" w:name="_Toc195651598"/>
      <w:bookmarkStart w:id="78" w:name="_Toc195651940"/>
      <w:r w:rsidRPr="007C0BEC">
        <w:t>Maßnahmen</w:t>
      </w:r>
      <w:r w:rsidR="007C0BEC" w:rsidRPr="007C0BEC">
        <w:t xml:space="preserve"> in Flutter für Accessibility</w:t>
      </w:r>
      <w:bookmarkEnd w:id="77"/>
      <w:bookmarkEnd w:id="78"/>
    </w:p>
    <w:p w14:paraId="59C5A980" w14:textId="34D3AAB2" w:rsidR="008E13AB" w:rsidRDefault="008E13AB" w:rsidP="003A0DA5">
      <w:r>
        <w:t>Um eine barrierefreie Nutzung der App zu gewährleisten, wurden im Entwicklungsprozess spezifische Maßnahmen in Flutter implementiert. Dazu gehören:</w:t>
      </w:r>
    </w:p>
    <w:p w14:paraId="395363B9" w14:textId="393BA297" w:rsidR="008E13AB" w:rsidRDefault="008E13AB" w:rsidP="000B620A">
      <w:pPr>
        <w:pStyle w:val="Listenabsatz"/>
        <w:numPr>
          <w:ilvl w:val="0"/>
          <w:numId w:val="61"/>
        </w:numPr>
      </w:pPr>
      <w:r>
        <w:t xml:space="preserve">Verwendung von Semantik-Widgets zur Unterstützung von Screenreadern, wie VoiceOver </w:t>
      </w:r>
      <w:r w:rsidRPr="002F7D9A">
        <w:t>(</w:t>
      </w:r>
      <w:r w:rsidR="002F7D9A" w:rsidRPr="002F7D9A">
        <w:fldChar w:fldCharType="begin"/>
      </w:r>
      <w:r w:rsidR="002F7D9A" w:rsidRPr="002F7D9A">
        <w:instrText xml:space="preserve"> REF _Ref191602984 \h </w:instrText>
      </w:r>
      <w:r w:rsidR="002F7D9A">
        <w:instrText xml:space="preserve"> \* MERGEFORMAT </w:instrText>
      </w:r>
      <w:r w:rsidR="002F7D9A" w:rsidRPr="002F7D9A">
        <w:fldChar w:fldCharType="separate"/>
      </w:r>
      <w:r w:rsidR="00F509F4" w:rsidRPr="00F509F4">
        <w:t>iOS - VoiceOver</w:t>
      </w:r>
      <w:r w:rsidR="002F7D9A" w:rsidRPr="002F7D9A">
        <w:fldChar w:fldCharType="end"/>
      </w:r>
      <w:r w:rsidRPr="002F7D9A">
        <w:t>)</w:t>
      </w:r>
      <w:r>
        <w:t xml:space="preserve"> und TalkBack </w:t>
      </w:r>
      <w:r w:rsidRPr="002F7D9A">
        <w:t>(</w:t>
      </w:r>
      <w:r w:rsidR="002F7D9A" w:rsidRPr="002F7D9A">
        <w:fldChar w:fldCharType="begin"/>
      </w:r>
      <w:r w:rsidR="002F7D9A" w:rsidRPr="002F7D9A">
        <w:instrText xml:space="preserve"> REF _Ref191603008 \h </w:instrText>
      </w:r>
      <w:r w:rsidR="002F7D9A">
        <w:instrText xml:space="preserve"> \* MERGEFORMAT </w:instrText>
      </w:r>
      <w:r w:rsidR="002F7D9A" w:rsidRPr="002F7D9A">
        <w:fldChar w:fldCharType="separate"/>
      </w:r>
      <w:r w:rsidR="00F509F4" w:rsidRPr="00F509F4">
        <w:t>Android - TalkBack</w:t>
      </w:r>
      <w:r w:rsidR="002F7D9A" w:rsidRPr="002F7D9A">
        <w:fldChar w:fldCharType="end"/>
      </w:r>
      <w:r w:rsidRPr="002F7D9A">
        <w:t xml:space="preserve">) </w:t>
      </w:r>
    </w:p>
    <w:p w14:paraId="498B14D4" w14:textId="77777777" w:rsidR="002B578F" w:rsidRDefault="002B578F" w:rsidP="00137CD3">
      <w:pPr>
        <w:jc w:val="center"/>
      </w:pPr>
      <w:r w:rsidRPr="002B578F">
        <w:rPr>
          <w:noProof/>
        </w:rPr>
        <w:lastRenderedPageBreak/>
        <w:drawing>
          <wp:inline distT="0" distB="0" distL="0" distR="0" wp14:anchorId="34C5429F" wp14:editId="1110EC66">
            <wp:extent cx="3899139" cy="1778276"/>
            <wp:effectExtent l="0" t="0" r="6350" b="0"/>
            <wp:docPr id="1836106764"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6764" name="Grafik 1" descr="Ein Bild, das Text, Screenshot, Schrift, Software enthält.&#10;&#10;KI-generierte Inhalte können fehlerhaft sein."/>
                    <pic:cNvPicPr/>
                  </pic:nvPicPr>
                  <pic:blipFill>
                    <a:blip r:embed="rId37"/>
                    <a:stretch>
                      <a:fillRect/>
                    </a:stretch>
                  </pic:blipFill>
                  <pic:spPr>
                    <a:xfrm>
                      <a:off x="0" y="0"/>
                      <a:ext cx="3920323" cy="1787937"/>
                    </a:xfrm>
                    <a:prstGeom prst="rect">
                      <a:avLst/>
                    </a:prstGeom>
                  </pic:spPr>
                </pic:pic>
              </a:graphicData>
            </a:graphic>
          </wp:inline>
        </w:drawing>
      </w:r>
    </w:p>
    <w:p w14:paraId="0F090DBF" w14:textId="30AD5E42" w:rsidR="002B578F" w:rsidRDefault="002B578F" w:rsidP="00137CD3">
      <w:pPr>
        <w:pStyle w:val="Beschriftung"/>
      </w:pPr>
      <w:bookmarkStart w:id="79" w:name="_Toc191762683"/>
      <w:r>
        <w:t xml:space="preserve">Abbildung </w:t>
      </w:r>
      <w:fldSimple w:instr=" SEQ Abbildung \* ARABIC ">
        <w:r w:rsidR="00CA7CBB">
          <w:rPr>
            <w:noProof/>
          </w:rPr>
          <w:t>9</w:t>
        </w:r>
      </w:fldSimple>
      <w:r>
        <w:t>: Semantik-Widget in Flutter</w:t>
      </w:r>
      <w:bookmarkEnd w:id="79"/>
    </w:p>
    <w:p w14:paraId="6F8C7040" w14:textId="131466F5" w:rsidR="008E13AB" w:rsidRDefault="008E13AB" w:rsidP="000B620A">
      <w:pPr>
        <w:pStyle w:val="Listenabsatz"/>
        <w:numPr>
          <w:ilvl w:val="0"/>
          <w:numId w:val="61"/>
        </w:numPr>
      </w:pPr>
      <w:r>
        <w:t>Anpassbar</w:t>
      </w:r>
      <w:r w:rsidR="002B578F">
        <w:t>e</w:t>
      </w:r>
      <w:r>
        <w:t xml:space="preserve"> Schriftgrößen und Kontrasteinstellungen gemäß den WCAG-Richtlinien</w:t>
      </w:r>
    </w:p>
    <w:p w14:paraId="3F5A912C" w14:textId="77777777" w:rsidR="00FF0CAB" w:rsidRDefault="00FF0CAB" w:rsidP="00137CD3">
      <w:pPr>
        <w:jc w:val="center"/>
      </w:pPr>
      <w:r>
        <w:rPr>
          <w:noProof/>
        </w:rPr>
        <w:drawing>
          <wp:inline distT="0" distB="0" distL="0" distR="0" wp14:anchorId="7C6A5164" wp14:editId="3E913AFE">
            <wp:extent cx="3950898" cy="2597973"/>
            <wp:effectExtent l="0" t="0" r="0" b="0"/>
            <wp:docPr id="58660344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4698" cy="2613623"/>
                    </a:xfrm>
                    <a:prstGeom prst="rect">
                      <a:avLst/>
                    </a:prstGeom>
                    <a:noFill/>
                  </pic:spPr>
                </pic:pic>
              </a:graphicData>
            </a:graphic>
          </wp:inline>
        </w:drawing>
      </w:r>
    </w:p>
    <w:p w14:paraId="5529B432" w14:textId="44C71226" w:rsidR="00C84AD3" w:rsidRDefault="00FF0CAB" w:rsidP="00137CD3">
      <w:pPr>
        <w:pStyle w:val="Beschriftung"/>
      </w:pPr>
      <w:bookmarkStart w:id="80" w:name="_Toc191762684"/>
      <w:r>
        <w:t xml:space="preserve">Abbildung </w:t>
      </w:r>
      <w:fldSimple w:instr=" SEQ Abbildung \* ARABIC ">
        <w:r w:rsidR="00CA7CBB">
          <w:rPr>
            <w:noProof/>
          </w:rPr>
          <w:t>10</w:t>
        </w:r>
      </w:fldSimple>
      <w:r>
        <w:t>: Kontrasteinstellungen</w:t>
      </w:r>
      <w:bookmarkEnd w:id="80"/>
    </w:p>
    <w:p w14:paraId="200486A6" w14:textId="286DE86E" w:rsidR="008E13AB" w:rsidRDefault="008E13AB" w:rsidP="000B620A">
      <w:pPr>
        <w:pStyle w:val="Listenabsatz"/>
        <w:numPr>
          <w:ilvl w:val="0"/>
          <w:numId w:val="61"/>
        </w:numPr>
      </w:pPr>
      <w:r>
        <w:t>Haptische und akustische Rückmeldungen für wichtige Interaktionen, um Nutzer</w:t>
      </w:r>
      <w:r w:rsidR="00EF15B2">
        <w:t xml:space="preserve">innen und </w:t>
      </w:r>
      <w:r>
        <w:t>Nutzer mit Sehbeeinträchtigungen zu unterstützen</w:t>
      </w:r>
    </w:p>
    <w:p w14:paraId="5FBD2350" w14:textId="77777777" w:rsidR="00260955" w:rsidRDefault="00260955" w:rsidP="00137CD3">
      <w:pPr>
        <w:keepNext/>
        <w:tabs>
          <w:tab w:val="left" w:pos="1140"/>
        </w:tabs>
        <w:spacing w:line="240" w:lineRule="auto"/>
        <w:jc w:val="center"/>
      </w:pPr>
      <w:r>
        <w:rPr>
          <w:noProof/>
        </w:rPr>
        <w:drawing>
          <wp:inline distT="0" distB="0" distL="0" distR="0" wp14:anchorId="00882B54" wp14:editId="3FDF1138">
            <wp:extent cx="3959524" cy="1346146"/>
            <wp:effectExtent l="0" t="0" r="3175" b="6985"/>
            <wp:docPr id="69632606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89892" cy="1356470"/>
                    </a:xfrm>
                    <a:prstGeom prst="rect">
                      <a:avLst/>
                    </a:prstGeom>
                    <a:noFill/>
                  </pic:spPr>
                </pic:pic>
              </a:graphicData>
            </a:graphic>
          </wp:inline>
        </w:drawing>
      </w:r>
    </w:p>
    <w:p w14:paraId="6179CC82" w14:textId="70870C8A" w:rsidR="00FF0CAB" w:rsidRDefault="00260955" w:rsidP="00137CD3">
      <w:pPr>
        <w:pStyle w:val="Beschriftung"/>
      </w:pPr>
      <w:bookmarkStart w:id="81" w:name="_Toc191762685"/>
      <w:r>
        <w:t xml:space="preserve">Abbildung </w:t>
      </w:r>
      <w:fldSimple w:instr=" SEQ Abbildung \* ARABIC ">
        <w:r w:rsidR="00CA7CBB">
          <w:rPr>
            <w:noProof/>
          </w:rPr>
          <w:t>11</w:t>
        </w:r>
      </w:fldSimple>
      <w:r>
        <w:t>: Haptische Rückmeldungen</w:t>
      </w:r>
      <w:bookmarkEnd w:id="81"/>
    </w:p>
    <w:p w14:paraId="7FD546FC" w14:textId="5407218B" w:rsidR="00476DE6" w:rsidRPr="00662325" w:rsidRDefault="008E13AB" w:rsidP="000B620A">
      <w:pPr>
        <w:pStyle w:val="Listenabsatz"/>
        <w:numPr>
          <w:ilvl w:val="0"/>
          <w:numId w:val="61"/>
        </w:numPr>
        <w:rPr>
          <w:lang w:val="en-GB"/>
        </w:rPr>
      </w:pPr>
      <w:r w:rsidRPr="002F7D9A">
        <w:rPr>
          <w:lang w:val="en-GB"/>
        </w:rPr>
        <w:t xml:space="preserve">Testen mit Accessibility-Tools </w:t>
      </w:r>
      <w:r w:rsidRPr="000E1F0B">
        <w:rPr>
          <w:lang w:val="en-GB"/>
        </w:rPr>
        <w:t>(</w:t>
      </w:r>
      <w:r w:rsidR="00AD4647" w:rsidRPr="000E1F0B">
        <w:rPr>
          <w:lang w:val="en-GB"/>
        </w:rPr>
        <w:fldChar w:fldCharType="begin"/>
      </w:r>
      <w:r w:rsidR="00AD4647" w:rsidRPr="000E1F0B">
        <w:rPr>
          <w:lang w:val="en-GB"/>
        </w:rPr>
        <w:instrText xml:space="preserve"> REF _Ref191739203 \h  \* MERGEFORMAT </w:instrText>
      </w:r>
      <w:r w:rsidR="00AD4647" w:rsidRPr="000E1F0B">
        <w:rPr>
          <w:lang w:val="en-GB"/>
        </w:rPr>
      </w:r>
      <w:r w:rsidR="00AD4647" w:rsidRPr="000E1F0B">
        <w:rPr>
          <w:lang w:val="en-GB"/>
        </w:rPr>
        <w:fldChar w:fldCharType="separate"/>
      </w:r>
      <w:r w:rsidR="00F509F4" w:rsidRPr="000E1F0B">
        <w:rPr>
          <w:lang w:val="en-GB"/>
        </w:rPr>
        <w:t>Accessibility Checklists und Testing Tools</w:t>
      </w:r>
      <w:r w:rsidR="00AD4647" w:rsidRPr="000E1F0B">
        <w:rPr>
          <w:lang w:val="en-GB"/>
        </w:rPr>
        <w:fldChar w:fldCharType="end"/>
      </w:r>
      <w:r w:rsidRPr="000E1F0B">
        <w:rPr>
          <w:lang w:val="en-GB"/>
        </w:rPr>
        <w:t>)</w:t>
      </w:r>
    </w:p>
    <w:p w14:paraId="0DA3F227" w14:textId="77777777" w:rsidR="002F784B" w:rsidRDefault="002F784B" w:rsidP="002F784B">
      <w:pPr>
        <w:pStyle w:val="berschrift2"/>
      </w:pPr>
      <w:bookmarkStart w:id="82" w:name="_Ref191738464"/>
      <w:bookmarkStart w:id="83" w:name="_Toc195651599"/>
      <w:bookmarkStart w:id="84" w:name="_Toc195651941"/>
      <w:r>
        <w:lastRenderedPageBreak/>
        <w:t>Herausforderungen der Umsetzung</w:t>
      </w:r>
      <w:bookmarkEnd w:id="82"/>
      <w:bookmarkEnd w:id="83"/>
      <w:bookmarkEnd w:id="84"/>
    </w:p>
    <w:p w14:paraId="4AF2CECB" w14:textId="0C6F25F9" w:rsidR="007C06CF" w:rsidRDefault="007C06CF" w:rsidP="00E212CD">
      <w:pPr>
        <w:pStyle w:val="berschrift3"/>
      </w:pPr>
      <w:bookmarkStart w:id="85" w:name="_Toc195651600"/>
      <w:bookmarkStart w:id="86" w:name="_Toc195651942"/>
      <w:r>
        <w:t>Barrierefreiheit in den Screens</w:t>
      </w:r>
      <w:bookmarkEnd w:id="85"/>
      <w:bookmarkEnd w:id="86"/>
    </w:p>
    <w:p w14:paraId="39F71A43" w14:textId="07315C96" w:rsidR="00710653" w:rsidRPr="00141F82" w:rsidRDefault="0093121A" w:rsidP="000E1F0B">
      <w:r w:rsidRPr="0093121A">
        <w:t>Die Umsetzung barrierefreier Interfaces stellt sowohl technische als auch gestalterische Anforderungen. Screenreader-Kompatibilität muss gewährleistet sein, damit sehbeeinträchtigte Nutzer</w:t>
      </w:r>
      <w:r w:rsidR="00EF15B2">
        <w:t xml:space="preserve">innen und </w:t>
      </w:r>
      <w:r w:rsidRPr="0093121A">
        <w:t>Nutzer die App nutzen können. Praktische Beispiele zeigen, wie Bedienelemente und Inhalte für Screenreader optimiert werden können. Eine besondere Herausforderung besteht in der barrierefreien Darstellung von Sensorinformationen der Drohne. Hier müssen alternative Darstellungsformen, beispielsweise akustische Signale oder haptisches Feedback, entwickelt werden, um die Informationen für alle Nutzer</w:t>
      </w:r>
      <w:r w:rsidR="00EF15B2">
        <w:t xml:space="preserve">innen und </w:t>
      </w:r>
      <w:r w:rsidRPr="0093121A">
        <w:t>Nutzer zugänglich zu machen.</w:t>
      </w:r>
    </w:p>
    <w:p w14:paraId="084E0794" w14:textId="3122C0CD" w:rsidR="00AF199D" w:rsidRDefault="00AC5DF6" w:rsidP="000E1F0B">
      <w:r w:rsidRPr="00C719AB">
        <w:rPr>
          <w:b/>
          <w:bCs/>
        </w:rPr>
        <w:fldChar w:fldCharType="begin"/>
      </w:r>
      <w:r w:rsidRPr="00C719AB">
        <w:rPr>
          <w:b/>
          <w:bCs/>
        </w:rPr>
        <w:instrText xml:space="preserve"> REF _Ref191751647 \h </w:instrText>
      </w:r>
      <w:r w:rsidR="00C719AB">
        <w:rPr>
          <w:b/>
          <w:bCs/>
        </w:rPr>
        <w:instrText xml:space="preserve"> \* MERGEFORMAT </w:instrText>
      </w:r>
      <w:r w:rsidRPr="00C719AB">
        <w:rPr>
          <w:b/>
          <w:bCs/>
        </w:rPr>
      </w:r>
      <w:r w:rsidRPr="00C719AB">
        <w:rPr>
          <w:b/>
          <w:bCs/>
        </w:rPr>
        <w:fldChar w:fldCharType="separate"/>
      </w:r>
      <w:r w:rsidR="00F509F4" w:rsidRPr="00F509F4">
        <w:rPr>
          <w:b/>
          <w:bCs/>
        </w:rPr>
        <w:t xml:space="preserve">Abbildung </w:t>
      </w:r>
      <w:r w:rsidR="007C5AD2" w:rsidRPr="007C5AD2">
        <w:rPr>
          <w:b/>
          <w:bCs/>
        </w:rPr>
        <w:t>12</w:t>
      </w:r>
      <w:r w:rsidR="00F509F4" w:rsidRPr="00F509F4">
        <w:rPr>
          <w:b/>
          <w:bCs/>
        </w:rPr>
        <w:t>: Kompatibilität</w:t>
      </w:r>
      <w:r w:rsidRPr="00C719AB">
        <w:rPr>
          <w:b/>
          <w:bCs/>
        </w:rPr>
        <w:fldChar w:fldCharType="end"/>
      </w:r>
      <w:r w:rsidRPr="00C719AB">
        <w:rPr>
          <w:b/>
          <w:bCs/>
        </w:rPr>
        <w:t xml:space="preserve"> </w:t>
      </w:r>
      <w:r w:rsidR="00C719AB" w:rsidRPr="00C719AB">
        <w:t xml:space="preserve">zeigt die Implementierung eines barrierefreien Buttons mithilfe des Semantics-Widgets. Durch das Label erhält das Element eine Beschreibung, die vom Screenreader vorgelesen wird. Diese Methode verbessert die Zugänglichkeit und sollte für alle interaktiven UI-Elemente angewendet werden. </w:t>
      </w:r>
      <w:r>
        <w:fldChar w:fldCharType="begin"/>
      </w:r>
      <w:r>
        <w:instrText xml:space="preserve"> REF _Ref191751621 \h </w:instrText>
      </w:r>
      <w:r w:rsidR="000E1F0B">
        <w:instrText xml:space="preserve"> \* MERGEFORMAT </w:instrText>
      </w:r>
      <w:r>
        <w:fldChar w:fldCharType="separate"/>
      </w:r>
      <w:r w:rsidR="00F509F4">
        <w:t xml:space="preserve">Abbildung </w:t>
      </w:r>
      <w:r w:rsidR="00F509F4">
        <w:rPr>
          <w:noProof/>
        </w:rPr>
        <w:t>10</w:t>
      </w:r>
      <w:r w:rsidR="00F509F4">
        <w:t xml:space="preserve">: </w:t>
      </w:r>
      <w:r>
        <w:fldChar w:fldCharType="end"/>
      </w:r>
    </w:p>
    <w:p w14:paraId="4568490C" w14:textId="77777777" w:rsidR="00C47050" w:rsidRDefault="00C47050" w:rsidP="00137CD3">
      <w:pPr>
        <w:keepNext/>
        <w:jc w:val="center"/>
      </w:pPr>
      <w:r w:rsidRPr="00C47050">
        <w:rPr>
          <w:noProof/>
        </w:rPr>
        <w:drawing>
          <wp:inline distT="0" distB="0" distL="0" distR="0" wp14:anchorId="16B602EF" wp14:editId="39990B89">
            <wp:extent cx="4494363" cy="4182220"/>
            <wp:effectExtent l="0" t="0" r="1905" b="8890"/>
            <wp:docPr id="289952354"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2354" name="Grafik 1" descr="Ein Bild, das Text, Elektronik, Screenshot, Software enthält.&#10;&#10;KI-generierte Inhalte können fehlerhaft sein."/>
                    <pic:cNvPicPr/>
                  </pic:nvPicPr>
                  <pic:blipFill>
                    <a:blip r:embed="rId40"/>
                    <a:stretch>
                      <a:fillRect/>
                    </a:stretch>
                  </pic:blipFill>
                  <pic:spPr>
                    <a:xfrm>
                      <a:off x="0" y="0"/>
                      <a:ext cx="4499826" cy="4187303"/>
                    </a:xfrm>
                    <a:prstGeom prst="rect">
                      <a:avLst/>
                    </a:prstGeom>
                  </pic:spPr>
                </pic:pic>
              </a:graphicData>
            </a:graphic>
          </wp:inline>
        </w:drawing>
      </w:r>
    </w:p>
    <w:p w14:paraId="3A48FD82" w14:textId="5592B85A" w:rsidR="0093121A" w:rsidRPr="00167D35" w:rsidRDefault="00C47050" w:rsidP="00137CD3">
      <w:pPr>
        <w:pStyle w:val="Beschriftung"/>
      </w:pPr>
      <w:bookmarkStart w:id="87" w:name="_Ref191751621"/>
      <w:bookmarkStart w:id="88" w:name="_Ref191751647"/>
      <w:bookmarkStart w:id="89" w:name="_Toc191762686"/>
      <w:r>
        <w:t xml:space="preserve">Abbildung </w:t>
      </w:r>
      <w:fldSimple w:instr=" SEQ Abbildung \* ARABIC ">
        <w:r w:rsidR="00CA7CBB">
          <w:rPr>
            <w:noProof/>
          </w:rPr>
          <w:t>12</w:t>
        </w:r>
      </w:fldSimple>
      <w:r>
        <w:t xml:space="preserve">: </w:t>
      </w:r>
      <w:bookmarkEnd w:id="87"/>
      <w:r w:rsidR="00AC5DF6">
        <w:t>Kompatibilität</w:t>
      </w:r>
      <w:bookmarkEnd w:id="88"/>
      <w:bookmarkEnd w:id="89"/>
    </w:p>
    <w:p w14:paraId="658D829B" w14:textId="555D3045" w:rsidR="002F784B" w:rsidRDefault="00AA7451" w:rsidP="00E212CD">
      <w:pPr>
        <w:pStyle w:val="berschrift3"/>
      </w:pPr>
      <w:bookmarkStart w:id="90" w:name="_Toc195651601"/>
      <w:bookmarkStart w:id="91" w:name="_Toc195651943"/>
      <w:r>
        <w:t>Plattformunabhängig</w:t>
      </w:r>
      <w:r w:rsidR="007D22EB">
        <w:t>e</w:t>
      </w:r>
      <w:r>
        <w:t xml:space="preserve"> </w:t>
      </w:r>
      <w:r w:rsidR="00DB1615">
        <w:t>Nimbus</w:t>
      </w:r>
      <w:r w:rsidR="007D22EB">
        <w:t>-App</w:t>
      </w:r>
      <w:bookmarkEnd w:id="90"/>
      <w:bookmarkEnd w:id="91"/>
    </w:p>
    <w:p w14:paraId="25503DB3" w14:textId="02B1AA55" w:rsidR="00167D35" w:rsidRDefault="00DB31DD" w:rsidP="00494940">
      <w:r w:rsidRPr="00DB31DD">
        <w:t xml:space="preserve">Die Entwicklung einer plattformunabhängigen App erfordert eine durchdachte Konfiguration und Umsetzung. Es müssen klare Schritte definiert werden, um eine reibungslose Entwicklung und Anpassung an verschiedene Betriebssysteme sicherzustellen. Dabei spielen die </w:t>
      </w:r>
      <w:r w:rsidRPr="00DB31DD">
        <w:lastRenderedPageBreak/>
        <w:t>Schnittstellen zu Hardware- und Firmware-Komponenten eine wesentliche Rolle. Diese Komponenten aus</w:t>
      </w:r>
      <w:r>
        <w:t xml:space="preserve"> </w:t>
      </w:r>
      <w:r w:rsidR="00167D35" w:rsidRPr="00167D35">
        <w:rPr>
          <w:b/>
          <w:bCs/>
        </w:rPr>
        <w:fldChar w:fldCharType="begin"/>
      </w:r>
      <w:r w:rsidR="00167D35" w:rsidRPr="00167D35">
        <w:rPr>
          <w:b/>
          <w:bCs/>
        </w:rPr>
        <w:instrText xml:space="preserve"> REF _Ref191682573 \h </w:instrText>
      </w:r>
      <w:r w:rsidR="00167D35">
        <w:rPr>
          <w:b/>
          <w:bCs/>
        </w:rPr>
        <w:instrText xml:space="preserve"> \* MERGEFORMAT </w:instrText>
      </w:r>
      <w:r w:rsidR="00167D35" w:rsidRPr="00167D35">
        <w:rPr>
          <w:b/>
          <w:bCs/>
        </w:rPr>
      </w:r>
      <w:r w:rsidR="00167D35" w:rsidRPr="00167D35">
        <w:rPr>
          <w:b/>
          <w:bCs/>
        </w:rPr>
        <w:fldChar w:fldCharType="separate"/>
      </w:r>
      <w:r w:rsidR="00F509F4" w:rsidRPr="00F509F4">
        <w:rPr>
          <w:b/>
          <w:bCs/>
        </w:rPr>
        <w:t>Sch</w:t>
      </w:r>
      <w:bookmarkStart w:id="92" w:name="_Hlt195648265"/>
      <w:bookmarkStart w:id="93" w:name="_Hlt195648266"/>
      <w:r w:rsidR="00F509F4" w:rsidRPr="00F509F4">
        <w:rPr>
          <w:b/>
          <w:bCs/>
        </w:rPr>
        <w:t>n</w:t>
      </w:r>
      <w:bookmarkEnd w:id="92"/>
      <w:bookmarkEnd w:id="93"/>
      <w:r w:rsidR="00F509F4" w:rsidRPr="00F509F4">
        <w:rPr>
          <w:b/>
          <w:bCs/>
        </w:rPr>
        <w:t>ittstellen</w:t>
      </w:r>
      <w:r w:rsidR="00167D35" w:rsidRPr="00167D35">
        <w:rPr>
          <w:b/>
          <w:bCs/>
        </w:rPr>
        <w:fldChar w:fldCharType="end"/>
      </w:r>
      <w:r w:rsidRPr="00DB31DD">
        <w:t xml:space="preserve"> stellen verschiedene APIs bereit, die in die App integriert werden müssen. Die Herausforderung besteht darin, eine einheitliche Schnittstelle zu schaffen, die sowohl mit der Hardware als auch mit den plattformspezifischen Anforderungen kompatibel ist.</w:t>
      </w:r>
    </w:p>
    <w:p w14:paraId="5765276B" w14:textId="7F5EF487" w:rsidR="00B4676A" w:rsidRDefault="002758CA" w:rsidP="00B47695">
      <w:pPr>
        <w:pStyle w:val="berschrift3"/>
      </w:pPr>
      <w:bookmarkStart w:id="94" w:name="_Toc195651602"/>
      <w:bookmarkStart w:id="95" w:name="_Toc195651944"/>
      <w:r>
        <w:t>Überprüfung der Barrierefreiheit</w:t>
      </w:r>
      <w:bookmarkEnd w:id="94"/>
      <w:bookmarkEnd w:id="95"/>
    </w:p>
    <w:p w14:paraId="3F5E50A2" w14:textId="7216127F" w:rsidR="00167D35" w:rsidRDefault="00167D35" w:rsidP="000E1F0B">
      <w:r w:rsidRPr="00167D35">
        <w:t>Zur Sicherstellung der Barrierefreiheit können spezialisierte Prüftools eingesetzt werden, die die App hinsichtlich ihrer Nutzerfreundlichkeit für Menschen mit Beeinträchtigungen analysieren. Diese Tools identifizieren Schwachstellen und liefern konkrete Verbesserungsvorschläge. Die größte Herausforderung liegt darin, gefundene Mängel effizient zu beheben und eine durchgängige barrierefreie Nutzung sicherzustellen. Neben automatisierten Checks ist auch eine manuelle Evaluation durch Betroffene sinnvoll, um praxisnahe Optimierungen vorzunehmen.</w:t>
      </w:r>
    </w:p>
    <w:p w14:paraId="3B44A439" w14:textId="05FF4276" w:rsidR="00DB3B45" w:rsidRDefault="00CE3139" w:rsidP="000E1F0B">
      <w:r w:rsidRPr="00CE3139">
        <w:t>Für die Analyse wurde die Accessibility Scanner-App aus dem Google Play Store verwendet</w:t>
      </w:r>
      <w:r>
        <w:t xml:space="preserve"> </w:t>
      </w:r>
      <w:r w:rsidRPr="00CE3139">
        <w:rPr>
          <w:b/>
          <w:bCs/>
        </w:rPr>
        <w:t>(</w:t>
      </w:r>
      <w:r w:rsidRPr="00CE3139">
        <w:rPr>
          <w:b/>
          <w:bCs/>
        </w:rPr>
        <w:fldChar w:fldCharType="begin"/>
      </w:r>
      <w:r w:rsidRPr="00CE3139">
        <w:rPr>
          <w:b/>
          <w:bCs/>
        </w:rPr>
        <w:instrText xml:space="preserve"> REF _Ref191752344 \h </w:instrText>
      </w:r>
      <w:r>
        <w:rPr>
          <w:b/>
          <w:bCs/>
        </w:rPr>
        <w:instrText xml:space="preserve"> \* MERGEFORMAT </w:instrText>
      </w:r>
      <w:r w:rsidRPr="00CE3139">
        <w:rPr>
          <w:b/>
          <w:bCs/>
        </w:rPr>
      </w:r>
      <w:r w:rsidRPr="00CE3139">
        <w:rPr>
          <w:b/>
          <w:bCs/>
        </w:rPr>
        <w:fldChar w:fldCharType="separate"/>
      </w:r>
      <w:r w:rsidR="00F509F4" w:rsidRPr="00F509F4">
        <w:rPr>
          <w:b/>
          <w:bCs/>
        </w:rPr>
        <w:t xml:space="preserve">Tabelle </w:t>
      </w:r>
      <w:r w:rsidR="00F509F4" w:rsidRPr="00F509F4">
        <w:rPr>
          <w:b/>
          <w:bCs/>
          <w:noProof/>
        </w:rPr>
        <w:t>1</w:t>
      </w:r>
      <w:r w:rsidR="00F509F4" w:rsidRPr="00F509F4">
        <w:rPr>
          <w:b/>
          <w:bCs/>
        </w:rPr>
        <w:t>: Vergleich von Tools zur Überprüfung der Barrierefreiheit</w:t>
      </w:r>
      <w:r w:rsidRPr="00CE3139">
        <w:rPr>
          <w:b/>
          <w:bCs/>
        </w:rPr>
        <w:fldChar w:fldCharType="end"/>
      </w:r>
      <w:r w:rsidRPr="00CE3139">
        <w:rPr>
          <w:b/>
          <w:bCs/>
        </w:rPr>
        <w:t>)</w:t>
      </w:r>
      <w:r>
        <w:t xml:space="preserve">. </w:t>
      </w:r>
      <w:r w:rsidR="00C03616" w:rsidRPr="00C03616">
        <w:rPr>
          <w:b/>
          <w:bCs/>
        </w:rPr>
        <w:fldChar w:fldCharType="begin"/>
      </w:r>
      <w:r w:rsidR="00C03616" w:rsidRPr="00C03616">
        <w:rPr>
          <w:b/>
          <w:bCs/>
        </w:rPr>
        <w:instrText xml:space="preserve"> REF _Ref191752540 \h </w:instrText>
      </w:r>
      <w:r w:rsidR="00C03616">
        <w:rPr>
          <w:b/>
          <w:bCs/>
        </w:rPr>
        <w:instrText xml:space="preserve"> \* MERGEFORMAT </w:instrText>
      </w:r>
      <w:r w:rsidR="00C03616" w:rsidRPr="00C03616">
        <w:rPr>
          <w:b/>
          <w:bCs/>
        </w:rPr>
      </w:r>
      <w:r w:rsidR="00C03616" w:rsidRPr="00C03616">
        <w:rPr>
          <w:b/>
          <w:bCs/>
        </w:rPr>
        <w:fldChar w:fldCharType="separate"/>
      </w:r>
      <w:r w:rsidR="00F509F4" w:rsidRPr="00F509F4">
        <w:rPr>
          <w:b/>
          <w:bCs/>
        </w:rPr>
        <w:t xml:space="preserve">Abbildung </w:t>
      </w:r>
      <w:r w:rsidR="007C5AD2" w:rsidRPr="007C5AD2">
        <w:rPr>
          <w:b/>
          <w:bCs/>
          <w:noProof/>
        </w:rPr>
        <w:t>13</w:t>
      </w:r>
      <w:r w:rsidR="00F509F4" w:rsidRPr="00F509F4">
        <w:rPr>
          <w:b/>
          <w:bCs/>
        </w:rPr>
        <w:t>: Login im Accessibility Scanner</w:t>
      </w:r>
      <w:r w:rsidR="00C03616" w:rsidRPr="00C03616">
        <w:rPr>
          <w:b/>
          <w:bCs/>
        </w:rPr>
        <w:fldChar w:fldCharType="end"/>
      </w:r>
      <w:r w:rsidRPr="00CE3139">
        <w:t xml:space="preserve"> zeigt die Login-Oberfläche der Nimbus-App</w:t>
      </w:r>
      <w:r w:rsidR="00E44656" w:rsidRPr="00E44656">
        <w:t xml:space="preserve"> mit</w:t>
      </w:r>
      <w:r w:rsidRPr="00CE3139">
        <w:t xml:space="preserve"> interaktiven Links wie "Forgot Password?" und "Sign Up". </w:t>
      </w:r>
      <w:r w:rsidR="00E44656" w:rsidRPr="00E44656">
        <w:t xml:space="preserve">Der Accessibility Scanner erkennt Optimierungspotenzial bei der Touch-Zielgröße. Besonders der „Forgot Password?“-Button </w:t>
      </w:r>
      <w:r w:rsidR="00E44656" w:rsidRPr="00C03616">
        <w:rPr>
          <w:b/>
          <w:bCs/>
        </w:rPr>
        <w:t>(</w:t>
      </w:r>
      <w:r w:rsidR="006F1078" w:rsidRPr="006F1078">
        <w:rPr>
          <w:b/>
          <w:bCs/>
        </w:rPr>
        <w:fldChar w:fldCharType="begin"/>
      </w:r>
      <w:r w:rsidR="006F1078" w:rsidRPr="006F1078">
        <w:rPr>
          <w:b/>
          <w:bCs/>
        </w:rPr>
        <w:instrText xml:space="preserve"> REF _Ref191752631 \h  \* MERGEFORMAT </w:instrText>
      </w:r>
      <w:r w:rsidR="006F1078" w:rsidRPr="006F1078">
        <w:rPr>
          <w:b/>
          <w:bCs/>
        </w:rPr>
      </w:r>
      <w:r w:rsidR="006F1078" w:rsidRPr="006F1078">
        <w:rPr>
          <w:b/>
          <w:bCs/>
        </w:rPr>
        <w:fldChar w:fldCharType="separate"/>
      </w:r>
      <w:r w:rsidR="00F509F4" w:rsidRPr="00F509F4">
        <w:rPr>
          <w:b/>
          <w:bCs/>
        </w:rPr>
        <w:t xml:space="preserve">Abbildung </w:t>
      </w:r>
      <w:r w:rsidR="007C5AD2" w:rsidRPr="007C5AD2">
        <w:rPr>
          <w:b/>
          <w:bCs/>
          <w:noProof/>
        </w:rPr>
        <w:t>14</w:t>
      </w:r>
      <w:r w:rsidR="00F509F4" w:rsidRPr="00F509F4">
        <w:rPr>
          <w:b/>
          <w:bCs/>
        </w:rPr>
        <w:t>: Scanner Empfehlung</w:t>
      </w:r>
      <w:r w:rsidR="006F1078" w:rsidRPr="006F1078">
        <w:rPr>
          <w:b/>
          <w:bCs/>
        </w:rPr>
        <w:fldChar w:fldCharType="end"/>
      </w:r>
      <w:r w:rsidR="00E44656" w:rsidRPr="00C03616">
        <w:rPr>
          <w:b/>
          <w:bCs/>
        </w:rPr>
        <w:t>)</w:t>
      </w:r>
      <w:r w:rsidR="00E44656" w:rsidRPr="00E44656">
        <w:t xml:space="preserve"> ist zu klein, was die Bedienbarkeit für motorisch eingeschränkte Nutzer</w:t>
      </w:r>
      <w:r w:rsidR="00EF15B2">
        <w:t xml:space="preserve">innen und </w:t>
      </w:r>
      <w:r w:rsidR="00E44656" w:rsidRPr="00E44656">
        <w:t>Nutzer erschwert. Die empfohlene Lösung besteht darin</w:t>
      </w:r>
      <w:r w:rsidR="00EC10B2" w:rsidRPr="00EC10B2">
        <w:t xml:space="preserve">, die Touch-Fläche durch </w:t>
      </w:r>
      <w:r w:rsidR="00E44656" w:rsidRPr="00E44656">
        <w:t>größeres</w:t>
      </w:r>
      <w:r w:rsidR="00EC10B2" w:rsidRPr="00EC10B2">
        <w:t xml:space="preserve"> Padding oder Tap-Gesten-Erkennung in Flutter </w:t>
      </w:r>
      <w:r w:rsidR="00E44656" w:rsidRPr="00E44656">
        <w:t>zu vergrößern</w:t>
      </w:r>
      <w:r w:rsidR="00EC10B2" w:rsidRPr="00EC10B2">
        <w:t>.</w:t>
      </w:r>
    </w:p>
    <w:p w14:paraId="7CF8D30C" w14:textId="77777777" w:rsidR="00C03616" w:rsidRDefault="00DE1269" w:rsidP="00137CD3">
      <w:pPr>
        <w:jc w:val="center"/>
      </w:pPr>
      <w:r>
        <w:rPr>
          <w:noProof/>
        </w:rPr>
        <w:drawing>
          <wp:inline distT="0" distB="0" distL="0" distR="0" wp14:anchorId="120E09A3" wp14:editId="23251630">
            <wp:extent cx="1639019" cy="3212418"/>
            <wp:effectExtent l="0" t="0" r="0" b="7620"/>
            <wp:docPr id="211722406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460" b="9438"/>
                    <a:stretch/>
                  </pic:blipFill>
                  <pic:spPr bwMode="auto">
                    <a:xfrm>
                      <a:off x="0" y="0"/>
                      <a:ext cx="1658857" cy="3251300"/>
                    </a:xfrm>
                    <a:prstGeom prst="rect">
                      <a:avLst/>
                    </a:prstGeom>
                    <a:noFill/>
                    <a:ln>
                      <a:noFill/>
                    </a:ln>
                    <a:extLst>
                      <a:ext uri="{53640926-AAD7-44D8-BBD7-CCE9431645EC}">
                        <a14:shadowObscured xmlns:a14="http://schemas.microsoft.com/office/drawing/2010/main"/>
                      </a:ext>
                    </a:extLst>
                  </pic:spPr>
                </pic:pic>
              </a:graphicData>
            </a:graphic>
          </wp:inline>
        </w:drawing>
      </w:r>
    </w:p>
    <w:p w14:paraId="31567473" w14:textId="13FA2D73" w:rsidR="00EC10B2" w:rsidRPr="006F1078" w:rsidRDefault="00C03616" w:rsidP="00137CD3">
      <w:pPr>
        <w:pStyle w:val="Beschriftung"/>
        <w:rPr>
          <w:lang w:val="en-GB"/>
        </w:rPr>
      </w:pPr>
      <w:bookmarkStart w:id="96" w:name="_Ref191752540"/>
      <w:bookmarkStart w:id="97" w:name="_Toc191762687"/>
      <w:r w:rsidRPr="006F1078">
        <w:rPr>
          <w:lang w:val="en-GB"/>
        </w:rPr>
        <w:t xml:space="preserve">Abbildung </w:t>
      </w:r>
      <w:r>
        <w:fldChar w:fldCharType="begin"/>
      </w:r>
      <w:r w:rsidRPr="006F1078">
        <w:rPr>
          <w:lang w:val="en-GB"/>
        </w:rPr>
        <w:instrText xml:space="preserve"> SEQ Abbildung \* ARABIC </w:instrText>
      </w:r>
      <w:r>
        <w:fldChar w:fldCharType="separate"/>
      </w:r>
      <w:r w:rsidR="00CA7CBB">
        <w:rPr>
          <w:noProof/>
          <w:lang w:val="en-GB"/>
        </w:rPr>
        <w:t>13</w:t>
      </w:r>
      <w:r>
        <w:fldChar w:fldCharType="end"/>
      </w:r>
      <w:r w:rsidRPr="006F1078">
        <w:rPr>
          <w:lang w:val="en-GB"/>
        </w:rPr>
        <w:t>: Login im Accessibility Scanner</w:t>
      </w:r>
      <w:bookmarkEnd w:id="96"/>
      <w:bookmarkEnd w:id="97"/>
    </w:p>
    <w:p w14:paraId="616709B9" w14:textId="77777777" w:rsidR="006F1078" w:rsidRDefault="006F1078" w:rsidP="00137CD3">
      <w:pPr>
        <w:jc w:val="center"/>
      </w:pPr>
      <w:r>
        <w:rPr>
          <w:noProof/>
        </w:rPr>
        <w:lastRenderedPageBreak/>
        <w:drawing>
          <wp:inline distT="0" distB="0" distL="0" distR="0" wp14:anchorId="048467C3" wp14:editId="417E3E34">
            <wp:extent cx="1708925" cy="2346385"/>
            <wp:effectExtent l="0" t="0" r="5715" b="0"/>
            <wp:docPr id="18125486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123" b="5763"/>
                    <a:stretch/>
                  </pic:blipFill>
                  <pic:spPr bwMode="auto">
                    <a:xfrm>
                      <a:off x="0" y="0"/>
                      <a:ext cx="1726174" cy="2370069"/>
                    </a:xfrm>
                    <a:prstGeom prst="rect">
                      <a:avLst/>
                    </a:prstGeom>
                    <a:noFill/>
                    <a:ln>
                      <a:noFill/>
                    </a:ln>
                    <a:extLst>
                      <a:ext uri="{53640926-AAD7-44D8-BBD7-CCE9431645EC}">
                        <a14:shadowObscured xmlns:a14="http://schemas.microsoft.com/office/drawing/2010/main"/>
                      </a:ext>
                    </a:extLst>
                  </pic:spPr>
                </pic:pic>
              </a:graphicData>
            </a:graphic>
          </wp:inline>
        </w:drawing>
      </w:r>
    </w:p>
    <w:p w14:paraId="0F252F5F" w14:textId="449D8DBE" w:rsidR="00C03616" w:rsidRDefault="006F1078" w:rsidP="00137CD3">
      <w:pPr>
        <w:pStyle w:val="Beschriftung"/>
      </w:pPr>
      <w:bookmarkStart w:id="98" w:name="_Ref191752631"/>
      <w:bookmarkStart w:id="99" w:name="_Toc191762688"/>
      <w:r>
        <w:t xml:space="preserve">Abbildung </w:t>
      </w:r>
      <w:fldSimple w:instr=" SEQ Abbildung \* ARABIC ">
        <w:r w:rsidR="00CA7CBB">
          <w:rPr>
            <w:noProof/>
          </w:rPr>
          <w:t>14</w:t>
        </w:r>
      </w:fldSimple>
      <w:r>
        <w:t>: Scanner Empfehlung</w:t>
      </w:r>
      <w:bookmarkEnd w:id="98"/>
      <w:bookmarkEnd w:id="99"/>
    </w:p>
    <w:p w14:paraId="5AC89E30" w14:textId="12EAB3B9" w:rsidR="00671E41" w:rsidRDefault="00F631B1" w:rsidP="003B1D2D">
      <w:pPr>
        <w:pStyle w:val="berschrift3"/>
      </w:pPr>
      <w:bookmarkStart w:id="100" w:name="_Toc195651603"/>
      <w:bookmarkStart w:id="101" w:name="_Toc195651945"/>
      <w:r>
        <w:t>Herausforderungen</w:t>
      </w:r>
      <w:r w:rsidR="003B1D2D" w:rsidRPr="003B1D2D">
        <w:t xml:space="preserve"> </w:t>
      </w:r>
      <w:r>
        <w:t>bei</w:t>
      </w:r>
      <w:r w:rsidR="003B1D2D" w:rsidRPr="003B1D2D">
        <w:t xml:space="preserve"> </w:t>
      </w:r>
      <w:r>
        <w:t>der</w:t>
      </w:r>
      <w:r w:rsidR="003B1D2D" w:rsidRPr="003B1D2D">
        <w:t xml:space="preserve"> F</w:t>
      </w:r>
      <w:r>
        <w:t>lutter</w:t>
      </w:r>
      <w:r w:rsidR="003B1D2D" w:rsidRPr="003B1D2D">
        <w:t>-I</w:t>
      </w:r>
      <w:r>
        <w:t>ntegration</w:t>
      </w:r>
      <w:bookmarkEnd w:id="100"/>
      <w:bookmarkEnd w:id="101"/>
    </w:p>
    <w:p w14:paraId="4D5F0DDF" w14:textId="5FD0C265" w:rsidR="00497D05" w:rsidRDefault="00EC0AD1" w:rsidP="000E1F0B">
      <w:r w:rsidRPr="00EC0AD1">
        <w:t>Die Integration von Flutter als Entwicklungsframework bringt spezifische Herausforderungen mit sich. Die plattformübergreifende Entwicklung muss sicherstellen, dass alle Funktionen auf verschiedenen Endgeräten einheitlich und performant laufen. Dabei treten unter anderem Inkompatibilitäten mit nativen APIs und individuellen Geräteanforderungen auf. Diese Schwachstellen müssen identifiziert und durch gezielte Anpassungen in der Implementierung behoben werden, um eine konsistente Nutzererfahrung zu gewährleisten.</w:t>
      </w:r>
    </w:p>
    <w:p w14:paraId="3414E21A" w14:textId="41863CAA" w:rsidR="00167D35" w:rsidRPr="008263A8" w:rsidRDefault="00497D05" w:rsidP="000E1F0B">
      <w:r>
        <w:t>Da ich selbst nur ein Android-Smartphone besitze, musste ich eine Möglichkeit finden, die App unter iOS zu testen. Besonders für barrierefreie Anwendungen ist dies essenziell, da viele blinde und sehbeeinträchtigte Nutzer</w:t>
      </w:r>
      <w:r w:rsidR="00EF15B2">
        <w:t xml:space="preserve">innen und </w:t>
      </w:r>
      <w:r>
        <w:t>Nutzer eher iPhones als Android-Geräte verwenden. Um dies zu simulieren, habe ich in Flutter das DevicePreview-</w:t>
      </w:r>
      <w:r w:rsidR="00086184">
        <w:t>Dependency</w:t>
      </w:r>
      <w:r>
        <w:t xml:space="preserve"> </w:t>
      </w:r>
      <w:r w:rsidR="00DD63AF" w:rsidRPr="00DD63AF">
        <w:rPr>
          <w:b/>
          <w:bCs/>
        </w:rPr>
        <w:t>(</w:t>
      </w:r>
      <w:r w:rsidR="00DD63AF" w:rsidRPr="00DD63AF">
        <w:rPr>
          <w:b/>
          <w:bCs/>
        </w:rPr>
        <w:fldChar w:fldCharType="begin"/>
      </w:r>
      <w:r w:rsidR="00DD63AF" w:rsidRPr="00DD63AF">
        <w:rPr>
          <w:b/>
          <w:bCs/>
        </w:rPr>
        <w:instrText xml:space="preserve"> REF _Ref191753845 \h </w:instrText>
      </w:r>
      <w:r w:rsidR="00DD63AF">
        <w:rPr>
          <w:b/>
          <w:bCs/>
        </w:rPr>
        <w:instrText xml:space="preserve"> \* MERGEFORMAT </w:instrText>
      </w:r>
      <w:r w:rsidR="00DD63AF" w:rsidRPr="00DD63AF">
        <w:rPr>
          <w:b/>
          <w:bCs/>
        </w:rPr>
      </w:r>
      <w:r w:rsidR="00DD63AF" w:rsidRPr="00DD63AF">
        <w:rPr>
          <w:b/>
          <w:bCs/>
        </w:rPr>
        <w:fldChar w:fldCharType="separate"/>
      </w:r>
      <w:r w:rsidR="00F509F4" w:rsidRPr="00F509F4">
        <w:rPr>
          <w:b/>
          <w:bCs/>
        </w:rPr>
        <w:t xml:space="preserve">Abbildung </w:t>
      </w:r>
      <w:r w:rsidR="007C5AD2" w:rsidRPr="007C5AD2">
        <w:rPr>
          <w:b/>
          <w:bCs/>
          <w:noProof/>
        </w:rPr>
        <w:t>15</w:t>
      </w:r>
      <w:r w:rsidR="00F509F4" w:rsidRPr="00F509F4">
        <w:rPr>
          <w:b/>
          <w:bCs/>
        </w:rPr>
        <w:t>: DevicePreview-Snippet</w:t>
      </w:r>
      <w:r w:rsidR="00DD63AF" w:rsidRPr="00DD63AF">
        <w:rPr>
          <w:b/>
          <w:bCs/>
        </w:rPr>
        <w:fldChar w:fldCharType="end"/>
      </w:r>
      <w:r w:rsidR="00DD63AF" w:rsidRPr="00DD63AF">
        <w:rPr>
          <w:b/>
          <w:bCs/>
        </w:rPr>
        <w:t>)</w:t>
      </w:r>
      <w:r w:rsidRPr="00DD63AF">
        <w:rPr>
          <w:b/>
          <w:bCs/>
        </w:rPr>
        <w:t xml:space="preserve"> </w:t>
      </w:r>
      <w:r>
        <w:t>genutzt. Mit dem folgenden Code konnte ich ein virtuelles iPhone simulieren:</w:t>
      </w:r>
    </w:p>
    <w:p w14:paraId="0ABE8C3C" w14:textId="77777777" w:rsidR="00DD63AF" w:rsidRDefault="00DD63AF" w:rsidP="007C5AD2">
      <w:pPr>
        <w:jc w:val="center"/>
      </w:pPr>
      <w:r w:rsidRPr="00DD63AF">
        <w:rPr>
          <w:noProof/>
        </w:rPr>
        <w:drawing>
          <wp:inline distT="0" distB="0" distL="0" distR="0" wp14:anchorId="219B2CDE" wp14:editId="467E8476">
            <wp:extent cx="2760453" cy="1141795"/>
            <wp:effectExtent l="0" t="0" r="1905" b="1270"/>
            <wp:docPr id="2051456321" name="Grafik 1" descr="Ein Bild, das Text, Screenshot, Visitenkar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6321" name="Grafik 1" descr="Ein Bild, das Text, Screenshot, Visitenkarte, Schrift enthält.&#10;&#10;KI-generierte Inhalte können fehlerhaft sein."/>
                    <pic:cNvPicPr/>
                  </pic:nvPicPr>
                  <pic:blipFill>
                    <a:blip r:embed="rId43"/>
                    <a:stretch>
                      <a:fillRect/>
                    </a:stretch>
                  </pic:blipFill>
                  <pic:spPr>
                    <a:xfrm>
                      <a:off x="0" y="0"/>
                      <a:ext cx="2780419" cy="1150053"/>
                    </a:xfrm>
                    <a:prstGeom prst="rect">
                      <a:avLst/>
                    </a:prstGeom>
                  </pic:spPr>
                </pic:pic>
              </a:graphicData>
            </a:graphic>
          </wp:inline>
        </w:drawing>
      </w:r>
    </w:p>
    <w:p w14:paraId="16C83823" w14:textId="5801E4AF" w:rsidR="00477E76" w:rsidRPr="003F6AA1" w:rsidRDefault="00DD63AF" w:rsidP="007C5AD2">
      <w:pPr>
        <w:pStyle w:val="Beschriftung"/>
        <w:rPr>
          <w:lang w:val="de-DE"/>
        </w:rPr>
      </w:pPr>
      <w:bookmarkStart w:id="102" w:name="_Ref191753845"/>
      <w:bookmarkStart w:id="103" w:name="_Toc191762689"/>
      <w:r>
        <w:t xml:space="preserve">Abbildung </w:t>
      </w:r>
      <w:fldSimple w:instr=" SEQ Abbildung \* ARABIC ">
        <w:r w:rsidR="00CA7CBB">
          <w:rPr>
            <w:noProof/>
          </w:rPr>
          <w:t>15</w:t>
        </w:r>
      </w:fldSimple>
      <w:r>
        <w:t>: DevicePreview-Snippet</w:t>
      </w:r>
      <w:bookmarkEnd w:id="102"/>
      <w:bookmarkEnd w:id="103"/>
    </w:p>
    <w:p w14:paraId="257C567E" w14:textId="6912488B" w:rsidR="00DD63AF" w:rsidRDefault="00772545" w:rsidP="000E1F0B">
      <w:r w:rsidRPr="00772545">
        <w:rPr>
          <w:b/>
          <w:bCs/>
        </w:rPr>
        <w:fldChar w:fldCharType="begin"/>
      </w:r>
      <w:r w:rsidRPr="00772545">
        <w:rPr>
          <w:b/>
          <w:bCs/>
        </w:rPr>
        <w:instrText xml:space="preserve"> REF _Ref191753928 \h </w:instrText>
      </w:r>
      <w:r>
        <w:rPr>
          <w:b/>
          <w:bCs/>
        </w:rPr>
        <w:instrText xml:space="preserve"> \* MERGEFORMAT </w:instrText>
      </w:r>
      <w:r w:rsidRPr="00772545">
        <w:rPr>
          <w:b/>
          <w:bCs/>
        </w:rPr>
      </w:r>
      <w:r w:rsidRPr="00772545">
        <w:rPr>
          <w:b/>
          <w:bCs/>
        </w:rPr>
        <w:fldChar w:fldCharType="separate"/>
      </w:r>
      <w:r w:rsidR="00F509F4" w:rsidRPr="00F509F4">
        <w:rPr>
          <w:b/>
          <w:bCs/>
        </w:rPr>
        <w:t xml:space="preserve">Abbildung </w:t>
      </w:r>
      <w:r w:rsidR="007C5AD2" w:rsidRPr="007C5AD2">
        <w:rPr>
          <w:b/>
          <w:bCs/>
          <w:noProof/>
        </w:rPr>
        <w:t>16</w:t>
      </w:r>
      <w:r w:rsidR="00F509F4" w:rsidRPr="00F509F4">
        <w:rPr>
          <w:b/>
          <w:bCs/>
        </w:rPr>
        <w:t>: DevicePreview in der App</w:t>
      </w:r>
      <w:r w:rsidRPr="00772545">
        <w:rPr>
          <w:b/>
          <w:bCs/>
        </w:rPr>
        <w:fldChar w:fldCharType="end"/>
      </w:r>
      <w:r w:rsidRPr="00772545">
        <w:rPr>
          <w:b/>
          <w:bCs/>
        </w:rPr>
        <w:t xml:space="preserve"> </w:t>
      </w:r>
      <w:r w:rsidR="007067F0" w:rsidRPr="007067F0">
        <w:t xml:space="preserve">zeigt, wie ich mithilfe von DevicePreview verschiedene iPhone-Modelle direkt in meiner Entwicklungsumgebung auswählen </w:t>
      </w:r>
      <w:r>
        <w:t>kann</w:t>
      </w:r>
      <w:r w:rsidR="007067F0" w:rsidRPr="007067F0">
        <w:t>. Dies ermöglichte mir, die Benutzeroberfläche unter iOS zu testen, ohne ein physisches Apple-Gerät zu benötigen.</w:t>
      </w:r>
    </w:p>
    <w:p w14:paraId="23B1027E" w14:textId="77777777" w:rsidR="00772545" w:rsidRDefault="00772545" w:rsidP="007C5AD2">
      <w:pPr>
        <w:jc w:val="center"/>
      </w:pPr>
      <w:r>
        <w:rPr>
          <w:noProof/>
        </w:rPr>
        <w:lastRenderedPageBreak/>
        <w:drawing>
          <wp:inline distT="0" distB="0" distL="0" distR="0" wp14:anchorId="52351AA6" wp14:editId="6036116E">
            <wp:extent cx="1578634" cy="1708261"/>
            <wp:effectExtent l="0" t="0" r="2540" b="6350"/>
            <wp:docPr id="213188332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7943" b="7832"/>
                    <a:stretch/>
                  </pic:blipFill>
                  <pic:spPr bwMode="auto">
                    <a:xfrm>
                      <a:off x="0" y="0"/>
                      <a:ext cx="1603751" cy="1735441"/>
                    </a:xfrm>
                    <a:prstGeom prst="rect">
                      <a:avLst/>
                    </a:prstGeom>
                    <a:noFill/>
                    <a:ln>
                      <a:noFill/>
                    </a:ln>
                    <a:extLst>
                      <a:ext uri="{53640926-AAD7-44D8-BBD7-CCE9431645EC}">
                        <a14:shadowObscured xmlns:a14="http://schemas.microsoft.com/office/drawing/2010/main"/>
                      </a:ext>
                    </a:extLst>
                  </pic:spPr>
                </pic:pic>
              </a:graphicData>
            </a:graphic>
          </wp:inline>
        </w:drawing>
      </w:r>
    </w:p>
    <w:p w14:paraId="1FA8D962" w14:textId="00703D06" w:rsidR="00EC0AD1" w:rsidRPr="00494940" w:rsidRDefault="00772545" w:rsidP="007C5AD2">
      <w:pPr>
        <w:pStyle w:val="Beschriftung"/>
      </w:pPr>
      <w:bookmarkStart w:id="104" w:name="_Ref191753928"/>
      <w:bookmarkStart w:id="105" w:name="_Toc191762690"/>
      <w:r>
        <w:t xml:space="preserve">Abbildung </w:t>
      </w:r>
      <w:fldSimple w:instr=" SEQ Abbildung \* ARABIC ">
        <w:r w:rsidR="00CA7CBB">
          <w:rPr>
            <w:noProof/>
          </w:rPr>
          <w:t>16</w:t>
        </w:r>
      </w:fldSimple>
      <w:r>
        <w:t>: DevicePreview in der App</w:t>
      </w:r>
      <w:bookmarkEnd w:id="104"/>
      <w:bookmarkEnd w:id="105"/>
    </w:p>
    <w:p w14:paraId="1B917E56" w14:textId="4BD2394A" w:rsidR="003B1D2D" w:rsidRDefault="00F631B1" w:rsidP="003B1D2D">
      <w:pPr>
        <w:pStyle w:val="berschrift3"/>
      </w:pPr>
      <w:bookmarkStart w:id="106" w:name="_Toc195651604"/>
      <w:bookmarkStart w:id="107" w:name="_Toc195651946"/>
      <w:r w:rsidRPr="00A06C6C">
        <w:t>T</w:t>
      </w:r>
      <w:r>
        <w:t>ensorflow</w:t>
      </w:r>
      <w:r w:rsidRPr="00A06C6C">
        <w:t xml:space="preserve"> </w:t>
      </w:r>
      <w:r w:rsidR="00E00F27">
        <w:t>Lite</w:t>
      </w:r>
      <w:r w:rsidR="00E00F27" w:rsidRPr="00A06C6C">
        <w:t xml:space="preserve"> </w:t>
      </w:r>
      <w:r>
        <w:t>und</w:t>
      </w:r>
      <w:r w:rsidR="003B1D2D" w:rsidRPr="003B1D2D">
        <w:t xml:space="preserve"> </w:t>
      </w:r>
      <w:r>
        <w:t>Barrierefreiheit</w:t>
      </w:r>
      <w:bookmarkEnd w:id="106"/>
      <w:bookmarkEnd w:id="107"/>
    </w:p>
    <w:p w14:paraId="651AD16E" w14:textId="53B3E960" w:rsidR="00907E33" w:rsidRDefault="00317E43" w:rsidP="000B620A">
      <w:pPr>
        <w:pStyle w:val="Listenabsatz"/>
        <w:numPr>
          <w:ilvl w:val="0"/>
          <w:numId w:val="61"/>
        </w:numPr>
      </w:pPr>
      <w:r w:rsidRPr="00317E43">
        <w:t>Schwierigkeiten bei der Integration von ML-Modellen und deren Accessibility</w:t>
      </w:r>
    </w:p>
    <w:p w14:paraId="5330CACB" w14:textId="4E16D55A" w:rsidR="00317E43" w:rsidRDefault="005E1E3B" w:rsidP="000B620A">
      <w:pPr>
        <w:pStyle w:val="Listenabsatz"/>
        <w:numPr>
          <w:ilvl w:val="0"/>
          <w:numId w:val="61"/>
        </w:numPr>
      </w:pPr>
      <w:r w:rsidRPr="005E1E3B">
        <w:t>Wie wird sichergestellt, dass ML-Funktionen wie Hinderniserkennung oder autonome Steuerung reibungslos zwischen App und Drohne funktionieren?</w:t>
      </w:r>
    </w:p>
    <w:p w14:paraId="00D8563E" w14:textId="77777777" w:rsidR="002F784B" w:rsidRPr="002F784B" w:rsidRDefault="002F784B" w:rsidP="002F784B">
      <w:pPr>
        <w:pStyle w:val="berschrift2"/>
      </w:pPr>
      <w:bookmarkStart w:id="108" w:name="_Toc195651605"/>
      <w:bookmarkStart w:id="109" w:name="_Toc195651947"/>
      <w:r>
        <w:t>Fazit und Ausblick</w:t>
      </w:r>
      <w:bookmarkEnd w:id="108"/>
      <w:bookmarkEnd w:id="109"/>
    </w:p>
    <w:p w14:paraId="3854B533" w14:textId="3854389D" w:rsidR="001F6C6D" w:rsidRDefault="00A069AD" w:rsidP="00494940">
      <w:r>
        <w:t>Diese</w:t>
      </w:r>
      <w:r w:rsidR="0085286D">
        <w:t xml:space="preserve">s Kapitel </w:t>
      </w:r>
      <w:r>
        <w:t xml:space="preserve">untersucht die Entwicklung einer barrierefreien Drohnensteuerungs-App und beantwortet die zentrale Forschungsfrage: Wie kann eine mobile Anwendung entwickelt werden, die barrierefrei und intuitiv steuerbar ist? Die Analyse von WCAG </w:t>
      </w:r>
      <w:r w:rsidR="0085286D" w:rsidRPr="0085286D">
        <w:rPr>
          <w:b/>
          <w:bCs/>
        </w:rPr>
        <w:fldChar w:fldCharType="begin"/>
      </w:r>
      <w:r w:rsidR="0085286D" w:rsidRPr="0085286D">
        <w:rPr>
          <w:b/>
          <w:bCs/>
        </w:rPr>
        <w:instrText xml:space="preserve"> REF _Ref187686911 \r \h </w:instrText>
      </w:r>
      <w:r w:rsidR="0085286D">
        <w:rPr>
          <w:b/>
          <w:bCs/>
        </w:rPr>
        <w:instrText xml:space="preserve"> \* MERGEFORMAT </w:instrText>
      </w:r>
      <w:r w:rsidR="0085286D" w:rsidRPr="0085286D">
        <w:rPr>
          <w:b/>
          <w:bCs/>
        </w:rPr>
      </w:r>
      <w:r w:rsidR="0085286D" w:rsidRPr="0085286D">
        <w:rPr>
          <w:b/>
          <w:bCs/>
        </w:rPr>
        <w:fldChar w:fldCharType="separate"/>
      </w:r>
      <w:r w:rsidR="00F509F4">
        <w:rPr>
          <w:b/>
          <w:bCs/>
        </w:rPr>
        <w:t>2.2.3</w:t>
      </w:r>
      <w:r w:rsidR="0085286D" w:rsidRPr="0085286D">
        <w:rPr>
          <w:b/>
          <w:bCs/>
        </w:rPr>
        <w:fldChar w:fldCharType="end"/>
      </w:r>
      <w:r>
        <w:t xml:space="preserve"> und EN 301</w:t>
      </w:r>
      <w:r w:rsidR="0085286D">
        <w:t> </w:t>
      </w:r>
      <w:r>
        <w:t>549</w:t>
      </w:r>
      <w:r w:rsidR="0085286D">
        <w:t xml:space="preserve"> </w:t>
      </w:r>
      <w:r w:rsidR="0085286D" w:rsidRPr="0085286D">
        <w:rPr>
          <w:b/>
          <w:bCs/>
        </w:rPr>
        <w:fldChar w:fldCharType="begin"/>
      </w:r>
      <w:r w:rsidR="0085286D" w:rsidRPr="0085286D">
        <w:rPr>
          <w:b/>
          <w:bCs/>
        </w:rPr>
        <w:instrText xml:space="preserve"> REF _Ref191738382 \r \h </w:instrText>
      </w:r>
      <w:r w:rsidR="0085286D">
        <w:rPr>
          <w:b/>
          <w:bCs/>
        </w:rPr>
        <w:instrText xml:space="preserve"> \* MERGEFORMAT </w:instrText>
      </w:r>
      <w:r w:rsidR="0085286D" w:rsidRPr="0085286D">
        <w:rPr>
          <w:b/>
          <w:bCs/>
        </w:rPr>
      </w:r>
      <w:r w:rsidR="0085286D" w:rsidRPr="0085286D">
        <w:rPr>
          <w:b/>
          <w:bCs/>
        </w:rPr>
        <w:fldChar w:fldCharType="separate"/>
      </w:r>
      <w:r w:rsidR="00F509F4">
        <w:rPr>
          <w:b/>
          <w:bCs/>
        </w:rPr>
        <w:t>2.2.4</w:t>
      </w:r>
      <w:r w:rsidR="0085286D" w:rsidRPr="0085286D">
        <w:rPr>
          <w:b/>
          <w:bCs/>
        </w:rPr>
        <w:fldChar w:fldCharType="end"/>
      </w:r>
      <w:r>
        <w:t xml:space="preserve"> zeigte, dass Barrierefreiheit mehr als technische Anpassungen erfordert – essenziell sind klare UI/UX-Prinzipien, Screenreader-Kompatibilität, haptisches Feedback und optimierte Navigation. Flutter ermöglichte eine plattformübergreifende Umsetzung, stellt jedoch Herausforderungen dar.</w:t>
      </w:r>
    </w:p>
    <w:p w14:paraId="62021D4C" w14:textId="2E647184" w:rsidR="00A069AD" w:rsidRDefault="00A069AD" w:rsidP="00A069AD">
      <w:pPr>
        <w:pStyle w:val="berschrift3"/>
      </w:pPr>
      <w:bookmarkStart w:id="110" w:name="_Toc195651606"/>
      <w:bookmarkStart w:id="111" w:name="_Toc195651948"/>
      <w:r>
        <w:t>Reflexion</w:t>
      </w:r>
      <w:bookmarkEnd w:id="110"/>
      <w:bookmarkEnd w:id="111"/>
    </w:p>
    <w:p w14:paraId="062AD3F0" w14:textId="2A8A73FD" w:rsidR="00A069AD" w:rsidRDefault="00A069AD" w:rsidP="000E1F0B">
      <w:r>
        <w:t xml:space="preserve">Technische Herausforderungen ergaben sich durch Unterschiede in der Barrierefreiheitsunterstützung von iOS und Android. Durch DevicePreview konnte die App dennoch für </w:t>
      </w:r>
      <w:r w:rsidR="004032F3">
        <w:t>iOS</w:t>
      </w:r>
      <w:r>
        <w:t>-</w:t>
      </w:r>
      <w:r w:rsidR="000E1F0B" w:rsidRPr="000E1F0B">
        <w:t xml:space="preserve"> </w:t>
      </w:r>
      <w:r>
        <w:t>Nutzer</w:t>
      </w:r>
      <w:r w:rsidR="00EF15B2">
        <w:t xml:space="preserve">innen und </w:t>
      </w:r>
      <w:r>
        <w:t>Nutzer simuliert werden. Zudem musste eine Lösung zur barrierefreien Visualisierung von Sensorinformationen gefunden werden – hier erwies sich haptisches</w:t>
      </w:r>
      <w:r w:rsidR="004032F3">
        <w:t>/</w:t>
      </w:r>
      <w:r>
        <w:t>akustisches Feedback als praktikabel.</w:t>
      </w:r>
    </w:p>
    <w:p w14:paraId="458DF99B" w14:textId="76BAC932" w:rsidR="001F6C6D" w:rsidRDefault="00A069AD" w:rsidP="00494940">
      <w:r>
        <w:t>Barrierefreiheit ist ein kontinuierlicher Prozess. Regelmäßige Nutzer</w:t>
      </w:r>
      <w:r w:rsidR="00EF15B2">
        <w:t xml:space="preserve">innen und </w:t>
      </w:r>
      <w:r>
        <w:t>Nutzer-Tests, der Einsatz von Accessibility-Tools und die Zusammenarbeit mit der Zielgruppe sind entscheidend.</w:t>
      </w:r>
    </w:p>
    <w:p w14:paraId="267E5859" w14:textId="6CBB40D0" w:rsidR="00A069AD" w:rsidRDefault="00A069AD" w:rsidP="004032F3">
      <w:pPr>
        <w:pStyle w:val="berschrift3"/>
      </w:pPr>
      <w:bookmarkStart w:id="112" w:name="_Toc195651607"/>
      <w:bookmarkStart w:id="113" w:name="_Toc195651949"/>
      <w:r>
        <w:t>Ausblick</w:t>
      </w:r>
      <w:bookmarkEnd w:id="112"/>
      <w:bookmarkEnd w:id="113"/>
    </w:p>
    <w:p w14:paraId="3DB5CC7F" w14:textId="1F71BF8F" w:rsidR="00B1042C" w:rsidRPr="00B1042C" w:rsidRDefault="00A069AD" w:rsidP="00876308">
      <w:r>
        <w:t>Für die Zukunft bieten sich KI-gestützte Hinderniserkennung, eine adaptive UI, die sich dynamisch anpasst, und weitere Usability-Tests mit der Zielgruppe an. Die Ergebnisse dieser Arbeit bilden eine Grundlage für weiterführende Entwicklungen, um die App noch inklusiver zu gestalten.</w:t>
      </w:r>
    </w:p>
    <w:p w14:paraId="7AF069C8" w14:textId="7F4E147C" w:rsidR="003E6907" w:rsidRDefault="00A100B5" w:rsidP="003E6907">
      <w:pPr>
        <w:pStyle w:val="berschrift1"/>
      </w:pPr>
      <w:bookmarkStart w:id="114" w:name="_Toc195651608"/>
      <w:bookmarkStart w:id="115" w:name="_Toc195651950"/>
      <w:r>
        <w:lastRenderedPageBreak/>
        <w:t xml:space="preserve">Einsatz von Künstlicher </w:t>
      </w:r>
      <w:r w:rsidR="000F555C">
        <w:t>I</w:t>
      </w:r>
      <w:r>
        <w:t>ntelligen</w:t>
      </w:r>
      <w:r w:rsidR="008C23F3">
        <w:t xml:space="preserve">z in </w:t>
      </w:r>
      <w:r w:rsidR="000F555C">
        <w:t>D</w:t>
      </w:r>
      <w:r w:rsidR="008C23F3">
        <w:t xml:space="preserve">rohnen zur </w:t>
      </w:r>
      <w:r w:rsidR="000F555C">
        <w:t>H</w:t>
      </w:r>
      <w:r w:rsidR="008C23F3">
        <w:t>inderniserkennung für sehbeeinträchti</w:t>
      </w:r>
      <w:r w:rsidR="00B6278A">
        <w:t>g</w:t>
      </w:r>
      <w:r w:rsidR="008C23F3">
        <w:t xml:space="preserve">te </w:t>
      </w:r>
      <w:r w:rsidR="000F555C">
        <w:t>P</w:t>
      </w:r>
      <w:r w:rsidR="008C23F3">
        <w:t>ersonen</w:t>
      </w:r>
      <w:bookmarkEnd w:id="114"/>
      <w:bookmarkEnd w:id="115"/>
    </w:p>
    <w:p w14:paraId="0B18AFCA" w14:textId="06303B33" w:rsidR="00460227" w:rsidRDefault="003E4740" w:rsidP="00460227">
      <w:pPr>
        <w:pStyle w:val="Verfasserin"/>
      </w:pPr>
      <w:r>
        <w:t>Maximilian LANGER</w:t>
      </w:r>
    </w:p>
    <w:p w14:paraId="6E764F9F" w14:textId="77777777" w:rsidR="00466BE4" w:rsidRDefault="00466BE4" w:rsidP="00466BE4">
      <w:pPr>
        <w:pStyle w:val="berschrift2"/>
      </w:pPr>
      <w:bookmarkStart w:id="116" w:name="_Toc195651609"/>
      <w:bookmarkStart w:id="117" w:name="_Toc195651951"/>
      <w:commentRangeStart w:id="118"/>
      <w:r>
        <w:t>Einführung</w:t>
      </w:r>
      <w:commentRangeEnd w:id="118"/>
      <w:r w:rsidR="001F15EB">
        <w:rPr>
          <w:rStyle w:val="Kommentarzeichen"/>
          <w:rFonts w:eastAsia="Arial Unicode MS"/>
          <w:b w:val="0"/>
          <w:bCs w:val="0"/>
          <w:caps w:val="0"/>
          <w:kern w:val="1"/>
        </w:rPr>
        <w:commentReference w:id="118"/>
      </w:r>
      <w:bookmarkEnd w:id="116"/>
      <w:bookmarkEnd w:id="117"/>
    </w:p>
    <w:p w14:paraId="7184DCE2" w14:textId="2A57291A" w:rsidR="001B2675" w:rsidRPr="001B2675" w:rsidRDefault="001B2675" w:rsidP="001B2675">
      <w:pPr>
        <w:rPr>
          <w:lang w:val="de-DE"/>
        </w:rPr>
      </w:pPr>
      <w:r w:rsidRPr="001B2675">
        <w:rPr>
          <w:lang w:val="de-DE"/>
        </w:rPr>
        <w:t xml:space="preserve">Die Integration von </w:t>
      </w:r>
      <w:r w:rsidR="00F11C91">
        <w:rPr>
          <w:lang w:val="de-DE"/>
        </w:rPr>
        <w:t>K</w:t>
      </w:r>
      <w:r w:rsidRPr="001B2675">
        <w:rPr>
          <w:lang w:val="de-DE"/>
        </w:rPr>
        <w:t xml:space="preserve">ünstlicher Intelligenz (KI) in Drohnensysteme hat in den letzten Jahren eine </w:t>
      </w:r>
      <w:commentRangeStart w:id="119"/>
      <w:r w:rsidRPr="001B2675">
        <w:rPr>
          <w:lang w:val="de-DE"/>
        </w:rPr>
        <w:t>enorme Entwicklung durchlaufen</w:t>
      </w:r>
      <w:commentRangeEnd w:id="119"/>
      <w:r w:rsidR="009C0ACE">
        <w:rPr>
          <w:rStyle w:val="Kommentarzeichen"/>
        </w:rPr>
        <w:commentReference w:id="119"/>
      </w:r>
      <w:r w:rsidRPr="001B2675">
        <w:rPr>
          <w:lang w:val="de-DE"/>
        </w:rPr>
        <w:t>.</w:t>
      </w:r>
      <w:r w:rsidR="00913283" w:rsidRPr="00913283">
        <w:t xml:space="preserve"> </w:t>
      </w:r>
      <w:r w:rsidR="00913283" w:rsidRPr="00913283">
        <w:rPr>
          <w:lang w:val="de-DE"/>
        </w:rPr>
        <w:t>Allein zwischen 2020 und 2023 hat sich die Rechenleistung von KI-Systemen für Drohnen vervierfacht, und der globale Markt für KI-gesteuerte Drohnen soll bis 2030 auf über 28 Milliarden US-Dollar wachsen.</w:t>
      </w:r>
      <w:r w:rsidRPr="001B2675">
        <w:rPr>
          <w:lang w:val="de-DE"/>
        </w:rPr>
        <w:t xml:space="preserve"> Mit Fortschritten in der Rechenleistung, den Algorithmen des maschinellen Lernens und der Verfügbarkeit großer Mengen an Trainingsdaten ist es heute möglich, Drohnen mit Fähigkeiten auszustatten, die früher undenkbar waren. Besonders vielversprechend ist der Einsatz solcher Technologien zur Unterstützung von sehbeeinträchtigten Personen. Dieser Ansatz verfolgt nicht nur einen technologischen Fortschritt, sondern auch eine gesellschaftliche Vision</w:t>
      </w:r>
      <w:r w:rsidR="008E1FEF">
        <w:rPr>
          <w:lang w:val="de-DE"/>
        </w:rPr>
        <w:t>.</w:t>
      </w:r>
      <w:sdt>
        <w:sdtPr>
          <w:rPr>
            <w:lang w:val="de-DE"/>
          </w:rPr>
          <w:id w:val="-805623354"/>
          <w:citation/>
        </w:sdtPr>
        <w:sdtContent>
          <w:r w:rsidR="00052CA5">
            <w:rPr>
              <w:lang w:val="de-DE"/>
            </w:rPr>
            <w:fldChar w:fldCharType="begin"/>
          </w:r>
          <w:r w:rsidR="00052CA5">
            <w:rPr>
              <w:lang w:val="de-DE"/>
            </w:rPr>
            <w:instrText xml:space="preserve"> CITATION sta25 \l 1031 </w:instrText>
          </w:r>
          <w:r w:rsidR="00052CA5">
            <w:rPr>
              <w:lang w:val="de-DE"/>
            </w:rPr>
            <w:fldChar w:fldCharType="separate"/>
          </w:r>
          <w:r w:rsidR="00680056">
            <w:rPr>
              <w:noProof/>
              <w:lang w:val="de-DE"/>
            </w:rPr>
            <w:t xml:space="preserve"> [45]</w:t>
          </w:r>
          <w:r w:rsidR="00052CA5">
            <w:rPr>
              <w:lang w:val="de-DE"/>
            </w:rPr>
            <w:fldChar w:fldCharType="end"/>
          </w:r>
        </w:sdtContent>
      </w:sdt>
      <w:sdt>
        <w:sdtPr>
          <w:rPr>
            <w:lang w:val="de-DE"/>
          </w:rPr>
          <w:id w:val="-1657832585"/>
          <w:citation/>
        </w:sdtPr>
        <w:sdtContent>
          <w:r w:rsidR="00052CA5">
            <w:rPr>
              <w:lang w:val="de-DE"/>
            </w:rPr>
            <w:fldChar w:fldCharType="begin"/>
          </w:r>
          <w:r w:rsidR="00052CA5">
            <w:rPr>
              <w:lang w:val="de-DE"/>
            </w:rPr>
            <w:instrText xml:space="preserve"> CITATION gra25 \l 1031 </w:instrText>
          </w:r>
          <w:r w:rsidR="00052CA5">
            <w:rPr>
              <w:lang w:val="de-DE"/>
            </w:rPr>
            <w:fldChar w:fldCharType="separate"/>
          </w:r>
          <w:r w:rsidR="00680056">
            <w:rPr>
              <w:noProof/>
              <w:lang w:val="de-DE"/>
            </w:rPr>
            <w:t xml:space="preserve"> [46]</w:t>
          </w:r>
          <w:r w:rsidR="00052CA5">
            <w:rPr>
              <w:lang w:val="de-DE"/>
            </w:rPr>
            <w:fldChar w:fldCharType="end"/>
          </w:r>
        </w:sdtContent>
      </w:sdt>
      <w:r w:rsidR="00365D1E">
        <w:rPr>
          <w:lang w:val="de-DE"/>
        </w:rPr>
        <w:fldChar w:fldCharType="begin"/>
      </w:r>
      <w:r w:rsidR="00365D1E">
        <w:rPr>
          <w:lang w:val="de-DE"/>
        </w:rPr>
        <w:instrText xml:space="preserve"> CITATION sta251 \l 1031 </w:instrText>
      </w:r>
      <w:r w:rsidR="00365D1E">
        <w:rPr>
          <w:lang w:val="de-DE"/>
        </w:rPr>
        <w:fldChar w:fldCharType="separate"/>
      </w:r>
      <w:r w:rsidR="00680056">
        <w:rPr>
          <w:noProof/>
          <w:lang w:val="de-DE"/>
        </w:rPr>
        <w:t xml:space="preserve"> [47]</w:t>
      </w:r>
      <w:r w:rsidR="00365D1E">
        <w:rPr>
          <w:lang w:val="de-DE"/>
        </w:rPr>
        <w:fldChar w:fldCharType="end"/>
      </w:r>
    </w:p>
    <w:p w14:paraId="111AC118" w14:textId="12ECD263" w:rsidR="001B2675" w:rsidRPr="001B2675" w:rsidRDefault="001B2675" w:rsidP="001B2675">
      <w:pPr>
        <w:rPr>
          <w:lang w:val="de-DE"/>
        </w:rPr>
      </w:pPr>
      <w:r w:rsidRPr="001B2675">
        <w:rPr>
          <w:lang w:val="de-DE"/>
        </w:rPr>
        <w:t>Durch Hinderniserkennung und Navigationshilfen, die auf hochentwickelten KI-Systemen basieren, wird die Mobilität und Sicherheit d</w:t>
      </w:r>
      <w:r w:rsidR="00A36D7E">
        <w:rPr>
          <w:lang w:val="de-DE"/>
        </w:rPr>
        <w:t>er Zielgruppe</w:t>
      </w:r>
      <w:r w:rsidRPr="001B2675">
        <w:rPr>
          <w:lang w:val="de-DE"/>
        </w:rPr>
        <w:t xml:space="preserve"> signifikant verbessert. Solche Systeme können dabei helfen, alltägliche Hürden zu überwinden und </w:t>
      </w:r>
      <w:r w:rsidR="00AD5841">
        <w:rPr>
          <w:lang w:val="de-DE"/>
        </w:rPr>
        <w:t xml:space="preserve">sich durch </w:t>
      </w:r>
      <w:r w:rsidRPr="001B2675">
        <w:rPr>
          <w:lang w:val="de-DE"/>
        </w:rPr>
        <w:t xml:space="preserve">komplexe Umgebungen </w:t>
      </w:r>
      <w:r w:rsidR="00B3572A">
        <w:rPr>
          <w:lang w:val="de-DE"/>
        </w:rPr>
        <w:t>(</w:t>
      </w:r>
      <w:r w:rsidR="00B27826">
        <w:rPr>
          <w:lang w:val="de-DE"/>
        </w:rPr>
        <w:t>im Freien</w:t>
      </w:r>
      <w:r w:rsidR="00B3572A">
        <w:rPr>
          <w:lang w:val="de-DE"/>
        </w:rPr>
        <w:t xml:space="preserve"> und </w:t>
      </w:r>
      <w:r w:rsidR="00B27826">
        <w:rPr>
          <w:lang w:val="de-DE"/>
        </w:rPr>
        <w:t>in Gebäuden</w:t>
      </w:r>
      <w:r w:rsidR="00B3572A">
        <w:rPr>
          <w:lang w:val="de-DE"/>
        </w:rPr>
        <w:t>)</w:t>
      </w:r>
      <w:r w:rsidRPr="001B2675">
        <w:rPr>
          <w:lang w:val="de-DE"/>
        </w:rPr>
        <w:t xml:space="preserve"> zu </w:t>
      </w:r>
      <w:r w:rsidR="00B3572A">
        <w:rPr>
          <w:lang w:val="de-DE"/>
        </w:rPr>
        <w:t>bewegen</w:t>
      </w:r>
      <w:r w:rsidR="00B27826">
        <w:rPr>
          <w:lang w:val="de-DE"/>
        </w:rPr>
        <w:t xml:space="preserve">, um mehr Unabhängigkeit </w:t>
      </w:r>
      <w:r w:rsidR="008F1AF9">
        <w:rPr>
          <w:lang w:val="de-DE"/>
        </w:rPr>
        <w:t>im Alltag zu erreichen</w:t>
      </w:r>
      <w:r w:rsidRPr="001B2675">
        <w:rPr>
          <w:lang w:val="de-DE"/>
        </w:rPr>
        <w:t xml:space="preserve">. Die drohnenbasierte Assistenz </w:t>
      </w:r>
      <w:r w:rsidR="00E84A3A">
        <w:rPr>
          <w:lang w:val="de-DE"/>
        </w:rPr>
        <w:t>soll</w:t>
      </w:r>
      <w:r w:rsidRPr="001B2675">
        <w:rPr>
          <w:lang w:val="de-DE"/>
        </w:rPr>
        <w:t xml:space="preserve"> eine innovative und kosteneffiziente </w:t>
      </w:r>
      <w:r w:rsidR="003070DF">
        <w:rPr>
          <w:lang w:val="de-DE"/>
        </w:rPr>
        <w:t>Erweiterung</w:t>
      </w:r>
      <w:r w:rsidRPr="001B2675">
        <w:rPr>
          <w:lang w:val="de-DE"/>
        </w:rPr>
        <w:t xml:space="preserve"> zu bestehenden </w:t>
      </w:r>
      <w:r w:rsidR="00907C09">
        <w:rPr>
          <w:lang w:val="de-DE"/>
        </w:rPr>
        <w:t>Hilfsmittel</w:t>
      </w:r>
      <w:r w:rsidRPr="001B2675">
        <w:rPr>
          <w:lang w:val="de-DE"/>
        </w:rPr>
        <w:t xml:space="preserve"> wie Blindenhunden oder Bodenleitsystemen</w:t>
      </w:r>
      <w:r w:rsidR="00E84A3A">
        <w:rPr>
          <w:lang w:val="de-DE"/>
        </w:rPr>
        <w:t xml:space="preserve"> bieten</w:t>
      </w:r>
      <w:r w:rsidRPr="001B2675">
        <w:rPr>
          <w:lang w:val="de-DE"/>
        </w:rPr>
        <w:t xml:space="preserve">, die in </w:t>
      </w:r>
      <w:r w:rsidR="008868CE">
        <w:rPr>
          <w:lang w:val="de-DE"/>
        </w:rPr>
        <w:t>manchen</w:t>
      </w:r>
      <w:r w:rsidRPr="001B2675">
        <w:rPr>
          <w:lang w:val="de-DE"/>
        </w:rPr>
        <w:t xml:space="preserve"> Szenarien Einschränkungen aufweisen.</w:t>
      </w:r>
    </w:p>
    <w:p w14:paraId="2E669122" w14:textId="4CDF44F3" w:rsidR="009E43D4" w:rsidRPr="001B2675" w:rsidRDefault="009E43D4" w:rsidP="001B2675">
      <w:pPr>
        <w:rPr>
          <w:lang w:val="de-DE"/>
        </w:rPr>
      </w:pPr>
      <w:commentRangeStart w:id="120"/>
      <w:r w:rsidRPr="00BF69C5">
        <w:rPr>
          <w:lang w:val="de-DE"/>
        </w:rPr>
        <w:t>Der technologische</w:t>
      </w:r>
      <w:commentRangeEnd w:id="120"/>
      <w:r>
        <w:rPr>
          <w:rStyle w:val="Kommentarzeichen"/>
        </w:rPr>
        <w:commentReference w:id="120"/>
      </w:r>
      <w:r w:rsidRPr="00BF69C5">
        <w:rPr>
          <w:lang w:val="de-DE"/>
        </w:rPr>
        <w:t xml:space="preserve"> Fortschritt hat nicht nur die Entwicklung kompakter und leistungsfähiger Hardware ermöglicht, sondern auch den Einsatz von Algorithmen des maschinellen Lernens zur Analyse und Verarbeitung von Umgebungsdaten revolutioniert. Durch die Kombination von Sensoren, Kameras und fortschrittlicher Software können Drohnen heute Aufgaben wie die Erkennung und Umgehung von Hindernissen autonom ausführen. Diese Fähigkeit wird insbesondere für sehbeeinträchtigte Personen von unschätzbarem Wert sein, da sie eine sicherere und selbstbestimmtere Teilnahme am öffentlichen Leben ermöglicht.</w:t>
      </w:r>
    </w:p>
    <w:p w14:paraId="6FFE4F84" w14:textId="61BA522A" w:rsidR="00DA07C1" w:rsidRPr="00DA07C1" w:rsidRDefault="00DA07C1" w:rsidP="00DA07C1">
      <w:pPr>
        <w:rPr>
          <w:lang w:val="de-DE"/>
        </w:rPr>
      </w:pPr>
      <w:commentRangeStart w:id="121"/>
      <w:commentRangeStart w:id="122"/>
      <w:r w:rsidRPr="00DA07C1">
        <w:rPr>
          <w:lang w:val="de-DE"/>
        </w:rPr>
        <w:t>In</w:t>
      </w:r>
      <w:commentRangeEnd w:id="121"/>
      <w:r w:rsidR="00AC27E6">
        <w:rPr>
          <w:rStyle w:val="Kommentarzeichen"/>
        </w:rPr>
        <w:commentReference w:id="121"/>
      </w:r>
      <w:commentRangeEnd w:id="122"/>
      <w:r w:rsidR="00987577">
        <w:rPr>
          <w:rStyle w:val="Kommentarzeichen"/>
        </w:rPr>
        <w:commentReference w:id="122"/>
      </w:r>
      <w:r w:rsidRPr="00DA07C1">
        <w:rPr>
          <w:lang w:val="de-DE"/>
        </w:rPr>
        <w:t xml:space="preserve"> </w:t>
      </w:r>
      <w:r w:rsidR="00E8434D">
        <w:rPr>
          <w:lang w:val="de-DE"/>
        </w:rPr>
        <w:t>dieser Arbeit</w:t>
      </w:r>
      <w:r w:rsidRPr="00DA07C1">
        <w:rPr>
          <w:lang w:val="de-DE"/>
        </w:rPr>
        <w:t xml:space="preserve"> werden</w:t>
      </w:r>
      <w:r w:rsidR="001B2675" w:rsidRPr="001B2675">
        <w:rPr>
          <w:lang w:val="de-DE"/>
        </w:rPr>
        <w:t xml:space="preserve"> sowohl die theoretischen Grundlagen als auch </w:t>
      </w:r>
      <w:r w:rsidRPr="00DA07C1">
        <w:rPr>
          <w:lang w:val="de-DE"/>
        </w:rPr>
        <w:t xml:space="preserve">die praktischen </w:t>
      </w:r>
      <w:r w:rsidR="001B2675" w:rsidRPr="001B2675">
        <w:rPr>
          <w:lang w:val="de-DE"/>
        </w:rPr>
        <w:t xml:space="preserve">Anwendungen </w:t>
      </w:r>
      <w:r w:rsidRPr="00DA07C1">
        <w:rPr>
          <w:lang w:val="de-DE"/>
        </w:rPr>
        <w:t xml:space="preserve">der </w:t>
      </w:r>
      <w:r w:rsidR="001B2675" w:rsidRPr="001B2675">
        <w:rPr>
          <w:lang w:val="de-DE"/>
        </w:rPr>
        <w:t>Technologien</w:t>
      </w:r>
      <w:r w:rsidRPr="00DA07C1">
        <w:rPr>
          <w:lang w:val="de-DE"/>
        </w:rPr>
        <w:t xml:space="preserve"> eingehend untersucht. </w:t>
      </w:r>
      <w:r w:rsidR="002430EF">
        <w:rPr>
          <w:lang w:val="de-DE"/>
        </w:rPr>
        <w:fldChar w:fldCharType="begin"/>
      </w:r>
      <w:r w:rsidR="002430EF">
        <w:rPr>
          <w:lang w:val="de-DE"/>
        </w:rPr>
        <w:instrText xml:space="preserve"> REF _Ref194323448 \r \h </w:instrText>
      </w:r>
      <w:r w:rsidR="002430EF">
        <w:rPr>
          <w:lang w:val="de-DE"/>
        </w:rPr>
      </w:r>
      <w:r w:rsidR="002430EF">
        <w:rPr>
          <w:lang w:val="de-DE"/>
        </w:rPr>
        <w:fldChar w:fldCharType="separate"/>
      </w:r>
      <w:r w:rsidR="002430EF">
        <w:rPr>
          <w:lang w:val="de-DE"/>
        </w:rPr>
        <w:t>3.2</w:t>
      </w:r>
      <w:r w:rsidR="002430EF">
        <w:rPr>
          <w:lang w:val="de-DE"/>
        </w:rPr>
        <w:fldChar w:fldCharType="end"/>
      </w:r>
      <w:r w:rsidR="002430EF">
        <w:rPr>
          <w:lang w:val="de-DE"/>
        </w:rPr>
        <w:t xml:space="preserve"> </w:t>
      </w:r>
      <w:r w:rsidR="002430EF" w:rsidRPr="002430EF">
        <w:rPr>
          <w:lang w:val="de-DE"/>
        </w:rPr>
        <w:t xml:space="preserve">analysiert zunächst die technischen Voraussetzungen für KI-Integration in Drohnen. </w:t>
      </w:r>
      <w:r w:rsidR="00423680">
        <w:rPr>
          <w:lang w:val="de-DE"/>
        </w:rPr>
        <w:fldChar w:fldCharType="begin"/>
      </w:r>
      <w:r w:rsidR="00423680">
        <w:rPr>
          <w:lang w:val="de-DE"/>
        </w:rPr>
        <w:instrText xml:space="preserve"> REF _Ref194323590 \r \h </w:instrText>
      </w:r>
      <w:r w:rsidR="00423680">
        <w:rPr>
          <w:lang w:val="de-DE"/>
        </w:rPr>
      </w:r>
      <w:r w:rsidR="00423680">
        <w:rPr>
          <w:lang w:val="de-DE"/>
        </w:rPr>
        <w:fldChar w:fldCharType="separate"/>
      </w:r>
      <w:r w:rsidR="00423680">
        <w:rPr>
          <w:lang w:val="de-DE"/>
        </w:rPr>
        <w:t>3.3</w:t>
      </w:r>
      <w:r w:rsidR="00423680">
        <w:rPr>
          <w:lang w:val="de-DE"/>
        </w:rPr>
        <w:fldChar w:fldCharType="end"/>
      </w:r>
      <w:r w:rsidR="002430EF" w:rsidRPr="002430EF">
        <w:rPr>
          <w:lang w:val="de-DE"/>
        </w:rPr>
        <w:t xml:space="preserve"> widmet sich de</w:t>
      </w:r>
      <w:r w:rsidR="00423680">
        <w:rPr>
          <w:lang w:val="de-DE"/>
        </w:rPr>
        <w:t xml:space="preserve">n getroffen Entscheidungen, welche wichtig sind für die </w:t>
      </w:r>
      <w:r w:rsidR="002430EF" w:rsidRPr="002430EF">
        <w:rPr>
          <w:lang w:val="de-DE"/>
        </w:rPr>
        <w:t>praktischen Implementierung</w:t>
      </w:r>
      <w:r w:rsidR="00423680">
        <w:rPr>
          <w:lang w:val="de-DE"/>
        </w:rPr>
        <w:t>.</w:t>
      </w:r>
    </w:p>
    <w:p w14:paraId="4A6E5F74" w14:textId="21ED508F" w:rsidR="001B2675" w:rsidRPr="001B2675" w:rsidRDefault="00DA07C1" w:rsidP="001B2675">
      <w:pPr>
        <w:rPr>
          <w:lang w:val="de-DE"/>
        </w:rPr>
      </w:pPr>
      <w:r w:rsidRPr="00DA07C1">
        <w:rPr>
          <w:lang w:val="de-DE"/>
        </w:rPr>
        <w:t>Zentrale Aspekte dieser Untersuchung umfassen die technische</w:t>
      </w:r>
      <w:r w:rsidR="001B2675" w:rsidRPr="001B2675">
        <w:rPr>
          <w:lang w:val="de-DE"/>
        </w:rPr>
        <w:t xml:space="preserve"> Machbarkeit, </w:t>
      </w:r>
      <w:r w:rsidRPr="00DA07C1">
        <w:rPr>
          <w:lang w:val="de-DE"/>
        </w:rPr>
        <w:t xml:space="preserve">die </w:t>
      </w:r>
      <w:r w:rsidR="001B2675" w:rsidRPr="001B2675">
        <w:rPr>
          <w:lang w:val="de-DE"/>
        </w:rPr>
        <w:t xml:space="preserve">Integration </w:t>
      </w:r>
      <w:r w:rsidRPr="00DA07C1">
        <w:rPr>
          <w:lang w:val="de-DE"/>
        </w:rPr>
        <w:t>von</w:t>
      </w:r>
      <w:r w:rsidR="001B2675" w:rsidRPr="001B2675">
        <w:rPr>
          <w:lang w:val="de-DE"/>
        </w:rPr>
        <w:t xml:space="preserve"> Softwarekomponenten </w:t>
      </w:r>
      <w:r w:rsidRPr="00DA07C1">
        <w:rPr>
          <w:lang w:val="de-DE"/>
        </w:rPr>
        <w:t>sowie die kontinuierliche</w:t>
      </w:r>
      <w:r w:rsidR="001B2675" w:rsidRPr="001B2675">
        <w:rPr>
          <w:lang w:val="de-DE"/>
        </w:rPr>
        <w:t xml:space="preserve"> Optimierung </w:t>
      </w:r>
      <w:r w:rsidRPr="00DA07C1">
        <w:rPr>
          <w:lang w:val="de-DE"/>
        </w:rPr>
        <w:t>der</w:t>
      </w:r>
      <w:r w:rsidR="001B2675" w:rsidRPr="001B2675">
        <w:rPr>
          <w:lang w:val="de-DE"/>
        </w:rPr>
        <w:t xml:space="preserve"> Algorithmen, um </w:t>
      </w:r>
      <w:r w:rsidRPr="00DA07C1">
        <w:rPr>
          <w:lang w:val="de-DE"/>
        </w:rPr>
        <w:t>höchste</w:t>
      </w:r>
      <w:r w:rsidR="001B2675" w:rsidRPr="001B2675">
        <w:rPr>
          <w:lang w:val="de-DE"/>
        </w:rPr>
        <w:t xml:space="preserve"> Funktionalität und Zuverlässigkeit zu gewährleisten. </w:t>
      </w:r>
      <w:r w:rsidRPr="00DA07C1">
        <w:rPr>
          <w:lang w:val="de-DE"/>
        </w:rPr>
        <w:t>Ein besonderes Augenmerk liegt darauf</w:t>
      </w:r>
      <w:r w:rsidR="001B2675" w:rsidRPr="001B2675">
        <w:rPr>
          <w:lang w:val="de-DE"/>
        </w:rPr>
        <w:t xml:space="preserve">, die wissenschaftlichen und technologischen </w:t>
      </w:r>
      <w:r w:rsidRPr="00DA07C1">
        <w:rPr>
          <w:lang w:val="de-DE"/>
        </w:rPr>
        <w:t>Grundlagen</w:t>
      </w:r>
      <w:r w:rsidR="001B2675" w:rsidRPr="001B2675">
        <w:rPr>
          <w:lang w:val="de-DE"/>
        </w:rPr>
        <w:t xml:space="preserve"> dieser Innovationen umfassend </w:t>
      </w:r>
      <w:r w:rsidRPr="00DA07C1">
        <w:rPr>
          <w:lang w:val="de-DE"/>
        </w:rPr>
        <w:t>zu dokumentieren</w:t>
      </w:r>
      <w:r w:rsidR="001B2675" w:rsidRPr="001B2675">
        <w:rPr>
          <w:lang w:val="de-DE"/>
        </w:rPr>
        <w:t xml:space="preserve"> und deren </w:t>
      </w:r>
      <w:r w:rsidRPr="00DA07C1">
        <w:rPr>
          <w:lang w:val="de-DE"/>
        </w:rPr>
        <w:t>potenziellen Beitrag zur gesellschaftlichen Verbesserung aufzuzeigen</w:t>
      </w:r>
      <w:r w:rsidR="001B2675" w:rsidRPr="001B2675">
        <w:rPr>
          <w:lang w:val="de-DE"/>
        </w:rPr>
        <w:t>.</w:t>
      </w:r>
    </w:p>
    <w:p w14:paraId="6E4D3AD4" w14:textId="26534626" w:rsidR="00466BE4" w:rsidRDefault="00466BE4" w:rsidP="00466BE4">
      <w:pPr>
        <w:pStyle w:val="berschrift2"/>
      </w:pPr>
      <w:bookmarkStart w:id="123" w:name="_Ref194323448"/>
      <w:bookmarkStart w:id="124" w:name="_Toc195651610"/>
      <w:bookmarkStart w:id="125" w:name="_Toc195651952"/>
      <w:r>
        <w:lastRenderedPageBreak/>
        <w:t>T</w:t>
      </w:r>
      <w:r w:rsidR="0026275E">
        <w:t>heoretische Grundlagen</w:t>
      </w:r>
      <w:bookmarkEnd w:id="123"/>
      <w:bookmarkEnd w:id="124"/>
      <w:bookmarkEnd w:id="125"/>
    </w:p>
    <w:p w14:paraId="1FF31B05" w14:textId="47CDE561" w:rsidR="00466BE4" w:rsidRDefault="00CA1AE1" w:rsidP="001C3335">
      <w:pPr>
        <w:pStyle w:val="berschrift3"/>
      </w:pPr>
      <w:bookmarkStart w:id="126" w:name="_Toc195651611"/>
      <w:bookmarkStart w:id="127" w:name="_Toc195651953"/>
      <w:r>
        <w:rPr>
          <w:caps w:val="0"/>
        </w:rPr>
        <w:t>K</w:t>
      </w:r>
      <w:r w:rsidRPr="001C3335">
        <w:rPr>
          <w:caps w:val="0"/>
        </w:rPr>
        <w:t xml:space="preserve">ünstliche </w:t>
      </w:r>
      <w:r>
        <w:rPr>
          <w:caps w:val="0"/>
        </w:rPr>
        <w:t>I</w:t>
      </w:r>
      <w:r w:rsidRPr="001C3335">
        <w:rPr>
          <w:caps w:val="0"/>
        </w:rPr>
        <w:t xml:space="preserve">ntelligenz und </w:t>
      </w:r>
      <w:r>
        <w:rPr>
          <w:caps w:val="0"/>
        </w:rPr>
        <w:t>M</w:t>
      </w:r>
      <w:r w:rsidRPr="001C3335">
        <w:rPr>
          <w:caps w:val="0"/>
        </w:rPr>
        <w:t xml:space="preserve">aschinelles </w:t>
      </w:r>
      <w:r w:rsidR="004860F4">
        <w:rPr>
          <w:caps w:val="0"/>
        </w:rPr>
        <w:t>L</w:t>
      </w:r>
      <w:commentRangeStart w:id="128"/>
      <w:r w:rsidRPr="001C3335">
        <w:rPr>
          <w:caps w:val="0"/>
        </w:rPr>
        <w:t>ernen</w:t>
      </w:r>
      <w:commentRangeEnd w:id="128"/>
      <w:r w:rsidR="005D5D49">
        <w:rPr>
          <w:rStyle w:val="Kommentarzeichen"/>
          <w:rFonts w:eastAsia="Arial Unicode MS"/>
          <w:b w:val="0"/>
          <w:bCs w:val="0"/>
          <w:caps w:val="0"/>
          <w:kern w:val="1"/>
        </w:rPr>
        <w:commentReference w:id="128"/>
      </w:r>
      <w:bookmarkEnd w:id="126"/>
      <w:bookmarkEnd w:id="127"/>
    </w:p>
    <w:p w14:paraId="30FCF825" w14:textId="1D77E714" w:rsidR="00490B67" w:rsidRPr="00490B67" w:rsidRDefault="00490B67" w:rsidP="00490B67">
      <w:pPr>
        <w:rPr>
          <w:lang w:val="de-DE"/>
        </w:rPr>
      </w:pPr>
      <w:commentRangeStart w:id="129"/>
      <w:r w:rsidRPr="00F81827">
        <w:rPr>
          <w:b/>
          <w:bCs/>
          <w:lang w:val="de-DE"/>
        </w:rPr>
        <w:t>Künstliche Intelligenz</w:t>
      </w:r>
      <w:commentRangeEnd w:id="129"/>
      <w:r w:rsidR="00123EB9">
        <w:rPr>
          <w:rStyle w:val="Kommentarzeichen"/>
        </w:rPr>
        <w:commentReference w:id="129"/>
      </w:r>
      <w:r w:rsidRPr="00F81827">
        <w:rPr>
          <w:b/>
          <w:bCs/>
          <w:lang w:val="de-DE"/>
        </w:rPr>
        <w:t xml:space="preserve"> (KI)</w:t>
      </w:r>
      <w:r w:rsidRPr="00490B67">
        <w:rPr>
          <w:lang w:val="de-DE"/>
        </w:rPr>
        <w:t xml:space="preserve"> </w:t>
      </w:r>
      <w:commentRangeStart w:id="130"/>
      <w:r w:rsidR="007B13F8" w:rsidRPr="007B13F8">
        <w:rPr>
          <w:lang w:val="de-DE"/>
        </w:rPr>
        <w:t>bezeichnet</w:t>
      </w:r>
      <w:commentRangeEnd w:id="130"/>
      <w:r w:rsidR="005D5D49">
        <w:rPr>
          <w:rStyle w:val="Kommentarzeichen"/>
        </w:rPr>
        <w:commentReference w:id="130"/>
      </w:r>
      <w:r w:rsidR="007B13F8" w:rsidRPr="007B13F8">
        <w:rPr>
          <w:lang w:val="de-DE"/>
        </w:rPr>
        <w:t xml:space="preserve"> </w:t>
      </w:r>
      <w:r w:rsidR="00BE518B" w:rsidRPr="00BE518B">
        <w:rPr>
          <w:lang w:val="de-DE"/>
        </w:rPr>
        <w:t xml:space="preserve">Technologien, die es Maschinen ermöglichen, menschenähnliche Intelligenzleistungen zu erbringen. Dabei handelt es sich um Systeme, die nicht nur vordefinierte Aufgaben ausführen, sondern eigenständig lernen, Probleme analysieren und Entscheidungen treffen können. KI umfasst Fähigkeiten wie das Verstehen natürlicher Sprache, das Erkennen komplexer Muster in großen Datenmengen und das Lösen von Problemen in dynamischen Umgebungen. Ein zentrales Merkmal moderner KI-Systeme ist ihre Fähigkeit, aus Erfahrungen zu lernen und sich an neue, unvorhergesehene Situationen anzupassen, ohne für jedes mögliche Szenario explizit programmiert worden zu sein. Diese Eigenschaft zeigt sich besonders in fortschrittlichen Anwendungen wie intelligenten Chatbots, die nicht nur festgelegte Antworten wiedergeben, sondern den Kontext von Gesprächen verstehen und natürlich wirkende Dialoge führen können. KI findet heute in zahlreichen Bereichen Anwendung, von medizinischen Diagnosesystemen, die Ärzte bei der Erkennung von Krankheiten unterstützen, bis hin zu autonomen Fahrzeugen, die in Echtzeit komplexe Verkehrssituationen bewältigen müssen. </w:t>
      </w:r>
      <w:sdt>
        <w:sdtPr>
          <w:rPr>
            <w:lang w:val="de-DE"/>
          </w:rPr>
          <w:id w:val="-846405513"/>
          <w:citation/>
        </w:sdt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680056">
            <w:rPr>
              <w:noProof/>
              <w:lang w:val="de-DE"/>
            </w:rPr>
            <w:t>[48]</w:t>
          </w:r>
          <w:r w:rsidR="009C2FB0">
            <w:rPr>
              <w:lang w:val="de-DE"/>
            </w:rPr>
            <w:fldChar w:fldCharType="end"/>
          </w:r>
        </w:sdtContent>
      </w:sdt>
      <w:sdt>
        <w:sdtPr>
          <w:rPr>
            <w:lang w:val="de-DE"/>
          </w:rPr>
          <w:id w:val="-1412846038"/>
          <w:citation/>
        </w:sdt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680056">
            <w:rPr>
              <w:noProof/>
              <w:lang w:val="de-DE"/>
            </w:rPr>
            <w:t xml:space="preserve"> [49]</w:t>
          </w:r>
          <w:r w:rsidR="009C2FB0">
            <w:rPr>
              <w:lang w:val="de-DE"/>
            </w:rPr>
            <w:fldChar w:fldCharType="end"/>
          </w:r>
        </w:sdtContent>
      </w:sdt>
      <w:r w:rsidR="004B4466">
        <w:rPr>
          <w:lang w:val="de-DE"/>
        </w:rPr>
        <w:t xml:space="preserve"> </w:t>
      </w:r>
      <w:sdt>
        <w:sdtPr>
          <w:rPr>
            <w:lang w:val="de-DE"/>
          </w:rPr>
          <w:id w:val="967471407"/>
          <w:citation/>
        </w:sdtPr>
        <w:sdtContent>
          <w:r w:rsidR="004B4466">
            <w:rPr>
              <w:lang w:val="de-DE"/>
            </w:rPr>
            <w:fldChar w:fldCharType="begin"/>
          </w:r>
          <w:r w:rsidR="004B4466">
            <w:rPr>
              <w:lang w:val="de-DE"/>
            </w:rPr>
            <w:instrText xml:space="preserve"> CITATION CloudGoogle \l 1031 </w:instrText>
          </w:r>
          <w:r w:rsidR="004B4466">
            <w:rPr>
              <w:lang w:val="de-DE"/>
            </w:rPr>
            <w:fldChar w:fldCharType="separate"/>
          </w:r>
          <w:r w:rsidR="00680056">
            <w:rPr>
              <w:noProof/>
              <w:lang w:val="de-DE"/>
            </w:rPr>
            <w:t>[50]</w:t>
          </w:r>
          <w:r w:rsidR="004B4466">
            <w:rPr>
              <w:lang w:val="de-DE"/>
            </w:rPr>
            <w:fldChar w:fldCharType="end"/>
          </w:r>
        </w:sdtContent>
      </w:sdt>
      <w:sdt>
        <w:sdtPr>
          <w:rPr>
            <w:lang w:val="de-DE"/>
          </w:rPr>
          <w:id w:val="-898276876"/>
          <w:citation/>
        </w:sdtPr>
        <w:sdtContent>
          <w:r w:rsidR="008E7C4F">
            <w:rPr>
              <w:lang w:val="de-DE"/>
            </w:rPr>
            <w:fldChar w:fldCharType="begin"/>
          </w:r>
          <w:r w:rsidR="008E7C4F">
            <w:rPr>
              <w:lang w:val="de-DE"/>
            </w:rPr>
            <w:instrText xml:space="preserve"> CITATION lernos \l 1031 </w:instrText>
          </w:r>
          <w:r w:rsidR="008E7C4F">
            <w:rPr>
              <w:lang w:val="de-DE"/>
            </w:rPr>
            <w:fldChar w:fldCharType="separate"/>
          </w:r>
          <w:r w:rsidR="00680056">
            <w:rPr>
              <w:noProof/>
              <w:lang w:val="de-DE"/>
            </w:rPr>
            <w:t xml:space="preserve"> [51]</w:t>
          </w:r>
          <w:r w:rsidR="008E7C4F">
            <w:rPr>
              <w:lang w:val="de-DE"/>
            </w:rPr>
            <w:fldChar w:fldCharType="end"/>
          </w:r>
        </w:sdtContent>
      </w:sdt>
      <w:sdt>
        <w:sdtPr>
          <w:rPr>
            <w:lang w:val="de-DE"/>
          </w:rPr>
          <w:id w:val="-1156842381"/>
          <w:citation/>
        </w:sdtPr>
        <w:sdtContent>
          <w:r w:rsidR="0039335B">
            <w:rPr>
              <w:lang w:val="de-DE"/>
            </w:rPr>
            <w:fldChar w:fldCharType="begin"/>
          </w:r>
          <w:r w:rsidR="0039335B">
            <w:rPr>
              <w:lang w:val="de-DE"/>
            </w:rPr>
            <w:instrText xml:space="preserve"> CITATION sci25 \l 1031 </w:instrText>
          </w:r>
          <w:r w:rsidR="0039335B">
            <w:rPr>
              <w:lang w:val="de-DE"/>
            </w:rPr>
            <w:fldChar w:fldCharType="separate"/>
          </w:r>
          <w:r w:rsidR="00680056">
            <w:rPr>
              <w:noProof/>
              <w:lang w:val="de-DE"/>
            </w:rPr>
            <w:t xml:space="preserve"> [52]</w:t>
          </w:r>
          <w:r w:rsidR="0039335B">
            <w:rPr>
              <w:lang w:val="de-DE"/>
            </w:rPr>
            <w:fldChar w:fldCharType="end"/>
          </w:r>
        </w:sdtContent>
      </w:sdt>
    </w:p>
    <w:p w14:paraId="6B9F00E7" w14:textId="2A432A7B" w:rsidR="005D4A05" w:rsidRDefault="00097E56" w:rsidP="00097E56">
      <w:pPr>
        <w:rPr>
          <w:lang w:val="de-DE"/>
        </w:rPr>
      </w:pPr>
      <w:r w:rsidRPr="00290D84">
        <w:rPr>
          <w:b/>
          <w:bCs/>
          <w:lang w:val="de-DE"/>
        </w:rPr>
        <w:t>Maschinelle Lernen (ML</w:t>
      </w:r>
      <w:r w:rsidR="00490B67" w:rsidRPr="00290D84">
        <w:rPr>
          <w:b/>
          <w:bCs/>
          <w:lang w:val="de-DE"/>
        </w:rPr>
        <w:t>)</w:t>
      </w:r>
      <w:r w:rsidR="00C23455">
        <w:rPr>
          <w:lang w:val="de-DE"/>
        </w:rPr>
        <w:t xml:space="preserve"> </w:t>
      </w:r>
      <w:r w:rsidR="00F17F3F" w:rsidRPr="00F17F3F">
        <w:rPr>
          <w:lang w:val="de-DE"/>
        </w:rPr>
        <w:t xml:space="preserve">stellt einen zentralen Teilbereich der KI dar, der sich speziell mit der Entwicklung von Algorithmen beschäftigt, die aus Daten lernen können. Im Gegensatz zu traditioneller Programmierung, bei jeder Schritt explizit codiert wird, ermöglicht ML Systemen, ihre Leistung durch Erfahrung zu verbessern. Dies geschieht durch das Erkennen von Mustern und statistischen Zusammenhängen in Trainingsdaten. Supervised Learning-Algorithmen lernen beispielsweise aus gekennzeichneten Beispielen, während Unsupervised Learning-Algorithmen eigenständig Strukturen in unmarkierten Daten entdecken. Besondere Bedeutung hat Deep Learning erlangt, bei dem künstliche neuronale Netze mit vielen Schichten besonders komplexe Muster erkennen können. Praktische Anwendungen reichen von personalisierten Produktempfehlungen im E-Commerce über die Früherkennung von Krankheiten in der Medizin bis hin zu prädiktiven Wartungssystemen in der Industrie. Der Erfolg von ML hängt entscheidend von der Qualität und Menge der verfügbaren Daten sowie von der Wahl des geeigneten Algorithmus ab. </w:t>
      </w:r>
      <w:sdt>
        <w:sdtPr>
          <w:rPr>
            <w:lang w:val="de-DE"/>
          </w:rPr>
          <w:id w:val="-1715725007"/>
          <w:citation/>
        </w:sdt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680056">
            <w:rPr>
              <w:noProof/>
              <w:lang w:val="de-DE"/>
            </w:rPr>
            <w:t>[48]</w:t>
          </w:r>
          <w:r w:rsidR="009C2FB0">
            <w:rPr>
              <w:lang w:val="de-DE"/>
            </w:rPr>
            <w:fldChar w:fldCharType="end"/>
          </w:r>
        </w:sdtContent>
      </w:sdt>
      <w:sdt>
        <w:sdtPr>
          <w:rPr>
            <w:lang w:val="de-DE"/>
          </w:rPr>
          <w:id w:val="796254119"/>
          <w:citation/>
        </w:sdt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680056">
            <w:rPr>
              <w:noProof/>
              <w:lang w:val="de-DE"/>
            </w:rPr>
            <w:t xml:space="preserve"> [49]</w:t>
          </w:r>
          <w:r w:rsidR="009C2FB0">
            <w:rPr>
              <w:lang w:val="de-DE"/>
            </w:rPr>
            <w:fldChar w:fldCharType="end"/>
          </w:r>
        </w:sdtContent>
      </w:sdt>
      <w:sdt>
        <w:sdtPr>
          <w:rPr>
            <w:lang w:val="de-DE"/>
          </w:rPr>
          <w:id w:val="435719886"/>
          <w:citation/>
        </w:sdtPr>
        <w:sdtContent>
          <w:r w:rsidR="004B4466">
            <w:rPr>
              <w:lang w:val="de-DE"/>
            </w:rPr>
            <w:fldChar w:fldCharType="begin"/>
          </w:r>
          <w:r w:rsidR="004B4466">
            <w:rPr>
              <w:lang w:val="de-DE"/>
            </w:rPr>
            <w:instrText xml:space="preserve"> CITATION CloudGoogle \l 1031 </w:instrText>
          </w:r>
          <w:r w:rsidR="004B4466">
            <w:rPr>
              <w:lang w:val="de-DE"/>
            </w:rPr>
            <w:fldChar w:fldCharType="separate"/>
          </w:r>
          <w:r w:rsidR="00680056">
            <w:rPr>
              <w:noProof/>
              <w:lang w:val="de-DE"/>
            </w:rPr>
            <w:t xml:space="preserve"> [50]</w:t>
          </w:r>
          <w:r w:rsidR="004B4466">
            <w:rPr>
              <w:lang w:val="de-DE"/>
            </w:rPr>
            <w:fldChar w:fldCharType="end"/>
          </w:r>
        </w:sdtContent>
      </w:sdt>
      <w:sdt>
        <w:sdtPr>
          <w:rPr>
            <w:lang w:val="de-DE"/>
          </w:rPr>
          <w:id w:val="-310554359"/>
          <w:citation/>
        </w:sdtPr>
        <w:sdtContent>
          <w:r w:rsidR="008E7C4F">
            <w:rPr>
              <w:lang w:val="de-DE"/>
            </w:rPr>
            <w:fldChar w:fldCharType="begin"/>
          </w:r>
          <w:r w:rsidR="008E7C4F">
            <w:rPr>
              <w:lang w:val="de-DE"/>
            </w:rPr>
            <w:instrText xml:space="preserve"> CITATION lernos \l 1031 </w:instrText>
          </w:r>
          <w:r w:rsidR="008E7C4F">
            <w:rPr>
              <w:lang w:val="de-DE"/>
            </w:rPr>
            <w:fldChar w:fldCharType="separate"/>
          </w:r>
          <w:r w:rsidR="00680056">
            <w:rPr>
              <w:noProof/>
              <w:lang w:val="de-DE"/>
            </w:rPr>
            <w:t xml:space="preserve"> [51]</w:t>
          </w:r>
          <w:r w:rsidR="008E7C4F">
            <w:rPr>
              <w:lang w:val="de-DE"/>
            </w:rPr>
            <w:fldChar w:fldCharType="end"/>
          </w:r>
        </w:sdtContent>
      </w:sdt>
      <w:sdt>
        <w:sdtPr>
          <w:rPr>
            <w:lang w:val="de-DE"/>
          </w:rPr>
          <w:id w:val="-1813160806"/>
          <w:citation/>
        </w:sdtPr>
        <w:sdtContent>
          <w:r w:rsidR="0039335B">
            <w:rPr>
              <w:lang w:val="de-DE"/>
            </w:rPr>
            <w:fldChar w:fldCharType="begin"/>
          </w:r>
          <w:r w:rsidR="0039335B">
            <w:rPr>
              <w:lang w:val="de-DE"/>
            </w:rPr>
            <w:instrText xml:space="preserve"> CITATION sci25 \l 1031 </w:instrText>
          </w:r>
          <w:r w:rsidR="0039335B">
            <w:rPr>
              <w:lang w:val="de-DE"/>
            </w:rPr>
            <w:fldChar w:fldCharType="separate"/>
          </w:r>
          <w:r w:rsidR="00680056">
            <w:rPr>
              <w:noProof/>
              <w:lang w:val="de-DE"/>
            </w:rPr>
            <w:t xml:space="preserve"> [52]</w:t>
          </w:r>
          <w:r w:rsidR="0039335B">
            <w:rPr>
              <w:lang w:val="de-DE"/>
            </w:rPr>
            <w:fldChar w:fldCharType="end"/>
          </w:r>
        </w:sdtContent>
      </w:sdt>
      <w:r w:rsidR="00CF2581">
        <w:rPr>
          <w:lang w:val="de-DE"/>
        </w:rPr>
        <w:t xml:space="preserve"> </w:t>
      </w:r>
      <w:r w:rsidR="00CF2581">
        <w:rPr>
          <w:noProof/>
        </w:rPr>
        <w:lastRenderedPageBreak/>
        <w:drawing>
          <wp:inline distT="0" distB="0" distL="0" distR="0" wp14:anchorId="3EFCF46F" wp14:editId="40FE9D1E">
            <wp:extent cx="3181350" cy="3181350"/>
            <wp:effectExtent l="0" t="0" r="0" b="0"/>
            <wp:docPr id="1494419727" name="Grafik 11" descr="Ein Bild, das Text, Kreis,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9727" name="Grafik 11" descr="Ein Bild, das Text, Kreis, Screenshot, Schrift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350F9090" w14:textId="77777777" w:rsidR="000C556D" w:rsidRDefault="00110984" w:rsidP="000C556D">
      <w:pPr>
        <w:pStyle w:val="berschrift4"/>
      </w:pPr>
      <w:r w:rsidRPr="00EB4A61">
        <w:t>Weak</w:t>
      </w:r>
      <w:r w:rsidR="00F6725D" w:rsidRPr="00EB4A61">
        <w:t xml:space="preserve"> AI vs Strong AI</w:t>
      </w:r>
      <w:r w:rsidR="000C556D">
        <w:t xml:space="preserve"> </w:t>
      </w:r>
    </w:p>
    <w:p w14:paraId="038AFC12" w14:textId="09D452E6" w:rsidR="00F61595" w:rsidRDefault="00F61595" w:rsidP="000C556D">
      <w:pPr>
        <w:pStyle w:val="berschrift4"/>
        <w:rPr>
          <w:rFonts w:eastAsia="Arial Unicode MS" w:cs="Times New Roman"/>
          <w:b w:val="0"/>
          <w:bCs w:val="0"/>
          <w:i w:val="0"/>
          <w:iCs w:val="0"/>
        </w:rPr>
      </w:pPr>
      <w:r w:rsidRPr="00F61595">
        <w:rPr>
          <w:rFonts w:eastAsia="Arial Unicode MS" w:cs="Times New Roman"/>
          <w:b w:val="0"/>
          <w:bCs w:val="0"/>
          <w:i w:val="0"/>
          <w:iCs w:val="0"/>
        </w:rPr>
        <w:t xml:space="preserve">Der entscheidende Unterschied zwischen </w:t>
      </w:r>
      <w:r w:rsidRPr="00FD2695">
        <w:rPr>
          <w:rFonts w:eastAsia="Arial Unicode MS" w:cs="Times New Roman"/>
          <w:i w:val="0"/>
          <w:iCs w:val="0"/>
        </w:rPr>
        <w:t>Weak AI (schwacher KI)</w:t>
      </w:r>
      <w:r w:rsidRPr="00F61595">
        <w:rPr>
          <w:rFonts w:eastAsia="Arial Unicode MS" w:cs="Times New Roman"/>
          <w:b w:val="0"/>
          <w:bCs w:val="0"/>
          <w:i w:val="0"/>
          <w:iCs w:val="0"/>
        </w:rPr>
        <w:t xml:space="preserve"> und </w:t>
      </w:r>
      <w:r w:rsidRPr="00FD2695">
        <w:rPr>
          <w:rFonts w:eastAsia="Arial Unicode MS" w:cs="Times New Roman"/>
          <w:i w:val="0"/>
          <w:iCs w:val="0"/>
        </w:rPr>
        <w:t>Strong AI (starker KI)</w:t>
      </w:r>
      <w:r w:rsidRPr="00F61595">
        <w:rPr>
          <w:rFonts w:eastAsia="Arial Unicode MS" w:cs="Times New Roman"/>
          <w:b w:val="0"/>
          <w:bCs w:val="0"/>
          <w:i w:val="0"/>
          <w:iCs w:val="0"/>
        </w:rPr>
        <w:t xml:space="preserve"> liegt in ihrem Funktionsumfang: Während </w:t>
      </w:r>
      <w:r w:rsidRPr="00C73F33">
        <w:rPr>
          <w:rFonts w:eastAsia="Arial Unicode MS" w:cs="Times New Roman"/>
          <w:i w:val="0"/>
          <w:iCs w:val="0"/>
        </w:rPr>
        <w:t>Weak AI</w:t>
      </w:r>
      <w:r w:rsidRPr="00F61595">
        <w:rPr>
          <w:rFonts w:eastAsia="Arial Unicode MS" w:cs="Times New Roman"/>
          <w:b w:val="0"/>
          <w:bCs w:val="0"/>
          <w:i w:val="0"/>
          <w:iCs w:val="0"/>
        </w:rPr>
        <w:t xml:space="preserve"> auf spezifische, klar definierte Aufgaben beschränkt ist (wie Sprachassistenten oder Bilderkennung), zielt </w:t>
      </w:r>
      <w:r w:rsidRPr="00C73F33">
        <w:rPr>
          <w:rFonts w:eastAsia="Arial Unicode MS" w:cs="Times New Roman"/>
          <w:i w:val="0"/>
          <w:iCs w:val="0"/>
        </w:rPr>
        <w:t>Strong</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auf menschenähnliche Allgemeinintelligenz ab, die eigenständig lernen und sich an unbekannte Probleme anpassen könnte. Aktuelle Systeme entsprechen ausschließlich der </w:t>
      </w:r>
      <w:r w:rsidRPr="00C73F33">
        <w:rPr>
          <w:rFonts w:eastAsia="Arial Unicode MS" w:cs="Times New Roman"/>
          <w:i w:val="0"/>
          <w:iCs w:val="0"/>
        </w:rPr>
        <w:t>Weak</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 sie simulieren Intelligenz ohne echtes Verständnis. </w:t>
      </w:r>
      <w:r w:rsidRPr="00C73F33">
        <w:rPr>
          <w:rFonts w:eastAsia="Arial Unicode MS" w:cs="Times New Roman"/>
          <w:i w:val="0"/>
          <w:iCs w:val="0"/>
        </w:rPr>
        <w:t>Strong</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bleibt hingegen theoretisch und würde ein Bewusstsein sowie die Fähigkeit zum abstrakten Denken erfordern, was grundlegende technologische und ethische Herausforderungen aufwirft.</w:t>
      </w:r>
      <w:r w:rsidR="00EB4A61">
        <w:rPr>
          <w:rFonts w:eastAsia="Arial Unicode MS" w:cs="Times New Roman"/>
          <w:b w:val="0"/>
          <w:bCs w:val="0"/>
          <w:i w:val="0"/>
          <w:iCs w:val="0"/>
        </w:rPr>
        <w:t xml:space="preserve"> </w:t>
      </w:r>
      <w:sdt>
        <w:sdtPr>
          <w:rPr>
            <w:b w:val="0"/>
            <w:bCs w:val="0"/>
            <w:i w:val="0"/>
            <w:iCs w:val="0"/>
          </w:rPr>
          <w:id w:val="-643660032"/>
          <w:citation/>
        </w:sdtPr>
        <w:sdtContent>
          <w:r w:rsidR="00EB4A61" w:rsidRPr="003B4F21">
            <w:rPr>
              <w:b w:val="0"/>
              <w:bCs w:val="0"/>
              <w:i w:val="0"/>
              <w:iCs w:val="0"/>
            </w:rPr>
            <w:fldChar w:fldCharType="begin"/>
          </w:r>
          <w:r w:rsidR="00EB4A61" w:rsidRPr="003B4F21">
            <w:rPr>
              <w:b w:val="0"/>
              <w:bCs w:val="0"/>
              <w:i w:val="0"/>
              <w:iCs w:val="0"/>
            </w:rPr>
            <w:instrText xml:space="preserve"> CITATION neilsahota \l 1031 </w:instrText>
          </w:r>
          <w:r w:rsidR="00EB4A61" w:rsidRPr="003B4F21">
            <w:rPr>
              <w:b w:val="0"/>
              <w:bCs w:val="0"/>
              <w:i w:val="0"/>
              <w:iCs w:val="0"/>
            </w:rPr>
            <w:fldChar w:fldCharType="separate"/>
          </w:r>
          <w:r w:rsidR="00680056">
            <w:rPr>
              <w:noProof/>
            </w:rPr>
            <w:t>[53]</w:t>
          </w:r>
          <w:r w:rsidR="00EB4A61" w:rsidRPr="003B4F21">
            <w:rPr>
              <w:b w:val="0"/>
              <w:bCs w:val="0"/>
              <w:i w:val="0"/>
              <w:iCs w:val="0"/>
            </w:rPr>
            <w:fldChar w:fldCharType="end"/>
          </w:r>
        </w:sdtContent>
      </w:sdt>
    </w:p>
    <w:p w14:paraId="2D2C24D5" w14:textId="5DEC7D0E" w:rsidR="005D4A05" w:rsidRDefault="007F4F42" w:rsidP="00426292">
      <w:pPr>
        <w:pStyle w:val="berschrift4"/>
        <w:jc w:val="left"/>
      </w:pPr>
      <w:r w:rsidRPr="007F4F42">
        <w:t>Zusammenhang zwischen KI und ML</w:t>
      </w:r>
    </w:p>
    <w:p w14:paraId="7AAF01F3" w14:textId="71281D1B" w:rsidR="00AE7C3A" w:rsidRPr="006014A3" w:rsidRDefault="00AE7C3A" w:rsidP="00426292">
      <w:pPr>
        <w:rPr>
          <w:lang w:val="de-DE"/>
        </w:rPr>
      </w:pPr>
      <w:r w:rsidRPr="00AE7C3A">
        <w:t>Während KI das breite Feld beschreibt, in dem Maschinen menschenähnliche Intelligenzleistungen erbringen, stellt ML eine Methode</w:t>
      </w:r>
      <w:r w:rsidR="00500EE6">
        <w:t>nsammlung</w:t>
      </w:r>
      <w:r w:rsidRPr="00AE7C3A">
        <w:t xml:space="preserve"> innerhalb dieses Feldes dar, die es Systemen ermöglicht, durch Datenanalyse zu lernen und sich anzupassen</w:t>
      </w:r>
      <w:r w:rsidR="00C1425C" w:rsidRPr="00C1425C">
        <w:t xml:space="preserve"> - wobei zwischen der Trainingsphase</w:t>
      </w:r>
      <w:r w:rsidR="003C2539">
        <w:t xml:space="preserve"> </w:t>
      </w:r>
      <w:r w:rsidR="00C1425C" w:rsidRPr="00C1425C">
        <w:t>und Inferenzphase unterschieden werden muss.</w:t>
      </w:r>
      <w:r w:rsidRPr="00AE7C3A">
        <w:t xml:space="preserve"> Alle Systeme, die Maschinelles Lernen nutzen, sind Formen der Künstlichen Intelligenz, aber nicht alle KI-Systeme basieren auf Maschinellem Lernen. </w:t>
      </w:r>
      <w:r w:rsidR="00C1425C" w:rsidRPr="00C1425C">
        <w:t>Während etwa regelbasierte Expertensysteme auf vordefinierten Regeln beruhen, durchlaufen ML-Systeme zunächst eine Trainingsphase, in der sie statistische Methoden und Algorithmen nutzen, um Muster zu erkennen, bevor sie in der Inferenzphase diese gelernten Muster zur Entscheidungsfindung anwenden und</w:t>
      </w:r>
      <w:r w:rsidR="00C1425C">
        <w:t xml:space="preserve"> </w:t>
      </w:r>
      <w:r w:rsidRPr="00AE7C3A">
        <w:t>treffen</w:t>
      </w:r>
      <w:commentRangeStart w:id="131"/>
      <w:commentRangeEnd w:id="131"/>
      <w:r w:rsidR="00834981">
        <w:rPr>
          <w:rStyle w:val="Kommentarzeichen"/>
        </w:rPr>
        <w:commentReference w:id="131"/>
      </w:r>
      <w:r w:rsidRPr="00AE7C3A">
        <w:t>.</w:t>
      </w:r>
      <w:r w:rsidR="009C2FB0" w:rsidRPr="009C2FB0">
        <w:rPr>
          <w:lang w:val="de-DE"/>
        </w:rPr>
        <w:t xml:space="preserve"> </w:t>
      </w:r>
      <w:sdt>
        <w:sdtPr>
          <w:rPr>
            <w:lang w:val="de-DE"/>
          </w:rPr>
          <w:id w:val="-888254338"/>
          <w:citation/>
        </w:sdt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680056">
            <w:rPr>
              <w:noProof/>
              <w:lang w:val="de-DE"/>
            </w:rPr>
            <w:t>[48]</w:t>
          </w:r>
          <w:r w:rsidR="009C2FB0">
            <w:rPr>
              <w:lang w:val="de-DE"/>
            </w:rPr>
            <w:fldChar w:fldCharType="end"/>
          </w:r>
        </w:sdtContent>
      </w:sdt>
      <w:sdt>
        <w:sdtPr>
          <w:rPr>
            <w:lang w:val="de-DE"/>
          </w:rPr>
          <w:id w:val="1016575515"/>
          <w:citation/>
        </w:sdt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680056">
            <w:rPr>
              <w:noProof/>
              <w:lang w:val="de-DE"/>
            </w:rPr>
            <w:t xml:space="preserve"> [49]</w:t>
          </w:r>
          <w:r w:rsidR="009C2FB0">
            <w:rPr>
              <w:lang w:val="de-DE"/>
            </w:rPr>
            <w:fldChar w:fldCharType="end"/>
          </w:r>
        </w:sdtContent>
      </w:sdt>
      <w:r w:rsidR="003C2539">
        <w:rPr>
          <w:lang w:val="de-DE"/>
        </w:rPr>
        <w:fldChar w:fldCharType="begin"/>
      </w:r>
      <w:r w:rsidR="003C2539">
        <w:rPr>
          <w:lang w:val="de-DE"/>
        </w:rPr>
        <w:instrText xml:space="preserve"> CITATION lin25 \l 1031 </w:instrText>
      </w:r>
      <w:r w:rsidR="003C2539">
        <w:rPr>
          <w:lang w:val="de-DE"/>
        </w:rPr>
        <w:fldChar w:fldCharType="separate"/>
      </w:r>
      <w:r w:rsidR="00680056">
        <w:rPr>
          <w:noProof/>
          <w:lang w:val="de-DE"/>
        </w:rPr>
        <w:t xml:space="preserve"> [54]</w:t>
      </w:r>
      <w:r w:rsidR="003C2539">
        <w:rPr>
          <w:lang w:val="de-DE"/>
        </w:rPr>
        <w:fldChar w:fldCharType="end"/>
      </w:r>
      <w:sdt>
        <w:sdtPr>
          <w:rPr>
            <w:lang w:val="de-DE"/>
          </w:rPr>
          <w:id w:val="832339756"/>
          <w:citation/>
        </w:sdtPr>
        <w:sdtContent>
          <w:r w:rsidR="008C1C33">
            <w:rPr>
              <w:lang w:val="de-DE"/>
            </w:rPr>
            <w:fldChar w:fldCharType="begin"/>
          </w:r>
          <w:r w:rsidR="008C1C33">
            <w:rPr>
              <w:lang w:val="de-DE"/>
            </w:rPr>
            <w:instrText xml:space="preserve"> CITATION red25 \l 1031 </w:instrText>
          </w:r>
          <w:r w:rsidR="008C1C33">
            <w:rPr>
              <w:lang w:val="de-DE"/>
            </w:rPr>
            <w:fldChar w:fldCharType="separate"/>
          </w:r>
          <w:r w:rsidR="00680056">
            <w:rPr>
              <w:noProof/>
              <w:lang w:val="de-DE"/>
            </w:rPr>
            <w:t xml:space="preserve"> [55]</w:t>
          </w:r>
          <w:r w:rsidR="008C1C33">
            <w:rPr>
              <w:lang w:val="de-DE"/>
            </w:rPr>
            <w:fldChar w:fldCharType="end"/>
          </w:r>
        </w:sdtContent>
      </w:sdt>
    </w:p>
    <w:p w14:paraId="2FCCBFD3" w14:textId="44726295" w:rsidR="00097E56" w:rsidRDefault="00AE7C3A" w:rsidP="00D61FBA">
      <w:pPr>
        <w:pStyle w:val="berschrift4"/>
        <w:jc w:val="left"/>
        <w:rPr>
          <w:lang w:val="de-DE"/>
        </w:rPr>
      </w:pPr>
      <w:commentRangeStart w:id="132"/>
      <w:r w:rsidRPr="00AE7C3A">
        <w:t>Arten des Maschinellen Lernens</w:t>
      </w:r>
      <w:commentRangeEnd w:id="132"/>
      <w:r w:rsidR="004C5554">
        <w:rPr>
          <w:rStyle w:val="Kommentarzeichen"/>
          <w:rFonts w:eastAsia="Arial Unicode MS" w:cs="Times New Roman"/>
          <w:b w:val="0"/>
          <w:bCs w:val="0"/>
          <w:i w:val="0"/>
          <w:iCs w:val="0"/>
        </w:rPr>
        <w:commentReference w:id="132"/>
      </w:r>
    </w:p>
    <w:p w14:paraId="073DD8D0" w14:textId="03E96ED7" w:rsidR="000C5392" w:rsidRPr="000C5392" w:rsidRDefault="000C5392" w:rsidP="000B620A">
      <w:pPr>
        <w:pStyle w:val="Listenabsatz"/>
        <w:numPr>
          <w:ilvl w:val="0"/>
          <w:numId w:val="18"/>
        </w:numPr>
        <w:rPr>
          <w:lang w:val="de-DE"/>
        </w:rPr>
      </w:pPr>
      <w:r w:rsidRPr="000C5392">
        <w:rPr>
          <w:lang w:val="de-DE"/>
        </w:rPr>
        <w:t xml:space="preserve">Innerhalb des ML gibt es verschiedene Ansätze, die je nach Art der verfügbaren Daten und dem gewünschten Ergebnis eingesetzt werden: </w:t>
      </w:r>
    </w:p>
    <w:p w14:paraId="6AB34FD8" w14:textId="77777777" w:rsidR="000C5392" w:rsidRPr="000C5392" w:rsidRDefault="000C5392" w:rsidP="000B620A">
      <w:pPr>
        <w:pStyle w:val="Listenabsatz"/>
        <w:numPr>
          <w:ilvl w:val="0"/>
          <w:numId w:val="18"/>
        </w:numPr>
        <w:rPr>
          <w:lang w:val="de-DE"/>
        </w:rPr>
      </w:pPr>
      <w:r w:rsidRPr="000C5392">
        <w:rPr>
          <w:b/>
          <w:bCs/>
          <w:lang w:val="de-DE"/>
        </w:rPr>
        <w:t>Überwachtes Lernen (Supervised Learning):</w:t>
      </w:r>
      <w:r w:rsidRPr="000C5392">
        <w:rPr>
          <w:lang w:val="de-DE"/>
        </w:rPr>
        <w:t xml:space="preserve"> Hierbei wird das Modell mit gekennzeichneten Datensätzen trainiert, d. h., die Eingabedaten sind mit den korrekten Ausgabedaten versehen. Das Ziel ist es, eine Funktion zu erlernen, die Eingaben auf </w:t>
      </w:r>
      <w:r w:rsidRPr="000C5392">
        <w:rPr>
          <w:lang w:val="de-DE"/>
        </w:rPr>
        <w:lastRenderedPageBreak/>
        <w:t>die richtigen Ausgaben abbildet. Ein Beispiel ist die Klassifikation von E-Mails in "Spam" und "Nicht-Spam".​</w:t>
      </w:r>
    </w:p>
    <w:p w14:paraId="7C0AF8B7" w14:textId="77777777" w:rsidR="000C5392" w:rsidRPr="000C5392" w:rsidRDefault="000C5392" w:rsidP="000B620A">
      <w:pPr>
        <w:pStyle w:val="Listenabsatz"/>
        <w:numPr>
          <w:ilvl w:val="0"/>
          <w:numId w:val="18"/>
        </w:numPr>
        <w:rPr>
          <w:lang w:val="de-DE"/>
        </w:rPr>
      </w:pPr>
      <w:r w:rsidRPr="000C5392">
        <w:rPr>
          <w:b/>
          <w:bCs/>
          <w:lang w:val="de-DE"/>
        </w:rPr>
        <w:t>Unüberwachtes Lernen (Unsupervised Learning):</w:t>
      </w:r>
      <w:r w:rsidRPr="000C5392">
        <w:rPr>
          <w:lang w:val="de-DE"/>
        </w:rPr>
        <w:t xml:space="preserve"> Bei diesem Ansatz arbeitet das Modell mit unbeschrifteten Daten und versucht, selbstständig Muster oder Strukturen zu erkennen. Ein typisches Beispiel ist die Clusteranalyse, bei der Daten in Gruppen mit ähnlichen Eigenschaften eingeteilt werden.​</w:t>
      </w:r>
    </w:p>
    <w:p w14:paraId="4BF49039" w14:textId="77777777" w:rsidR="000C5392" w:rsidRPr="000C5392" w:rsidRDefault="000C5392" w:rsidP="000B620A">
      <w:pPr>
        <w:pStyle w:val="Listenabsatz"/>
        <w:numPr>
          <w:ilvl w:val="0"/>
          <w:numId w:val="18"/>
        </w:numPr>
        <w:rPr>
          <w:lang w:val="de-DE"/>
        </w:rPr>
      </w:pPr>
      <w:r w:rsidRPr="000C5392">
        <w:rPr>
          <w:b/>
          <w:bCs/>
          <w:lang w:val="de-DE"/>
        </w:rPr>
        <w:t>Teilüberwachtes Lernen (Semi-Supervised Learning):</w:t>
      </w:r>
      <w:r w:rsidRPr="000C5392">
        <w:rPr>
          <w:lang w:val="de-DE"/>
        </w:rPr>
        <w:t xml:space="preserve"> Diese Methode kombiniert Elemente des überwachten und unüberwachten Lernens, indem sie mit einem Datensatz arbeitet, der sowohl beschriftete als auch unbeschriftete Daten enthält. Dies ist besonders nützlich, wenn die Beschriftung von Daten teuer oder zeitaufwendig ist.​</w:t>
      </w:r>
    </w:p>
    <w:p w14:paraId="004DAB69" w14:textId="77777777" w:rsidR="000C5392" w:rsidRDefault="000C5392" w:rsidP="000B620A">
      <w:pPr>
        <w:pStyle w:val="Listenabsatz"/>
        <w:numPr>
          <w:ilvl w:val="0"/>
          <w:numId w:val="18"/>
        </w:numPr>
        <w:rPr>
          <w:lang w:val="de-DE"/>
        </w:rPr>
      </w:pPr>
      <w:r w:rsidRPr="000C5392">
        <w:rPr>
          <w:b/>
          <w:bCs/>
          <w:lang w:val="de-DE"/>
        </w:rPr>
        <w:t>Bestärkendes Lernen (Reinforcement Learning):</w:t>
      </w:r>
      <w:r w:rsidRPr="000C5392">
        <w:rPr>
          <w:lang w:val="de-DE"/>
        </w:rPr>
        <w:t xml:space="preserve"> Hier lernt ein Agent durch Interaktion mit seiner Umgebung, indem er Aktionen ausführt und Rückmeldungen in Form von Belohnungen oder Bestrafungen erhält. Ein bekanntes Beispiel ist das Training von KI-Systemen zum Spielen von Videospielen, bei dem der Agent durch Versuch und Irrtum lernt, optimale Strategien zu entwickeln.​</w:t>
      </w:r>
    </w:p>
    <w:p w14:paraId="2AD390C4" w14:textId="73D30C0B" w:rsidR="002157D3" w:rsidRPr="000C5392" w:rsidRDefault="00205EF5" w:rsidP="00C47060">
      <w:pPr>
        <w:pStyle w:val="Beschriftung"/>
        <w:rPr>
          <w:lang w:val="de-DE"/>
        </w:rPr>
      </w:pPr>
      <w:r>
        <w:rPr>
          <w:noProof/>
        </w:rPr>
        <w:drawing>
          <wp:inline distT="0" distB="0" distL="0" distR="0" wp14:anchorId="4B0B0A2F" wp14:editId="1EBC174C">
            <wp:extent cx="5760085" cy="3435350"/>
            <wp:effectExtent l="0" t="0" r="0" b="0"/>
            <wp:docPr id="557553182" name="Grafik 12" descr="Wie funktioniert Machine Learning? Eingabedaten, Algorithmen und Ausg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e funktioniert Machine Learning? Eingabedaten, Algorithmen und Ausgab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435350"/>
                    </a:xfrm>
                    <a:prstGeom prst="rect">
                      <a:avLst/>
                    </a:prstGeom>
                    <a:noFill/>
                    <a:ln>
                      <a:noFill/>
                    </a:ln>
                  </pic:spPr>
                </pic:pic>
              </a:graphicData>
            </a:graphic>
          </wp:inline>
        </w:drawing>
      </w:r>
      <w:r w:rsidR="00C47060">
        <w:t xml:space="preserve">Abbildung </w:t>
      </w:r>
      <w:fldSimple w:instr=" SEQ Abbildung \* ARABIC ">
        <w:r w:rsidR="00CA7CBB">
          <w:rPr>
            <w:noProof/>
          </w:rPr>
          <w:t>17</w:t>
        </w:r>
      </w:fldSimple>
      <w:r w:rsidR="00C47060">
        <w:t>: Maschinel</w:t>
      </w:r>
      <w:r w:rsidR="003079E9">
        <w:t>l</w:t>
      </w:r>
      <w:r w:rsidR="00C47060">
        <w:t>es Lernen</w:t>
      </w:r>
      <w:sdt>
        <w:sdtPr>
          <w:id w:val="-554079340"/>
          <w:citation/>
        </w:sdtPr>
        <w:sdtContent>
          <w:r w:rsidR="00876D15">
            <w:fldChar w:fldCharType="begin"/>
          </w:r>
          <w:r w:rsidR="00876D15">
            <w:rPr>
              <w:lang w:val="de-DE"/>
            </w:rPr>
            <w:instrText xml:space="preserve"> CITATION dat25 \l 1031 </w:instrText>
          </w:r>
          <w:r w:rsidR="00876D15">
            <w:fldChar w:fldCharType="separate"/>
          </w:r>
          <w:r w:rsidR="00680056">
            <w:rPr>
              <w:noProof/>
              <w:lang w:val="de-DE"/>
            </w:rPr>
            <w:t xml:space="preserve"> [56]</w:t>
          </w:r>
          <w:r w:rsidR="00876D15">
            <w:fldChar w:fldCharType="end"/>
          </w:r>
        </w:sdtContent>
      </w:sdt>
    </w:p>
    <w:p w14:paraId="64567B15" w14:textId="66A2C5FE" w:rsidR="00AE7C3A" w:rsidRDefault="000C5392" w:rsidP="006014A3">
      <w:pPr>
        <w:rPr>
          <w:lang w:val="de-DE"/>
        </w:rPr>
      </w:pPr>
      <w:r w:rsidRPr="000C5392">
        <w:rPr>
          <w:lang w:val="de-DE"/>
        </w:rPr>
        <w:t>Diese verschiedenen Ansätze ermöglichen es, ML-Modelle flexibel an unterschiedliche Problemstellungen anzupassen und effektive Lösungen zu entwickeln.</w:t>
      </w:r>
      <w:sdt>
        <w:sdtPr>
          <w:rPr>
            <w:lang w:val="de-DE"/>
          </w:rPr>
          <w:id w:val="-802613515"/>
          <w:citation/>
        </w:sdtPr>
        <w:sdtContent>
          <w:r w:rsidR="00EA0B42">
            <w:rPr>
              <w:lang w:val="de-DE"/>
            </w:rPr>
            <w:fldChar w:fldCharType="begin"/>
          </w:r>
          <w:r w:rsidR="00EA0B42">
            <w:rPr>
              <w:lang w:val="de-DE"/>
            </w:rPr>
            <w:instrText xml:space="preserve"> CITATION Kün25 \l 1031 </w:instrText>
          </w:r>
          <w:r w:rsidR="00EA0B42">
            <w:rPr>
              <w:lang w:val="de-DE"/>
            </w:rPr>
            <w:fldChar w:fldCharType="separate"/>
          </w:r>
          <w:r w:rsidR="00680056">
            <w:rPr>
              <w:noProof/>
              <w:lang w:val="de-DE"/>
            </w:rPr>
            <w:t xml:space="preserve"> [48]</w:t>
          </w:r>
          <w:r w:rsidR="00EA0B42">
            <w:rPr>
              <w:lang w:val="de-DE"/>
            </w:rPr>
            <w:fldChar w:fldCharType="end"/>
          </w:r>
        </w:sdtContent>
      </w:sdt>
      <w:sdt>
        <w:sdtPr>
          <w:rPr>
            <w:lang w:val="de-DE"/>
          </w:rPr>
          <w:id w:val="726648681"/>
          <w:citation/>
        </w:sdtPr>
        <w:sdtContent>
          <w:r w:rsidR="00F94E93">
            <w:rPr>
              <w:lang w:val="de-DE"/>
            </w:rPr>
            <w:fldChar w:fldCharType="begin"/>
          </w:r>
          <w:r w:rsidR="00F94E93">
            <w:rPr>
              <w:lang w:val="de-DE"/>
            </w:rPr>
            <w:instrText xml:space="preserve"> CITATION Was25 \l 1031 </w:instrText>
          </w:r>
          <w:r w:rsidR="00F94E93">
            <w:rPr>
              <w:lang w:val="de-DE"/>
            </w:rPr>
            <w:fldChar w:fldCharType="separate"/>
          </w:r>
          <w:r w:rsidR="00680056">
            <w:rPr>
              <w:noProof/>
              <w:lang w:val="de-DE"/>
            </w:rPr>
            <w:t xml:space="preserve"> [49]</w:t>
          </w:r>
          <w:r w:rsidR="00F94E93">
            <w:rPr>
              <w:lang w:val="de-DE"/>
            </w:rPr>
            <w:fldChar w:fldCharType="end"/>
          </w:r>
        </w:sdtContent>
      </w:sdt>
    </w:p>
    <w:p w14:paraId="207D3FC9" w14:textId="77777777" w:rsidR="00F53778" w:rsidRDefault="00F53778" w:rsidP="00F53778">
      <w:pPr>
        <w:pStyle w:val="berschrift3"/>
        <w:rPr>
          <w:lang w:val="de-DE"/>
        </w:rPr>
      </w:pPr>
      <w:bookmarkStart w:id="133" w:name="_Toc195651612"/>
      <w:bookmarkStart w:id="134" w:name="_Toc195651954"/>
      <w:commentRangeStart w:id="135"/>
      <w:r w:rsidRPr="00290D84">
        <w:rPr>
          <w:lang w:val="de-DE"/>
        </w:rPr>
        <w:t>Hinderniserkennung</w:t>
      </w:r>
      <w:commentRangeEnd w:id="135"/>
      <w:r w:rsidR="00057A97">
        <w:rPr>
          <w:rStyle w:val="Kommentarzeichen"/>
          <w:rFonts w:eastAsia="Arial Unicode MS"/>
          <w:b w:val="0"/>
          <w:bCs w:val="0"/>
          <w:caps w:val="0"/>
          <w:kern w:val="1"/>
        </w:rPr>
        <w:commentReference w:id="135"/>
      </w:r>
      <w:bookmarkEnd w:id="133"/>
      <w:bookmarkEnd w:id="134"/>
      <w:r w:rsidRPr="00097E56">
        <w:rPr>
          <w:lang w:val="de-DE"/>
        </w:rPr>
        <w:t xml:space="preserve"> </w:t>
      </w:r>
    </w:p>
    <w:p w14:paraId="7AA7BBFA" w14:textId="2F566BC2" w:rsidR="002A201A" w:rsidRDefault="002A201A" w:rsidP="00D61FBA">
      <w:pPr>
        <w:rPr>
          <w:lang w:val="de-DE"/>
        </w:rPr>
      </w:pPr>
      <w:r w:rsidRPr="002A201A">
        <w:rPr>
          <w:lang w:val="de-DE"/>
        </w:rPr>
        <w:t xml:space="preserve">Die </w:t>
      </w:r>
      <w:r w:rsidRPr="002A201A">
        <w:rPr>
          <w:b/>
          <w:bCs/>
          <w:lang w:val="de-DE"/>
        </w:rPr>
        <w:t>Hinderniserkennung</w:t>
      </w:r>
      <w:r w:rsidRPr="002A201A">
        <w:rPr>
          <w:lang w:val="de-DE"/>
        </w:rPr>
        <w:t xml:space="preserve"> ist eine zentrale </w:t>
      </w:r>
      <w:r w:rsidR="00060E92">
        <w:rPr>
          <w:lang w:val="de-DE"/>
        </w:rPr>
        <w:t>KI-</w:t>
      </w:r>
      <w:r w:rsidRPr="002A201A">
        <w:rPr>
          <w:lang w:val="de-DE"/>
        </w:rPr>
        <w:t>Funktion autonomer Systeme wie Drohnen, insbesondere wenn sie zur Unterstützung sehbeeinträchtigter Personen eingesetzt werden. Durch die Fähigkeit, Objekte in der Umgebung präzise zu identifizieren und zu lokalisieren, können Kollisionen vermieden und sichere Navigationspfade gewährleistet werden.</w:t>
      </w:r>
    </w:p>
    <w:p w14:paraId="1D3BE3F8" w14:textId="1980A09A" w:rsidR="009648A3" w:rsidRDefault="005C4F26" w:rsidP="006014A3">
      <w:pPr>
        <w:rPr>
          <w:lang w:val="de-DE"/>
        </w:rPr>
      </w:pPr>
      <w:r w:rsidRPr="005C4F26">
        <w:rPr>
          <w:lang w:val="de-DE"/>
        </w:rPr>
        <w:t xml:space="preserve">Neuronale Netze, insbesondere </w:t>
      </w:r>
      <w:r w:rsidRPr="005C4F26">
        <w:rPr>
          <w:b/>
          <w:bCs/>
          <w:lang w:val="de-DE"/>
        </w:rPr>
        <w:t>Convolutional Neural Networks (CNNs),</w:t>
      </w:r>
      <w:r w:rsidRPr="005C4F26">
        <w:rPr>
          <w:lang w:val="de-DE"/>
        </w:rPr>
        <w:t xml:space="preserve"> haben sich als äußerst effektiv in der Hinderniserkennung erwiesen. Ihre Architektur ermöglicht es, komplexe </w:t>
      </w:r>
      <w:r w:rsidRPr="005C4F26">
        <w:rPr>
          <w:lang w:val="de-DE"/>
        </w:rPr>
        <w:lastRenderedPageBreak/>
        <w:t>Muster in großen Datenmengen zu erkennen, was für die Verarbeitung visueller Informationen von entscheidender Bedeutung ist.</w:t>
      </w:r>
      <w:sdt>
        <w:sdtPr>
          <w:rPr>
            <w:lang w:val="de-DE"/>
          </w:rPr>
          <w:id w:val="1901938154"/>
          <w:citation/>
        </w:sdtPr>
        <w:sdtContent>
          <w:r w:rsidR="00D613DF">
            <w:rPr>
              <w:lang w:val="de-DE"/>
            </w:rPr>
            <w:fldChar w:fldCharType="begin"/>
          </w:r>
          <w:r w:rsidR="00D613DF">
            <w:rPr>
              <w:lang w:val="de-DE"/>
            </w:rPr>
            <w:instrText xml:space="preserve"> CITATION Hin251 \l 1031 </w:instrText>
          </w:r>
          <w:r w:rsidR="00D613DF">
            <w:rPr>
              <w:lang w:val="de-DE"/>
            </w:rPr>
            <w:fldChar w:fldCharType="separate"/>
          </w:r>
          <w:r w:rsidR="00680056">
            <w:rPr>
              <w:noProof/>
              <w:lang w:val="de-DE"/>
            </w:rPr>
            <w:t xml:space="preserve"> [57]</w:t>
          </w:r>
          <w:r w:rsidR="00D613DF">
            <w:rPr>
              <w:lang w:val="de-DE"/>
            </w:rPr>
            <w:fldChar w:fldCharType="end"/>
          </w:r>
        </w:sdtContent>
      </w:sdt>
    </w:p>
    <w:p w14:paraId="7176305D" w14:textId="3A541B60" w:rsidR="009648A3" w:rsidRDefault="009648A3" w:rsidP="00D61FBA">
      <w:pPr>
        <w:pStyle w:val="berschrift4"/>
      </w:pPr>
      <w:r w:rsidRPr="009648A3">
        <w:t>Funktionsweise von Convolutional Neural Networks (CNNs)</w:t>
      </w:r>
    </w:p>
    <w:p w14:paraId="58F4651A" w14:textId="77777777" w:rsidR="00F66CEE" w:rsidRPr="00F66CEE" w:rsidRDefault="00F66CEE" w:rsidP="00D61FBA">
      <w:pPr>
        <w:rPr>
          <w:lang w:val="de-DE"/>
        </w:rPr>
      </w:pPr>
      <w:r w:rsidRPr="00F66CEE">
        <w:rPr>
          <w:lang w:val="de-DE"/>
        </w:rPr>
        <w:t>CNNs sind darauf ausgelegt, Bilddaten hierarchisch zu verarbeiten:​</w:t>
      </w:r>
    </w:p>
    <w:p w14:paraId="32D778AD" w14:textId="77777777" w:rsidR="00F66CEE" w:rsidRPr="00F66CEE" w:rsidRDefault="00F66CEE" w:rsidP="000B620A">
      <w:pPr>
        <w:pStyle w:val="Listenabsatz"/>
        <w:numPr>
          <w:ilvl w:val="0"/>
          <w:numId w:val="4"/>
        </w:numPr>
        <w:rPr>
          <w:lang w:val="de-DE"/>
        </w:rPr>
      </w:pPr>
      <w:r w:rsidRPr="00F66CEE">
        <w:rPr>
          <w:b/>
          <w:bCs/>
          <w:lang w:val="de-DE"/>
        </w:rPr>
        <w:t>Faltungsschichten (Convolutional Layers):</w:t>
      </w:r>
      <w:r w:rsidRPr="00F66CEE">
        <w:rPr>
          <w:lang w:val="de-DE"/>
        </w:rPr>
        <w:t xml:space="preserve"> Diese Schichten extrahieren lokale Merkmale wie Kanten, Ecken und Texturen durch die Anwendung von Filtermatrizen auf das Eingabebild.​</w:t>
      </w:r>
    </w:p>
    <w:p w14:paraId="0F3D63B6" w14:textId="77777777" w:rsidR="00F66CEE" w:rsidRPr="00F66CEE" w:rsidRDefault="00F66CEE" w:rsidP="000B620A">
      <w:pPr>
        <w:pStyle w:val="Listenabsatz"/>
        <w:numPr>
          <w:ilvl w:val="0"/>
          <w:numId w:val="4"/>
        </w:numPr>
        <w:rPr>
          <w:lang w:val="de-DE"/>
        </w:rPr>
      </w:pPr>
      <w:r w:rsidRPr="00F66CEE">
        <w:rPr>
          <w:b/>
          <w:bCs/>
          <w:lang w:val="de-DE"/>
        </w:rPr>
        <w:t>Pooling-Schichten:</w:t>
      </w:r>
      <w:r w:rsidRPr="00F66CEE">
        <w:rPr>
          <w:lang w:val="de-DE"/>
        </w:rPr>
        <w:t xml:space="preserve"> Durch Reduktion der dimensionalen Daten werden wichtige Merkmale hervorgehoben und die Rechenkomplexität verringert.​</w:t>
      </w:r>
    </w:p>
    <w:p w14:paraId="7DFDBF04" w14:textId="577568DC" w:rsidR="000B5565" w:rsidRDefault="00F66CEE" w:rsidP="000B620A">
      <w:pPr>
        <w:pStyle w:val="Listenabsatz"/>
        <w:numPr>
          <w:ilvl w:val="0"/>
          <w:numId w:val="4"/>
        </w:numPr>
        <w:rPr>
          <w:lang w:val="de-DE"/>
        </w:rPr>
      </w:pPr>
      <w:r w:rsidRPr="00F66CEE">
        <w:rPr>
          <w:b/>
          <w:bCs/>
          <w:lang w:val="de-DE"/>
        </w:rPr>
        <w:t>Vollständig verbundene Schichten (Fully Connected Layers):</w:t>
      </w:r>
      <w:r w:rsidRPr="00F66CEE">
        <w:rPr>
          <w:lang w:val="de-DE"/>
        </w:rPr>
        <w:t xml:space="preserve"> Diese Schichten nutzen die extrahierten Merkmale zur Klassifizierung oder Regression, abhängig von der spezifischen Aufgabe.</w:t>
      </w:r>
    </w:p>
    <w:p w14:paraId="145F59F1" w14:textId="55C7364D" w:rsidR="000B5565" w:rsidRDefault="000B5565" w:rsidP="00D61FBA">
      <w:pPr>
        <w:pStyle w:val="berschrift4"/>
      </w:pPr>
      <w:commentRangeStart w:id="136"/>
      <w:r w:rsidRPr="000B5565">
        <w:t>Training</w:t>
      </w:r>
      <w:commentRangeEnd w:id="136"/>
      <w:r w:rsidR="00F8118D">
        <w:rPr>
          <w:rStyle w:val="Kommentarzeichen"/>
          <w:rFonts w:eastAsia="Arial Unicode MS" w:cs="Times New Roman"/>
          <w:b w:val="0"/>
          <w:bCs w:val="0"/>
          <w:i w:val="0"/>
          <w:iCs w:val="0"/>
        </w:rPr>
        <w:commentReference w:id="136"/>
      </w:r>
      <w:r w:rsidRPr="000B5565">
        <w:t xml:space="preserve"> von CNNs für die Hinderniserkennung</w:t>
      </w:r>
    </w:p>
    <w:p w14:paraId="7675AC0F" w14:textId="77777777" w:rsidR="000B5565" w:rsidRPr="000B5565" w:rsidRDefault="000B5565" w:rsidP="00D61FBA">
      <w:pPr>
        <w:rPr>
          <w:lang w:val="de-DE"/>
        </w:rPr>
      </w:pPr>
      <w:r w:rsidRPr="000B5565">
        <w:rPr>
          <w:lang w:val="de-DE"/>
        </w:rPr>
        <w:t>Der Lernprozess eines CNNs erfordert umfangreiche, annotierte Datensätze:​</w:t>
      </w:r>
    </w:p>
    <w:p w14:paraId="1B56AE51" w14:textId="77777777" w:rsidR="000B5565" w:rsidRPr="000B5565" w:rsidRDefault="000B5565" w:rsidP="000B620A">
      <w:pPr>
        <w:numPr>
          <w:ilvl w:val="0"/>
          <w:numId w:val="15"/>
        </w:numPr>
        <w:tabs>
          <w:tab w:val="clear" w:pos="720"/>
          <w:tab w:val="num" w:pos="1069"/>
        </w:tabs>
        <w:ind w:left="1069"/>
        <w:rPr>
          <w:lang w:val="de-DE"/>
        </w:rPr>
      </w:pPr>
      <w:r w:rsidRPr="000B5565">
        <w:rPr>
          <w:b/>
          <w:bCs/>
          <w:lang w:val="de-DE"/>
        </w:rPr>
        <w:t>Datenannotation:</w:t>
      </w:r>
      <w:r w:rsidRPr="000B5565">
        <w:rPr>
          <w:lang w:val="de-DE"/>
        </w:rPr>
        <w:t xml:space="preserve"> Jedes Bild wird mit Labels versehen, die die enthaltenen Objekte und deren Positionen beschreiben.​</w:t>
      </w:r>
    </w:p>
    <w:p w14:paraId="42DBB4B0" w14:textId="132417DC" w:rsidR="00B12F90" w:rsidRPr="00F66CEE" w:rsidRDefault="000B5565" w:rsidP="002D42D8">
      <w:pPr>
        <w:numPr>
          <w:ilvl w:val="0"/>
          <w:numId w:val="15"/>
        </w:numPr>
        <w:tabs>
          <w:tab w:val="clear" w:pos="720"/>
          <w:tab w:val="num" w:pos="1069"/>
        </w:tabs>
        <w:ind w:left="349"/>
        <w:rPr>
          <w:lang w:val="de-DE"/>
        </w:rPr>
      </w:pPr>
      <w:r w:rsidRPr="000B5565">
        <w:rPr>
          <w:b/>
          <w:bCs/>
          <w:lang w:val="de-DE"/>
        </w:rPr>
        <w:t>Optimierung:</w:t>
      </w:r>
      <w:r w:rsidRPr="000B5565">
        <w:rPr>
          <w:lang w:val="de-DE"/>
        </w:rPr>
        <w:t xml:space="preserve"> Durch iterative Anpassung der Netzwerkgewichte mittels Optimierungsalgorithmen wie Stochastic Gradient Descent (SGD) lernt das Modell, relevante Merkmale zu erkennen.</w:t>
      </w:r>
      <w:r w:rsidR="003404CA">
        <w:rPr>
          <w:lang w:val="de-DE"/>
        </w:rPr>
        <w:t xml:space="preserve"> </w:t>
      </w:r>
      <w:sdt>
        <w:sdtPr>
          <w:rPr>
            <w:lang w:val="de-DE"/>
          </w:rPr>
          <w:id w:val="-265382827"/>
          <w:citation/>
        </w:sdtPr>
        <w:sdtContent>
          <w:r w:rsidR="00767BF6">
            <w:rPr>
              <w:lang w:val="de-DE"/>
            </w:rPr>
            <w:fldChar w:fldCharType="begin"/>
          </w:r>
          <w:r w:rsidR="00767BF6">
            <w:rPr>
              <w:lang w:val="de-DE"/>
            </w:rPr>
            <w:instrText xml:space="preserve"> CITATION Dro22 \l 1031 </w:instrText>
          </w:r>
          <w:r w:rsidR="00767BF6">
            <w:rPr>
              <w:lang w:val="de-DE"/>
            </w:rPr>
            <w:fldChar w:fldCharType="separate"/>
          </w:r>
          <w:r w:rsidR="00680056">
            <w:rPr>
              <w:noProof/>
              <w:lang w:val="de-DE"/>
            </w:rPr>
            <w:t>[58]</w:t>
          </w:r>
          <w:r w:rsidR="00767BF6">
            <w:rPr>
              <w:lang w:val="de-DE"/>
            </w:rPr>
            <w:fldChar w:fldCharType="end"/>
          </w:r>
        </w:sdtContent>
      </w:sdt>
    </w:p>
    <w:p w14:paraId="4CE2130A" w14:textId="3D8672AA" w:rsidR="007C6510" w:rsidRPr="007E7D68" w:rsidRDefault="007C6510" w:rsidP="007C6510">
      <w:pPr>
        <w:pStyle w:val="Beschriftung"/>
        <w:rPr>
          <w:lang w:val="de-DE"/>
        </w:rPr>
      </w:pPr>
      <w:r>
        <w:rPr>
          <w:noProof/>
        </w:rPr>
        <w:drawing>
          <wp:inline distT="0" distB="0" distL="0" distR="0" wp14:anchorId="5E7A535D" wp14:editId="643D65E8">
            <wp:extent cx="5760085" cy="3147060"/>
            <wp:effectExtent l="0" t="0" r="0" b="0"/>
            <wp:docPr id="863927237" name="Grafik 1"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7237" name="Grafik 1" descr="Ein Bild, das Text, Screenshot, Diagramm enthält.&#10;&#10;KI-generierte Inhalte können fehlerhaft sein."/>
                    <pic:cNvPicPr/>
                  </pic:nvPicPr>
                  <pic:blipFill>
                    <a:blip r:embed="rId47"/>
                    <a:stretch>
                      <a:fillRect/>
                    </a:stretch>
                  </pic:blipFill>
                  <pic:spPr>
                    <a:xfrm>
                      <a:off x="0" y="0"/>
                      <a:ext cx="5760085" cy="3147060"/>
                    </a:xfrm>
                    <a:prstGeom prst="rect">
                      <a:avLst/>
                    </a:prstGeom>
                  </pic:spPr>
                </pic:pic>
              </a:graphicData>
            </a:graphic>
          </wp:inline>
        </w:drawing>
      </w:r>
      <w:r>
        <w:t xml:space="preserve">Abbildung </w:t>
      </w:r>
      <w:fldSimple w:instr=" SEQ Abbildung \* ARABIC ">
        <w:r w:rsidR="00CA7CBB">
          <w:rPr>
            <w:noProof/>
          </w:rPr>
          <w:t>18</w:t>
        </w:r>
      </w:fldSimple>
      <w:r>
        <w:t>: Trainingsworkflow mit benutzerdefinierten Datensätzen</w:t>
      </w:r>
      <w:sdt>
        <w:sdtPr>
          <w:id w:val="-1301916395"/>
          <w:citation/>
        </w:sdtPr>
        <w:sdtContent>
          <w:r>
            <w:fldChar w:fldCharType="begin"/>
          </w:r>
          <w:r>
            <w:rPr>
              <w:lang w:val="de-DE"/>
            </w:rPr>
            <w:instrText xml:space="preserve"> CITATION 25Ap \l 1031 </w:instrText>
          </w:r>
          <w:r>
            <w:fldChar w:fldCharType="separate"/>
          </w:r>
          <w:r w:rsidR="00680056">
            <w:rPr>
              <w:noProof/>
              <w:lang w:val="de-DE"/>
            </w:rPr>
            <w:t xml:space="preserve"> [59]</w:t>
          </w:r>
          <w:r>
            <w:fldChar w:fldCharType="end"/>
          </w:r>
        </w:sdtContent>
      </w:sdt>
    </w:p>
    <w:p w14:paraId="2B2F27BC" w14:textId="57D4485A" w:rsidR="00466BE4" w:rsidRDefault="00CA1AE1" w:rsidP="00466BE4">
      <w:pPr>
        <w:pStyle w:val="berschrift3"/>
      </w:pPr>
      <w:bookmarkStart w:id="137" w:name="_Toc195651613"/>
      <w:bookmarkStart w:id="138" w:name="_Toc195651955"/>
      <w:r>
        <w:rPr>
          <w:caps w:val="0"/>
        </w:rPr>
        <w:t>B</w:t>
      </w:r>
      <w:r w:rsidRPr="00A55320">
        <w:rPr>
          <w:caps w:val="0"/>
        </w:rPr>
        <w:t xml:space="preserve">ilderkennung in </w:t>
      </w:r>
      <w:r w:rsidR="00F47A59">
        <w:rPr>
          <w:caps w:val="0"/>
        </w:rPr>
        <w:t>E</w:t>
      </w:r>
      <w:r w:rsidRPr="00A55320">
        <w:rPr>
          <w:caps w:val="0"/>
        </w:rPr>
        <w:t>chtzeit</w:t>
      </w:r>
      <w:bookmarkEnd w:id="137"/>
      <w:bookmarkEnd w:id="138"/>
    </w:p>
    <w:p w14:paraId="2750EFF9" w14:textId="77777777" w:rsidR="00E57CC9" w:rsidRDefault="00291C18" w:rsidP="00D61FBA">
      <w:r w:rsidRPr="00291C18">
        <w:rPr>
          <w:lang w:val="de-DE"/>
        </w:rPr>
        <w:t xml:space="preserve">Die Bilderkennung in </w:t>
      </w:r>
      <w:r w:rsidRPr="00F81472">
        <w:rPr>
          <w:b/>
          <w:bCs/>
          <w:lang w:val="de-DE"/>
        </w:rPr>
        <w:t>Echtzeit</w:t>
      </w:r>
      <w:r w:rsidRPr="00291C18">
        <w:rPr>
          <w:lang w:val="de-DE"/>
        </w:rPr>
        <w:t xml:space="preserve"> stellt eine der Kernkomponenten moderner KI-Systeme dar. Sie basiert auf komplexen Algorithmen, die darauf ausgelegt sind, kontinuierlich visuelle Datenströme von Kameras in einer hohen Geschwindigkeit und Genauigkeit zu analysieren. </w:t>
      </w:r>
      <w:r w:rsidRPr="00291C18">
        <w:rPr>
          <w:lang w:val="de-DE"/>
        </w:rPr>
        <w:lastRenderedPageBreak/>
        <w:t xml:space="preserve">Diese Technologie ist insbesondere für Drohnen essenziell, da sie in dynamischen und unvorhersehbaren Umgebungen operieren müssen. Hierbei werden verschiedene Ansätze und Modelle verwendet, um eine präzise Objekterkennung und -klassifikation zu ermöglichen. Dabei hängt die Latenz, also die Verzögerung zwischen Eingabe und Ausgabe, auch stark von der Größe des verwendeten Modells ab, wie in der Grafik zu sehen ist. Größere Modelle wie YOLO11x bieten eine </w:t>
      </w:r>
      <w:r w:rsidRPr="00F81472">
        <w:rPr>
          <w:b/>
          <w:bCs/>
          <w:lang w:val="de-DE"/>
        </w:rPr>
        <w:t>höhere</w:t>
      </w:r>
      <w:r w:rsidRPr="00291C18">
        <w:rPr>
          <w:lang w:val="de-DE"/>
        </w:rPr>
        <w:t xml:space="preserve"> </w:t>
      </w:r>
      <w:r w:rsidRPr="00F81472">
        <w:rPr>
          <w:b/>
          <w:bCs/>
          <w:lang w:val="de-DE"/>
        </w:rPr>
        <w:t>Genauigkeit</w:t>
      </w:r>
      <w:r w:rsidRPr="00291C18">
        <w:rPr>
          <w:lang w:val="de-DE"/>
        </w:rPr>
        <w:t xml:space="preserve"> </w:t>
      </w:r>
      <w:r w:rsidRPr="00F81472">
        <w:rPr>
          <w:b/>
          <w:bCs/>
          <w:lang w:val="de-DE"/>
        </w:rPr>
        <w:t>(mAP),</w:t>
      </w:r>
      <w:r w:rsidRPr="00291C18">
        <w:rPr>
          <w:lang w:val="de-DE"/>
        </w:rPr>
        <w:t xml:space="preserve"> haben jedoch auch eine </w:t>
      </w:r>
      <w:r w:rsidRPr="00F81472">
        <w:rPr>
          <w:b/>
          <w:bCs/>
          <w:lang w:val="de-DE"/>
        </w:rPr>
        <w:t>höhere Latenzzeit</w:t>
      </w:r>
      <w:r w:rsidRPr="00291C18">
        <w:rPr>
          <w:lang w:val="de-DE"/>
        </w:rPr>
        <w:t xml:space="preserve"> im Vergleich zu kleineren Modellen wie YOLO11n. Diese Balance zwischen Geschwindigkeit und Genauigkeit ist entscheidend für die Wahl des richtigen Modells in Echtzeitanwendungen.</w:t>
      </w:r>
      <w:r w:rsidR="00F63173" w:rsidRPr="00F63173">
        <w:rPr>
          <w:lang w:val="de-DE"/>
        </w:rPr>
        <w:t xml:space="preserve"> </w:t>
      </w:r>
      <w:r w:rsidR="00F63173" w:rsidRPr="00770E57">
        <w:rPr>
          <w:noProof/>
          <w:lang w:val="de-DE"/>
        </w:rPr>
        <w:drawing>
          <wp:inline distT="0" distB="0" distL="0" distR="0" wp14:anchorId="32400011" wp14:editId="26AAC5A6">
            <wp:extent cx="5760085" cy="2614295"/>
            <wp:effectExtent l="0" t="0" r="0" b="0"/>
            <wp:docPr id="19482567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6758" name="Grafik 1" descr="Ein Bild, das Text, Screenshot, Schrift, Zahl enthält.&#10;&#10;Automatisch generierte Beschreibung"/>
                    <pic:cNvPicPr/>
                  </pic:nvPicPr>
                  <pic:blipFill>
                    <a:blip r:embed="rId48"/>
                    <a:stretch>
                      <a:fillRect/>
                    </a:stretch>
                  </pic:blipFill>
                  <pic:spPr>
                    <a:xfrm>
                      <a:off x="0" y="0"/>
                      <a:ext cx="5760085" cy="2614295"/>
                    </a:xfrm>
                    <a:prstGeom prst="rect">
                      <a:avLst/>
                    </a:prstGeom>
                  </pic:spPr>
                </pic:pic>
              </a:graphicData>
            </a:graphic>
          </wp:inline>
        </w:drawing>
      </w:r>
    </w:p>
    <w:p w14:paraId="6712F80D" w14:textId="3031C055" w:rsidR="00E57CC9" w:rsidRDefault="00E57CC9" w:rsidP="00D61FBA">
      <w:bookmarkStart w:id="139" w:name="_Toc191762691"/>
      <w:r>
        <w:t xml:space="preserve">Abbildung </w:t>
      </w:r>
      <w:fldSimple w:instr=" SEQ Abbildung \* ARABIC ">
        <w:r w:rsidR="00CA7CBB">
          <w:rPr>
            <w:noProof/>
          </w:rPr>
          <w:t>19</w:t>
        </w:r>
      </w:fldSimple>
      <w:r>
        <w:t>: Performance Tabelle</w:t>
      </w:r>
      <w:bookmarkEnd w:id="139"/>
    </w:p>
    <w:p w14:paraId="40AF8A33" w14:textId="1262074E" w:rsidR="00291C18" w:rsidRPr="00291C18" w:rsidRDefault="00680056" w:rsidP="00666533">
      <w:pPr>
        <w:rPr>
          <w:lang w:val="de-DE"/>
        </w:rPr>
      </w:pPr>
      <w:sdt>
        <w:sdtPr>
          <w:rPr>
            <w:lang w:val="de-DE"/>
          </w:rPr>
          <w:id w:val="-1030497540"/>
          <w:citation/>
        </w:sdtPr>
        <w:sdtContent>
          <w:r w:rsidR="0014547C">
            <w:rPr>
              <w:lang w:val="de-DE"/>
            </w:rPr>
            <w:fldChar w:fldCharType="begin"/>
          </w:r>
          <w:r w:rsidR="0014547C">
            <w:rPr>
              <w:lang w:val="de-DE"/>
            </w:rPr>
            <w:instrText xml:space="preserve"> CITATION git \l 1031 </w:instrText>
          </w:r>
          <w:r w:rsidR="0014547C">
            <w:rPr>
              <w:lang w:val="de-DE"/>
            </w:rPr>
            <w:fldChar w:fldCharType="separate"/>
          </w:r>
          <w:r>
            <w:rPr>
              <w:noProof/>
              <w:lang w:val="de-DE"/>
            </w:rPr>
            <w:t>[60]</w:t>
          </w:r>
          <w:r w:rsidR="0014547C">
            <w:rPr>
              <w:lang w:val="de-DE"/>
            </w:rPr>
            <w:fldChar w:fldCharType="end"/>
          </w:r>
        </w:sdtContent>
      </w:sdt>
    </w:p>
    <w:p w14:paraId="1AA1E2B0" w14:textId="17713C16" w:rsidR="00BE34D3" w:rsidRDefault="00BE34D3" w:rsidP="00666533">
      <w:pPr>
        <w:rPr>
          <w:lang w:val="de-DE"/>
        </w:rPr>
      </w:pPr>
      <w:r w:rsidRPr="00BE34D3">
        <w:rPr>
          <w:lang w:val="de-DE"/>
        </w:rPr>
        <w:t xml:space="preserve">Ein prominentes Beispiel für Echtzeit-Bilderkennung ist das Modell </w:t>
      </w:r>
      <w:r w:rsidRPr="00BE34D3">
        <w:rPr>
          <w:b/>
          <w:bCs/>
          <w:lang w:val="de-DE"/>
        </w:rPr>
        <w:t>YOLO (You Only Look Once)</w:t>
      </w:r>
      <w:r w:rsidRPr="00BE34D3">
        <w:rPr>
          <w:lang w:val="de-DE"/>
        </w:rPr>
        <w:t>, das auf Geschwindigkeit und Effizienz optimiert ist. Es verarbeitet ein komplettes Bild in einem einzigen Durchlauf und identifiziert dabei mehrere Objekte gleichzeitig. Diese Methode reduziert die Rechenlast erheblich, was besonders in ressourcenbeschränkten Umgebungen wie Drohnenanwendungen von Vorteil ist. YOLO verwendet Ankerboxen und Vorhersagen, um Objekte in verschiedenen Größen und Positionen zu erkennen, und bietet dabei eine Balance zwischen Genauigkeit und Geschwindigkeit</w:t>
      </w:r>
      <w:r>
        <w:rPr>
          <w:lang w:val="de-DE"/>
        </w:rPr>
        <w:t>.</w:t>
      </w:r>
    </w:p>
    <w:p w14:paraId="5620FA5F" w14:textId="389A830A" w:rsidR="00021DC7" w:rsidRPr="00021DC7" w:rsidRDefault="00021DC7" w:rsidP="00666533">
      <w:pPr>
        <w:rPr>
          <w:lang w:val="de-DE"/>
        </w:rPr>
      </w:pPr>
      <w:r w:rsidRPr="00021DC7">
        <w:rPr>
          <w:lang w:val="de-DE"/>
        </w:rPr>
        <w:t xml:space="preserve">Ein weiterer wesentlicher Aspekt der Echtzeit-Bilderkennung ist die Verarbeitung von Videodatenströmen. Drohnen erfassen kontinuierlich Daten, die analysiert werden müssen, um potenzielle Hindernisse wie Bäume, Straßenschilder oder Fußgänger zu erkennen. Diese Daten werden durch vortrainierte neuronale Netzwerke wie </w:t>
      </w:r>
      <w:r w:rsidRPr="0058363A">
        <w:rPr>
          <w:b/>
          <w:bCs/>
          <w:lang w:val="de-DE"/>
        </w:rPr>
        <w:t>Convolutional Neural Networks (CNNs)</w:t>
      </w:r>
      <w:r w:rsidRPr="00021DC7">
        <w:rPr>
          <w:lang w:val="de-DE"/>
        </w:rPr>
        <w:t xml:space="preserve"> verarbeitet, die speziell darauf trainiert wurden, Muster und Objekte in Bilddaten zu identifizieren.</w:t>
      </w:r>
    </w:p>
    <w:p w14:paraId="4A31E14F" w14:textId="192D3EFC" w:rsidR="00021DC7" w:rsidRPr="00021DC7" w:rsidRDefault="00021DC7" w:rsidP="00666533">
      <w:pPr>
        <w:rPr>
          <w:lang w:val="de-DE"/>
        </w:rPr>
      </w:pPr>
      <w:r w:rsidRPr="00021DC7">
        <w:rPr>
          <w:lang w:val="de-DE"/>
        </w:rPr>
        <w:t>Darüber hinaus wird die Echtzeit-Bilderkennung durch Hardwarebeschleuniger wie Graphical Processing Units</w:t>
      </w:r>
      <w:r w:rsidR="003E2489">
        <w:rPr>
          <w:lang w:val="de-DE"/>
        </w:rPr>
        <w:t xml:space="preserve"> (</w:t>
      </w:r>
      <w:r w:rsidR="00151BE8">
        <w:rPr>
          <w:lang w:val="de-DE"/>
        </w:rPr>
        <w:t>GPU</w:t>
      </w:r>
      <w:r w:rsidRPr="00021DC7">
        <w:rPr>
          <w:lang w:val="de-DE"/>
        </w:rPr>
        <w:t>) oder Tensor Processing Units</w:t>
      </w:r>
      <w:r w:rsidR="003E2489">
        <w:rPr>
          <w:lang w:val="de-DE"/>
        </w:rPr>
        <w:t xml:space="preserve"> (TPU</w:t>
      </w:r>
      <w:r w:rsidRPr="00021DC7">
        <w:rPr>
          <w:lang w:val="de-DE"/>
        </w:rPr>
        <w:t xml:space="preserve">) unterstützt, die die parallele Verarbeitung von Daten ermöglichen. Dies sorgt dafür, dass die Drohne auch in Szenarien mit hohem Datenaufkommen effektiv agieren kann. Zudem spielen Optimierungsansätze wie </w:t>
      </w:r>
      <w:r w:rsidRPr="007861B1">
        <w:rPr>
          <w:b/>
          <w:bCs/>
          <w:lang w:val="de-DE"/>
        </w:rPr>
        <w:lastRenderedPageBreak/>
        <w:t>Quantisierung</w:t>
      </w:r>
      <w:r w:rsidRPr="00021DC7">
        <w:rPr>
          <w:lang w:val="de-DE"/>
        </w:rPr>
        <w:t xml:space="preserve"> und Modellkompression eine wichtige Rolle, um die Berechnungen auf der Hardware der Drohne zu beschleunigen, ohne dabei die Genauigkeit zu beeinträchtigen.</w:t>
      </w:r>
    </w:p>
    <w:p w14:paraId="0DA0215E" w14:textId="326D130F" w:rsidR="00743E40" w:rsidRDefault="00021DC7" w:rsidP="00666533">
      <w:pPr>
        <w:rPr>
          <w:ins w:id="140" w:author="WIESINGER, Clemens" w:date="2025-03-18T14:11:00Z" w16du:dateUtc="2025-03-18T13:11:00Z"/>
        </w:rPr>
      </w:pPr>
      <w:r w:rsidRPr="00021DC7">
        <w:rPr>
          <w:lang w:val="de-DE"/>
        </w:rPr>
        <w:t>Die Kombination dieser Technologien erlaubt es der Drohne, potenzielle Gefahren sofort zu identifizieren und in Echtzeit darauf zu reagieren. Beispielsweise kann sie automatisch ihre Flugbahn anpassen, um Kollisionen zu vermeiden, oder akustische und visuelle Warnsignale an d</w:t>
      </w:r>
      <w:r w:rsidR="00C37280">
        <w:rPr>
          <w:lang w:val="de-DE"/>
        </w:rPr>
        <w:t>ie</w:t>
      </w:r>
      <w:r w:rsidRPr="00021DC7">
        <w:rPr>
          <w:lang w:val="de-DE"/>
        </w:rPr>
        <w:t xml:space="preserve"> Benutzer</w:t>
      </w:r>
      <w:r w:rsidR="00C37280">
        <w:rPr>
          <w:lang w:val="de-DE"/>
        </w:rPr>
        <w:t>innen und</w:t>
      </w:r>
      <w:r w:rsidRPr="00021DC7">
        <w:rPr>
          <w:lang w:val="de-DE"/>
        </w:rPr>
        <w:t xml:space="preserve"> Benutzer senden. Solche Funktionen tragen wesentlich dazu bei, die Sicherheit und Zuverlässigkeit der Drohne in realen Anwendungsszenarien zu gewährleisten</w:t>
      </w:r>
    </w:p>
    <w:p w14:paraId="5CC5FA1F" w14:textId="24C57DBC" w:rsidR="00021DC7" w:rsidRPr="00021DC7" w:rsidRDefault="00093E7A" w:rsidP="00021DC7">
      <w:pPr>
        <w:rPr>
          <w:lang w:val="de-DE"/>
        </w:rPr>
      </w:pPr>
      <w:r w:rsidRPr="00093E7A">
        <w:t>Alternativen zu YOLO sind beispielsweise </w:t>
      </w:r>
      <w:r w:rsidRPr="00093E7A">
        <w:rPr>
          <w:b/>
          <w:bCs/>
        </w:rPr>
        <w:t>Single Shot MultiBox Detector</w:t>
      </w:r>
      <w:r w:rsidR="00FF279C">
        <w:rPr>
          <w:b/>
          <w:bCs/>
        </w:rPr>
        <w:t xml:space="preserve"> SSD</w:t>
      </w:r>
      <w:r w:rsidRPr="00093E7A">
        <w:rPr>
          <w:b/>
          <w:bCs/>
        </w:rPr>
        <w:t>)</w:t>
      </w:r>
      <w:r w:rsidRPr="00093E7A">
        <w:t> und</w:t>
      </w:r>
      <w:r w:rsidR="00A97E0D">
        <w:t xml:space="preserve"> </w:t>
      </w:r>
      <w:r w:rsidR="00256E4E">
        <w:t>regionsbasi</w:t>
      </w:r>
      <w:r w:rsidR="000E3A65">
        <w:t>erte Netze wie</w:t>
      </w:r>
      <w:r w:rsidRPr="00093E7A">
        <w:t> </w:t>
      </w:r>
      <w:r w:rsidRPr="00093E7A">
        <w:rPr>
          <w:b/>
          <w:bCs/>
        </w:rPr>
        <w:t>Faster R-CNN</w:t>
      </w:r>
      <w:r w:rsidRPr="00093E7A">
        <w:t>, die ebenfalls in der Objekterkennung eingesetzt werden. SSD bietet eine gute Balance zwischen Geschwindigkeit und Genauigkeit, während Faster R-CNN eine höhere Präzision bei komplexen Szenarien erreicht, jedoch mit höherer Latenz.</w:t>
      </w:r>
      <w:sdt>
        <w:sdtPr>
          <w:id w:val="747008692"/>
          <w:citation/>
        </w:sdtPr>
        <w:sdtContent>
          <w:r w:rsidR="00894B4C">
            <w:fldChar w:fldCharType="begin"/>
          </w:r>
          <w:r w:rsidR="00894B4C">
            <w:rPr>
              <w:lang w:val="de-DE"/>
            </w:rPr>
            <w:instrText xml:space="preserve"> CITATION Fas22 \l 1031 </w:instrText>
          </w:r>
          <w:r w:rsidR="00894B4C">
            <w:fldChar w:fldCharType="separate"/>
          </w:r>
          <w:r w:rsidR="00680056">
            <w:rPr>
              <w:noProof/>
              <w:lang w:val="de-DE"/>
            </w:rPr>
            <w:t xml:space="preserve"> [61]</w:t>
          </w:r>
          <w:r w:rsidR="00894B4C">
            <w:fldChar w:fldCharType="end"/>
          </w:r>
        </w:sdtContent>
      </w:sdt>
    </w:p>
    <w:p w14:paraId="6AC0CF17" w14:textId="56BB8760" w:rsidR="00643FC1" w:rsidRPr="00632DF8" w:rsidRDefault="00CA1AE1" w:rsidP="00632DF8">
      <w:pPr>
        <w:pStyle w:val="berschrift3"/>
        <w:rPr>
          <w:lang w:val="de-DE"/>
        </w:rPr>
      </w:pPr>
      <w:bookmarkStart w:id="141" w:name="_Toc195651614"/>
      <w:bookmarkStart w:id="142" w:name="_Toc195651956"/>
      <w:commentRangeStart w:id="143"/>
      <w:r>
        <w:rPr>
          <w:caps w:val="0"/>
          <w:lang w:val="de-DE"/>
        </w:rPr>
        <w:t>T</w:t>
      </w:r>
      <w:r w:rsidRPr="00632DF8">
        <w:rPr>
          <w:caps w:val="0"/>
          <w:lang w:val="de-DE"/>
        </w:rPr>
        <w:t>rainingsdatensätze</w:t>
      </w:r>
      <w:commentRangeEnd w:id="143"/>
      <w:r w:rsidR="008A6178">
        <w:rPr>
          <w:rStyle w:val="Kommentarzeichen"/>
          <w:rFonts w:eastAsia="Arial Unicode MS"/>
          <w:b w:val="0"/>
          <w:bCs w:val="0"/>
          <w:caps w:val="0"/>
          <w:kern w:val="1"/>
        </w:rPr>
        <w:commentReference w:id="143"/>
      </w:r>
      <w:bookmarkEnd w:id="141"/>
      <w:bookmarkEnd w:id="142"/>
    </w:p>
    <w:p w14:paraId="5CB8A280" w14:textId="0692FE2D" w:rsidR="00B8533E" w:rsidRDefault="003F4E43" w:rsidP="00666533">
      <w:pPr>
        <w:rPr>
          <w:lang w:val="de-DE"/>
        </w:rPr>
      </w:pPr>
      <w:r w:rsidRPr="00D15273">
        <w:rPr>
          <w:lang w:val="de-DE"/>
        </w:rPr>
        <w:t>Eine der größten Herausforderungen bei der Entwicklung eines präzisen KI-Modells ist die Sicherstellung seiner Genauigkeit, die stark von der Qualität und Vielfalt der verwendeten Trainingsdaten abhängt. Trainingsdatensätze sind die Grundlage für das maschinelle Lernen und bestimmen, wie gut ein Modell verschiedene Szenarien abbilden und Vorhersagen treffen kann. Die Erstellung solcher Datensätze ist ein komplexer Prozess, der mehrere wichtige Aspekte umfasst:</w:t>
      </w:r>
      <w:r w:rsidR="00012768">
        <w:rPr>
          <w:lang w:val="de-DE"/>
        </w:rPr>
        <w:t xml:space="preserve"> </w:t>
      </w:r>
      <w:sdt>
        <w:sdtPr>
          <w:rPr>
            <w:lang w:val="de-DE"/>
          </w:rPr>
          <w:id w:val="1276215367"/>
          <w:citation/>
        </w:sdtPr>
        <w:sdtContent>
          <w:r w:rsidR="00012768">
            <w:rPr>
              <w:lang w:val="de-DE"/>
            </w:rPr>
            <w:fldChar w:fldCharType="begin"/>
          </w:r>
          <w:r w:rsidR="00012768">
            <w:rPr>
              <w:lang w:val="de-DE"/>
            </w:rPr>
            <w:instrText xml:space="preserve"> CITATION des \l 1031 </w:instrText>
          </w:r>
          <w:r w:rsidR="00012768">
            <w:rPr>
              <w:lang w:val="de-DE"/>
            </w:rPr>
            <w:fldChar w:fldCharType="separate"/>
          </w:r>
          <w:r w:rsidR="00680056">
            <w:rPr>
              <w:noProof/>
              <w:lang w:val="de-DE"/>
            </w:rPr>
            <w:t>[62]</w:t>
          </w:r>
          <w:r w:rsidR="00012768">
            <w:rPr>
              <w:lang w:val="de-DE"/>
            </w:rPr>
            <w:fldChar w:fldCharType="end"/>
          </w:r>
        </w:sdtContent>
      </w:sdt>
      <w:sdt>
        <w:sdtPr>
          <w:rPr>
            <w:lang w:val="de-DE"/>
          </w:rPr>
          <w:id w:val="1890533812"/>
          <w:citation/>
        </w:sdtPr>
        <w:sdtContent>
          <w:r w:rsidR="00012768">
            <w:rPr>
              <w:lang w:val="de-DE"/>
            </w:rPr>
            <w:fldChar w:fldCharType="begin"/>
          </w:r>
          <w:r w:rsidR="00012768">
            <w:rPr>
              <w:lang w:val="de-DE"/>
            </w:rPr>
            <w:instrText xml:space="preserve"> CITATION sta \l 1031 </w:instrText>
          </w:r>
          <w:r w:rsidR="00012768">
            <w:rPr>
              <w:lang w:val="de-DE"/>
            </w:rPr>
            <w:fldChar w:fldCharType="separate"/>
          </w:r>
          <w:r w:rsidR="00680056">
            <w:rPr>
              <w:noProof/>
              <w:lang w:val="de-DE"/>
            </w:rPr>
            <w:t xml:space="preserve"> [63]</w:t>
          </w:r>
          <w:r w:rsidR="00012768">
            <w:rPr>
              <w:lang w:val="de-DE"/>
            </w:rPr>
            <w:fldChar w:fldCharType="end"/>
          </w:r>
        </w:sdtContent>
      </w:sdt>
      <w:sdt>
        <w:sdtPr>
          <w:rPr>
            <w:lang w:val="de-DE"/>
          </w:rPr>
          <w:id w:val="-67424235"/>
          <w:citation/>
        </w:sdtPr>
        <w:sdtContent>
          <w:r w:rsidR="00012768">
            <w:rPr>
              <w:lang w:val="de-DE"/>
            </w:rPr>
            <w:fldChar w:fldCharType="begin"/>
          </w:r>
          <w:r w:rsidR="00012768">
            <w:rPr>
              <w:lang w:val="de-DE"/>
            </w:rPr>
            <w:instrText xml:space="preserve"> CITATION wik \l 1031 </w:instrText>
          </w:r>
          <w:r w:rsidR="00012768">
            <w:rPr>
              <w:lang w:val="de-DE"/>
            </w:rPr>
            <w:fldChar w:fldCharType="separate"/>
          </w:r>
          <w:r w:rsidR="00680056">
            <w:rPr>
              <w:noProof/>
              <w:lang w:val="de-DE"/>
            </w:rPr>
            <w:t xml:space="preserve"> [64]</w:t>
          </w:r>
          <w:r w:rsidR="00012768">
            <w:rPr>
              <w:lang w:val="de-DE"/>
            </w:rPr>
            <w:fldChar w:fldCharType="end"/>
          </w:r>
        </w:sdtContent>
      </w:sdt>
      <w:sdt>
        <w:sdtPr>
          <w:rPr>
            <w:lang w:val="de-DE"/>
          </w:rPr>
          <w:id w:val="-400601426"/>
          <w:citation/>
        </w:sdtPr>
        <w:sdtContent>
          <w:r w:rsidR="00012768">
            <w:rPr>
              <w:lang w:val="de-DE"/>
            </w:rPr>
            <w:fldChar w:fldCharType="begin"/>
          </w:r>
          <w:r w:rsidR="00012768">
            <w:rPr>
              <w:lang w:val="de-DE"/>
            </w:rPr>
            <w:instrText xml:space="preserve"> CITATION iti \l 1031 </w:instrText>
          </w:r>
          <w:r w:rsidR="00012768">
            <w:rPr>
              <w:lang w:val="de-DE"/>
            </w:rPr>
            <w:fldChar w:fldCharType="separate"/>
          </w:r>
          <w:r w:rsidR="00680056">
            <w:rPr>
              <w:noProof/>
              <w:lang w:val="de-DE"/>
            </w:rPr>
            <w:t xml:space="preserve"> [65]</w:t>
          </w:r>
          <w:r w:rsidR="00012768">
            <w:rPr>
              <w:lang w:val="de-DE"/>
            </w:rPr>
            <w:fldChar w:fldCharType="end"/>
          </w:r>
        </w:sdtContent>
      </w:sdt>
      <w:sdt>
        <w:sdtPr>
          <w:rPr>
            <w:lang w:val="de-DE"/>
          </w:rPr>
          <w:id w:val="-1144110446"/>
          <w:citation/>
        </w:sdtPr>
        <w:sdtContent>
          <w:r w:rsidR="00012768">
            <w:rPr>
              <w:lang w:val="de-DE"/>
            </w:rPr>
            <w:fldChar w:fldCharType="begin"/>
          </w:r>
          <w:r w:rsidR="00012768">
            <w:rPr>
              <w:lang w:val="de-DE"/>
            </w:rPr>
            <w:instrText xml:space="preserve"> CITATION dat \l 1031 </w:instrText>
          </w:r>
          <w:r w:rsidR="00012768">
            <w:rPr>
              <w:lang w:val="de-DE"/>
            </w:rPr>
            <w:fldChar w:fldCharType="separate"/>
          </w:r>
          <w:r w:rsidR="00680056">
            <w:rPr>
              <w:noProof/>
              <w:lang w:val="de-DE"/>
            </w:rPr>
            <w:t xml:space="preserve"> [66]</w:t>
          </w:r>
          <w:r w:rsidR="00012768">
            <w:rPr>
              <w:lang w:val="de-DE"/>
            </w:rPr>
            <w:fldChar w:fldCharType="end"/>
          </w:r>
        </w:sdtContent>
      </w:sdt>
      <w:sdt>
        <w:sdtPr>
          <w:rPr>
            <w:lang w:val="de-DE"/>
          </w:rPr>
          <w:id w:val="929785313"/>
          <w:citation/>
        </w:sdtPr>
        <w:sdtContent>
          <w:r w:rsidR="00012768">
            <w:rPr>
              <w:lang w:val="de-DE"/>
            </w:rPr>
            <w:fldChar w:fldCharType="begin"/>
          </w:r>
          <w:r w:rsidR="00012768">
            <w:rPr>
              <w:lang w:val="de-DE"/>
            </w:rPr>
            <w:instrText xml:space="preserve"> CITATION wko \l 1031 </w:instrText>
          </w:r>
          <w:r w:rsidR="00012768">
            <w:rPr>
              <w:lang w:val="de-DE"/>
            </w:rPr>
            <w:fldChar w:fldCharType="separate"/>
          </w:r>
          <w:r w:rsidR="00680056">
            <w:rPr>
              <w:noProof/>
              <w:lang w:val="de-DE"/>
            </w:rPr>
            <w:t xml:space="preserve"> [67]</w:t>
          </w:r>
          <w:r w:rsidR="00012768">
            <w:rPr>
              <w:lang w:val="de-DE"/>
            </w:rPr>
            <w:fldChar w:fldCharType="end"/>
          </w:r>
        </w:sdtContent>
      </w:sdt>
    </w:p>
    <w:p w14:paraId="6F8AA209" w14:textId="645BD82D" w:rsidR="00FE564F" w:rsidRPr="003836AB" w:rsidRDefault="00FE564F" w:rsidP="00FE564F">
      <w:pPr>
        <w:pStyle w:val="Listenabsatz"/>
        <w:numPr>
          <w:ilvl w:val="0"/>
          <w:numId w:val="3"/>
        </w:numPr>
        <w:rPr>
          <w:b/>
          <w:bCs/>
          <w:lang w:val="de-DE"/>
        </w:rPr>
      </w:pPr>
      <w:r w:rsidRPr="003836AB">
        <w:rPr>
          <w:b/>
          <w:bCs/>
          <w:lang w:val="de-DE"/>
        </w:rPr>
        <w:t>Aufteilung der Datensätze:</w:t>
      </w:r>
    </w:p>
    <w:p w14:paraId="26A7BC25" w14:textId="4AD10230" w:rsidR="00FE564F" w:rsidRDefault="00FE564F" w:rsidP="009740A0">
      <w:pPr>
        <w:pStyle w:val="Listenabsatz"/>
        <w:numPr>
          <w:ilvl w:val="0"/>
          <w:numId w:val="65"/>
        </w:numPr>
        <w:jc w:val="left"/>
      </w:pPr>
      <w:r w:rsidRPr="00FE564F">
        <w:rPr>
          <w:b/>
          <w:bCs/>
        </w:rPr>
        <w:t>Trainingsdaten (</w:t>
      </w:r>
      <w:r>
        <w:rPr>
          <w:b/>
          <w:bCs/>
        </w:rPr>
        <w:t xml:space="preserve">ca </w:t>
      </w:r>
      <w:r w:rsidRPr="00FE564F">
        <w:rPr>
          <w:b/>
          <w:bCs/>
        </w:rPr>
        <w:t>70% der Gesamtdaten):</w:t>
      </w:r>
      <w:r>
        <w:t xml:space="preserve"> Bilden die Grundlage für das Modelltraining</w:t>
      </w:r>
    </w:p>
    <w:p w14:paraId="65DF909F" w14:textId="64D72507" w:rsidR="00FE564F" w:rsidRPr="00FE564F" w:rsidRDefault="00FE564F" w:rsidP="00B02FB4">
      <w:pPr>
        <w:pStyle w:val="Listenabsatz"/>
        <w:numPr>
          <w:ilvl w:val="0"/>
          <w:numId w:val="65"/>
        </w:numPr>
        <w:jc w:val="left"/>
      </w:pPr>
      <w:r w:rsidRPr="00FE564F">
        <w:rPr>
          <w:b/>
          <w:bCs/>
        </w:rPr>
        <w:t>Validierungsdaten (ca 30%):</w:t>
      </w:r>
      <w:r>
        <w:t xml:space="preserve"> Werden während des Trainings zur Hyperparameteroptimierung genutzt</w:t>
      </w:r>
    </w:p>
    <w:p w14:paraId="323EE689" w14:textId="77777777" w:rsidR="007A4C19" w:rsidRPr="00D15273" w:rsidRDefault="007A4C19" w:rsidP="000B620A">
      <w:pPr>
        <w:numPr>
          <w:ilvl w:val="0"/>
          <w:numId w:val="3"/>
        </w:numPr>
        <w:rPr>
          <w:lang w:val="de-DE"/>
        </w:rPr>
      </w:pPr>
      <w:r w:rsidRPr="00D15273">
        <w:rPr>
          <w:b/>
          <w:bCs/>
          <w:lang w:val="de-DE"/>
        </w:rPr>
        <w:t>Arten von Trainingsdatensätzen:</w:t>
      </w:r>
    </w:p>
    <w:p w14:paraId="321EEE09" w14:textId="77777777" w:rsidR="007A4C19" w:rsidRPr="00D15273" w:rsidRDefault="007A4C19" w:rsidP="000B620A">
      <w:pPr>
        <w:numPr>
          <w:ilvl w:val="1"/>
          <w:numId w:val="3"/>
        </w:numPr>
        <w:rPr>
          <w:lang w:val="de-DE"/>
        </w:rPr>
      </w:pPr>
      <w:r w:rsidRPr="00D15273">
        <w:rPr>
          <w:b/>
          <w:bCs/>
          <w:lang w:val="de-DE"/>
        </w:rPr>
        <w:t>Statische Datensätze:</w:t>
      </w:r>
      <w:r w:rsidRPr="00D15273">
        <w:rPr>
          <w:lang w:val="de-DE"/>
        </w:rPr>
        <w:t xml:space="preserve"> Diese umfassen Bilder oder Videos von stationären Objekten wie Straßenschildern, Bäumen oder Mauern. Sie werden verwendet, um das Modell auf Hindernisse vorzubereiten, die in urbanen oder natürlichen Umgebungen auftreten können.</w:t>
      </w:r>
    </w:p>
    <w:p w14:paraId="679EA80F" w14:textId="77777777" w:rsidR="007A4C19" w:rsidRPr="00D15273" w:rsidRDefault="007A4C19" w:rsidP="000B620A">
      <w:pPr>
        <w:numPr>
          <w:ilvl w:val="1"/>
          <w:numId w:val="3"/>
        </w:numPr>
        <w:rPr>
          <w:lang w:val="de-DE"/>
        </w:rPr>
      </w:pPr>
      <w:r w:rsidRPr="00D15273">
        <w:rPr>
          <w:b/>
          <w:bCs/>
          <w:lang w:val="de-DE"/>
        </w:rPr>
        <w:t>Dynamische Datensätze:</w:t>
      </w:r>
      <w:r w:rsidRPr="00D15273">
        <w:rPr>
          <w:lang w:val="de-DE"/>
        </w:rPr>
        <w:t xml:space="preserve"> Hierbei handelt es sich um Szenarien mit beweglichen Elementen wie Fußgängern, Fahrzeugen oder Tieren. Diese sind entscheidend, um das Modell auf Echtzeit-Interaktionen vorzubereiten.</w:t>
      </w:r>
    </w:p>
    <w:p w14:paraId="4CA22AA7" w14:textId="77777777" w:rsidR="007A4C19" w:rsidRPr="00D15273" w:rsidRDefault="007A4C19" w:rsidP="000B620A">
      <w:pPr>
        <w:numPr>
          <w:ilvl w:val="1"/>
          <w:numId w:val="3"/>
        </w:numPr>
        <w:rPr>
          <w:lang w:val="de-DE"/>
        </w:rPr>
      </w:pPr>
      <w:r w:rsidRPr="00D15273">
        <w:rPr>
          <w:b/>
          <w:bCs/>
          <w:lang w:val="de-DE"/>
        </w:rPr>
        <w:t>Edge-Fälle:</w:t>
      </w:r>
      <w:r w:rsidRPr="00D15273">
        <w:rPr>
          <w:lang w:val="de-DE"/>
        </w:rPr>
        <w:t xml:space="preserve"> Spezifische Szenarien, die selten auftreten, wie Hindernisse bei schlechten Lichtverhältnissen, Regen oder Schnee. Diese Datensätze verbessern die Robustheit des Modells.</w:t>
      </w:r>
    </w:p>
    <w:p w14:paraId="044B3565" w14:textId="717252E9" w:rsidR="007A4C19" w:rsidRPr="00D15273" w:rsidRDefault="007A4C19" w:rsidP="000B620A">
      <w:pPr>
        <w:numPr>
          <w:ilvl w:val="1"/>
          <w:numId w:val="3"/>
        </w:numPr>
        <w:rPr>
          <w:lang w:val="de-DE"/>
        </w:rPr>
      </w:pPr>
      <w:r w:rsidRPr="00D15273">
        <w:rPr>
          <w:b/>
          <w:bCs/>
          <w:lang w:val="de-DE"/>
        </w:rPr>
        <w:t>Simulierte Datensätze:</w:t>
      </w:r>
      <w:r w:rsidRPr="00D15273">
        <w:rPr>
          <w:lang w:val="de-DE"/>
        </w:rPr>
        <w:t xml:space="preserve"> Daten, die in virtuellen Umgebungen generiert werden, um Szenarien zu simulieren, die in der realen Welt schwer nachzustellen sind. </w:t>
      </w:r>
      <w:r w:rsidRPr="00D15273">
        <w:rPr>
          <w:lang w:val="de-DE"/>
        </w:rPr>
        <w:lastRenderedPageBreak/>
        <w:t>Simulierte Daten können ergänzend eingesetzt werden, um das Spektrum der Trainingsdaten zu erweitern.</w:t>
      </w:r>
      <w:sdt>
        <w:sdtPr>
          <w:rPr>
            <w:lang w:val="de-DE"/>
          </w:rPr>
          <w:id w:val="281156700"/>
          <w:citation/>
        </w:sdtPr>
        <w:sdtContent>
          <w:r w:rsidR="00740826">
            <w:rPr>
              <w:lang w:val="de-DE"/>
            </w:rPr>
            <w:fldChar w:fldCharType="begin"/>
          </w:r>
          <w:r w:rsidR="00740826">
            <w:rPr>
              <w:lang w:val="de-DE"/>
            </w:rPr>
            <w:instrText xml:space="preserve"> CITATION dev25 \l 1031 </w:instrText>
          </w:r>
          <w:r w:rsidR="00740826">
            <w:rPr>
              <w:lang w:val="de-DE"/>
            </w:rPr>
            <w:fldChar w:fldCharType="separate"/>
          </w:r>
          <w:r w:rsidR="00680056">
            <w:rPr>
              <w:noProof/>
              <w:lang w:val="de-DE"/>
            </w:rPr>
            <w:t xml:space="preserve"> [68]</w:t>
          </w:r>
          <w:r w:rsidR="00740826">
            <w:rPr>
              <w:lang w:val="de-DE"/>
            </w:rPr>
            <w:fldChar w:fldCharType="end"/>
          </w:r>
        </w:sdtContent>
      </w:sdt>
    </w:p>
    <w:p w14:paraId="544C064F" w14:textId="77777777" w:rsidR="007A4C19" w:rsidRPr="00D15273" w:rsidRDefault="007A4C19" w:rsidP="000B620A">
      <w:pPr>
        <w:numPr>
          <w:ilvl w:val="0"/>
          <w:numId w:val="3"/>
        </w:numPr>
        <w:rPr>
          <w:lang w:val="de-DE"/>
        </w:rPr>
      </w:pPr>
      <w:r w:rsidRPr="00D15273">
        <w:rPr>
          <w:b/>
          <w:bCs/>
          <w:lang w:val="de-DE"/>
        </w:rPr>
        <w:t>Erstellung und Annotation der Datensätze:</w:t>
      </w:r>
    </w:p>
    <w:p w14:paraId="039ADB65" w14:textId="77777777" w:rsidR="007A4C19" w:rsidRPr="00D15273" w:rsidRDefault="007A4C19" w:rsidP="000B620A">
      <w:pPr>
        <w:numPr>
          <w:ilvl w:val="1"/>
          <w:numId w:val="3"/>
        </w:numPr>
        <w:ind w:left="1069"/>
        <w:rPr>
          <w:lang w:val="de-DE"/>
        </w:rPr>
      </w:pPr>
      <w:r w:rsidRPr="00D15273">
        <w:rPr>
          <w:b/>
          <w:bCs/>
          <w:lang w:val="de-DE"/>
        </w:rPr>
        <w:t>Erfassung:</w:t>
      </w:r>
      <w:r w:rsidRPr="00D15273">
        <w:rPr>
          <w:lang w:val="de-DE"/>
        </w:rPr>
        <w:t xml:space="preserve"> Bilder und Videos müssen in unterschiedlichen Umgebungen, unter variierenden Licht- und Wetterbedingungen gesammelt werden, um eine breite Abdeckung sicherzustellen.</w:t>
      </w:r>
    </w:p>
    <w:p w14:paraId="66DF6B3C" w14:textId="77777777" w:rsidR="007A4C19" w:rsidRPr="0091048A" w:rsidRDefault="007A4C19" w:rsidP="000B620A">
      <w:pPr>
        <w:numPr>
          <w:ilvl w:val="1"/>
          <w:numId w:val="3"/>
        </w:numPr>
        <w:ind w:left="1069"/>
        <w:rPr>
          <w:lang w:val="de-DE"/>
        </w:rPr>
      </w:pPr>
      <w:r w:rsidRPr="00D15273">
        <w:rPr>
          <w:b/>
          <w:bCs/>
          <w:lang w:val="de-DE"/>
        </w:rPr>
        <w:t>Annotation:</w:t>
      </w:r>
      <w:r w:rsidRPr="00D15273">
        <w:rPr>
          <w:lang w:val="de-DE"/>
        </w:rPr>
        <w:t xml:space="preserve"> Jedes Objekt im Datensatz wird von menschlichen Annotatoren markiert und klassifiziert. Dies umfasst das Umreißen von Objekten mit Bounding-Boxen oder Masken, sowie das Hinzufügen von Labels wie "Person", "Auto" oder "Straßenschild".</w:t>
      </w:r>
    </w:p>
    <w:p w14:paraId="5EC409A3" w14:textId="77777777" w:rsidR="00CA7CBB" w:rsidRDefault="007A4C19" w:rsidP="00CA7CBB">
      <w:pPr>
        <w:pStyle w:val="Beschriftung"/>
      </w:pPr>
      <w:r w:rsidRPr="0091048A">
        <w:rPr>
          <w:noProof/>
          <w:lang w:val="de-DE"/>
        </w:rPr>
        <w:drawing>
          <wp:inline distT="0" distB="0" distL="0" distR="0" wp14:anchorId="56922705" wp14:editId="3FEFE1CE">
            <wp:extent cx="3726057" cy="1833245"/>
            <wp:effectExtent l="0" t="0" r="8255" b="0"/>
            <wp:docPr id="625361013" name="Grafik 1" descr="Ein Bild, das Fahrzeug, Landfahrzeug, draußen,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1013" name="Grafik 1" descr="Ein Bild, das Fahrzeug, Landfahrzeug, draußen, Rad enthält.&#10;&#10;Automatisch generierte Beschreibung"/>
                    <pic:cNvPicPr/>
                  </pic:nvPicPr>
                  <pic:blipFill rotWithShape="1">
                    <a:blip r:embed="rId49"/>
                    <a:srcRect t="14960" r="8029" b="24703"/>
                    <a:stretch/>
                  </pic:blipFill>
                  <pic:spPr bwMode="auto">
                    <a:xfrm>
                      <a:off x="0" y="0"/>
                      <a:ext cx="3740504" cy="1840353"/>
                    </a:xfrm>
                    <a:prstGeom prst="rect">
                      <a:avLst/>
                    </a:prstGeom>
                    <a:ln>
                      <a:noFill/>
                    </a:ln>
                    <a:extLst>
                      <a:ext uri="{53640926-AAD7-44D8-BBD7-CCE9431645EC}">
                        <a14:shadowObscured xmlns:a14="http://schemas.microsoft.com/office/drawing/2010/main"/>
                      </a:ext>
                    </a:extLst>
                  </pic:spPr>
                </pic:pic>
              </a:graphicData>
            </a:graphic>
          </wp:inline>
        </w:drawing>
      </w:r>
    </w:p>
    <w:p w14:paraId="2421C9D2" w14:textId="1B4FC84E" w:rsidR="007A4C19" w:rsidRPr="00D15273" w:rsidRDefault="00CA7CBB" w:rsidP="00CA7CBB">
      <w:pPr>
        <w:pStyle w:val="Beschriftung"/>
        <w:rPr>
          <w:lang w:val="de-DE"/>
        </w:rPr>
      </w:pPr>
      <w:r>
        <w:t xml:space="preserve">Abbildung </w:t>
      </w:r>
      <w:fldSimple w:instr=" SEQ Abbildung \* ARABIC ">
        <w:r>
          <w:rPr>
            <w:noProof/>
          </w:rPr>
          <w:t>20</w:t>
        </w:r>
      </w:fldSimple>
      <w:r>
        <w:t>: Bounding Boxes von Yolo</w:t>
      </w:r>
    </w:p>
    <w:p w14:paraId="3F483BC8" w14:textId="64053E7D" w:rsidR="007A4C19" w:rsidRPr="00D15273" w:rsidRDefault="007A4C19" w:rsidP="000B620A">
      <w:pPr>
        <w:numPr>
          <w:ilvl w:val="1"/>
          <w:numId w:val="3"/>
        </w:numPr>
        <w:ind w:left="1069"/>
        <w:rPr>
          <w:lang w:val="de-DE"/>
        </w:rPr>
      </w:pPr>
      <w:r w:rsidRPr="00D15273">
        <w:rPr>
          <w:b/>
          <w:bCs/>
          <w:lang w:val="de-DE"/>
        </w:rPr>
        <w:t>Datenaugmentation:</w:t>
      </w:r>
      <w:r w:rsidRPr="00D15273">
        <w:rPr>
          <w:lang w:val="de-DE"/>
        </w:rPr>
        <w:t xml:space="preserve"> Um die Vielfalt der Daten zu erhöhen, werden Techniken wie Rotationen, Skalierungen, Farbmodifikationen und Hinzufügung von Rauschen angewendet. Dies hilft dem Modell, robustere Merkmalsmuster zu lernen.</w:t>
      </w:r>
      <w:sdt>
        <w:sdtPr>
          <w:rPr>
            <w:lang w:val="de-DE"/>
          </w:rPr>
          <w:id w:val="747243118"/>
          <w:citation/>
        </w:sdtPr>
        <w:sdtContent>
          <w:r w:rsidR="007760C7">
            <w:rPr>
              <w:lang w:val="de-DE"/>
            </w:rPr>
            <w:fldChar w:fldCharType="begin"/>
          </w:r>
          <w:r w:rsidR="007760C7">
            <w:rPr>
              <w:lang w:val="de-DE"/>
            </w:rPr>
            <w:instrText xml:space="preserve"> CITATION sca25 \l 1031 </w:instrText>
          </w:r>
          <w:r w:rsidR="007760C7">
            <w:rPr>
              <w:lang w:val="de-DE"/>
            </w:rPr>
            <w:fldChar w:fldCharType="separate"/>
          </w:r>
          <w:r w:rsidR="00680056">
            <w:rPr>
              <w:noProof/>
              <w:lang w:val="de-DE"/>
            </w:rPr>
            <w:t xml:space="preserve"> [69]</w:t>
          </w:r>
          <w:r w:rsidR="007760C7">
            <w:rPr>
              <w:lang w:val="de-DE"/>
            </w:rPr>
            <w:fldChar w:fldCharType="end"/>
          </w:r>
        </w:sdtContent>
      </w:sdt>
    </w:p>
    <w:p w14:paraId="512A2DDD" w14:textId="77777777" w:rsidR="007A4C19" w:rsidRPr="00D15273" w:rsidRDefault="007A4C19" w:rsidP="000B620A">
      <w:pPr>
        <w:numPr>
          <w:ilvl w:val="0"/>
          <w:numId w:val="3"/>
        </w:numPr>
        <w:rPr>
          <w:lang w:val="de-DE"/>
        </w:rPr>
      </w:pPr>
      <w:r w:rsidRPr="00D15273">
        <w:rPr>
          <w:b/>
          <w:bCs/>
          <w:lang w:val="de-DE"/>
        </w:rPr>
        <w:t>Bestimmung der Modellgenauigkeit:</w:t>
      </w:r>
    </w:p>
    <w:p w14:paraId="5A2E58B1" w14:textId="77777777" w:rsidR="007A4C19" w:rsidRPr="00D15273" w:rsidRDefault="007A4C19" w:rsidP="000B620A">
      <w:pPr>
        <w:numPr>
          <w:ilvl w:val="1"/>
          <w:numId w:val="3"/>
        </w:numPr>
        <w:rPr>
          <w:lang w:val="de-DE"/>
        </w:rPr>
      </w:pPr>
      <w:r w:rsidRPr="00D15273">
        <w:rPr>
          <w:b/>
          <w:bCs/>
          <w:lang w:val="de-DE"/>
        </w:rPr>
        <w:t>Metriken zur Evaluierung:</w:t>
      </w:r>
    </w:p>
    <w:p w14:paraId="3F0D5D3C" w14:textId="77777777" w:rsidR="007A4C19" w:rsidRPr="00D15273" w:rsidRDefault="007A4C19" w:rsidP="000B620A">
      <w:pPr>
        <w:numPr>
          <w:ilvl w:val="2"/>
          <w:numId w:val="3"/>
        </w:numPr>
        <w:rPr>
          <w:lang w:val="de-DE"/>
        </w:rPr>
      </w:pPr>
      <w:r w:rsidRPr="00D15273">
        <w:rPr>
          <w:b/>
          <w:bCs/>
          <w:lang w:val="de-DE"/>
        </w:rPr>
        <w:t>Präzision und Recall:</w:t>
      </w:r>
      <w:r w:rsidRPr="00D15273">
        <w:rPr>
          <w:lang w:val="de-DE"/>
        </w:rPr>
        <w:t xml:space="preserve"> Diese Metriken bewerten, wie gut das Modell Objekte erkennt, ohne falsche Positiv- oder Negativerkennungen zu erzeugen.</w:t>
      </w:r>
    </w:p>
    <w:p w14:paraId="7EBEA5F4" w14:textId="77777777" w:rsidR="007A4C19" w:rsidRPr="00D15273" w:rsidRDefault="007A4C19" w:rsidP="000B620A">
      <w:pPr>
        <w:numPr>
          <w:ilvl w:val="2"/>
          <w:numId w:val="3"/>
        </w:numPr>
        <w:rPr>
          <w:lang w:val="de-DE"/>
        </w:rPr>
      </w:pPr>
      <w:r w:rsidRPr="00D15273">
        <w:rPr>
          <w:b/>
          <w:bCs/>
          <w:lang w:val="de-DE"/>
        </w:rPr>
        <w:t>mAP (mean Average Precision):</w:t>
      </w:r>
      <w:r w:rsidRPr="00D15273">
        <w:rPr>
          <w:lang w:val="de-DE"/>
        </w:rPr>
        <w:t xml:space="preserve"> Diese umfassende Metrik wird für die Bewertung von Objekterkennungsmodellen wie YOLO verwendet und gibt die durchschnittliche Genauigkeit über verschiedene Klassen und Schwellenwerte hinweg an.</w:t>
      </w:r>
    </w:p>
    <w:p w14:paraId="72F175B4" w14:textId="74441CC7" w:rsidR="007A4C19" w:rsidRPr="00D15273" w:rsidRDefault="007A4C19" w:rsidP="000B620A">
      <w:pPr>
        <w:numPr>
          <w:ilvl w:val="2"/>
          <w:numId w:val="3"/>
        </w:numPr>
        <w:rPr>
          <w:lang w:val="de-DE"/>
        </w:rPr>
      </w:pPr>
      <w:r w:rsidRPr="00D15273">
        <w:rPr>
          <w:b/>
          <w:bCs/>
          <w:lang w:val="de-DE"/>
        </w:rPr>
        <w:t>F1-Score:</w:t>
      </w:r>
      <w:r w:rsidRPr="00D15273">
        <w:rPr>
          <w:lang w:val="de-DE"/>
        </w:rPr>
        <w:t xml:space="preserve"> Dieser Score kombiniert Präzision und Recall, um die Gesamtgenauigkeit des Modells darzustellen.</w:t>
      </w:r>
      <w:sdt>
        <w:sdtPr>
          <w:rPr>
            <w:lang w:val="de-DE"/>
          </w:rPr>
          <w:id w:val="1919902396"/>
          <w:citation/>
        </w:sdtPr>
        <w:sdtContent>
          <w:r w:rsidR="000C5E55">
            <w:rPr>
              <w:lang w:val="de-DE"/>
            </w:rPr>
            <w:fldChar w:fldCharType="begin"/>
          </w:r>
          <w:r w:rsidR="000C5E55">
            <w:rPr>
              <w:lang w:val="de-DE"/>
            </w:rPr>
            <w:instrText xml:space="preserve"> CITATION med251 \l 1031 </w:instrText>
          </w:r>
          <w:r w:rsidR="000C5E55">
            <w:rPr>
              <w:lang w:val="de-DE"/>
            </w:rPr>
            <w:fldChar w:fldCharType="separate"/>
          </w:r>
          <w:r w:rsidR="00680056">
            <w:rPr>
              <w:noProof/>
              <w:lang w:val="de-DE"/>
            </w:rPr>
            <w:t xml:space="preserve"> [70]</w:t>
          </w:r>
          <w:r w:rsidR="000C5E55">
            <w:rPr>
              <w:lang w:val="de-DE"/>
            </w:rPr>
            <w:fldChar w:fldCharType="end"/>
          </w:r>
        </w:sdtContent>
      </w:sdt>
    </w:p>
    <w:p w14:paraId="343D622B" w14:textId="77777777" w:rsidR="007A4C19" w:rsidRPr="00D15273" w:rsidRDefault="007A4C19" w:rsidP="000B620A">
      <w:pPr>
        <w:numPr>
          <w:ilvl w:val="1"/>
          <w:numId w:val="3"/>
        </w:numPr>
        <w:rPr>
          <w:lang w:val="de-DE"/>
        </w:rPr>
      </w:pPr>
      <w:r w:rsidRPr="00D15273">
        <w:rPr>
          <w:b/>
          <w:bCs/>
          <w:lang w:val="de-DE"/>
        </w:rPr>
        <w:t>Testdatensätze:</w:t>
      </w:r>
      <w:r w:rsidRPr="00D15273">
        <w:rPr>
          <w:lang w:val="de-DE"/>
        </w:rPr>
        <w:t xml:space="preserve"> Separate Datensätze, die nicht im Training verwendet wurden, dienen der Evaluierung des Modells unter realistischen Bedingungen.</w:t>
      </w:r>
    </w:p>
    <w:p w14:paraId="31EBD520" w14:textId="77777777" w:rsidR="007A4C19" w:rsidRPr="00D15273" w:rsidRDefault="007A4C19" w:rsidP="000B620A">
      <w:pPr>
        <w:numPr>
          <w:ilvl w:val="0"/>
          <w:numId w:val="3"/>
        </w:numPr>
        <w:rPr>
          <w:lang w:val="de-DE"/>
        </w:rPr>
      </w:pPr>
      <w:r w:rsidRPr="00D15273">
        <w:rPr>
          <w:b/>
          <w:bCs/>
          <w:lang w:val="de-DE"/>
        </w:rPr>
        <w:lastRenderedPageBreak/>
        <w:t>Kontinuierliche Überwachung und Aktualisierung:</w:t>
      </w:r>
    </w:p>
    <w:p w14:paraId="3F5C0DBC" w14:textId="77777777" w:rsidR="007A4C19" w:rsidRPr="00D15273" w:rsidRDefault="007A4C19" w:rsidP="000B620A">
      <w:pPr>
        <w:numPr>
          <w:ilvl w:val="1"/>
          <w:numId w:val="3"/>
        </w:numPr>
        <w:rPr>
          <w:lang w:val="de-DE"/>
        </w:rPr>
      </w:pPr>
      <w:r w:rsidRPr="00D15273">
        <w:rPr>
          <w:b/>
          <w:bCs/>
          <w:lang w:val="de-DE"/>
        </w:rPr>
        <w:t>Feedback-Schleifen:</w:t>
      </w:r>
      <w:r w:rsidRPr="00D15273">
        <w:rPr>
          <w:lang w:val="de-DE"/>
        </w:rPr>
        <w:t xml:space="preserve"> Daten aus realen Einsätzen der Drohne werden gesammelt und analysiert, um die Leistung des Modells zu bewerten. Fehler oder Schwächen können identifiziert und durch erneutes Training behoben werden.</w:t>
      </w:r>
    </w:p>
    <w:p w14:paraId="4987A85C" w14:textId="77777777" w:rsidR="007A4C19" w:rsidRPr="00D15273" w:rsidRDefault="007A4C19" w:rsidP="000B620A">
      <w:pPr>
        <w:numPr>
          <w:ilvl w:val="1"/>
          <w:numId w:val="3"/>
        </w:numPr>
        <w:rPr>
          <w:lang w:val="de-DE"/>
        </w:rPr>
      </w:pPr>
      <w:r w:rsidRPr="00D15273">
        <w:rPr>
          <w:b/>
          <w:bCs/>
          <w:lang w:val="de-DE"/>
        </w:rPr>
        <w:t>Aktives Lernen:</w:t>
      </w:r>
      <w:r w:rsidRPr="00D15273">
        <w:rPr>
          <w:lang w:val="de-DE"/>
        </w:rPr>
        <w:t xml:space="preserve"> Dieser Ansatz priorisiert die Annotation neuer Daten, die für das Modell besonders schwierig oder uneindeutig sind. Dadurch wird das Modell gezielt verbessert.</w:t>
      </w:r>
    </w:p>
    <w:p w14:paraId="74529AB3" w14:textId="77777777" w:rsidR="007A4C19" w:rsidRPr="00D15273" w:rsidRDefault="007A4C19" w:rsidP="000B620A">
      <w:pPr>
        <w:numPr>
          <w:ilvl w:val="1"/>
          <w:numId w:val="3"/>
        </w:numPr>
        <w:rPr>
          <w:lang w:val="de-DE"/>
        </w:rPr>
      </w:pPr>
      <w:r w:rsidRPr="00D15273">
        <w:rPr>
          <w:b/>
          <w:bCs/>
          <w:lang w:val="de-DE"/>
        </w:rPr>
        <w:t>Versionierung:</w:t>
      </w:r>
      <w:r w:rsidRPr="00D15273">
        <w:rPr>
          <w:lang w:val="de-DE"/>
        </w:rPr>
        <w:t xml:space="preserve"> Jedes neue Modell und seine Trainingsdaten werden versioniert, um den Fortschritt zu dokumentieren und gegebenenfalls zu einem vorherigen Zustand zurückzukehren.</w:t>
      </w:r>
    </w:p>
    <w:p w14:paraId="2005B798" w14:textId="77777777" w:rsidR="007A4C19" w:rsidRPr="00D15273" w:rsidRDefault="007A4C19" w:rsidP="000B620A">
      <w:pPr>
        <w:numPr>
          <w:ilvl w:val="0"/>
          <w:numId w:val="3"/>
        </w:numPr>
        <w:rPr>
          <w:lang w:val="de-DE"/>
        </w:rPr>
      </w:pPr>
      <w:r w:rsidRPr="00D15273">
        <w:rPr>
          <w:b/>
          <w:bCs/>
          <w:lang w:val="de-DE"/>
        </w:rPr>
        <w:t>Ressourcen und Herausforderungen:</w:t>
      </w:r>
    </w:p>
    <w:p w14:paraId="166111B8" w14:textId="77777777" w:rsidR="007A4C19" w:rsidRPr="00D15273" w:rsidRDefault="007A4C19" w:rsidP="000B620A">
      <w:pPr>
        <w:numPr>
          <w:ilvl w:val="1"/>
          <w:numId w:val="3"/>
        </w:numPr>
        <w:rPr>
          <w:lang w:val="de-DE"/>
        </w:rPr>
      </w:pPr>
      <w:r w:rsidRPr="00D15273">
        <w:rPr>
          <w:b/>
          <w:bCs/>
          <w:lang w:val="de-DE"/>
        </w:rPr>
        <w:t>Zeit und Kosten:</w:t>
      </w:r>
      <w:r w:rsidRPr="00D15273">
        <w:rPr>
          <w:lang w:val="de-DE"/>
        </w:rPr>
        <w:t xml:space="preserve"> Die Erstellung hochwertiger Trainingsdatensätze erfordert erhebliche Ressourcen, sowohl für die Datenerfassung als auch für die Annotation. Automatisierte Tools können den Prozess beschleunigen, erfordern jedoch eine sorgfältige Überprüfung.</w:t>
      </w:r>
    </w:p>
    <w:p w14:paraId="24F18EF8" w14:textId="77777777" w:rsidR="007A4C19" w:rsidRPr="00D15273" w:rsidRDefault="007A4C19" w:rsidP="000B620A">
      <w:pPr>
        <w:numPr>
          <w:ilvl w:val="1"/>
          <w:numId w:val="3"/>
        </w:numPr>
        <w:rPr>
          <w:lang w:val="de-DE"/>
        </w:rPr>
      </w:pPr>
      <w:r w:rsidRPr="00D15273">
        <w:rPr>
          <w:b/>
          <w:bCs/>
          <w:lang w:val="de-DE"/>
        </w:rPr>
        <w:t>Ethik und Datenschutz:</w:t>
      </w:r>
      <w:r w:rsidRPr="00D15273">
        <w:rPr>
          <w:lang w:val="de-DE"/>
        </w:rPr>
        <w:t xml:space="preserve"> Bei der Verwendung von Daten mit Personenbezug müssen Datenschutzgesetze wie die DSGVO eingehalten werden. Daten sollten anonymisiert und sicher gespeichert werden.</w:t>
      </w:r>
    </w:p>
    <w:p w14:paraId="4CA73957" w14:textId="1CF720E8" w:rsidR="005F3169" w:rsidRDefault="007A4C19" w:rsidP="00B8533E">
      <w:pPr>
        <w:rPr>
          <w:lang w:val="de-DE"/>
        </w:rPr>
      </w:pPr>
      <w:r w:rsidRPr="00D15273">
        <w:rPr>
          <w:lang w:val="de-DE"/>
        </w:rPr>
        <w:t>Durch den gezielten Einsatz qualitativ hochwertiger und vielseitiger Trainingsdatensätze sowie durch die kontinuierliche Überwachung der Modellgenauigkeit kann die Drohne ihre Hinderniserkennungsfähigkeiten stetig verbessern und an neue Herausforderungen angepasst werden.</w:t>
      </w:r>
      <w:r>
        <w:rPr>
          <w:lang w:val="de-DE"/>
        </w:rPr>
        <w:t xml:space="preserve"> </w:t>
      </w:r>
      <w:sdt>
        <w:sdtPr>
          <w:rPr>
            <w:lang w:val="de-DE"/>
          </w:rPr>
          <w:id w:val="2083707642"/>
          <w:citation/>
        </w:sdtPr>
        <w:sdtContent>
          <w:r>
            <w:rPr>
              <w:lang w:val="de-DE"/>
            </w:rPr>
            <w:fldChar w:fldCharType="begin"/>
          </w:r>
          <w:r>
            <w:rPr>
              <w:lang w:val="de-DE"/>
            </w:rPr>
            <w:instrText xml:space="preserve"> CITATION des \l 1031 </w:instrText>
          </w:r>
          <w:r>
            <w:rPr>
              <w:lang w:val="de-DE"/>
            </w:rPr>
            <w:fldChar w:fldCharType="separate"/>
          </w:r>
          <w:r w:rsidR="00680056">
            <w:rPr>
              <w:noProof/>
              <w:lang w:val="de-DE"/>
            </w:rPr>
            <w:t>[62]</w:t>
          </w:r>
          <w:r>
            <w:rPr>
              <w:lang w:val="de-DE"/>
            </w:rPr>
            <w:fldChar w:fldCharType="end"/>
          </w:r>
        </w:sdtContent>
      </w:sdt>
      <w:sdt>
        <w:sdtPr>
          <w:rPr>
            <w:lang w:val="de-DE"/>
          </w:rPr>
          <w:id w:val="352855664"/>
          <w:citation/>
        </w:sdtPr>
        <w:sdtContent>
          <w:r>
            <w:rPr>
              <w:lang w:val="de-DE"/>
            </w:rPr>
            <w:fldChar w:fldCharType="begin"/>
          </w:r>
          <w:r>
            <w:rPr>
              <w:lang w:val="de-DE"/>
            </w:rPr>
            <w:instrText xml:space="preserve"> CITATION sta \l 1031 </w:instrText>
          </w:r>
          <w:r>
            <w:rPr>
              <w:lang w:val="de-DE"/>
            </w:rPr>
            <w:fldChar w:fldCharType="separate"/>
          </w:r>
          <w:r w:rsidR="00680056">
            <w:rPr>
              <w:noProof/>
              <w:lang w:val="de-DE"/>
            </w:rPr>
            <w:t xml:space="preserve"> [63]</w:t>
          </w:r>
          <w:r>
            <w:rPr>
              <w:lang w:val="de-DE"/>
            </w:rPr>
            <w:fldChar w:fldCharType="end"/>
          </w:r>
        </w:sdtContent>
      </w:sdt>
      <w:sdt>
        <w:sdtPr>
          <w:rPr>
            <w:lang w:val="de-DE"/>
          </w:rPr>
          <w:id w:val="-927034343"/>
          <w:citation/>
        </w:sdtPr>
        <w:sdtContent>
          <w:r>
            <w:rPr>
              <w:lang w:val="de-DE"/>
            </w:rPr>
            <w:fldChar w:fldCharType="begin"/>
          </w:r>
          <w:r>
            <w:rPr>
              <w:lang w:val="de-DE"/>
            </w:rPr>
            <w:instrText xml:space="preserve"> CITATION wik \l 1031 </w:instrText>
          </w:r>
          <w:r>
            <w:rPr>
              <w:lang w:val="de-DE"/>
            </w:rPr>
            <w:fldChar w:fldCharType="separate"/>
          </w:r>
          <w:r w:rsidR="00680056">
            <w:rPr>
              <w:noProof/>
              <w:lang w:val="de-DE"/>
            </w:rPr>
            <w:t xml:space="preserve"> [64]</w:t>
          </w:r>
          <w:r>
            <w:rPr>
              <w:lang w:val="de-DE"/>
            </w:rPr>
            <w:fldChar w:fldCharType="end"/>
          </w:r>
        </w:sdtContent>
      </w:sdt>
      <w:sdt>
        <w:sdtPr>
          <w:rPr>
            <w:lang w:val="de-DE"/>
          </w:rPr>
          <w:id w:val="-2082820548"/>
          <w:citation/>
        </w:sdtPr>
        <w:sdtContent>
          <w:r>
            <w:rPr>
              <w:lang w:val="de-DE"/>
            </w:rPr>
            <w:fldChar w:fldCharType="begin"/>
          </w:r>
          <w:r>
            <w:rPr>
              <w:lang w:val="de-DE"/>
            </w:rPr>
            <w:instrText xml:space="preserve"> CITATION iti \l 1031 </w:instrText>
          </w:r>
          <w:r>
            <w:rPr>
              <w:lang w:val="de-DE"/>
            </w:rPr>
            <w:fldChar w:fldCharType="separate"/>
          </w:r>
          <w:r w:rsidR="00680056">
            <w:rPr>
              <w:noProof/>
              <w:lang w:val="de-DE"/>
            </w:rPr>
            <w:t xml:space="preserve"> [65]</w:t>
          </w:r>
          <w:r>
            <w:rPr>
              <w:lang w:val="de-DE"/>
            </w:rPr>
            <w:fldChar w:fldCharType="end"/>
          </w:r>
        </w:sdtContent>
      </w:sdt>
      <w:sdt>
        <w:sdtPr>
          <w:rPr>
            <w:lang w:val="de-DE"/>
          </w:rPr>
          <w:id w:val="1188017396"/>
          <w:citation/>
        </w:sdtPr>
        <w:sdtContent>
          <w:r>
            <w:rPr>
              <w:lang w:val="de-DE"/>
            </w:rPr>
            <w:fldChar w:fldCharType="begin"/>
          </w:r>
          <w:r>
            <w:rPr>
              <w:lang w:val="de-DE"/>
            </w:rPr>
            <w:instrText xml:space="preserve"> CITATION dat \l 1031 </w:instrText>
          </w:r>
          <w:r>
            <w:rPr>
              <w:lang w:val="de-DE"/>
            </w:rPr>
            <w:fldChar w:fldCharType="separate"/>
          </w:r>
          <w:r w:rsidR="00680056">
            <w:rPr>
              <w:noProof/>
              <w:lang w:val="de-DE"/>
            </w:rPr>
            <w:t xml:space="preserve"> [66]</w:t>
          </w:r>
          <w:r>
            <w:rPr>
              <w:lang w:val="de-DE"/>
            </w:rPr>
            <w:fldChar w:fldCharType="end"/>
          </w:r>
        </w:sdtContent>
      </w:sdt>
      <w:sdt>
        <w:sdtPr>
          <w:rPr>
            <w:lang w:val="de-DE"/>
          </w:rPr>
          <w:id w:val="-14697657"/>
          <w:citation/>
        </w:sdtPr>
        <w:sdtContent>
          <w:r>
            <w:rPr>
              <w:lang w:val="de-DE"/>
            </w:rPr>
            <w:fldChar w:fldCharType="begin"/>
          </w:r>
          <w:r>
            <w:rPr>
              <w:lang w:val="de-DE"/>
            </w:rPr>
            <w:instrText xml:space="preserve"> CITATION wko \l 1031 </w:instrText>
          </w:r>
          <w:r>
            <w:rPr>
              <w:lang w:val="de-DE"/>
            </w:rPr>
            <w:fldChar w:fldCharType="separate"/>
          </w:r>
          <w:r w:rsidR="00680056">
            <w:rPr>
              <w:noProof/>
              <w:lang w:val="de-DE"/>
            </w:rPr>
            <w:t xml:space="preserve"> [67]</w:t>
          </w:r>
          <w:r>
            <w:rPr>
              <w:lang w:val="de-DE"/>
            </w:rPr>
            <w:fldChar w:fldCharType="end"/>
          </w:r>
        </w:sdtContent>
      </w:sdt>
    </w:p>
    <w:p w14:paraId="56A36E2F" w14:textId="779A0505" w:rsidR="005F3169" w:rsidRPr="005F3169" w:rsidRDefault="005F3169" w:rsidP="005F3169">
      <w:pPr>
        <w:pStyle w:val="berschrift3"/>
        <w:rPr>
          <w:lang w:val="de-DE"/>
        </w:rPr>
      </w:pPr>
      <w:bookmarkStart w:id="144" w:name="_Toc195651615"/>
      <w:bookmarkStart w:id="145" w:name="_Toc195651957"/>
      <w:commentRangeStart w:id="146"/>
      <w:r w:rsidRPr="005F3169">
        <w:rPr>
          <w:lang w:val="de-DE"/>
        </w:rPr>
        <w:t>Training</w:t>
      </w:r>
      <w:commentRangeEnd w:id="146"/>
      <w:r w:rsidR="00756C61">
        <w:rPr>
          <w:rStyle w:val="Kommentarzeichen"/>
          <w:rFonts w:eastAsia="Arial Unicode MS"/>
          <w:b w:val="0"/>
          <w:bCs w:val="0"/>
          <w:caps w:val="0"/>
          <w:kern w:val="1"/>
        </w:rPr>
        <w:commentReference w:id="146"/>
      </w:r>
      <w:bookmarkEnd w:id="144"/>
      <w:bookmarkEnd w:id="145"/>
    </w:p>
    <w:p w14:paraId="5481D6A9" w14:textId="7D44BD28" w:rsidR="00B36D51" w:rsidRPr="00B36D51" w:rsidRDefault="00B36D51" w:rsidP="00997654">
      <w:pPr>
        <w:rPr>
          <w:lang w:val="de-DE"/>
        </w:rPr>
      </w:pPr>
      <w:r w:rsidRPr="00B36D51">
        <w:rPr>
          <w:lang w:val="de-DE"/>
        </w:rPr>
        <w:t xml:space="preserve">Das Training eines Modells umfasst drei Hauptphasen, die durch den Einsatz von Epochen und Batches unterstützt werden. </w:t>
      </w:r>
    </w:p>
    <w:p w14:paraId="1414E6E4" w14:textId="77777777" w:rsidR="00B36D51" w:rsidRPr="00B36D51" w:rsidRDefault="00B36D51" w:rsidP="00997654">
      <w:pPr>
        <w:rPr>
          <w:lang w:val="de-DE"/>
        </w:rPr>
      </w:pPr>
      <w:r w:rsidRPr="00B36D51">
        <w:rPr>
          <w:lang w:val="de-DE"/>
        </w:rPr>
        <w:t>Das Training eines Modells umfasst dabei drei Hauptphasen:</w:t>
      </w:r>
    </w:p>
    <w:p w14:paraId="00EA75F9" w14:textId="17E7D0E1" w:rsidR="00B8533E" w:rsidRPr="00B8533E" w:rsidRDefault="00B8533E" w:rsidP="000B620A">
      <w:pPr>
        <w:pStyle w:val="Listenabsatz"/>
        <w:numPr>
          <w:ilvl w:val="0"/>
          <w:numId w:val="24"/>
        </w:numPr>
        <w:rPr>
          <w:lang w:val="de-DE"/>
        </w:rPr>
      </w:pPr>
      <w:r w:rsidRPr="00B8533E">
        <w:rPr>
          <w:b/>
          <w:bCs/>
          <w:lang w:val="de-DE"/>
        </w:rPr>
        <w:t>Datenvorverarbeitung:</w:t>
      </w:r>
      <w:r w:rsidRPr="00B8533E">
        <w:rPr>
          <w:lang w:val="de-DE"/>
        </w:rPr>
        <w:t xml:space="preserve"> In diesem Schritt werden die Rohdaten aufbereitet, um sicherzustellen, dass sie für das Modell verwendbar sind. Dies beinhaltet die Normalisierung der Bilddaten, das Entfernen von Rauschen und die Skalierung der Bilder auf eine einheitliche Größe. Zusätzlich wird darauf geachtet, dass die Daten hinsichtlich ihrer Klassenverteilung ausgeglichen sind, um ein Ungleichgewicht zu vermeiden, das zu verzerrten Vorhersagen führen könnte.</w:t>
      </w:r>
      <w:r w:rsidR="000B5EB7">
        <w:rPr>
          <w:lang w:val="de-DE"/>
        </w:rPr>
        <w:t xml:space="preserve"> Tools wie „</w:t>
      </w:r>
      <w:r w:rsidR="007845CB">
        <w:rPr>
          <w:lang w:val="de-DE"/>
        </w:rPr>
        <w:t xml:space="preserve">cvat.ai“ helfen dabei. </w:t>
      </w:r>
      <w:sdt>
        <w:sdtPr>
          <w:rPr>
            <w:lang w:val="de-DE"/>
          </w:rPr>
          <w:id w:val="2142298721"/>
          <w:citation/>
        </w:sdtPr>
        <w:sdtContent>
          <w:r w:rsidR="007845CB">
            <w:rPr>
              <w:lang w:val="de-DE"/>
            </w:rPr>
            <w:fldChar w:fldCharType="begin"/>
          </w:r>
          <w:r w:rsidR="007845CB">
            <w:rPr>
              <w:lang w:val="de-DE"/>
            </w:rPr>
            <w:instrText xml:space="preserve"> CITATION cva \l 1031 </w:instrText>
          </w:r>
          <w:r w:rsidR="007845CB">
            <w:rPr>
              <w:lang w:val="de-DE"/>
            </w:rPr>
            <w:fldChar w:fldCharType="separate"/>
          </w:r>
          <w:r w:rsidR="00680056">
            <w:rPr>
              <w:noProof/>
              <w:lang w:val="de-DE"/>
            </w:rPr>
            <w:t>[71]</w:t>
          </w:r>
          <w:r w:rsidR="007845CB">
            <w:rPr>
              <w:lang w:val="de-DE"/>
            </w:rPr>
            <w:fldChar w:fldCharType="end"/>
          </w:r>
        </w:sdtContent>
      </w:sdt>
    </w:p>
    <w:p w14:paraId="02383D1D" w14:textId="77777777" w:rsidR="00997654" w:rsidRPr="00997654" w:rsidRDefault="00997654" w:rsidP="00997654">
      <w:pPr>
        <w:pStyle w:val="Listenabsatz"/>
        <w:rPr>
          <w:lang w:val="de-DE"/>
        </w:rPr>
      </w:pPr>
    </w:p>
    <w:p w14:paraId="3DBC8D53" w14:textId="0E0F36AF" w:rsidR="00B8533E" w:rsidRPr="00B8533E" w:rsidRDefault="00B8533E" w:rsidP="000B620A">
      <w:pPr>
        <w:pStyle w:val="Listenabsatz"/>
        <w:numPr>
          <w:ilvl w:val="0"/>
          <w:numId w:val="24"/>
        </w:numPr>
        <w:rPr>
          <w:lang w:val="de-DE"/>
        </w:rPr>
      </w:pPr>
      <w:r w:rsidRPr="00B8533E">
        <w:rPr>
          <w:b/>
          <w:bCs/>
          <w:lang w:val="de-DE"/>
        </w:rPr>
        <w:t>Modellentwicklung:</w:t>
      </w:r>
      <w:r w:rsidRPr="00B8533E">
        <w:rPr>
          <w:lang w:val="de-DE"/>
        </w:rPr>
        <w:t xml:space="preserve"> Hierbei wird ein neuronales Netzwerk erstellt und initialisiert. Moderne Ansätze nutzen oft Transfer Learning, bei dem ein vortrainiertes Modell wie </w:t>
      </w:r>
      <w:r w:rsidRPr="00EF7B75">
        <w:rPr>
          <w:b/>
          <w:lang w:val="de-DE"/>
        </w:rPr>
        <w:t>YOLO</w:t>
      </w:r>
      <w:r w:rsidRPr="00B8533E">
        <w:rPr>
          <w:lang w:val="de-DE"/>
        </w:rPr>
        <w:t xml:space="preserve"> </w:t>
      </w:r>
      <w:r w:rsidR="00B36D51" w:rsidRPr="00B36D51">
        <w:rPr>
          <w:lang w:val="de-DE"/>
        </w:rPr>
        <w:t>auf die spezifische Anwendung angepasst wird.</w:t>
      </w:r>
      <w:r w:rsidRPr="00B8533E">
        <w:rPr>
          <w:lang w:val="de-DE"/>
        </w:rPr>
        <w:t xml:space="preserve"> Diese Methode reduziert die </w:t>
      </w:r>
      <w:r w:rsidRPr="00B8533E">
        <w:rPr>
          <w:lang w:val="de-DE"/>
        </w:rPr>
        <w:lastRenderedPageBreak/>
        <w:t>Trainingszeit erheblich und verbessert die Genauigkeit, da das vortrainierte Modell bereits allgemeine Merkmale erkannt hat.</w:t>
      </w:r>
      <w:sdt>
        <w:sdtPr>
          <w:rPr>
            <w:lang w:val="de-DE"/>
          </w:rPr>
          <w:id w:val="2121717109"/>
          <w:citation/>
        </w:sdtPr>
        <w:sdtContent>
          <w:r w:rsidR="00FF054F">
            <w:rPr>
              <w:lang w:val="de-DE"/>
            </w:rPr>
            <w:fldChar w:fldCharType="begin"/>
          </w:r>
          <w:r w:rsidR="00FF054F">
            <w:rPr>
              <w:lang w:val="de-DE"/>
            </w:rPr>
            <w:instrText xml:space="preserve"> CITATION v7l25 \l 1031 </w:instrText>
          </w:r>
          <w:r w:rsidR="00FF054F">
            <w:rPr>
              <w:lang w:val="de-DE"/>
            </w:rPr>
            <w:fldChar w:fldCharType="separate"/>
          </w:r>
          <w:r w:rsidR="00680056">
            <w:rPr>
              <w:noProof/>
              <w:lang w:val="de-DE"/>
            </w:rPr>
            <w:t xml:space="preserve"> [72]</w:t>
          </w:r>
          <w:r w:rsidR="00FF054F">
            <w:rPr>
              <w:lang w:val="de-DE"/>
            </w:rPr>
            <w:fldChar w:fldCharType="end"/>
          </w:r>
        </w:sdtContent>
      </w:sdt>
    </w:p>
    <w:p w14:paraId="2D46D22D" w14:textId="77777777" w:rsidR="00997654" w:rsidRPr="00997654" w:rsidRDefault="00997654" w:rsidP="00997654">
      <w:pPr>
        <w:pStyle w:val="Listenabsatz"/>
        <w:rPr>
          <w:lang w:val="de-DE"/>
        </w:rPr>
      </w:pPr>
    </w:p>
    <w:p w14:paraId="05868804" w14:textId="0AB6DE56" w:rsidR="00B8533E" w:rsidRPr="00B8533E" w:rsidRDefault="00B8533E" w:rsidP="000B620A">
      <w:pPr>
        <w:pStyle w:val="Listenabsatz"/>
        <w:numPr>
          <w:ilvl w:val="0"/>
          <w:numId w:val="24"/>
        </w:numPr>
        <w:rPr>
          <w:lang w:val="de-DE"/>
        </w:rPr>
      </w:pPr>
      <w:r w:rsidRPr="00B8533E">
        <w:rPr>
          <w:b/>
          <w:bCs/>
          <w:lang w:val="de-DE"/>
        </w:rPr>
        <w:t>Modelloptimierung:</w:t>
      </w:r>
      <w:r w:rsidRPr="00B8533E">
        <w:rPr>
          <w:lang w:val="de-DE"/>
        </w:rPr>
        <w:t xml:space="preserve"> Das Modell wird durch wiederholte Iterationen verbessert. Dies geschieht durch die Minimierung eines Fehlers, der mithilfe einer Loss-Funktion berechnet wird. Algorithmen wie </w:t>
      </w:r>
      <w:r w:rsidRPr="00EF7B75">
        <w:rPr>
          <w:b/>
          <w:lang w:val="de-DE"/>
        </w:rPr>
        <w:t>Stochastic Gradient Descent (SGD)</w:t>
      </w:r>
      <w:r w:rsidRPr="00B8533E">
        <w:rPr>
          <w:lang w:val="de-DE"/>
        </w:rPr>
        <w:t xml:space="preserve"> oder Adam werden eingesetzt, um die Gewichte des Modells schrittweise anzupassen. Während dieses Prozesses werden auch Techniken wie Early Stopping oder Cross-Validation angewendet, um Überanpassung (Overfitting) zu vermeiden.</w:t>
      </w:r>
      <w:sdt>
        <w:sdtPr>
          <w:rPr>
            <w:lang w:val="de-DE"/>
          </w:rPr>
          <w:id w:val="-54090105"/>
          <w:citation/>
        </w:sdtPr>
        <w:sdtContent>
          <w:r w:rsidR="00285BCA">
            <w:rPr>
              <w:lang w:val="de-DE"/>
            </w:rPr>
            <w:fldChar w:fldCharType="begin"/>
          </w:r>
          <w:r w:rsidR="00285BCA">
            <w:rPr>
              <w:lang w:val="de-DE"/>
            </w:rPr>
            <w:instrText xml:space="preserve"> CITATION med25 \l 1031 </w:instrText>
          </w:r>
          <w:r w:rsidR="00285BCA">
            <w:rPr>
              <w:lang w:val="de-DE"/>
            </w:rPr>
            <w:fldChar w:fldCharType="separate"/>
          </w:r>
          <w:r w:rsidR="00680056">
            <w:rPr>
              <w:noProof/>
              <w:lang w:val="de-DE"/>
            </w:rPr>
            <w:t xml:space="preserve"> [73]</w:t>
          </w:r>
          <w:r w:rsidR="00285BCA">
            <w:rPr>
              <w:lang w:val="de-DE"/>
            </w:rPr>
            <w:fldChar w:fldCharType="end"/>
          </w:r>
        </w:sdtContent>
      </w:sdt>
    </w:p>
    <w:p w14:paraId="7BF1CB27" w14:textId="770E06D8" w:rsidR="004B6C5C" w:rsidRDefault="00B8533E" w:rsidP="006014A3">
      <w:pPr>
        <w:rPr>
          <w:lang w:val="de-DE"/>
        </w:rPr>
      </w:pPr>
      <w:r w:rsidRPr="00B8533E">
        <w:rPr>
          <w:lang w:val="de-DE"/>
        </w:rPr>
        <w:t xml:space="preserve">Darüber hinaus ist die kontinuierliche Aktualisierung der Trainingsdaten entscheidend, da die Drohne mit neuen oder sich verändernden Umgebungen konfrontiert wird. Die Implementierung eines aktiven Lernansatzes, bei dem das Modell Feedback von realen Einsätzen verwendet, kann die Genauigkeit und Zuverlässigkeit weiter verbessern. Solche Ansätze stellen sicher, dass das System robust bleibt und sich an neue Herausforderungen anpassen kann, wodurch die Sicherheit und Effizienz des Drohnenbetriebs </w:t>
      </w:r>
      <w:commentRangeStart w:id="147"/>
      <w:commentRangeStart w:id="148"/>
      <w:r w:rsidRPr="00B8533E">
        <w:rPr>
          <w:lang w:val="de-DE"/>
        </w:rPr>
        <w:t>gewährleistet wird.</w:t>
      </w:r>
      <w:commentRangeEnd w:id="147"/>
      <w:r w:rsidR="00816EDD">
        <w:rPr>
          <w:rStyle w:val="Kommentarzeichen"/>
        </w:rPr>
        <w:commentReference w:id="147"/>
      </w:r>
      <w:commentRangeEnd w:id="148"/>
      <w:r w:rsidR="00FA7105">
        <w:rPr>
          <w:rStyle w:val="Kommentarzeichen"/>
        </w:rPr>
        <w:commentReference w:id="148"/>
      </w:r>
      <w:sdt>
        <w:sdtPr>
          <w:rPr>
            <w:lang w:val="de-DE"/>
          </w:rPr>
          <w:id w:val="-1279263533"/>
          <w:citation/>
        </w:sdtPr>
        <w:sdtContent>
          <w:r w:rsidR="006E7293">
            <w:rPr>
              <w:lang w:val="de-DE"/>
            </w:rPr>
            <w:fldChar w:fldCharType="begin"/>
          </w:r>
          <w:r w:rsidR="006E7293">
            <w:rPr>
              <w:lang w:val="de-DE"/>
            </w:rPr>
            <w:instrText xml:space="preserve"> CITATION ope25 \l 1031 </w:instrText>
          </w:r>
          <w:r w:rsidR="006E7293">
            <w:rPr>
              <w:lang w:val="de-DE"/>
            </w:rPr>
            <w:fldChar w:fldCharType="separate"/>
          </w:r>
          <w:r w:rsidR="00680056">
            <w:rPr>
              <w:noProof/>
              <w:lang w:val="de-DE"/>
            </w:rPr>
            <w:t xml:space="preserve"> [74]</w:t>
          </w:r>
          <w:r w:rsidR="006E7293">
            <w:rPr>
              <w:lang w:val="de-DE"/>
            </w:rPr>
            <w:fldChar w:fldCharType="end"/>
          </w:r>
        </w:sdtContent>
      </w:sdt>
    </w:p>
    <w:p w14:paraId="2A9EC765" w14:textId="77777777" w:rsidR="00EA5AC0" w:rsidRPr="00EA5AC0" w:rsidRDefault="00EA5AC0" w:rsidP="00997654">
      <w:pPr>
        <w:pStyle w:val="berschrift4"/>
        <w:rPr>
          <w:lang w:val="de-DE"/>
        </w:rPr>
      </w:pPr>
      <w:r w:rsidRPr="00EA5AC0">
        <w:rPr>
          <w:lang w:val="de-DE"/>
        </w:rPr>
        <w:t>Epochen im Trainingsprozess</w:t>
      </w:r>
    </w:p>
    <w:p w14:paraId="7B364590" w14:textId="56A9C2D2" w:rsidR="00EA5AC0" w:rsidRPr="00EA5AC0" w:rsidRDefault="00EA5AC0" w:rsidP="006014A3">
      <w:pPr>
        <w:rPr>
          <w:lang w:val="de-DE"/>
        </w:rPr>
      </w:pPr>
      <w:r w:rsidRPr="00EA5AC0">
        <w:rPr>
          <w:lang w:val="de-DE"/>
        </w:rPr>
        <w:t xml:space="preserve">Eine </w:t>
      </w:r>
      <w:r w:rsidRPr="00EA5AC0">
        <w:rPr>
          <w:b/>
          <w:bCs/>
          <w:lang w:val="de-DE"/>
        </w:rPr>
        <w:t>Epoche</w:t>
      </w:r>
      <w:r w:rsidRPr="00EA5AC0">
        <w:rPr>
          <w:lang w:val="de-DE"/>
        </w:rPr>
        <w:t xml:space="preserve"> bezeichnet einen vollständigen Durchlauf des gesamten Trainingsdatensatzes durch das Modell. Während jeder Epoche wird das Modell mit jedem Datenpunkt des Datensatzes konfrontiert, was es ihm ermöglicht, die zugrunde liegenden Muster und Zusammenhänge in den Daten zu erkennen und seine internen Parameter entsprechend anzupassen. In der Praxis sind oft mehrere Epochen erforderlich, damit das Modell die Daten ausreichend gut lernt und eine hohe Genauigkeit erreicht.​</w:t>
      </w:r>
      <w:r w:rsidR="00996E39">
        <w:rPr>
          <w:lang w:val="de-DE"/>
        </w:rPr>
        <w:t xml:space="preserve"> </w:t>
      </w:r>
      <w:sdt>
        <w:sdtPr>
          <w:rPr>
            <w:lang w:val="de-DE"/>
          </w:rPr>
          <w:id w:val="332268143"/>
          <w:citation/>
        </w:sdtPr>
        <w:sdtContent>
          <w:r w:rsidR="00996E39">
            <w:rPr>
              <w:lang w:val="de-DE"/>
            </w:rPr>
            <w:fldChar w:fldCharType="begin"/>
          </w:r>
          <w:r w:rsidR="00996E39">
            <w:rPr>
              <w:lang w:val="de-DE"/>
            </w:rPr>
            <w:instrText xml:space="preserve"> CITATION sim25 \l 1031 </w:instrText>
          </w:r>
          <w:r w:rsidR="00996E39">
            <w:rPr>
              <w:lang w:val="de-DE"/>
            </w:rPr>
            <w:fldChar w:fldCharType="separate"/>
          </w:r>
          <w:r w:rsidR="00680056">
            <w:rPr>
              <w:noProof/>
              <w:lang w:val="de-DE"/>
            </w:rPr>
            <w:t>[75]</w:t>
          </w:r>
          <w:r w:rsidR="00996E39">
            <w:rPr>
              <w:lang w:val="de-DE"/>
            </w:rPr>
            <w:fldChar w:fldCharType="end"/>
          </w:r>
        </w:sdtContent>
      </w:sdt>
    </w:p>
    <w:p w14:paraId="4365E84C" w14:textId="77777777" w:rsidR="00EA5AC0" w:rsidRPr="00EA5AC0" w:rsidRDefault="00EA5AC0" w:rsidP="00C622D4">
      <w:pPr>
        <w:pStyle w:val="berschrift4"/>
        <w:rPr>
          <w:lang w:val="de-DE"/>
        </w:rPr>
      </w:pPr>
      <w:r w:rsidRPr="00EA5AC0">
        <w:rPr>
          <w:lang w:val="de-DE"/>
        </w:rPr>
        <w:t>Batches und ihre Bedeutung</w:t>
      </w:r>
    </w:p>
    <w:p w14:paraId="539C9F64" w14:textId="59731513" w:rsidR="00EA5AC0" w:rsidRPr="00EA5AC0" w:rsidRDefault="00EA5AC0" w:rsidP="006014A3">
      <w:pPr>
        <w:rPr>
          <w:lang w:val="de-DE"/>
        </w:rPr>
      </w:pPr>
      <w:r w:rsidRPr="00EA5AC0">
        <w:rPr>
          <w:lang w:val="de-DE"/>
        </w:rPr>
        <w:t xml:space="preserve">Da moderne Trainingsdatensätze oft sehr groß sind, ist es ineffizient und ressourcenintensiv, den gesamten Datensatz auf einmal zu verarbeiten. Stattdessen wird der Datensatz in kleinere Teilmengen, sogenannte </w:t>
      </w:r>
      <w:r w:rsidRPr="00EA5AC0">
        <w:rPr>
          <w:b/>
          <w:bCs/>
          <w:lang w:val="de-DE"/>
        </w:rPr>
        <w:t>Batches</w:t>
      </w:r>
      <w:r w:rsidRPr="00EA5AC0">
        <w:rPr>
          <w:lang w:val="de-DE"/>
        </w:rPr>
        <w:t xml:space="preserve">, unterteilt. Ein </w:t>
      </w:r>
      <w:r w:rsidRPr="00EA5AC0">
        <w:rPr>
          <w:b/>
          <w:bCs/>
          <w:lang w:val="de-DE"/>
        </w:rPr>
        <w:t>Batch</w:t>
      </w:r>
      <w:r w:rsidRPr="00EA5AC0">
        <w:rPr>
          <w:lang w:val="de-DE"/>
        </w:rPr>
        <w:t xml:space="preserve"> ist eine festgelegte Anzahl von Datenpunkten, die gemeinsam in einem einzelnen Schritt des Trainingsprozesses verarbeitet werden. Die Größe eines Batches, die sogenannte </w:t>
      </w:r>
      <w:r w:rsidRPr="00EA5AC0">
        <w:rPr>
          <w:b/>
          <w:bCs/>
          <w:lang w:val="de-DE"/>
        </w:rPr>
        <w:t>Batch-Größe</w:t>
      </w:r>
      <w:r w:rsidRPr="00EA5AC0">
        <w:rPr>
          <w:lang w:val="de-DE"/>
        </w:rPr>
        <w:t>, ist ein Hyperparameter, der je nach Anwendung und verfügbaren Ressourcen variiert werden kann.​</w:t>
      </w:r>
      <w:r w:rsidR="00EA0B49">
        <w:rPr>
          <w:lang w:val="de-DE"/>
        </w:rPr>
        <w:t xml:space="preserve"> </w:t>
      </w:r>
      <w:sdt>
        <w:sdtPr>
          <w:rPr>
            <w:lang w:val="de-DE"/>
          </w:rPr>
          <w:id w:val="993684859"/>
          <w:citation/>
        </w:sdtPr>
        <w:sdtContent>
          <w:r w:rsidR="00EA0B49">
            <w:rPr>
              <w:lang w:val="de-DE"/>
            </w:rPr>
            <w:fldChar w:fldCharType="begin"/>
          </w:r>
          <w:r w:rsidR="00EA0B49">
            <w:rPr>
              <w:lang w:val="de-DE"/>
            </w:rPr>
            <w:instrText xml:space="preserve"> CITATION goo25 \l 1031 </w:instrText>
          </w:r>
          <w:r w:rsidR="00EA0B49">
            <w:rPr>
              <w:lang w:val="de-DE"/>
            </w:rPr>
            <w:fldChar w:fldCharType="separate"/>
          </w:r>
          <w:r w:rsidR="00680056">
            <w:rPr>
              <w:noProof/>
              <w:lang w:val="de-DE"/>
            </w:rPr>
            <w:t>[76]</w:t>
          </w:r>
          <w:r w:rsidR="00EA0B49">
            <w:rPr>
              <w:lang w:val="de-DE"/>
            </w:rPr>
            <w:fldChar w:fldCharType="end"/>
          </w:r>
        </w:sdtContent>
      </w:sdt>
    </w:p>
    <w:p w14:paraId="4840213D" w14:textId="77777777" w:rsidR="00EA5AC0" w:rsidRPr="00EA5AC0" w:rsidRDefault="00EA5AC0" w:rsidP="00C622D4">
      <w:pPr>
        <w:pStyle w:val="berschrift4"/>
        <w:rPr>
          <w:lang w:val="de-DE"/>
        </w:rPr>
      </w:pPr>
      <w:r w:rsidRPr="00EA5AC0">
        <w:rPr>
          <w:lang w:val="de-DE"/>
        </w:rPr>
        <w:t>Iterationen und ihre Rolle im Training</w:t>
      </w:r>
    </w:p>
    <w:p w14:paraId="6084664E" w14:textId="015B1F51" w:rsidR="00EA5AC0" w:rsidRPr="00EA5AC0" w:rsidRDefault="00EA5AC0" w:rsidP="00C622D4">
      <w:pPr>
        <w:rPr>
          <w:lang w:val="de-DE"/>
        </w:rPr>
      </w:pPr>
      <w:r w:rsidRPr="00EA5AC0">
        <w:rPr>
          <w:lang w:val="de-DE"/>
        </w:rPr>
        <w:t xml:space="preserve">Eine </w:t>
      </w:r>
      <w:r w:rsidRPr="00EA5AC0">
        <w:rPr>
          <w:b/>
          <w:bCs/>
          <w:lang w:val="de-DE"/>
        </w:rPr>
        <w:t>Iteration</w:t>
      </w:r>
      <w:r w:rsidRPr="00EA5AC0">
        <w:rPr>
          <w:lang w:val="de-DE"/>
        </w:rPr>
        <w:t xml:space="preserve"> bezeichnet einen einzelnen Schritt des Trainingsprozesses, bei dem ein Batch von Daten verarbeitet und die Modellparameter aktualisiert werden. Die Anzahl der Iterationen pro Epoche ergibt sich aus der Division der Gesamtzahl der Trainingsdaten durch die Batch-Größe. Beispielsweise, wenn ein Datensatz 1.000 Datenpunkte enthält und die Batch-Größe 100 beträgt, wären 10 Iterationen erforderlich, um eine Epoche abzuschließen.​</w:t>
      </w:r>
      <w:r w:rsidR="002D42D8">
        <w:rPr>
          <w:lang w:val="de-DE"/>
        </w:rPr>
        <w:t xml:space="preserve"> </w:t>
      </w:r>
      <w:sdt>
        <w:sdtPr>
          <w:rPr>
            <w:lang w:val="de-DE"/>
          </w:rPr>
          <w:id w:val="718168583"/>
          <w:citation/>
        </w:sdtPr>
        <w:sdtContent>
          <w:r w:rsidR="002D42D8">
            <w:rPr>
              <w:lang w:val="de-DE"/>
            </w:rPr>
            <w:fldChar w:fldCharType="begin"/>
          </w:r>
          <w:r w:rsidR="002D42D8">
            <w:rPr>
              <w:lang w:val="de-DE"/>
            </w:rPr>
            <w:instrText xml:space="preserve"> CITATION rad25 \l 1031 </w:instrText>
          </w:r>
          <w:r w:rsidR="002D42D8">
            <w:rPr>
              <w:lang w:val="de-DE"/>
            </w:rPr>
            <w:fldChar w:fldCharType="separate"/>
          </w:r>
          <w:r w:rsidR="00680056">
            <w:rPr>
              <w:noProof/>
              <w:lang w:val="de-DE"/>
            </w:rPr>
            <w:t>[77]</w:t>
          </w:r>
          <w:r w:rsidR="002D42D8">
            <w:rPr>
              <w:lang w:val="de-DE"/>
            </w:rPr>
            <w:fldChar w:fldCharType="end"/>
          </w:r>
        </w:sdtContent>
      </w:sdt>
    </w:p>
    <w:p w14:paraId="66CB684D" w14:textId="77777777" w:rsidR="00EA5AC0" w:rsidRPr="00EA5AC0" w:rsidRDefault="00EA5AC0" w:rsidP="00C622D4">
      <w:pPr>
        <w:pStyle w:val="berschrift4"/>
        <w:rPr>
          <w:lang w:val="de-DE"/>
        </w:rPr>
      </w:pPr>
      <w:r w:rsidRPr="00EA5AC0">
        <w:rPr>
          <w:lang w:val="de-DE"/>
        </w:rPr>
        <w:t>Optimierungsalgorithmen und Parameteraktualisierung</w:t>
      </w:r>
    </w:p>
    <w:p w14:paraId="729FA3D0" w14:textId="45B3907E" w:rsidR="00EA5AC0" w:rsidRPr="00EA5AC0" w:rsidRDefault="00EA5AC0" w:rsidP="00C622D4">
      <w:pPr>
        <w:rPr>
          <w:lang w:val="de-DE"/>
        </w:rPr>
      </w:pPr>
      <w:r w:rsidRPr="00EA5AC0">
        <w:rPr>
          <w:lang w:val="de-DE"/>
        </w:rPr>
        <w:t xml:space="preserve">Während jeder Iteration wird der Fehler oder Verlust des Modells berechnet, indem die Vorhersagen des Modells mit den tatsächlichen Werten verglichen werden. Anschließend werden die Modellparameter mithilfe von Optimierungsalgorithmen wie dem </w:t>
      </w:r>
      <w:r w:rsidRPr="00EA5AC0">
        <w:rPr>
          <w:b/>
          <w:bCs/>
          <w:lang w:val="de-DE"/>
        </w:rPr>
        <w:t>Stochastischen Gradientenabstieg (SGD)</w:t>
      </w:r>
      <w:r w:rsidRPr="00EA5AC0">
        <w:rPr>
          <w:lang w:val="de-DE"/>
        </w:rPr>
        <w:t xml:space="preserve"> oder dem </w:t>
      </w:r>
      <w:r w:rsidRPr="00EA5AC0">
        <w:rPr>
          <w:b/>
          <w:bCs/>
          <w:lang w:val="de-DE"/>
        </w:rPr>
        <w:t>Adam-Optimizer</w:t>
      </w:r>
      <w:r w:rsidRPr="00EA5AC0">
        <w:rPr>
          <w:lang w:val="de-DE"/>
        </w:rPr>
        <w:t xml:space="preserve"> angepasst, um den Fehler zu minimieren. Diese Algorithmen nutzen die Gradienten der Verlustfunktion, um die Richtung </w:t>
      </w:r>
      <w:r w:rsidRPr="00EA5AC0">
        <w:rPr>
          <w:lang w:val="de-DE"/>
        </w:rPr>
        <w:lastRenderedPageBreak/>
        <w:t>und Größe der Anpassungen zu bestimmen.​</w:t>
      </w:r>
      <w:sdt>
        <w:sdtPr>
          <w:rPr>
            <w:lang w:val="de-DE"/>
          </w:rPr>
          <w:id w:val="972493898"/>
          <w:citation/>
        </w:sdtPr>
        <w:sdtContent>
          <w:r w:rsidR="00CD3E1B">
            <w:rPr>
              <w:lang w:val="de-DE"/>
            </w:rPr>
            <w:fldChar w:fldCharType="begin"/>
          </w:r>
          <w:r w:rsidR="00CD3E1B">
            <w:rPr>
              <w:lang w:val="de-DE"/>
            </w:rPr>
            <w:instrText xml:space="preserve"> CITATION Wha24 \l 1031 </w:instrText>
          </w:r>
          <w:r w:rsidR="00CD3E1B">
            <w:rPr>
              <w:lang w:val="de-DE"/>
            </w:rPr>
            <w:fldChar w:fldCharType="separate"/>
          </w:r>
          <w:r w:rsidR="00680056">
            <w:rPr>
              <w:noProof/>
              <w:lang w:val="de-DE"/>
            </w:rPr>
            <w:t xml:space="preserve"> [78]</w:t>
          </w:r>
          <w:r w:rsidR="00CD3E1B">
            <w:rPr>
              <w:lang w:val="de-DE"/>
            </w:rPr>
            <w:fldChar w:fldCharType="end"/>
          </w:r>
        </w:sdtContent>
      </w:sdt>
      <w:r w:rsidR="00863030">
        <w:rPr>
          <w:lang w:val="de-DE"/>
        </w:rPr>
        <w:t xml:space="preserve"> </w:t>
      </w:r>
      <w:sdt>
        <w:sdtPr>
          <w:rPr>
            <w:lang w:val="de-DE"/>
          </w:rPr>
          <w:id w:val="-570508783"/>
          <w:citation/>
        </w:sdtPr>
        <w:sdtContent>
          <w:r w:rsidR="00863030">
            <w:rPr>
              <w:lang w:val="de-DE"/>
            </w:rPr>
            <w:fldChar w:fldCharType="begin"/>
          </w:r>
          <w:r w:rsidR="00863030">
            <w:rPr>
              <w:lang w:val="de-DE"/>
            </w:rPr>
            <w:instrText xml:space="preserve"> CITATION Was251 \l 1031 </w:instrText>
          </w:r>
          <w:r w:rsidR="00863030">
            <w:rPr>
              <w:lang w:val="de-DE"/>
            </w:rPr>
            <w:fldChar w:fldCharType="separate"/>
          </w:r>
          <w:r w:rsidR="00680056">
            <w:rPr>
              <w:noProof/>
              <w:lang w:val="de-DE"/>
            </w:rPr>
            <w:t>[79]</w:t>
          </w:r>
          <w:r w:rsidR="00863030">
            <w:rPr>
              <w:lang w:val="de-DE"/>
            </w:rPr>
            <w:fldChar w:fldCharType="end"/>
          </w:r>
        </w:sdtContent>
      </w:sdt>
    </w:p>
    <w:p w14:paraId="0D16A6A4" w14:textId="77777777" w:rsidR="00EA5AC0" w:rsidRPr="00EA5AC0" w:rsidRDefault="00EA5AC0" w:rsidP="00C622D4">
      <w:pPr>
        <w:pStyle w:val="berschrift4"/>
        <w:rPr>
          <w:lang w:val="de-DE"/>
        </w:rPr>
      </w:pPr>
      <w:r w:rsidRPr="00EA5AC0">
        <w:rPr>
          <w:lang w:val="de-DE"/>
        </w:rPr>
        <w:t>Einfluss von Epochen und Batches auf das Training</w:t>
      </w:r>
    </w:p>
    <w:p w14:paraId="390396EE" w14:textId="77777777" w:rsidR="00EA5AC0" w:rsidRPr="00EA5AC0" w:rsidRDefault="00EA5AC0" w:rsidP="00C622D4">
      <w:pPr>
        <w:rPr>
          <w:lang w:val="de-DE"/>
        </w:rPr>
      </w:pPr>
      <w:r w:rsidRPr="00EA5AC0">
        <w:rPr>
          <w:lang w:val="de-DE"/>
        </w:rPr>
        <w:t>Die Wahl der Anzahl der Epochen und der Batch-Größe hat einen erheblichen Einfluss auf die Effizienz und Effektivität des Trainingsprozesses:​</w:t>
      </w:r>
    </w:p>
    <w:p w14:paraId="59C1E886" w14:textId="77777777" w:rsidR="00EA5AC0" w:rsidRPr="00EA5AC0" w:rsidRDefault="00EA5AC0" w:rsidP="00C622D4">
      <w:pPr>
        <w:rPr>
          <w:lang w:val="de-DE"/>
        </w:rPr>
      </w:pPr>
      <w:r w:rsidRPr="00EA5AC0">
        <w:rPr>
          <w:b/>
          <w:bCs/>
          <w:lang w:val="de-DE"/>
        </w:rPr>
        <w:t>Anzahl der Epochen:</w:t>
      </w:r>
      <w:r w:rsidRPr="00EA5AC0">
        <w:rPr>
          <w:lang w:val="de-DE"/>
        </w:rPr>
        <w:t xml:space="preserve"> Eine zu geringe Anzahl von Epochen kann dazu führen, dass das Modell nicht genügend lernt und unteranpasst bleibt. Eine zu hohe Anzahl kann hingegen zu Überanpassung führen, wobei das Modell die Trainingsdaten zu spezifisch lernt und auf neuen Daten schlecht generalisiert.​</w:t>
      </w:r>
    </w:p>
    <w:p w14:paraId="33C53539" w14:textId="77777777" w:rsidR="003574C2" w:rsidRDefault="00EA5AC0" w:rsidP="00C622D4">
      <w:r w:rsidRPr="00EA5AC0">
        <w:rPr>
          <w:b/>
          <w:bCs/>
          <w:lang w:val="de-DE"/>
        </w:rPr>
        <w:t>Batch-Größe:</w:t>
      </w:r>
      <w:r w:rsidRPr="00EA5AC0">
        <w:rPr>
          <w:lang w:val="de-DE"/>
        </w:rPr>
        <w:t xml:space="preserve"> Eine kleine Batch-Größe führt zu häufigeren Aktualisierungen der Modellparameter, was zu einem rauschbehafteten, aber potenziell besseren Lernprozess führen kann. Eine große Batch-Größe sorgt für stabilere und genauere Schätzungen der Gradienten, erfordert jedoch mehr Speicher und kann den Trainingseinfluss verringern.​</w:t>
      </w:r>
      <w:r w:rsidR="00B034C6">
        <w:rPr>
          <w:noProof/>
        </w:rPr>
        <w:drawing>
          <wp:inline distT="0" distB="0" distL="0" distR="0" wp14:anchorId="0978E00C" wp14:editId="54B41AFC">
            <wp:extent cx="5760085" cy="1802130"/>
            <wp:effectExtent l="0" t="0" r="0" b="7620"/>
            <wp:docPr id="935527189" name="Grafik 6" descr="Illustration of batch size, iteration, and epo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batch size, iteration, and epoch. | Download Scientific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1802130"/>
                    </a:xfrm>
                    <a:prstGeom prst="rect">
                      <a:avLst/>
                    </a:prstGeom>
                    <a:noFill/>
                    <a:ln>
                      <a:noFill/>
                    </a:ln>
                  </pic:spPr>
                </pic:pic>
              </a:graphicData>
            </a:graphic>
          </wp:inline>
        </w:drawing>
      </w:r>
    </w:p>
    <w:p w14:paraId="40B2232B" w14:textId="088733BA" w:rsidR="00D34A1C" w:rsidRDefault="003574C2" w:rsidP="00C622D4">
      <w:pPr>
        <w:pStyle w:val="Beschriftung"/>
        <w:jc w:val="both"/>
      </w:pPr>
      <w:bookmarkStart w:id="149" w:name="_Toc191762693"/>
      <w:r>
        <w:t xml:space="preserve">Abbildung </w:t>
      </w:r>
      <w:fldSimple w:instr=" SEQ Abbildung \* ARABIC ">
        <w:r w:rsidR="00CA7CBB">
          <w:rPr>
            <w:noProof/>
          </w:rPr>
          <w:t>21</w:t>
        </w:r>
      </w:fldSimple>
      <w:r>
        <w:t xml:space="preserve">: </w:t>
      </w:r>
      <w:r w:rsidR="00EA5AC0" w:rsidRPr="009637FE">
        <w:t>Visualisierung des Trainingsprozesses</w:t>
      </w:r>
      <w:bookmarkEnd w:id="149"/>
    </w:p>
    <w:p w14:paraId="25ECFB78" w14:textId="3D154567" w:rsidR="00C73B44" w:rsidRPr="0096387C" w:rsidRDefault="00680056" w:rsidP="006014A3">
      <w:pPr>
        <w:rPr>
          <w:lang w:val="de-DE"/>
        </w:rPr>
      </w:pPr>
      <w:sdt>
        <w:sdtPr>
          <w:id w:val="-838929464"/>
          <w:citation/>
        </w:sdtPr>
        <w:sdtContent>
          <w:r w:rsidR="003574C2">
            <w:fldChar w:fldCharType="begin"/>
          </w:r>
          <w:r w:rsidR="003574C2">
            <w:rPr>
              <w:lang w:val="de-DE"/>
            </w:rPr>
            <w:instrText xml:space="preserve"> CITATION 25Fe \l 1031 </w:instrText>
          </w:r>
          <w:r w:rsidR="003574C2">
            <w:fldChar w:fldCharType="separate"/>
          </w:r>
          <w:r>
            <w:rPr>
              <w:noProof/>
              <w:lang w:val="de-DE"/>
            </w:rPr>
            <w:t>[80]</w:t>
          </w:r>
          <w:r w:rsidR="003574C2">
            <w:fldChar w:fldCharType="end"/>
          </w:r>
        </w:sdtContent>
      </w:sdt>
      <w:r w:rsidR="00A35B1A">
        <w:t xml:space="preserve"> </w:t>
      </w:r>
      <w:sdt>
        <w:sdtPr>
          <w:id w:val="189496755"/>
          <w:citation/>
        </w:sdtPr>
        <w:sdtContent>
          <w:r w:rsidR="00A35B1A">
            <w:fldChar w:fldCharType="begin"/>
          </w:r>
          <w:r w:rsidR="00A35B1A">
            <w:rPr>
              <w:lang w:val="de-DE"/>
            </w:rPr>
            <w:instrText xml:space="preserve"> CITATION Dif22 \l 1031 </w:instrText>
          </w:r>
          <w:r w:rsidR="00A35B1A">
            <w:fldChar w:fldCharType="separate"/>
          </w:r>
          <w:r>
            <w:rPr>
              <w:noProof/>
              <w:lang w:val="de-DE"/>
            </w:rPr>
            <w:t>[81]</w:t>
          </w:r>
          <w:r w:rsidR="00A35B1A">
            <w:fldChar w:fldCharType="end"/>
          </w:r>
        </w:sdtContent>
      </w:sdt>
      <w:r w:rsidR="00793DD8">
        <w:t xml:space="preserve"> </w:t>
      </w:r>
      <w:sdt>
        <w:sdtPr>
          <w:id w:val="-95644774"/>
          <w:citation/>
        </w:sdtPr>
        <w:sdtContent>
          <w:r w:rsidR="00793DD8">
            <w:fldChar w:fldCharType="begin"/>
          </w:r>
          <w:r w:rsidR="00793DD8">
            <w:rPr>
              <w:lang w:val="de-DE"/>
            </w:rPr>
            <w:instrText xml:space="preserve"> CITATION Bat25 \l 1031 </w:instrText>
          </w:r>
          <w:r w:rsidR="00793DD8">
            <w:fldChar w:fldCharType="separate"/>
          </w:r>
          <w:r>
            <w:rPr>
              <w:noProof/>
              <w:lang w:val="de-DE"/>
            </w:rPr>
            <w:t>[82]</w:t>
          </w:r>
          <w:r w:rsidR="00793DD8">
            <w:fldChar w:fldCharType="end"/>
          </w:r>
        </w:sdtContent>
      </w:sdt>
    </w:p>
    <w:p w14:paraId="7A640B64" w14:textId="1943444F" w:rsidR="00D630D4" w:rsidRPr="00D630D4" w:rsidRDefault="00F24CCF" w:rsidP="00D630D4">
      <w:pPr>
        <w:pStyle w:val="berschrift2"/>
      </w:pPr>
      <w:bookmarkStart w:id="150" w:name="_Ref194323590"/>
      <w:bookmarkStart w:id="151" w:name="_Toc195651616"/>
      <w:bookmarkStart w:id="152" w:name="_Toc195651958"/>
      <w:r>
        <w:t>Konzept</w:t>
      </w:r>
      <w:bookmarkEnd w:id="150"/>
      <w:bookmarkEnd w:id="151"/>
      <w:bookmarkEnd w:id="152"/>
    </w:p>
    <w:p w14:paraId="7B03B1E5" w14:textId="77777777" w:rsidR="00D630D4" w:rsidRPr="00D630D4" w:rsidRDefault="00AC1504" w:rsidP="00D630D4">
      <w:pPr>
        <w:pStyle w:val="berschrift3"/>
        <w:rPr>
          <w:rStyle w:val="berschrift3Zchn"/>
          <w:b/>
          <w:bCs/>
        </w:rPr>
      </w:pPr>
      <w:bookmarkStart w:id="153" w:name="_Toc195651617"/>
      <w:bookmarkStart w:id="154" w:name="_Toc195651959"/>
      <w:r w:rsidRPr="00D630D4">
        <w:rPr>
          <w:rStyle w:val="berschrift3Zchn"/>
          <w:b/>
          <w:bCs/>
        </w:rPr>
        <w:t>Funktionale und nicht-funktionale Anforderungen</w:t>
      </w:r>
      <w:bookmarkEnd w:id="153"/>
      <w:bookmarkEnd w:id="154"/>
    </w:p>
    <w:p w14:paraId="6DCE5EAD" w14:textId="7F51AA6A" w:rsidR="0087351D" w:rsidRPr="0087351D" w:rsidRDefault="0087351D" w:rsidP="00C622D4">
      <w:r>
        <w:br/>
      </w:r>
      <w:r w:rsidRPr="0087351D">
        <w:t xml:space="preserve">Die Entwicklung der Drohne basiert auf einer Reihe </w:t>
      </w:r>
      <w:r w:rsidRPr="00830BD3">
        <w:rPr>
          <w:b/>
          <w:bCs/>
        </w:rPr>
        <w:t>von funktionalen und nicht-funktionalen Anforderungen</w:t>
      </w:r>
      <w:r w:rsidRPr="0087351D">
        <w:t>. Zu den funktionalen Anforderungen gehören:</w:t>
      </w:r>
    </w:p>
    <w:p w14:paraId="2112FEE5" w14:textId="77777777" w:rsidR="0087351D" w:rsidRPr="0087351D" w:rsidRDefault="0087351D" w:rsidP="000B620A">
      <w:pPr>
        <w:pStyle w:val="Listenabsatz"/>
        <w:numPr>
          <w:ilvl w:val="0"/>
          <w:numId w:val="25"/>
        </w:numPr>
      </w:pPr>
      <w:r w:rsidRPr="0087351D">
        <w:rPr>
          <w:b/>
          <w:bCs/>
        </w:rPr>
        <w:t>Echtzeit</w:t>
      </w:r>
      <w:r w:rsidRPr="0087351D">
        <w:t>-</w:t>
      </w:r>
      <w:r w:rsidRPr="0087351D">
        <w:rPr>
          <w:b/>
          <w:bCs/>
        </w:rPr>
        <w:t>Bilderkennung</w:t>
      </w:r>
      <w:r w:rsidRPr="0087351D">
        <w:t>: Die Drohne muss in der Lage sein, Hindernisse in Echtzeit zu erkennen und zu klassifizieren.</w:t>
      </w:r>
    </w:p>
    <w:p w14:paraId="70C96E55" w14:textId="77777777" w:rsidR="0087351D" w:rsidRPr="0087351D" w:rsidRDefault="0087351D" w:rsidP="000B620A">
      <w:pPr>
        <w:pStyle w:val="Listenabsatz"/>
        <w:numPr>
          <w:ilvl w:val="0"/>
          <w:numId w:val="25"/>
        </w:numPr>
      </w:pPr>
      <w:r w:rsidRPr="0087351D">
        <w:rPr>
          <w:b/>
          <w:bCs/>
        </w:rPr>
        <w:t>Hindernisvermeidung</w:t>
      </w:r>
      <w:r w:rsidRPr="0087351D">
        <w:t>: Die Drohne soll ihre Flugbahn automatisch anpassen, um Kollisionen zu vermeiden.</w:t>
      </w:r>
    </w:p>
    <w:p w14:paraId="7A9A963B" w14:textId="571F4282" w:rsidR="0087351D" w:rsidRPr="0087351D" w:rsidRDefault="0087351D" w:rsidP="000B620A">
      <w:pPr>
        <w:pStyle w:val="Listenabsatz"/>
        <w:numPr>
          <w:ilvl w:val="0"/>
          <w:numId w:val="25"/>
        </w:numPr>
      </w:pPr>
      <w:r w:rsidRPr="0087351D">
        <w:rPr>
          <w:b/>
          <w:bCs/>
        </w:rPr>
        <w:t>Benutzerfeedback</w:t>
      </w:r>
      <w:r w:rsidRPr="0087351D">
        <w:t>: Die Drohne soll Warnsignale (akustisch oder visuell) an d</w:t>
      </w:r>
      <w:ins w:id="155" w:author="Kowatsch, Janina" w:date="2025-03-17T14:13:00Z" w16du:dateUtc="2025-03-17T13:13:00Z">
        <w:r w:rsidR="00617855">
          <w:t>ie</w:t>
        </w:r>
      </w:ins>
      <w:del w:id="156" w:author="Kowatsch, Janina" w:date="2025-03-17T14:13:00Z" w16du:dateUtc="2025-03-17T13:13:00Z">
        <w:r w:rsidRPr="0087351D" w:rsidDel="00617855">
          <w:delText>en</w:delText>
        </w:r>
      </w:del>
      <w:r w:rsidRPr="0087351D">
        <w:t xml:space="preserve"> Benutzer</w:t>
      </w:r>
      <w:ins w:id="157" w:author="Kowatsch, Janina" w:date="2025-03-17T14:13:00Z" w16du:dateUtc="2025-03-17T13:13:00Z">
        <w:r w:rsidR="00617855">
          <w:t>innen und</w:t>
        </w:r>
        <w:r w:rsidRPr="0087351D">
          <w:t xml:space="preserve"> Benutzer</w:t>
        </w:r>
      </w:ins>
      <w:r w:rsidRPr="0087351D">
        <w:t xml:space="preserve"> senden, wenn Hindernisse erkannt werden.</w:t>
      </w:r>
    </w:p>
    <w:p w14:paraId="1782503E" w14:textId="77777777" w:rsidR="0087351D" w:rsidRPr="0087351D" w:rsidRDefault="0087351D" w:rsidP="00C622D4">
      <w:r w:rsidRPr="0087351D">
        <w:t>Zu den nicht-funktionalen Anforderungen gehören:</w:t>
      </w:r>
    </w:p>
    <w:p w14:paraId="7D4D2945" w14:textId="77777777" w:rsidR="0087351D" w:rsidRPr="0087351D" w:rsidRDefault="0087351D" w:rsidP="000B620A">
      <w:pPr>
        <w:pStyle w:val="Listenabsatz"/>
        <w:numPr>
          <w:ilvl w:val="0"/>
          <w:numId w:val="26"/>
        </w:numPr>
      </w:pPr>
      <w:r w:rsidRPr="0087351D">
        <w:rPr>
          <w:b/>
          <w:bCs/>
        </w:rPr>
        <w:t>Latenzzeit</w:t>
      </w:r>
      <w:r w:rsidRPr="0087351D">
        <w:t>: Die Verarbeitungszeit zwischen Bildaufnahme und Entscheidung muss weniger als 100 ms betragen.</w:t>
      </w:r>
    </w:p>
    <w:p w14:paraId="1435389A" w14:textId="77777777" w:rsidR="0087351D" w:rsidRPr="0087351D" w:rsidRDefault="0087351D" w:rsidP="000B620A">
      <w:pPr>
        <w:pStyle w:val="Listenabsatz"/>
        <w:numPr>
          <w:ilvl w:val="0"/>
          <w:numId w:val="26"/>
        </w:numPr>
      </w:pPr>
      <w:r w:rsidRPr="0087351D">
        <w:rPr>
          <w:b/>
          <w:bCs/>
        </w:rPr>
        <w:lastRenderedPageBreak/>
        <w:t>Energieeffizienz</w:t>
      </w:r>
      <w:r w:rsidRPr="0087351D">
        <w:t>: Die Drohne muss energieeffizient arbeiten, um eine längere Flugzeit zu ermöglichen.</w:t>
      </w:r>
    </w:p>
    <w:p w14:paraId="22293B2E" w14:textId="7D753D81" w:rsidR="00AC1504" w:rsidRPr="00AC1504" w:rsidRDefault="0087351D" w:rsidP="000B620A">
      <w:pPr>
        <w:pStyle w:val="Listenabsatz"/>
        <w:numPr>
          <w:ilvl w:val="0"/>
          <w:numId w:val="26"/>
        </w:numPr>
      </w:pPr>
      <w:r w:rsidRPr="0087351D">
        <w:rPr>
          <w:b/>
          <w:bCs/>
        </w:rPr>
        <w:t>Robustheit</w:t>
      </w:r>
      <w:r w:rsidRPr="0087351D">
        <w:t>: Das System muss in verschiedenen Umgebungen (z. B. bei unterschiedlichen Licht- und Wetterbedingungen) zuverlässig funktionieren.</w:t>
      </w:r>
    </w:p>
    <w:p w14:paraId="005000DD" w14:textId="5818BAC8" w:rsidR="00F612B1" w:rsidRDefault="00F612B1" w:rsidP="00F612B1">
      <w:pPr>
        <w:pStyle w:val="berschrift3"/>
      </w:pPr>
      <w:bookmarkStart w:id="158" w:name="_Toc195651618"/>
      <w:bookmarkStart w:id="159" w:name="_Toc195651960"/>
      <w:r w:rsidRPr="00F612B1">
        <w:t>S</w:t>
      </w:r>
      <w:r w:rsidR="00CA1AE1" w:rsidRPr="00F612B1">
        <w:rPr>
          <w:caps w:val="0"/>
        </w:rPr>
        <w:t>ystemarchitektur</w:t>
      </w:r>
      <w:bookmarkEnd w:id="158"/>
      <w:bookmarkEnd w:id="159"/>
    </w:p>
    <w:p w14:paraId="13CC3C48" w14:textId="7F4C1711" w:rsidR="009345B3" w:rsidRPr="009345B3" w:rsidRDefault="009345B3" w:rsidP="00C622D4">
      <w:pPr>
        <w:rPr>
          <w:lang w:val="de-DE"/>
        </w:rPr>
      </w:pPr>
      <w:r w:rsidRPr="009345B3">
        <w:rPr>
          <w:lang w:val="de-DE"/>
        </w:rPr>
        <w:t>Das Herzstück der Systemarchitektur der Drohne ist das KI-Modell, das mithilfe von YOLO11x entwickelt wurde. Dieses Modell wird mit benutzerdefinierten Datensätzen trainiert, die von der Plattform RoboFlow bereitgestellt werden. Nach dem Training wird das Modell in das TensorFlow Lite (TFLite)-Format konvertiert, um es auf der Drohne effizient auszuführen. Die gesamte Entwicklung und das Training des Modells erfolgen lokal auf einem privaten Rechner mit NVIDIA-Grafikkartenunterstützung, wobei CUDA genutzt wird.</w:t>
      </w:r>
    </w:p>
    <w:p w14:paraId="0ABF710A" w14:textId="0FC9221E" w:rsidR="009345B3" w:rsidRPr="009345B3" w:rsidRDefault="009345B3" w:rsidP="00C622D4">
      <w:pPr>
        <w:rPr>
          <w:lang w:val="de-DE"/>
        </w:rPr>
      </w:pPr>
      <w:r w:rsidRPr="009345B3">
        <w:rPr>
          <w:lang w:val="de-DE"/>
        </w:rPr>
        <w:t>Die Systemarchitektur besteht aus folgenden Hauptkomponenten:</w:t>
      </w:r>
    </w:p>
    <w:p w14:paraId="20BC0185" w14:textId="4FE55C84" w:rsidR="009345B3" w:rsidRPr="009345B3" w:rsidRDefault="009345B3" w:rsidP="000B620A">
      <w:pPr>
        <w:pStyle w:val="Listenabsatz"/>
        <w:numPr>
          <w:ilvl w:val="0"/>
          <w:numId w:val="27"/>
        </w:numPr>
        <w:rPr>
          <w:lang w:val="de-DE"/>
        </w:rPr>
      </w:pPr>
      <w:r w:rsidRPr="009345B3">
        <w:rPr>
          <w:b/>
          <w:bCs/>
          <w:lang w:val="de-DE"/>
        </w:rPr>
        <w:t>Kameras</w:t>
      </w:r>
      <w:r w:rsidRPr="009345B3">
        <w:rPr>
          <w:lang w:val="de-DE"/>
        </w:rPr>
        <w:t>: Hochauflösende Kameras erfassen kontinuierlich Bilder der Umgebung</w:t>
      </w:r>
    </w:p>
    <w:p w14:paraId="47766E6B" w14:textId="7C1C0E1A" w:rsidR="002B49AD" w:rsidRPr="002B49AD" w:rsidRDefault="009345B3" w:rsidP="000B620A">
      <w:pPr>
        <w:pStyle w:val="Listenabsatz"/>
        <w:numPr>
          <w:ilvl w:val="0"/>
          <w:numId w:val="27"/>
        </w:numPr>
        <w:rPr>
          <w:lang w:val="de-DE"/>
        </w:rPr>
      </w:pPr>
      <w:r w:rsidRPr="009345B3">
        <w:rPr>
          <w:b/>
          <w:bCs/>
          <w:lang w:val="de-DE"/>
        </w:rPr>
        <w:t>Prozessor</w:t>
      </w:r>
      <w:r w:rsidRPr="009345B3">
        <w:rPr>
          <w:lang w:val="de-DE"/>
        </w:rPr>
        <w:t>: Ein leistungsstarker Prozessor analysiert die Bilddaten mithilfe des TFLite-Modells in Echtzeit.</w:t>
      </w:r>
    </w:p>
    <w:p w14:paraId="14C4933F" w14:textId="41EA134F" w:rsidR="009345B3" w:rsidRPr="009345B3" w:rsidRDefault="009345B3" w:rsidP="000B620A">
      <w:pPr>
        <w:pStyle w:val="Listenabsatz"/>
        <w:numPr>
          <w:ilvl w:val="0"/>
          <w:numId w:val="27"/>
        </w:numPr>
        <w:rPr>
          <w:lang w:val="de-DE"/>
        </w:rPr>
      </w:pPr>
      <w:r w:rsidRPr="009345B3">
        <w:rPr>
          <w:b/>
          <w:bCs/>
          <w:lang w:val="de-DE"/>
        </w:rPr>
        <w:t>Steuerungssystem</w:t>
      </w:r>
      <w:r w:rsidRPr="009345B3">
        <w:rPr>
          <w:lang w:val="de-DE"/>
        </w:rPr>
        <w:t>: Basierend auf den Ergebnissen des KI-Modells passt das Steuerungssystem die Flugbahn der Drohne an, um Hindernissen auszuweichen.</w:t>
      </w:r>
    </w:p>
    <w:p w14:paraId="725E93CA" w14:textId="4AE28253" w:rsidR="00481819" w:rsidRDefault="009345B3" w:rsidP="000B620A">
      <w:pPr>
        <w:pStyle w:val="Listenabsatz"/>
        <w:numPr>
          <w:ilvl w:val="0"/>
          <w:numId w:val="27"/>
        </w:numPr>
      </w:pPr>
      <w:r w:rsidRPr="009345B3">
        <w:rPr>
          <w:b/>
          <w:bCs/>
          <w:lang w:val="de-DE"/>
        </w:rPr>
        <w:t>Feedback</w:t>
      </w:r>
      <w:r w:rsidRPr="009345B3">
        <w:rPr>
          <w:lang w:val="de-DE"/>
        </w:rPr>
        <w:t>-</w:t>
      </w:r>
      <w:r w:rsidRPr="009345B3">
        <w:rPr>
          <w:b/>
          <w:bCs/>
          <w:lang w:val="de-DE"/>
        </w:rPr>
        <w:t>System</w:t>
      </w:r>
      <w:r w:rsidRPr="009345B3">
        <w:rPr>
          <w:lang w:val="de-DE"/>
        </w:rPr>
        <w:t>: Warnungen oder Hinweise werden über akustische Signale oder Vibrationen an d</w:t>
      </w:r>
      <w:r w:rsidR="00617855">
        <w:rPr>
          <w:lang w:val="de-DE"/>
        </w:rPr>
        <w:t>ie</w:t>
      </w:r>
      <w:r w:rsidRPr="009345B3">
        <w:rPr>
          <w:lang w:val="de-DE"/>
        </w:rPr>
        <w:t xml:space="preserve"> Benutzer</w:t>
      </w:r>
      <w:r w:rsidR="00617855">
        <w:rPr>
          <w:lang w:val="de-DE"/>
        </w:rPr>
        <w:t>innen und</w:t>
      </w:r>
      <w:r w:rsidRPr="009345B3">
        <w:rPr>
          <w:lang w:val="de-DE"/>
        </w:rPr>
        <w:t xml:space="preserve"> Benutzer weitergegeben.</w:t>
      </w:r>
    </w:p>
    <w:p w14:paraId="45384AE2" w14:textId="0B6474AB" w:rsidR="00481819" w:rsidRPr="00481819" w:rsidRDefault="00680056" w:rsidP="00481819">
      <w:pPr>
        <w:rPr>
          <w:lang w:val="de-DE"/>
        </w:rPr>
      </w:pPr>
      <w:sdt>
        <w:sdtPr>
          <w:rPr>
            <w:lang w:val="de-DE"/>
          </w:rPr>
          <w:id w:val="-1111972984"/>
          <w:citation/>
        </w:sdtPr>
        <w:sdtContent>
          <w:r w:rsidR="004701E4">
            <w:rPr>
              <w:lang w:val="de-DE"/>
            </w:rPr>
            <w:fldChar w:fldCharType="begin"/>
          </w:r>
          <w:r w:rsidR="004701E4">
            <w:rPr>
              <w:lang w:val="de-DE"/>
            </w:rPr>
            <w:instrText xml:space="preserve"> CITATION ten \l 1031 </w:instrText>
          </w:r>
          <w:r w:rsidR="004701E4">
            <w:rPr>
              <w:lang w:val="de-DE"/>
            </w:rPr>
            <w:fldChar w:fldCharType="separate"/>
          </w:r>
          <w:r>
            <w:rPr>
              <w:noProof/>
              <w:lang w:val="de-DE"/>
            </w:rPr>
            <w:t>[83]</w:t>
          </w:r>
          <w:r w:rsidR="004701E4">
            <w:rPr>
              <w:lang w:val="de-DE"/>
            </w:rPr>
            <w:fldChar w:fldCharType="end"/>
          </w:r>
        </w:sdtContent>
      </w:sdt>
      <w:r w:rsidR="004701E4">
        <w:rPr>
          <w:lang w:val="de-DE"/>
        </w:rPr>
        <w:t xml:space="preserve"> </w:t>
      </w:r>
      <w:sdt>
        <w:sdtPr>
          <w:rPr>
            <w:lang w:val="de-DE"/>
          </w:rPr>
          <w:id w:val="-1427185933"/>
          <w:citation/>
        </w:sdtPr>
        <w:sdtContent>
          <w:r w:rsidR="004701E4">
            <w:rPr>
              <w:lang w:val="de-DE"/>
            </w:rPr>
            <w:fldChar w:fldCharType="begin"/>
          </w:r>
          <w:r w:rsidR="004701E4">
            <w:rPr>
              <w:lang w:val="de-DE"/>
            </w:rPr>
            <w:instrText xml:space="preserve"> CITATION rob1 \l 1031 </w:instrText>
          </w:r>
          <w:r w:rsidR="004701E4">
            <w:rPr>
              <w:lang w:val="de-DE"/>
            </w:rPr>
            <w:fldChar w:fldCharType="separate"/>
          </w:r>
          <w:r>
            <w:rPr>
              <w:noProof/>
              <w:lang w:val="de-DE"/>
            </w:rPr>
            <w:t>[84]</w:t>
          </w:r>
          <w:r w:rsidR="004701E4">
            <w:rPr>
              <w:lang w:val="de-DE"/>
            </w:rPr>
            <w:fldChar w:fldCharType="end"/>
          </w:r>
        </w:sdtContent>
      </w:sdt>
      <w:sdt>
        <w:sdtPr>
          <w:rPr>
            <w:lang w:val="de-DE"/>
          </w:rPr>
          <w:id w:val="1532768052"/>
          <w:citation/>
        </w:sdtPr>
        <w:sdtContent>
          <w:r w:rsidR="00517AC8">
            <w:rPr>
              <w:lang w:val="de-DE"/>
            </w:rPr>
            <w:fldChar w:fldCharType="begin"/>
          </w:r>
          <w:r w:rsidR="00517AC8">
            <w:rPr>
              <w:lang w:val="de-DE"/>
            </w:rPr>
            <w:instrText xml:space="preserve"> CITATION ult \l 1031 </w:instrText>
          </w:r>
          <w:r w:rsidR="00517AC8">
            <w:rPr>
              <w:lang w:val="de-DE"/>
            </w:rPr>
            <w:fldChar w:fldCharType="separate"/>
          </w:r>
          <w:r>
            <w:rPr>
              <w:noProof/>
              <w:lang w:val="de-DE"/>
            </w:rPr>
            <w:t xml:space="preserve"> [85]</w:t>
          </w:r>
          <w:r w:rsidR="00517AC8">
            <w:rPr>
              <w:lang w:val="de-DE"/>
            </w:rPr>
            <w:fldChar w:fldCharType="end"/>
          </w:r>
        </w:sdtContent>
      </w:sdt>
      <w:customXmlInsRangeStart w:id="160" w:author="Microsoft Word" w:date="2025-01-13T18:37:00Z"/>
      <w:sdt>
        <w:sdtPr>
          <w:rPr>
            <w:lang w:val="de-DE"/>
          </w:rPr>
          <w:id w:val="-1598248530"/>
          <w:citation/>
        </w:sdtPr>
        <w:sdtContent>
          <w:customXmlInsRangeEnd w:id="160"/>
          <w:ins w:id="161" w:author="Microsoft Word" w:date="2025-01-13T18:37:00Z" w16du:dateUtc="2025-01-13T17:37:00Z">
            <w:r w:rsidR="00E410D4">
              <w:rPr>
                <w:lang w:val="de-DE"/>
              </w:rPr>
              <w:fldChar w:fldCharType="begin"/>
            </w:r>
            <w:r w:rsidR="00E410D4">
              <w:rPr>
                <w:lang w:val="de-DE"/>
              </w:rPr>
              <w:instrText xml:space="preserve"> CITATION doc \l 1031 </w:instrText>
            </w:r>
            <w:r w:rsidR="00E410D4">
              <w:rPr>
                <w:lang w:val="de-DE"/>
              </w:rPr>
              <w:fldChar w:fldCharType="separate"/>
            </w:r>
          </w:ins>
          <w:r>
            <w:rPr>
              <w:noProof/>
              <w:lang w:val="de-DE"/>
            </w:rPr>
            <w:t xml:space="preserve"> [86]</w:t>
          </w:r>
          <w:ins w:id="162" w:author="Microsoft Word" w:date="2025-01-13T18:37:00Z" w16du:dateUtc="2025-01-13T17:37:00Z">
            <w:r w:rsidR="00E410D4">
              <w:rPr>
                <w:lang w:val="de-DE"/>
              </w:rPr>
              <w:fldChar w:fldCharType="end"/>
            </w:r>
          </w:ins>
          <w:customXmlInsRangeStart w:id="163" w:author="Microsoft Word" w:date="2025-01-13T18:37:00Z"/>
        </w:sdtContent>
      </w:sdt>
      <w:customXmlInsRangeEnd w:id="163"/>
    </w:p>
    <w:p w14:paraId="2DB8C802" w14:textId="63A11ACD" w:rsidR="00AD00B9" w:rsidRDefault="00CE158E" w:rsidP="00AD00B9">
      <w:pPr>
        <w:pStyle w:val="berschrift3"/>
        <w:rPr>
          <w:lang w:val="de-DE"/>
        </w:rPr>
      </w:pPr>
      <w:bookmarkStart w:id="164" w:name="_Toc195651619"/>
      <w:bookmarkStart w:id="165" w:name="_Toc195651961"/>
      <w:r>
        <w:rPr>
          <w:caps w:val="0"/>
          <w:lang w:val="de-DE"/>
        </w:rPr>
        <w:t>Technologiestack</w:t>
      </w:r>
      <w:bookmarkEnd w:id="164"/>
      <w:bookmarkEnd w:id="165"/>
    </w:p>
    <w:p w14:paraId="7ABEC7F3" w14:textId="1332FF8E" w:rsidR="006839EB" w:rsidRPr="006839EB" w:rsidRDefault="006839EB" w:rsidP="002A7635">
      <w:pPr>
        <w:rPr>
          <w:lang w:val="de-DE"/>
        </w:rPr>
      </w:pPr>
      <w:r w:rsidRPr="006839EB">
        <w:rPr>
          <w:lang w:val="de-DE"/>
        </w:rPr>
        <w:t>Der Technologiestack umfasst die verwendeten Technologien und Frameworks, die für die Entwicklung und das Training des KI-Modells eingesetzt werden:</w:t>
      </w:r>
    </w:p>
    <w:p w14:paraId="75E448FB" w14:textId="77777777" w:rsidR="00C759F6" w:rsidRPr="00C759F6" w:rsidRDefault="00C759F6" w:rsidP="002A7635">
      <w:pPr>
        <w:rPr>
          <w:lang w:val="en-US"/>
        </w:rPr>
      </w:pPr>
      <w:r w:rsidRPr="00C759F6">
        <w:rPr>
          <w:b/>
          <w:bCs/>
          <w:lang w:val="en-US"/>
        </w:rPr>
        <w:t>1. CUDA (Compute Unified Device Architecture)</w:t>
      </w:r>
    </w:p>
    <w:p w14:paraId="51D0B2BA" w14:textId="77777777" w:rsidR="00C759F6" w:rsidRPr="00C759F6" w:rsidRDefault="00C759F6" w:rsidP="002A7635">
      <w:pPr>
        <w:rPr>
          <w:lang w:val="de-DE"/>
        </w:rPr>
      </w:pPr>
      <w:r w:rsidRPr="00C759F6">
        <w:rPr>
          <w:lang w:val="de-DE"/>
        </w:rPr>
        <w:t>CUDA ist eine von NVIDIA entwickelte parallele Rechenplattform und Programmierschnittstelle, die es Entwicklern ermöglicht, die massive Rechenleistung von NVIDIA-Grafikprozessoren (GPUs) für allgemeine Berechnungen zu nutzen. Im Kontext des Trainings neuronaler Netze bietet CUDA folgende Vorteile:​</w:t>
      </w:r>
    </w:p>
    <w:p w14:paraId="4E6578FD" w14:textId="77777777" w:rsidR="00C759F6" w:rsidRPr="00C759F6" w:rsidRDefault="00C759F6" w:rsidP="000B620A">
      <w:pPr>
        <w:pStyle w:val="Listenabsatz"/>
        <w:numPr>
          <w:ilvl w:val="0"/>
          <w:numId w:val="28"/>
        </w:numPr>
        <w:rPr>
          <w:lang w:val="de-DE"/>
        </w:rPr>
      </w:pPr>
      <w:r w:rsidRPr="00C759F6">
        <w:rPr>
          <w:b/>
          <w:bCs/>
          <w:lang w:val="de-DE"/>
        </w:rPr>
        <w:t>Parallele Verarbeitung:</w:t>
      </w:r>
      <w:r w:rsidRPr="00C759F6">
        <w:rPr>
          <w:lang w:val="de-DE"/>
        </w:rPr>
        <w:t xml:space="preserve"> GPUs bestehen aus Tausenden von Kernen, die gleichzeitig Berechnungen durchführen können. Diese Parallelität beschleunigt das Training tiefer neuronaler Netze erheblich im Vergleich zu herkömmlichen CPUs. ​</w:t>
      </w:r>
    </w:p>
    <w:p w14:paraId="25DF5F93" w14:textId="2943651E" w:rsidR="00C759F6" w:rsidRPr="00C759F6" w:rsidRDefault="00C759F6" w:rsidP="000B620A">
      <w:pPr>
        <w:pStyle w:val="Listenabsatz"/>
        <w:numPr>
          <w:ilvl w:val="0"/>
          <w:numId w:val="28"/>
        </w:numPr>
        <w:rPr>
          <w:lang w:val="de-DE"/>
        </w:rPr>
      </w:pPr>
      <w:r w:rsidRPr="00C759F6">
        <w:rPr>
          <w:b/>
          <w:bCs/>
          <w:lang w:val="de-DE"/>
        </w:rPr>
        <w:t>Optimierte Bibliotheken:</w:t>
      </w:r>
      <w:r w:rsidRPr="00C759F6">
        <w:rPr>
          <w:lang w:val="de-DE"/>
        </w:rPr>
        <w:t xml:space="preserve"> CUDA bietet Zugriff auf hochoptimierte Bibliotheken wie cuDNN, die speziell für Deep-Learning-Anwendungen entwickelt wurden und die Implementierung komplexer neuronaler Netzwerke erleichtern. ​</w:t>
      </w:r>
      <w:sdt>
        <w:sdtPr>
          <w:rPr>
            <w:lang w:val="de-DE"/>
          </w:rPr>
          <w:id w:val="-1214958289"/>
          <w:citation/>
        </w:sdtPr>
        <w:sdtContent>
          <w:r w:rsidR="00FC1129">
            <w:rPr>
              <w:lang w:val="de-DE"/>
            </w:rPr>
            <w:fldChar w:fldCharType="begin"/>
          </w:r>
          <w:r w:rsidR="00FC1129">
            <w:rPr>
              <w:lang w:val="de-DE"/>
            </w:rPr>
            <w:instrText xml:space="preserve"> CITATION Was24 \l 1031 </w:instrText>
          </w:r>
          <w:r w:rsidR="00FC1129">
            <w:rPr>
              <w:lang w:val="de-DE"/>
            </w:rPr>
            <w:fldChar w:fldCharType="separate"/>
          </w:r>
          <w:r w:rsidR="00680056">
            <w:rPr>
              <w:noProof/>
              <w:lang w:val="de-DE"/>
            </w:rPr>
            <w:t xml:space="preserve"> [87]</w:t>
          </w:r>
          <w:r w:rsidR="00FC1129">
            <w:rPr>
              <w:lang w:val="de-DE"/>
            </w:rPr>
            <w:fldChar w:fldCharType="end"/>
          </w:r>
        </w:sdtContent>
      </w:sdt>
      <w:r w:rsidR="00FC1129" w:rsidRPr="00C759F6">
        <w:rPr>
          <w:lang w:val="de-DE"/>
        </w:rPr>
        <w:t xml:space="preserve"> </w:t>
      </w:r>
    </w:p>
    <w:p w14:paraId="05623FD5" w14:textId="77777777" w:rsidR="00C759F6" w:rsidRPr="00C759F6" w:rsidRDefault="00C759F6" w:rsidP="002A7635">
      <w:pPr>
        <w:rPr>
          <w:lang w:val="de-DE"/>
        </w:rPr>
      </w:pPr>
      <w:r w:rsidRPr="00C759F6">
        <w:rPr>
          <w:b/>
          <w:bCs/>
          <w:lang w:val="de-DE"/>
        </w:rPr>
        <w:t>2. RoboFlow</w:t>
      </w:r>
    </w:p>
    <w:p w14:paraId="25376F0D" w14:textId="77777777" w:rsidR="00C759F6" w:rsidRPr="00C759F6" w:rsidRDefault="00C759F6" w:rsidP="002A7635">
      <w:pPr>
        <w:rPr>
          <w:lang w:val="de-DE"/>
        </w:rPr>
      </w:pPr>
      <w:r w:rsidRPr="00C759F6">
        <w:rPr>
          <w:lang w:val="de-DE"/>
        </w:rPr>
        <w:t xml:space="preserve">RoboFlow ist eine umfassende Plattform für die Erstellung, Annotation und Augmentierung von Trainingsdatensätzen, die speziell für Computer-Vision-Projekte entwickelt wurde. Die </w:t>
      </w:r>
      <w:r w:rsidRPr="00C759F6">
        <w:rPr>
          <w:lang w:val="de-DE"/>
        </w:rPr>
        <w:lastRenderedPageBreak/>
        <w:t>Hauptfunktionen umfassen:​</w:t>
      </w:r>
    </w:p>
    <w:p w14:paraId="5AAC00B1" w14:textId="77777777" w:rsidR="00C759F6" w:rsidRPr="00C759F6" w:rsidRDefault="00C759F6" w:rsidP="000B620A">
      <w:pPr>
        <w:pStyle w:val="Listenabsatz"/>
        <w:numPr>
          <w:ilvl w:val="0"/>
          <w:numId w:val="29"/>
        </w:numPr>
        <w:rPr>
          <w:lang w:val="de-DE"/>
        </w:rPr>
      </w:pPr>
      <w:r w:rsidRPr="00C759F6">
        <w:rPr>
          <w:b/>
          <w:bCs/>
          <w:lang w:val="de-DE"/>
        </w:rPr>
        <w:t>Datenannotation:</w:t>
      </w:r>
      <w:r w:rsidRPr="00C759F6">
        <w:rPr>
          <w:lang w:val="de-DE"/>
        </w:rPr>
        <w:t xml:space="preserve"> Intuitive Tools ermöglichen das effiziente Labeln von Bildern, was für das Training von Objekterkennungsmodellen unerlässlich ist.​</w:t>
      </w:r>
    </w:p>
    <w:p w14:paraId="13A35E45" w14:textId="77777777" w:rsidR="00C759F6" w:rsidRPr="00C759F6" w:rsidRDefault="00C759F6" w:rsidP="000B620A">
      <w:pPr>
        <w:pStyle w:val="Listenabsatz"/>
        <w:numPr>
          <w:ilvl w:val="0"/>
          <w:numId w:val="29"/>
        </w:numPr>
        <w:rPr>
          <w:lang w:val="de-DE"/>
        </w:rPr>
      </w:pPr>
      <w:r w:rsidRPr="00C759F6">
        <w:rPr>
          <w:b/>
          <w:bCs/>
          <w:lang w:val="de-DE"/>
        </w:rPr>
        <w:t>Datenaugmentation:</w:t>
      </w:r>
      <w:r w:rsidRPr="00C759F6">
        <w:rPr>
          <w:lang w:val="de-DE"/>
        </w:rPr>
        <w:t xml:space="preserve"> Durch Techniken wie Skalierung, Rotation und Farbveränderungen können vorhandene Datensätze erweitert werden, um die Robustheit und Generalisierungsfähigkeit von Modellen zu erhöhen.​</w:t>
      </w:r>
    </w:p>
    <w:p w14:paraId="7D6439FB" w14:textId="77777777" w:rsidR="00C759F6" w:rsidRPr="00C759F6" w:rsidRDefault="00C759F6" w:rsidP="000B620A">
      <w:pPr>
        <w:pStyle w:val="Listenabsatz"/>
        <w:numPr>
          <w:ilvl w:val="0"/>
          <w:numId w:val="29"/>
        </w:numPr>
        <w:rPr>
          <w:lang w:val="de-DE"/>
        </w:rPr>
      </w:pPr>
      <w:r w:rsidRPr="00C759F6">
        <w:rPr>
          <w:b/>
          <w:bCs/>
          <w:lang w:val="de-DE"/>
        </w:rPr>
        <w:t>Datenverwaltung:</w:t>
      </w:r>
      <w:r w:rsidRPr="00C759F6">
        <w:rPr>
          <w:lang w:val="de-DE"/>
        </w:rPr>
        <w:t xml:space="preserve"> RoboFlow bietet eine zentrale Plattform zur Organisation, Versionierung und gemeinsamen Nutzung von Datensätzen, was die Zusammenarbeit in Teams erleichtert.​</w:t>
      </w:r>
    </w:p>
    <w:p w14:paraId="091145E0" w14:textId="77777777" w:rsidR="00C759F6" w:rsidRPr="00C759F6" w:rsidRDefault="00C759F6" w:rsidP="002A7635">
      <w:pPr>
        <w:rPr>
          <w:lang w:val="de-DE"/>
        </w:rPr>
      </w:pPr>
      <w:r w:rsidRPr="00C759F6">
        <w:rPr>
          <w:b/>
          <w:bCs/>
          <w:lang w:val="de-DE"/>
        </w:rPr>
        <w:t>3. YOLO11x</w:t>
      </w:r>
    </w:p>
    <w:p w14:paraId="76B2673B" w14:textId="5B21DF65" w:rsidR="00C759F6" w:rsidRPr="00C759F6" w:rsidRDefault="00C759F6" w:rsidP="002A7635">
      <w:pPr>
        <w:rPr>
          <w:lang w:val="de-DE"/>
        </w:rPr>
      </w:pPr>
      <w:r w:rsidRPr="00C759F6">
        <w:rPr>
          <w:lang w:val="de-DE"/>
        </w:rPr>
        <w:t>YOLO (You Only Look Once) ist eine Familie von Echtzeit-Objekterkennungsmodellen, die für ihre Geschwindigkeit und Genauigkeit bekannt sind. Die Version YOLO11x repräsentiert eine Weiterentwicklung mit folgenden Merkmalen:​</w:t>
      </w:r>
    </w:p>
    <w:p w14:paraId="352F3FDD" w14:textId="77777777" w:rsidR="00C759F6" w:rsidRPr="00C759F6" w:rsidRDefault="00C759F6" w:rsidP="000B620A">
      <w:pPr>
        <w:pStyle w:val="Listenabsatz"/>
        <w:numPr>
          <w:ilvl w:val="0"/>
          <w:numId w:val="30"/>
        </w:numPr>
        <w:ind w:left="360"/>
        <w:rPr>
          <w:lang w:val="de-DE"/>
        </w:rPr>
      </w:pPr>
      <w:r w:rsidRPr="00C759F6">
        <w:rPr>
          <w:b/>
          <w:bCs/>
          <w:lang w:val="de-DE"/>
        </w:rPr>
        <w:t>Echtzeitfähigkeit:</w:t>
      </w:r>
      <w:r w:rsidRPr="00C759F6">
        <w:rPr>
          <w:lang w:val="de-DE"/>
        </w:rPr>
        <w:t xml:space="preserve"> Durch die effiziente Architektur kann YOLO11x Objekte in Bildern und Videos nahezu ohne Verzögerung erkennen, was für Anwendungen wie die Drohnennavigation entscheidend ist.​</w:t>
      </w:r>
    </w:p>
    <w:p w14:paraId="70B1DDD2" w14:textId="77777777" w:rsidR="00C759F6" w:rsidRPr="00C759F6" w:rsidRDefault="00C759F6" w:rsidP="000B620A">
      <w:pPr>
        <w:pStyle w:val="Listenabsatz"/>
        <w:numPr>
          <w:ilvl w:val="0"/>
          <w:numId w:val="30"/>
        </w:numPr>
        <w:ind w:left="360"/>
        <w:rPr>
          <w:lang w:val="de-DE"/>
        </w:rPr>
      </w:pPr>
      <w:r w:rsidRPr="00C759F6">
        <w:rPr>
          <w:b/>
          <w:bCs/>
          <w:lang w:val="de-DE"/>
        </w:rPr>
        <w:t>Hohe Genauigkeit:</w:t>
      </w:r>
      <w:r w:rsidRPr="00C759F6">
        <w:rPr>
          <w:lang w:val="de-DE"/>
        </w:rPr>
        <w:t xml:space="preserve"> Trotz der Geschwindigkeit bietet YOLO11x eine präzise Erkennung und Klassifizierung von Objekten, selbst in komplexen Umgebungen.​</w:t>
      </w:r>
    </w:p>
    <w:p w14:paraId="7297A7A3" w14:textId="77777777" w:rsidR="00C759F6" w:rsidRPr="00C759F6" w:rsidRDefault="00C759F6" w:rsidP="000B620A">
      <w:pPr>
        <w:pStyle w:val="Listenabsatz"/>
        <w:numPr>
          <w:ilvl w:val="0"/>
          <w:numId w:val="30"/>
        </w:numPr>
        <w:ind w:left="360"/>
        <w:rPr>
          <w:lang w:val="de-DE"/>
        </w:rPr>
      </w:pPr>
      <w:r w:rsidRPr="00C759F6">
        <w:rPr>
          <w:b/>
          <w:bCs/>
          <w:lang w:val="de-DE"/>
        </w:rPr>
        <w:t>Anpassungsfähigkeit:</w:t>
      </w:r>
      <w:r w:rsidRPr="00C759F6">
        <w:rPr>
          <w:lang w:val="de-DE"/>
        </w:rPr>
        <w:t xml:space="preserve"> Das Modell kann auf spezifische Anforderungen zugeschnitten und mit benutzerdefinierten Datensätzen nachtrainiert werden, um die Erkennungsleistung in speziellen Szenarien zu optimieren.​</w:t>
      </w:r>
    </w:p>
    <w:p w14:paraId="3F071D37" w14:textId="1F768379" w:rsidR="00C759F6" w:rsidRPr="00C759F6" w:rsidRDefault="00C759F6" w:rsidP="002A7635">
      <w:pPr>
        <w:rPr>
          <w:lang w:val="de-DE"/>
        </w:rPr>
      </w:pPr>
      <w:r w:rsidRPr="00C759F6">
        <w:rPr>
          <w:b/>
          <w:bCs/>
          <w:lang w:val="de-DE"/>
        </w:rPr>
        <w:t xml:space="preserve">4. </w:t>
      </w:r>
      <w:r w:rsidR="006839EB" w:rsidRPr="006839EB">
        <w:rPr>
          <w:b/>
          <w:bCs/>
          <w:lang w:val="de-DE"/>
        </w:rPr>
        <w:t>TensorFlow</w:t>
      </w:r>
      <w:r w:rsidR="006839EB" w:rsidRPr="00C759F6">
        <w:rPr>
          <w:b/>
          <w:lang w:val="de-DE"/>
        </w:rPr>
        <w:t xml:space="preserve"> </w:t>
      </w:r>
      <w:r w:rsidR="006839EB" w:rsidRPr="006839EB">
        <w:rPr>
          <w:b/>
          <w:bCs/>
          <w:lang w:val="de-DE"/>
        </w:rPr>
        <w:t>Lite</w:t>
      </w:r>
      <w:r w:rsidR="002A7635">
        <w:rPr>
          <w:b/>
          <w:bCs/>
          <w:lang w:val="de-DE"/>
        </w:rPr>
        <w:tab/>
      </w:r>
    </w:p>
    <w:p w14:paraId="0EF88A58" w14:textId="77777777" w:rsidR="00C759F6" w:rsidRPr="00C759F6" w:rsidRDefault="00C759F6" w:rsidP="002A7635">
      <w:pPr>
        <w:rPr>
          <w:lang w:val="de-DE"/>
        </w:rPr>
      </w:pPr>
      <w:r w:rsidRPr="00C759F6">
        <w:rPr>
          <w:lang w:val="de-DE"/>
        </w:rPr>
        <w:t>TensorFlow Lite ist eine leichte Version des TensorFlow-Frameworks, die speziell für den Einsatz auf mobilen und eingebetteten Geräten entwickelt wurde. Die Hauptvorteile umfassen:​</w:t>
      </w:r>
    </w:p>
    <w:p w14:paraId="6FE010C2" w14:textId="77777777" w:rsidR="00C759F6" w:rsidRPr="00C759F6" w:rsidRDefault="00C759F6" w:rsidP="000B620A">
      <w:pPr>
        <w:pStyle w:val="Listenabsatz"/>
        <w:numPr>
          <w:ilvl w:val="0"/>
          <w:numId w:val="31"/>
        </w:numPr>
        <w:rPr>
          <w:lang w:val="de-DE"/>
        </w:rPr>
      </w:pPr>
      <w:r w:rsidRPr="00C759F6">
        <w:rPr>
          <w:b/>
          <w:bCs/>
          <w:lang w:val="de-DE"/>
        </w:rPr>
        <w:t>Effiziente Inferenz:</w:t>
      </w:r>
      <w:r w:rsidRPr="00C759F6">
        <w:rPr>
          <w:lang w:val="de-DE"/>
        </w:rPr>
        <w:t xml:space="preserve"> Optimiert für ressourcenbeschränkte Umgebungen ermöglicht TensorFlow Lite die </w:t>
      </w:r>
      <w:r w:rsidR="006839EB" w:rsidRPr="006839EB">
        <w:rPr>
          <w:lang w:val="de-DE"/>
        </w:rPr>
        <w:t xml:space="preserve">Ausführung </w:t>
      </w:r>
      <w:r w:rsidRPr="00C759F6">
        <w:rPr>
          <w:lang w:val="de-DE"/>
        </w:rPr>
        <w:t>von Modellen mit minimalem Speicher- und Energieverbrauch.​</w:t>
      </w:r>
    </w:p>
    <w:p w14:paraId="01EFC490" w14:textId="77777777" w:rsidR="00C759F6" w:rsidRPr="00C759F6" w:rsidRDefault="00C759F6" w:rsidP="000B620A">
      <w:pPr>
        <w:pStyle w:val="Listenabsatz"/>
        <w:numPr>
          <w:ilvl w:val="0"/>
          <w:numId w:val="31"/>
        </w:numPr>
        <w:rPr>
          <w:lang w:val="de-DE"/>
        </w:rPr>
      </w:pPr>
      <w:r w:rsidRPr="00C759F6">
        <w:rPr>
          <w:b/>
          <w:bCs/>
          <w:lang w:val="de-DE"/>
        </w:rPr>
        <w:t>Plattformunabhängigkeit:</w:t>
      </w:r>
      <w:r w:rsidRPr="00C759F6">
        <w:rPr>
          <w:lang w:val="de-DE"/>
        </w:rPr>
        <w:t xml:space="preserve"> Unterstützt eine Vielzahl von Plattformen, einschließlich Android, iOS und Mikrocontrollern, was die Integration in verschiedene Hardware erleichtert.​</w:t>
      </w:r>
    </w:p>
    <w:p w14:paraId="423E31C8" w14:textId="450BBC50" w:rsidR="000F1C70" w:rsidRPr="00C759F6" w:rsidRDefault="00C759F6" w:rsidP="000B620A">
      <w:pPr>
        <w:pStyle w:val="Listenabsatz"/>
        <w:numPr>
          <w:ilvl w:val="0"/>
          <w:numId w:val="31"/>
        </w:numPr>
        <w:rPr>
          <w:lang w:val="de-DE"/>
        </w:rPr>
      </w:pPr>
      <w:r w:rsidRPr="00C759F6">
        <w:rPr>
          <w:b/>
          <w:bCs/>
          <w:lang w:val="de-DE"/>
        </w:rPr>
        <w:t>Einfache Konvertierung:</w:t>
      </w:r>
      <w:r w:rsidRPr="00C759F6">
        <w:rPr>
          <w:lang w:val="de-DE"/>
        </w:rPr>
        <w:t xml:space="preserve"> Bereitstellung von Tools zur Umwandlung von Modellen aus dem Standard-TensorFlow-Format in das kompaktere TensorFlow-Lite-Format, wodurch die Bereitstellung auf Geräten mit begrenzten Ressourcen vereinfacht wird. ​</w:t>
      </w:r>
    </w:p>
    <w:p w14:paraId="50CA9551" w14:textId="7B9F16EF" w:rsidR="00C759F6" w:rsidRPr="00C759F6" w:rsidRDefault="00C759F6" w:rsidP="002A7635">
      <w:pPr>
        <w:pStyle w:val="berschrift4"/>
        <w:rPr>
          <w:lang w:val="de-DE"/>
        </w:rPr>
      </w:pPr>
      <w:r w:rsidRPr="00C759F6">
        <w:rPr>
          <w:lang w:val="de-DE"/>
        </w:rPr>
        <w:t>Zusammenspiel der Komponenten im Drohnensystem</w:t>
      </w:r>
      <w:r w:rsidR="00422004">
        <w:rPr>
          <w:lang w:val="de-DE"/>
        </w:rPr>
        <w:tab/>
      </w:r>
    </w:p>
    <w:p w14:paraId="06CF2862" w14:textId="77777777" w:rsidR="00C759F6" w:rsidRPr="00C759F6" w:rsidRDefault="00C759F6" w:rsidP="002A7635">
      <w:pPr>
        <w:rPr>
          <w:lang w:val="de-DE"/>
        </w:rPr>
      </w:pPr>
      <w:r w:rsidRPr="00C759F6">
        <w:rPr>
          <w:lang w:val="de-DE"/>
        </w:rPr>
        <w:t>In einem KI-gestützten Drohnensystem zur Hinderniserkennung arbeiten diese Technologien nahtlos zusammen:​</w:t>
      </w:r>
    </w:p>
    <w:p w14:paraId="544CF6EA" w14:textId="77777777" w:rsidR="00C759F6" w:rsidRPr="00C759F6" w:rsidRDefault="00C759F6" w:rsidP="000B620A">
      <w:pPr>
        <w:pStyle w:val="Listenabsatz"/>
        <w:numPr>
          <w:ilvl w:val="0"/>
          <w:numId w:val="46"/>
        </w:numPr>
        <w:rPr>
          <w:lang w:val="de-DE"/>
        </w:rPr>
      </w:pPr>
      <w:r w:rsidRPr="00C759F6">
        <w:rPr>
          <w:b/>
          <w:bCs/>
          <w:lang w:val="de-DE"/>
        </w:rPr>
        <w:t>Datenerfassung und -vorbereitung:</w:t>
      </w:r>
      <w:r w:rsidRPr="00C759F6">
        <w:rPr>
          <w:lang w:val="de-DE"/>
        </w:rPr>
        <w:t xml:space="preserve"> Mit RoboFlow werden umfangreiche Bilddatensätze gesammelt, annotiert und augmentiert, um eine solide Grundlage für </w:t>
      </w:r>
      <w:r w:rsidRPr="00C759F6">
        <w:rPr>
          <w:lang w:val="de-DE"/>
        </w:rPr>
        <w:lastRenderedPageBreak/>
        <w:t>das Training des Objekterkennungsmodells zu schaffen.​</w:t>
      </w:r>
    </w:p>
    <w:p w14:paraId="27A95B81" w14:textId="77777777" w:rsidR="00C759F6" w:rsidRPr="00C759F6" w:rsidRDefault="00C759F6" w:rsidP="000B620A">
      <w:pPr>
        <w:pStyle w:val="Listenabsatz"/>
        <w:numPr>
          <w:ilvl w:val="0"/>
          <w:numId w:val="46"/>
        </w:numPr>
        <w:rPr>
          <w:lang w:val="de-DE"/>
        </w:rPr>
      </w:pPr>
      <w:r w:rsidRPr="00C759F6">
        <w:rPr>
          <w:b/>
          <w:bCs/>
          <w:lang w:val="de-DE"/>
        </w:rPr>
        <w:t>Modelltraining:</w:t>
      </w:r>
      <w:r w:rsidRPr="00C759F6">
        <w:rPr>
          <w:lang w:val="de-DE"/>
        </w:rPr>
        <w:t xml:space="preserve"> Unter Nutzung von CUDA und der Rechenleistung von GPUs wird das YOLO11x-Modell auf den vorbereiteten Datensätzen trainiert. Die parallele Verarbeitung beschleunigt diesen Prozess erheblich und ermöglicht die Bewältigung großer Datenmengen.​</w:t>
      </w:r>
    </w:p>
    <w:p w14:paraId="27283E4E" w14:textId="77777777" w:rsidR="00C759F6" w:rsidRPr="00C759F6" w:rsidRDefault="00C759F6" w:rsidP="000B620A">
      <w:pPr>
        <w:pStyle w:val="Listenabsatz"/>
        <w:numPr>
          <w:ilvl w:val="0"/>
          <w:numId w:val="46"/>
        </w:numPr>
        <w:rPr>
          <w:lang w:val="de-DE"/>
        </w:rPr>
      </w:pPr>
      <w:r w:rsidRPr="00C759F6">
        <w:rPr>
          <w:b/>
          <w:bCs/>
          <w:lang w:val="de-DE"/>
        </w:rPr>
        <w:t>Modelloptimierung:</w:t>
      </w:r>
      <w:r w:rsidRPr="00C759F6">
        <w:rPr>
          <w:lang w:val="de-DE"/>
        </w:rPr>
        <w:t xml:space="preserve"> Das trainierte Modell wird anschließend mit TensorFlow Lite optimiert, um eine effiziente Ausführung auf der Drohnenhardware zu gewährleisten. Dies beinhaltet die Reduzierung der Modellgröße und die Anpassung an die spezifischen Anforderungen des eingebetteten Systems.​</w:t>
      </w:r>
    </w:p>
    <w:p w14:paraId="4F27018D" w14:textId="5533F03D" w:rsidR="00C759F6" w:rsidRPr="006839EB" w:rsidRDefault="00C759F6" w:rsidP="000B620A">
      <w:pPr>
        <w:pStyle w:val="Listenabsatz"/>
        <w:numPr>
          <w:ilvl w:val="0"/>
          <w:numId w:val="46"/>
        </w:numPr>
        <w:rPr>
          <w:lang w:val="de-DE"/>
        </w:rPr>
      </w:pPr>
      <w:r w:rsidRPr="00C759F6">
        <w:rPr>
          <w:b/>
          <w:bCs/>
          <w:lang w:val="de-DE"/>
        </w:rPr>
        <w:t>Einsatz</w:t>
      </w:r>
      <w:r w:rsidR="006839EB" w:rsidRPr="00C759F6">
        <w:rPr>
          <w:b/>
          <w:lang w:val="de-DE"/>
        </w:rPr>
        <w:t xml:space="preserve"> auf der Drohne</w:t>
      </w:r>
      <w:r w:rsidRPr="00C759F6">
        <w:rPr>
          <w:b/>
          <w:bCs/>
          <w:lang w:val="de-DE"/>
        </w:rPr>
        <w:t>:</w:t>
      </w:r>
      <w:r w:rsidRPr="00C759F6">
        <w:rPr>
          <w:lang w:val="de-DE"/>
        </w:rPr>
        <w:t xml:space="preserve"> Das optimierte Modell wird auf der Drohne </w:t>
      </w:r>
      <w:r w:rsidR="000F1C70">
        <w:rPr>
          <w:lang w:val="de-DE"/>
        </w:rPr>
        <w:t xml:space="preserve">durch die mobile-app </w:t>
      </w:r>
      <w:r w:rsidRPr="00C759F6">
        <w:rPr>
          <w:lang w:val="de-DE"/>
        </w:rPr>
        <w:t xml:space="preserve">implementiert, wo es in </w:t>
      </w:r>
      <w:r w:rsidR="000F1C70">
        <w:rPr>
          <w:lang w:val="de-DE"/>
        </w:rPr>
        <w:t xml:space="preserve">nahezu </w:t>
      </w:r>
      <w:r w:rsidRPr="00C759F6">
        <w:rPr>
          <w:lang w:val="de-DE"/>
        </w:rPr>
        <w:t>Echtzeit Bilddaten analysiert, Hindernisse erkennt und entsprechende Navigationsentscheidungen trifft.</w:t>
      </w:r>
    </w:p>
    <w:p w14:paraId="303D29DB" w14:textId="5C348B29" w:rsidR="00565291" w:rsidRPr="00565291" w:rsidRDefault="00680056" w:rsidP="006014A3">
      <w:pPr>
        <w:rPr>
          <w:lang w:val="de-DE"/>
        </w:rPr>
      </w:pPr>
      <w:sdt>
        <w:sdtPr>
          <w:rPr>
            <w:lang w:val="de-DE"/>
          </w:rPr>
          <w:id w:val="2115625727"/>
          <w:citation/>
        </w:sdtPr>
        <w:sdtContent>
          <w:r w:rsidR="009A0BFF">
            <w:rPr>
              <w:lang w:val="de-DE"/>
            </w:rPr>
            <w:fldChar w:fldCharType="begin"/>
          </w:r>
          <w:r w:rsidR="009A0BFF">
            <w:rPr>
              <w:lang w:val="de-DE"/>
            </w:rPr>
            <w:instrText xml:space="preserve"> CITATION aig \l 1031 </w:instrText>
          </w:r>
          <w:r w:rsidR="009A0BFF">
            <w:rPr>
              <w:lang w:val="de-DE"/>
            </w:rPr>
            <w:fldChar w:fldCharType="separate"/>
          </w:r>
          <w:r>
            <w:rPr>
              <w:noProof/>
              <w:lang w:val="de-DE"/>
            </w:rPr>
            <w:t>[88]</w:t>
          </w:r>
          <w:r w:rsidR="009A0BFF">
            <w:rPr>
              <w:lang w:val="de-DE"/>
            </w:rPr>
            <w:fldChar w:fldCharType="end"/>
          </w:r>
        </w:sdtContent>
      </w:sdt>
      <w:sdt>
        <w:sdtPr>
          <w:rPr>
            <w:lang w:val="de-DE"/>
          </w:rPr>
          <w:id w:val="-714964739"/>
          <w:citation/>
        </w:sdtPr>
        <w:sdtContent>
          <w:r w:rsidR="00E00721">
            <w:rPr>
              <w:lang w:val="de-DE"/>
            </w:rPr>
            <w:fldChar w:fldCharType="begin"/>
          </w:r>
          <w:r w:rsidR="00E00721">
            <w:rPr>
              <w:lang w:val="de-DE"/>
            </w:rPr>
            <w:instrText xml:space="preserve"> CITATION Bui24 \l 1031 </w:instrText>
          </w:r>
          <w:r w:rsidR="00E00721">
            <w:rPr>
              <w:lang w:val="de-DE"/>
            </w:rPr>
            <w:fldChar w:fldCharType="separate"/>
          </w:r>
          <w:r>
            <w:rPr>
              <w:noProof/>
              <w:lang w:val="de-DE"/>
            </w:rPr>
            <w:t xml:space="preserve"> [89]</w:t>
          </w:r>
          <w:r w:rsidR="00E00721">
            <w:rPr>
              <w:lang w:val="de-DE"/>
            </w:rPr>
            <w:fldChar w:fldCharType="end"/>
          </w:r>
        </w:sdtContent>
      </w:sdt>
      <w:sdt>
        <w:sdtPr>
          <w:rPr>
            <w:lang w:val="de-DE"/>
          </w:rPr>
          <w:id w:val="-810325140"/>
          <w:citation/>
        </w:sdtPr>
        <w:sdtContent>
          <w:r w:rsidR="0058683D">
            <w:rPr>
              <w:lang w:val="de-DE"/>
            </w:rPr>
            <w:fldChar w:fldCharType="begin"/>
          </w:r>
          <w:r w:rsidR="0058683D">
            <w:rPr>
              <w:lang w:val="de-DE"/>
            </w:rPr>
            <w:instrText xml:space="preserve"> CITATION Ane25 \l 1031 </w:instrText>
          </w:r>
          <w:r w:rsidR="0058683D">
            <w:rPr>
              <w:lang w:val="de-DE"/>
            </w:rPr>
            <w:fldChar w:fldCharType="separate"/>
          </w:r>
          <w:r>
            <w:rPr>
              <w:noProof/>
              <w:lang w:val="de-DE"/>
            </w:rPr>
            <w:t xml:space="preserve"> [90]</w:t>
          </w:r>
          <w:r w:rsidR="0058683D">
            <w:rPr>
              <w:lang w:val="de-DE"/>
            </w:rPr>
            <w:fldChar w:fldCharType="end"/>
          </w:r>
        </w:sdtContent>
      </w:sdt>
      <w:sdt>
        <w:sdtPr>
          <w:rPr>
            <w:lang w:val="de-DE"/>
          </w:rPr>
          <w:id w:val="-1858350757"/>
          <w:citation/>
        </w:sdtPr>
        <w:sdtContent>
          <w:r w:rsidR="00E162A6">
            <w:rPr>
              <w:lang w:val="de-DE"/>
            </w:rPr>
            <w:fldChar w:fldCharType="begin"/>
          </w:r>
          <w:r w:rsidR="00E162A6">
            <w:rPr>
              <w:lang w:val="de-DE"/>
            </w:rPr>
            <w:instrText xml:space="preserve"> CITATION ult \l 1031 </w:instrText>
          </w:r>
          <w:r w:rsidR="00E162A6">
            <w:rPr>
              <w:lang w:val="de-DE"/>
            </w:rPr>
            <w:fldChar w:fldCharType="separate"/>
          </w:r>
          <w:r>
            <w:rPr>
              <w:noProof/>
              <w:lang w:val="de-DE"/>
            </w:rPr>
            <w:t xml:space="preserve"> [85]</w:t>
          </w:r>
          <w:r w:rsidR="00E162A6">
            <w:rPr>
              <w:lang w:val="de-DE"/>
            </w:rPr>
            <w:fldChar w:fldCharType="end"/>
          </w:r>
        </w:sdtContent>
      </w:sdt>
    </w:p>
    <w:p w14:paraId="57F13593" w14:textId="51A5E5B0" w:rsidR="002F784B" w:rsidRDefault="00245BA8" w:rsidP="006915E8">
      <w:pPr>
        <w:pStyle w:val="berschrift3"/>
      </w:pPr>
      <w:bookmarkStart w:id="166" w:name="_Toc195651620"/>
      <w:bookmarkStart w:id="167" w:name="_Toc195651962"/>
      <w:r>
        <w:t>Wichtigste Schnittstellen</w:t>
      </w:r>
      <w:bookmarkEnd w:id="166"/>
      <w:bookmarkEnd w:id="167"/>
    </w:p>
    <w:p w14:paraId="7D55612F" w14:textId="1FD068B3" w:rsidR="006915E8" w:rsidRDefault="006915E8" w:rsidP="00422004">
      <w:r>
        <w:t>Die Die wichtigsten Schnittstellen der Drohnenarchitektur sind:</w:t>
      </w:r>
    </w:p>
    <w:p w14:paraId="42987D25" w14:textId="7071D4CD" w:rsidR="006915E8" w:rsidRDefault="006915E8" w:rsidP="000B620A">
      <w:pPr>
        <w:pStyle w:val="Listenabsatz"/>
        <w:numPr>
          <w:ilvl w:val="0"/>
          <w:numId w:val="47"/>
        </w:numPr>
      </w:pPr>
      <w:r>
        <w:t>Kamera-Prozessor-Schnittstelle: Überträgt die von den Kameras erfassten Bilddaten an den Prozessor zur Echtzeitanalyse.</w:t>
      </w:r>
      <w:r w:rsidR="00B27543">
        <w:br/>
      </w:r>
    </w:p>
    <w:p w14:paraId="76B34B5B" w14:textId="09335E41" w:rsidR="00245BA8" w:rsidRDefault="006915E8" w:rsidP="000B620A">
      <w:pPr>
        <w:pStyle w:val="Listenabsatz"/>
        <w:numPr>
          <w:ilvl w:val="0"/>
          <w:numId w:val="47"/>
        </w:numPr>
      </w:pPr>
      <w:r>
        <w:t xml:space="preserve">Steuerungssystem-Feedback-System-Schnittstelle: Sendet Warnsignale an </w:t>
      </w:r>
      <w:r w:rsidR="002B1FC8">
        <w:t xml:space="preserve">die </w:t>
      </w:r>
      <w:r>
        <w:t>Benutzer</w:t>
      </w:r>
      <w:r w:rsidR="002B1FC8">
        <w:t xml:space="preserve">innen und </w:t>
      </w:r>
      <w:r>
        <w:t>Benutzer, wenn Hindernisse erkannt werden.</w:t>
      </w:r>
    </w:p>
    <w:p w14:paraId="7A704D64" w14:textId="702AD370" w:rsidR="00944496" w:rsidRDefault="00944496" w:rsidP="00944496">
      <w:pPr>
        <w:pStyle w:val="berschrift3"/>
        <w:rPr>
          <w:rFonts w:eastAsia="Arial Unicode MS"/>
        </w:rPr>
      </w:pPr>
      <w:bookmarkStart w:id="168" w:name="_Toc195651621"/>
      <w:bookmarkStart w:id="169" w:name="_Toc195651963"/>
      <w:r w:rsidRPr="00944496">
        <w:rPr>
          <w:rFonts w:eastAsia="Arial Unicode MS"/>
        </w:rPr>
        <w:t>Trainingsdatensätze und Modellgenauigkeit</w:t>
      </w:r>
      <w:bookmarkEnd w:id="168"/>
      <w:bookmarkEnd w:id="169"/>
    </w:p>
    <w:p w14:paraId="76FC6142" w14:textId="27BDF322" w:rsidR="0091478A" w:rsidRPr="0091478A" w:rsidRDefault="0091478A" w:rsidP="00D10710">
      <w:pPr>
        <w:rPr>
          <w:lang w:val="de-DE"/>
        </w:rPr>
      </w:pPr>
      <w:r w:rsidRPr="0091478A">
        <w:rPr>
          <w:lang w:val="de-DE"/>
        </w:rPr>
        <w:t xml:space="preserve">Die </w:t>
      </w:r>
      <w:r w:rsidRPr="0091478A">
        <w:rPr>
          <w:b/>
          <w:bCs/>
          <w:lang w:val="de-DE"/>
        </w:rPr>
        <w:t>Qualität der Trainingsdatensätze</w:t>
      </w:r>
      <w:r w:rsidRPr="0091478A">
        <w:rPr>
          <w:lang w:val="de-DE"/>
        </w:rPr>
        <w:t xml:space="preserve"> spielt eine entscheidende Rolle für die Leistungsfähigkeit und Genauigkeit von KI-Modellen, insbesondere im Kontext der Hinderniserkennung bei Drohnen. Ein sorgfältig zusammengestellter und vielfältiger Datensatz ermöglicht es dem Modell, verschiedene Szenarien zu erlernen und somit robust auf unterschiedliche Umgebungsbedingungen zu reagieren.​</w:t>
      </w:r>
    </w:p>
    <w:p w14:paraId="4B2C2B12" w14:textId="77777777" w:rsidR="0091478A" w:rsidRPr="0091478A" w:rsidRDefault="0091478A" w:rsidP="00D10710">
      <w:pPr>
        <w:pStyle w:val="berschrift4"/>
        <w:rPr>
          <w:lang w:val="de-DE"/>
        </w:rPr>
      </w:pPr>
      <w:r w:rsidRPr="0091478A">
        <w:rPr>
          <w:lang w:val="de-DE"/>
        </w:rPr>
        <w:t>Zusammensetzung der Trainingsdatensätze</w:t>
      </w:r>
    </w:p>
    <w:p w14:paraId="787D2262" w14:textId="77777777" w:rsidR="0091478A" w:rsidRPr="0091478A" w:rsidRDefault="0091478A" w:rsidP="00D10710">
      <w:pPr>
        <w:rPr>
          <w:lang w:val="de-DE"/>
        </w:rPr>
      </w:pPr>
      <w:r w:rsidRPr="0091478A">
        <w:rPr>
          <w:lang w:val="de-DE"/>
        </w:rPr>
        <w:t>Für die Entwicklung eines zuverlässigen Hinderniserkennungssystems sollten die Trainingsdatensätze eine breite Palette von Umgebungen und Hindernissen abdecken, die in realen Einsatzszenarien auftreten können. Dazu zählen:​</w:t>
      </w:r>
    </w:p>
    <w:p w14:paraId="739D096D" w14:textId="77777777" w:rsidR="0091478A" w:rsidRPr="00D10710" w:rsidRDefault="0091478A" w:rsidP="000B620A">
      <w:pPr>
        <w:pStyle w:val="Listenabsatz"/>
        <w:numPr>
          <w:ilvl w:val="0"/>
          <w:numId w:val="16"/>
        </w:numPr>
        <w:rPr>
          <w:lang w:val="de-DE"/>
        </w:rPr>
      </w:pPr>
      <w:r w:rsidRPr="00D10710">
        <w:rPr>
          <w:b/>
          <w:bCs/>
          <w:lang w:val="de-DE"/>
        </w:rPr>
        <w:t>Statische Hindernisse:</w:t>
      </w:r>
      <w:r w:rsidRPr="00D10710">
        <w:rPr>
          <w:lang w:val="de-DE"/>
        </w:rPr>
        <w:t xml:space="preserve"> Objekte wie Straßenschilder, Bäume, Mauern und Gebäude. Diese sind ortsfest und stellen permanente Hindernisse dar.​</w:t>
      </w:r>
    </w:p>
    <w:p w14:paraId="6A7F964D" w14:textId="77777777" w:rsidR="0091478A" w:rsidRPr="00D10710" w:rsidRDefault="0091478A" w:rsidP="000B620A">
      <w:pPr>
        <w:pStyle w:val="Listenabsatz"/>
        <w:numPr>
          <w:ilvl w:val="0"/>
          <w:numId w:val="16"/>
        </w:numPr>
        <w:rPr>
          <w:lang w:val="de-DE"/>
        </w:rPr>
      </w:pPr>
      <w:r w:rsidRPr="00D10710">
        <w:rPr>
          <w:b/>
          <w:bCs/>
          <w:lang w:val="de-DE"/>
        </w:rPr>
        <w:t>Dynamische Hindernisse:</w:t>
      </w:r>
      <w:r w:rsidRPr="00D10710">
        <w:rPr>
          <w:lang w:val="de-DE"/>
        </w:rPr>
        <w:t xml:space="preserve"> Bewegliche Objekte wie Fußgänger, Fahrzeuge oder Tiere. Ihre Position und Bewegung können variieren, was die Erkennung und Reaktion des Systems anspruchsvoller macht.​</w:t>
      </w:r>
    </w:p>
    <w:p w14:paraId="3BB603FB" w14:textId="77777777" w:rsidR="0091478A" w:rsidRPr="00D10710" w:rsidRDefault="0091478A" w:rsidP="000B620A">
      <w:pPr>
        <w:pStyle w:val="Listenabsatz"/>
        <w:numPr>
          <w:ilvl w:val="0"/>
          <w:numId w:val="16"/>
        </w:numPr>
        <w:rPr>
          <w:lang w:val="de-DE"/>
        </w:rPr>
      </w:pPr>
      <w:r w:rsidRPr="00D10710">
        <w:rPr>
          <w:b/>
          <w:bCs/>
          <w:lang w:val="de-DE"/>
        </w:rPr>
        <w:t>Spezielle Szenarien (Edge-Fälle):</w:t>
      </w:r>
      <w:r w:rsidRPr="00D10710">
        <w:rPr>
          <w:lang w:val="de-DE"/>
        </w:rPr>
        <w:t xml:space="preserve"> Situationen mit erschwerten Bedingungen, beispielsweise Hindernisse bei schlechten Lichtverhältnissen, Regen, Schnee oder Nebel. Solche Szenarien testen die Belastbarkeit und Anpassungsfähigkeit des Modells unter suboptimalen Bedingungen.​</w:t>
      </w:r>
    </w:p>
    <w:p w14:paraId="50C37F43" w14:textId="77777777" w:rsidR="0091478A" w:rsidRPr="0091478A" w:rsidRDefault="0091478A" w:rsidP="00D10710">
      <w:pPr>
        <w:rPr>
          <w:lang w:val="de-DE"/>
        </w:rPr>
      </w:pPr>
      <w:r w:rsidRPr="0091478A">
        <w:rPr>
          <w:lang w:val="de-DE"/>
        </w:rPr>
        <w:lastRenderedPageBreak/>
        <w:t>Die Integration dieser unterschiedlichen Kategorien in den Trainingsdatensatz stellt sicher, dass das KI-Modell ein umfassendes Verständnis für verschiedene Hindernistypen und Umgebungsbedingungen entwickelt.​</w:t>
      </w:r>
    </w:p>
    <w:p w14:paraId="76F60753" w14:textId="77777777" w:rsidR="0091478A" w:rsidRPr="0091478A" w:rsidRDefault="0091478A" w:rsidP="00D10710">
      <w:pPr>
        <w:pStyle w:val="berschrift4"/>
        <w:rPr>
          <w:lang w:val="de-DE"/>
        </w:rPr>
      </w:pPr>
      <w:r w:rsidRPr="0091478A">
        <w:rPr>
          <w:lang w:val="de-DE"/>
        </w:rPr>
        <w:t>Erstellung und Annotation der Datensätze</w:t>
      </w:r>
    </w:p>
    <w:p w14:paraId="5784011F" w14:textId="77777777" w:rsidR="0091478A" w:rsidRPr="0091478A" w:rsidRDefault="0091478A" w:rsidP="00D10710">
      <w:pPr>
        <w:rPr>
          <w:lang w:val="de-DE"/>
        </w:rPr>
      </w:pPr>
      <w:r w:rsidRPr="0091478A">
        <w:rPr>
          <w:lang w:val="de-DE"/>
        </w:rPr>
        <w:t>Die Qualität des Trainingsdatensatzes hängt maßgeblich von der sorgfältigen Erstellung und präzisen Annotation der Daten ab. Eine fehlerhafte oder inkonsistente Kennzeichnung kann zu ungenauen Modellergebnissen führen. Daher ist es essenziell, klare Richtlinien für die Annotation festzulegen und regelmäßig Qualitätskontrollen durchzuführen. Automatisierte Tools und spezialisierte Software können den Annotierungsprozess unterstützen und standardisieren.​</w:t>
      </w:r>
    </w:p>
    <w:p w14:paraId="7E2BF9C5" w14:textId="77777777" w:rsidR="0091478A" w:rsidRPr="0091478A" w:rsidRDefault="0091478A" w:rsidP="00D10710">
      <w:pPr>
        <w:pStyle w:val="berschrift4"/>
        <w:rPr>
          <w:lang w:val="de-DE"/>
        </w:rPr>
      </w:pPr>
      <w:r w:rsidRPr="0091478A">
        <w:rPr>
          <w:lang w:val="de-DE"/>
        </w:rPr>
        <w:t>Datenaugmentation</w:t>
      </w:r>
    </w:p>
    <w:p w14:paraId="7819EFE7" w14:textId="77777777" w:rsidR="0091478A" w:rsidRPr="0091478A" w:rsidRDefault="0091478A" w:rsidP="00D10710">
      <w:pPr>
        <w:rPr>
          <w:lang w:val="de-DE"/>
        </w:rPr>
      </w:pPr>
      <w:r w:rsidRPr="0091478A">
        <w:rPr>
          <w:lang w:val="de-DE"/>
        </w:rPr>
        <w:t>Um die Robustheit des Modells zu erhöhen und Überanpassungen (Overfitting) zu vermeiden, wird die Technik der Datenaugmentation eingesetzt. Dabei werden vorhandene Bilder durch verschiedene Transformationen wie Rotation, Skalierung, Spiegelung oder Farbveränderungen künstlich erweitert. Dies ermöglicht es dem Modell, eine größere Vielfalt an möglichen Szenarien zu erlernen, ohne dass zusätzliche reale Daten gesammelt werden müssen.​</w:t>
      </w:r>
    </w:p>
    <w:p w14:paraId="16155C25" w14:textId="77777777" w:rsidR="0091478A" w:rsidRPr="0091478A" w:rsidRDefault="0091478A" w:rsidP="00D10710">
      <w:pPr>
        <w:pStyle w:val="berschrift4"/>
        <w:rPr>
          <w:lang w:val="de-DE"/>
        </w:rPr>
      </w:pPr>
      <w:r w:rsidRPr="0091478A">
        <w:rPr>
          <w:lang w:val="de-DE"/>
        </w:rPr>
        <w:t xml:space="preserve">Bewertung der </w:t>
      </w:r>
      <w:r w:rsidR="00944496" w:rsidRPr="0091478A">
        <w:rPr>
          <w:lang w:val="de-DE"/>
        </w:rPr>
        <w:t>Modellgenauigkeit</w:t>
      </w:r>
    </w:p>
    <w:p w14:paraId="4C7CA838" w14:textId="77777777" w:rsidR="0091478A" w:rsidRPr="0091478A" w:rsidRDefault="0091478A" w:rsidP="00D10710">
      <w:pPr>
        <w:rPr>
          <w:lang w:val="de-DE"/>
        </w:rPr>
      </w:pPr>
      <w:r w:rsidRPr="0091478A">
        <w:rPr>
          <w:lang w:val="de-DE"/>
        </w:rPr>
        <w:t xml:space="preserve">Die Leistungsfähigkeit eines KI-Modells wird durch verschiedene </w:t>
      </w:r>
      <w:r w:rsidR="00944496" w:rsidRPr="0091478A">
        <w:rPr>
          <w:lang w:val="de-DE"/>
        </w:rPr>
        <w:t xml:space="preserve">Metriken </w:t>
      </w:r>
      <w:r w:rsidRPr="0091478A">
        <w:rPr>
          <w:lang w:val="de-DE"/>
        </w:rPr>
        <w:t>bewertet, die unterschiedliche Aspekte der Vorhersagequalität quantifizieren:​</w:t>
      </w:r>
    </w:p>
    <w:p w14:paraId="654E4FB2" w14:textId="26DA09E5" w:rsidR="0091478A" w:rsidRPr="00D10710" w:rsidRDefault="00944496" w:rsidP="000B620A">
      <w:pPr>
        <w:pStyle w:val="Listenabsatz"/>
        <w:numPr>
          <w:ilvl w:val="0"/>
          <w:numId w:val="48"/>
        </w:numPr>
        <w:rPr>
          <w:lang w:val="de-DE"/>
        </w:rPr>
      </w:pPr>
      <w:r w:rsidRPr="00D10710">
        <w:rPr>
          <w:b/>
          <w:lang w:val="de-DE"/>
        </w:rPr>
        <w:t>Präzision</w:t>
      </w:r>
      <w:r w:rsidR="0091478A" w:rsidRPr="00D10710">
        <w:rPr>
          <w:b/>
          <w:bCs/>
          <w:lang w:val="de-DE"/>
        </w:rPr>
        <w:t xml:space="preserve"> (Precision):</w:t>
      </w:r>
      <w:r w:rsidR="0091478A" w:rsidRPr="00D10710">
        <w:rPr>
          <w:lang w:val="de-DE"/>
        </w:rPr>
        <w:t xml:space="preserve"> Der Anteil der korrekt identifizierten positiven Beispiele an allen als positiv klassifizierten Fällen. Eine hohe Präzision bedeutet, dass das Modell wenige Fehlalarme produziert.​</w:t>
      </w:r>
    </w:p>
    <w:p w14:paraId="08545A53" w14:textId="5B1C9D2E" w:rsidR="0091478A" w:rsidRPr="00D10710" w:rsidRDefault="00944496" w:rsidP="000B620A">
      <w:pPr>
        <w:pStyle w:val="Listenabsatz"/>
        <w:numPr>
          <w:ilvl w:val="0"/>
          <w:numId w:val="48"/>
        </w:numPr>
        <w:rPr>
          <w:lang w:val="de-DE"/>
        </w:rPr>
      </w:pPr>
      <w:r w:rsidRPr="00D10710">
        <w:rPr>
          <w:b/>
          <w:lang w:val="de-DE"/>
        </w:rPr>
        <w:t>Recall</w:t>
      </w:r>
      <w:r w:rsidR="0091478A" w:rsidRPr="00D10710">
        <w:rPr>
          <w:b/>
          <w:bCs/>
          <w:lang w:val="de-DE"/>
        </w:rPr>
        <w:t xml:space="preserve"> (Sensitivität):</w:t>
      </w:r>
      <w:r w:rsidR="0091478A" w:rsidRPr="00D10710">
        <w:rPr>
          <w:lang w:val="de-DE"/>
        </w:rPr>
        <w:t xml:space="preserve"> Der Anteil der korrekt identifizierten positiven Beispiele an allen tatsächlich positiven Fällen. Ein hoher Recall-Wert zeigt, dass das Modell wenige tatsächliche Hindernisse übersieht.​</w:t>
      </w:r>
    </w:p>
    <w:p w14:paraId="2719E2E4" w14:textId="77777777" w:rsidR="0091478A" w:rsidRPr="00D10710" w:rsidRDefault="0091478A" w:rsidP="000B620A">
      <w:pPr>
        <w:pStyle w:val="Listenabsatz"/>
        <w:numPr>
          <w:ilvl w:val="0"/>
          <w:numId w:val="48"/>
        </w:numPr>
        <w:rPr>
          <w:lang w:val="de-DE"/>
        </w:rPr>
      </w:pPr>
      <w:r w:rsidRPr="00D10710">
        <w:rPr>
          <w:b/>
          <w:bCs/>
          <w:lang w:val="de-DE"/>
        </w:rPr>
        <w:t>F1-Score:</w:t>
      </w:r>
      <w:r w:rsidRPr="00D10710">
        <w:rPr>
          <w:lang w:val="de-DE"/>
        </w:rPr>
        <w:t xml:space="preserve"> Das harmonische Mittel von Präzision und Recall. Diese Metrik bietet ein ausgewogenes Maß, insbesondere wenn ein Gleichgewicht zwischen Präzision und Recall gewünscht ist.​</w:t>
      </w:r>
    </w:p>
    <w:p w14:paraId="27221C45" w14:textId="77777777" w:rsidR="0091478A" w:rsidRPr="00D10710" w:rsidRDefault="0091478A" w:rsidP="000B620A">
      <w:pPr>
        <w:pStyle w:val="Listenabsatz"/>
        <w:numPr>
          <w:ilvl w:val="0"/>
          <w:numId w:val="48"/>
        </w:numPr>
        <w:rPr>
          <w:lang w:val="de-DE"/>
        </w:rPr>
      </w:pPr>
      <w:r w:rsidRPr="00D10710">
        <w:rPr>
          <w:b/>
          <w:bCs/>
          <w:lang w:val="de-DE"/>
        </w:rPr>
        <w:t>Mean</w:t>
      </w:r>
      <w:r w:rsidR="00944496" w:rsidRPr="00D10710">
        <w:rPr>
          <w:b/>
          <w:lang w:val="de-DE"/>
        </w:rPr>
        <w:t xml:space="preserve"> Average Precision</w:t>
      </w:r>
      <w:r w:rsidRPr="00D10710">
        <w:rPr>
          <w:b/>
          <w:bCs/>
          <w:lang w:val="de-DE"/>
        </w:rPr>
        <w:t xml:space="preserve"> (mAP):</w:t>
      </w:r>
      <w:r w:rsidRPr="00D10710">
        <w:rPr>
          <w:lang w:val="de-DE"/>
        </w:rPr>
        <w:t xml:space="preserve"> Ein Durchschnittswert der Präzision über alle Klassen und verschiedene Schwellenwerte hinweg. mAP ist besonders nützlich in Multiklassen-Szenarien und bietet einen umfassenden Überblick über die Modellleistung.</w:t>
      </w:r>
    </w:p>
    <w:p w14:paraId="603FD41F" w14:textId="38EB6F4B" w:rsidR="007663B2" w:rsidRPr="007663B2" w:rsidRDefault="00680056" w:rsidP="006014A3">
      <w:pPr>
        <w:rPr>
          <w:lang w:val="de-DE"/>
        </w:rPr>
      </w:pPr>
      <w:sdt>
        <w:sdtPr>
          <w:rPr>
            <w:lang w:val="de-DE"/>
          </w:rPr>
          <w:id w:val="2056429935"/>
          <w:citation/>
        </w:sdtPr>
        <w:sdtContent>
          <w:r w:rsidR="00C03CB0">
            <w:rPr>
              <w:lang w:val="de-DE"/>
            </w:rPr>
            <w:fldChar w:fldCharType="begin"/>
          </w:r>
          <w:r w:rsidR="00C03CB0">
            <w:rPr>
              <w:b/>
              <w:bCs/>
              <w:lang w:val="de-DE"/>
            </w:rPr>
            <w:instrText xml:space="preserve"> CITATION Kla24 \l 1031 </w:instrText>
          </w:r>
          <w:r w:rsidR="00C03CB0">
            <w:rPr>
              <w:lang w:val="de-DE"/>
            </w:rPr>
            <w:fldChar w:fldCharType="separate"/>
          </w:r>
          <w:r>
            <w:rPr>
              <w:noProof/>
              <w:lang w:val="de-DE"/>
            </w:rPr>
            <w:t>[91]</w:t>
          </w:r>
          <w:r w:rsidR="00C03CB0">
            <w:rPr>
              <w:lang w:val="de-DE"/>
            </w:rPr>
            <w:fldChar w:fldCharType="end"/>
          </w:r>
        </w:sdtContent>
      </w:sdt>
      <w:sdt>
        <w:sdtPr>
          <w:rPr>
            <w:lang w:val="de-DE"/>
          </w:rPr>
          <w:id w:val="-687061904"/>
          <w:citation/>
        </w:sdtPr>
        <w:sdtContent>
          <w:r w:rsidR="006C366A">
            <w:rPr>
              <w:lang w:val="de-DE"/>
            </w:rPr>
            <w:fldChar w:fldCharType="begin"/>
          </w:r>
          <w:r w:rsidR="006C366A">
            <w:rPr>
              <w:lang w:val="de-DE"/>
            </w:rPr>
            <w:instrText xml:space="preserve"> CITATION Bew25 \l 1031 </w:instrText>
          </w:r>
          <w:r w:rsidR="006C366A">
            <w:rPr>
              <w:lang w:val="de-DE"/>
            </w:rPr>
            <w:fldChar w:fldCharType="separate"/>
          </w:r>
          <w:r>
            <w:rPr>
              <w:noProof/>
              <w:lang w:val="de-DE"/>
            </w:rPr>
            <w:t xml:space="preserve"> [92]</w:t>
          </w:r>
          <w:r w:rsidR="006C366A">
            <w:rPr>
              <w:lang w:val="de-DE"/>
            </w:rPr>
            <w:fldChar w:fldCharType="end"/>
          </w:r>
        </w:sdtContent>
      </w:sdt>
    </w:p>
    <w:p w14:paraId="1065FC24" w14:textId="4FBE7620" w:rsidR="00A56D4A" w:rsidRPr="00A56D4A" w:rsidRDefault="00A56D4A" w:rsidP="00A56D4A">
      <w:pPr>
        <w:pStyle w:val="berschrift3"/>
      </w:pPr>
      <w:bookmarkStart w:id="170" w:name="_Toc195651622"/>
      <w:bookmarkStart w:id="171" w:name="_Toc195651964"/>
      <w:r>
        <w:t>Im</w:t>
      </w:r>
      <w:r w:rsidR="00BA3375">
        <w:t>plementierungsdetails</w:t>
      </w:r>
      <w:bookmarkEnd w:id="170"/>
      <w:bookmarkEnd w:id="171"/>
    </w:p>
    <w:p w14:paraId="44BD6180" w14:textId="77777777" w:rsidR="00A56D4A" w:rsidRPr="00A56D4A" w:rsidRDefault="00A56D4A" w:rsidP="00D10710">
      <w:r>
        <w:br/>
      </w:r>
      <w:r w:rsidRPr="00A56D4A">
        <w:t>Die Implementierung des KI-Modells umfasst folgende Schritte:</w:t>
      </w:r>
    </w:p>
    <w:p w14:paraId="305240FF" w14:textId="77777777" w:rsidR="00A56D4A" w:rsidRPr="00A56D4A" w:rsidRDefault="00A56D4A" w:rsidP="000B620A">
      <w:pPr>
        <w:numPr>
          <w:ilvl w:val="0"/>
          <w:numId w:val="6"/>
        </w:numPr>
      </w:pPr>
      <w:r w:rsidRPr="00A56D4A">
        <w:rPr>
          <w:b/>
          <w:bCs/>
        </w:rPr>
        <w:t>Datenvorverarbeitung:</w:t>
      </w:r>
      <w:r w:rsidRPr="00A56D4A">
        <w:t> Die Rohdaten werden normalisiert, skaliert und annotiert, um sie für das Training vorzubereiten.</w:t>
      </w:r>
    </w:p>
    <w:p w14:paraId="5E9433C7" w14:textId="77777777" w:rsidR="00A56D4A" w:rsidRPr="00A56D4A" w:rsidRDefault="00A56D4A" w:rsidP="000B620A">
      <w:pPr>
        <w:numPr>
          <w:ilvl w:val="0"/>
          <w:numId w:val="6"/>
        </w:numPr>
      </w:pPr>
      <w:r w:rsidRPr="00A56D4A">
        <w:rPr>
          <w:b/>
          <w:bCs/>
        </w:rPr>
        <w:lastRenderedPageBreak/>
        <w:t>Modelltraining:</w:t>
      </w:r>
      <w:r w:rsidRPr="00A56D4A">
        <w:t> Das YOLO11x-Modell wird mit den vorbereiteten Datensätzen trainiert. Dabei werden Hyperparameter wie die Lernrate, Batch-Größe und Epochenanzahl optimiert.</w:t>
      </w:r>
    </w:p>
    <w:p w14:paraId="76933B85" w14:textId="77777777" w:rsidR="00A56D4A" w:rsidRPr="00A56D4A" w:rsidRDefault="00A56D4A" w:rsidP="000B620A">
      <w:pPr>
        <w:numPr>
          <w:ilvl w:val="0"/>
          <w:numId w:val="6"/>
        </w:numPr>
      </w:pPr>
      <w:r w:rsidRPr="00A56D4A">
        <w:rPr>
          <w:b/>
          <w:bCs/>
        </w:rPr>
        <w:t>Modellkonvertierung:</w:t>
      </w:r>
      <w:r w:rsidRPr="00A56D4A">
        <w:t> Das trainierte Modell wird in das TensorFlow Lite-Format konvertiert, um es auf der Drohne auszuführen.</w:t>
      </w:r>
    </w:p>
    <w:p w14:paraId="095F628B" w14:textId="62B9B479" w:rsidR="00A56D4A" w:rsidRPr="00A56D4A" w:rsidRDefault="00A56D4A" w:rsidP="000B620A">
      <w:pPr>
        <w:numPr>
          <w:ilvl w:val="0"/>
          <w:numId w:val="6"/>
        </w:numPr>
      </w:pPr>
      <w:r w:rsidRPr="00A56D4A">
        <w:rPr>
          <w:b/>
          <w:bCs/>
        </w:rPr>
        <w:t>Integration:</w:t>
      </w:r>
      <w:r w:rsidRPr="00A56D4A">
        <w:t xml:space="preserve"> Das TFLite-Modell wird in die Drohnenarchitektur integriert und auf dem Prozessor der </w:t>
      </w:r>
      <w:r w:rsidR="00867484">
        <w:t xml:space="preserve">App für die </w:t>
      </w:r>
      <w:r w:rsidRPr="00A56D4A">
        <w:t>Drohne bereitgestellt.</w:t>
      </w:r>
    </w:p>
    <w:p w14:paraId="7F1EBE14" w14:textId="2B551BCC" w:rsidR="00944496" w:rsidRPr="00944496" w:rsidRDefault="00680056" w:rsidP="006014A3">
      <w:pPr>
        <w:ind w:left="360"/>
      </w:pPr>
      <w:sdt>
        <w:sdtPr>
          <w:id w:val="-1816413440"/>
          <w:citation/>
        </w:sdtPr>
        <w:sdtContent>
          <w:r w:rsidR="009B7D98">
            <w:fldChar w:fldCharType="begin"/>
          </w:r>
          <w:r w:rsidR="009B7D98">
            <w:rPr>
              <w:b/>
              <w:bCs/>
              <w:lang w:val="de-DE"/>
            </w:rPr>
            <w:instrText xml:space="preserve"> CITATION ten \l 1031 </w:instrText>
          </w:r>
          <w:r w:rsidR="009B7D98">
            <w:fldChar w:fldCharType="separate"/>
          </w:r>
          <w:r>
            <w:rPr>
              <w:noProof/>
              <w:lang w:val="de-DE"/>
            </w:rPr>
            <w:t>[83]</w:t>
          </w:r>
          <w:r w:rsidR="009B7D98">
            <w:fldChar w:fldCharType="end"/>
          </w:r>
        </w:sdtContent>
      </w:sdt>
    </w:p>
    <w:p w14:paraId="1C30C0CC" w14:textId="64DD1A93" w:rsidR="000B7D68" w:rsidRDefault="00D87632" w:rsidP="000B7D68">
      <w:pPr>
        <w:pStyle w:val="berschrift2"/>
        <w:rPr>
          <w:lang w:val="de-DE"/>
        </w:rPr>
      </w:pPr>
      <w:bookmarkStart w:id="172" w:name="_Toc195651623"/>
      <w:bookmarkStart w:id="173" w:name="_Toc195651965"/>
      <w:r>
        <w:rPr>
          <w:caps w:val="0"/>
          <w:lang w:val="de-DE"/>
        </w:rPr>
        <w:t>H</w:t>
      </w:r>
      <w:r w:rsidRPr="000B7D68">
        <w:rPr>
          <w:caps w:val="0"/>
          <w:lang w:val="de-DE"/>
        </w:rPr>
        <w:t xml:space="preserve">erausforderungen der </w:t>
      </w:r>
      <w:r>
        <w:rPr>
          <w:caps w:val="0"/>
          <w:lang w:val="de-DE"/>
        </w:rPr>
        <w:t>U</w:t>
      </w:r>
      <w:r w:rsidRPr="000B7D68">
        <w:rPr>
          <w:caps w:val="0"/>
          <w:lang w:val="de-DE"/>
        </w:rPr>
        <w:t>msetzung</w:t>
      </w:r>
      <w:bookmarkEnd w:id="172"/>
      <w:bookmarkEnd w:id="173"/>
    </w:p>
    <w:p w14:paraId="0B5C17B0" w14:textId="110733AA" w:rsidR="000B7D68" w:rsidRDefault="00D87632" w:rsidP="002B7D32">
      <w:pPr>
        <w:pStyle w:val="berschrift3"/>
        <w:rPr>
          <w:caps w:val="0"/>
          <w:lang w:val="de-DE"/>
        </w:rPr>
      </w:pPr>
      <w:bookmarkStart w:id="174" w:name="_Toc195651624"/>
      <w:bookmarkStart w:id="175" w:name="_Toc195651966"/>
      <w:r>
        <w:rPr>
          <w:caps w:val="0"/>
          <w:lang w:val="de-DE"/>
        </w:rPr>
        <w:t>T</w:t>
      </w:r>
      <w:r w:rsidRPr="00A93490">
        <w:rPr>
          <w:caps w:val="0"/>
          <w:lang w:val="de-DE"/>
        </w:rPr>
        <w:t xml:space="preserve">rainingsdatensätze und </w:t>
      </w:r>
      <w:r>
        <w:rPr>
          <w:caps w:val="0"/>
          <w:lang w:val="de-DE"/>
        </w:rPr>
        <w:t>M</w:t>
      </w:r>
      <w:r w:rsidRPr="00A93490">
        <w:rPr>
          <w:caps w:val="0"/>
          <w:lang w:val="de-DE"/>
        </w:rPr>
        <w:t>odellgenauigkeit</w:t>
      </w:r>
      <w:bookmarkEnd w:id="174"/>
      <w:bookmarkEnd w:id="175"/>
    </w:p>
    <w:p w14:paraId="52ED1B5D" w14:textId="3ED37F2E" w:rsidR="00632410" w:rsidRDefault="005D1746" w:rsidP="005D1746">
      <w:r w:rsidRPr="005D1746">
        <w:t>Eine der größten Herausforderungen bei der Entwicklung eines präzisen KI-Modells ist die Sicherstellung seiner Genauigkeit, die stark von der Qualität und Vielfalt der verwendeten Trainingsdaten abhängt. Die Erstellung hochwertiger Datensätze erfordert erhebliche Ressourcen, sowohl für die Datenerfassung als auch für die Annotation. Automatisierte Tools wie RoboFlow können den Prozess beschleunigen, erfordern jedoch eine sorgfältige Überprüfung.</w:t>
      </w:r>
    </w:p>
    <w:p w14:paraId="007EA0E0" w14:textId="6AF2395D" w:rsidR="00632410" w:rsidRDefault="00632410" w:rsidP="00632410">
      <w:pPr>
        <w:pStyle w:val="berschrift3"/>
      </w:pPr>
      <w:bookmarkStart w:id="176" w:name="_Toc195651625"/>
      <w:bookmarkStart w:id="177" w:name="_Toc195651967"/>
      <w:r>
        <w:t>Source Code</w:t>
      </w:r>
      <w:bookmarkEnd w:id="176"/>
      <w:bookmarkEnd w:id="177"/>
    </w:p>
    <w:p w14:paraId="22754241" w14:textId="3752C277" w:rsidR="00D15273" w:rsidRPr="00D15273" w:rsidRDefault="00481C61" w:rsidP="00D15273">
      <w:pPr>
        <w:rPr>
          <w:lang w:val="de-DE"/>
        </w:rPr>
      </w:pPr>
      <w:r w:rsidRPr="00481C61">
        <w:t>Die Implementierung des KI-Modells auf der Drohne stellt eine weitere Herausforderung dar, insbesondere in Bezug auf die begrenzten Ressourcen (Rechenleistung, Speicher). Die Konvertierung des Modells in das TensorFlow Lite-Format und die Optimierung für die Drohnenhardware sind entscheidend, um eine effiziente Echtzeitverarbeitung zu gewährleisten.</w:t>
      </w:r>
    </w:p>
    <w:p w14:paraId="151A9F28" w14:textId="5A4CAC53" w:rsidR="002F784B" w:rsidRDefault="000B7D68" w:rsidP="002F784B">
      <w:pPr>
        <w:pStyle w:val="berschrift2"/>
      </w:pPr>
      <w:bookmarkStart w:id="178" w:name="_Toc195651626"/>
      <w:bookmarkStart w:id="179" w:name="_Toc195651968"/>
      <w:r>
        <w:t>Fazit und Ausblick</w:t>
      </w:r>
      <w:bookmarkEnd w:id="178"/>
      <w:bookmarkEnd w:id="179"/>
    </w:p>
    <w:p w14:paraId="3C7CEBF3" w14:textId="2ED5DE3C" w:rsidR="006968B5" w:rsidRPr="006968B5" w:rsidRDefault="006968B5" w:rsidP="006968B5">
      <w:pPr>
        <w:rPr>
          <w:lang w:val="de-DE"/>
        </w:rPr>
      </w:pPr>
      <w:r w:rsidRPr="006968B5">
        <w:rPr>
          <w:lang w:val="de-DE"/>
        </w:rPr>
        <w:t>Die Implementierung von Künstlicher Intelligenz (KI) in Drohnensysteme zur Hinderniserkennung stellt einen bedeutenden Fortschritt dar, insbesondere für sehbeeinträchtigte Personen. Durch den Einsatz fortschrittlicher KI-Technologien wie neuronale Netze, Deep Learning und maschinelles Lernen können Drohnen in Echtzeit ihre Umgebung analysieren, Hindernisse zuverlässig erkennen und sichere Navigationspfade berechnen. Diese technologische Innovation bietet eine vielversprechende Alternative zu traditionellen Hilfsmitteln und eröffnet neue Möglichkeiten für eine barrierefreie Mobilität.</w:t>
      </w:r>
    </w:p>
    <w:p w14:paraId="1F74A883" w14:textId="62CF55CE" w:rsidR="006968B5" w:rsidRPr="006968B5" w:rsidRDefault="006968B5" w:rsidP="006968B5">
      <w:pPr>
        <w:rPr>
          <w:lang w:val="de-DE"/>
        </w:rPr>
      </w:pPr>
      <w:r w:rsidRPr="006968B5">
        <w:rPr>
          <w:lang w:val="de-DE"/>
        </w:rPr>
        <w:t>Ein zentraler Aspekt bei der Weiterentwicklung dieser Systeme ist die Verbesserung der KI-Algorithmen, insbesondere im Bereich der Objekterkennung und der Entscheidungsfindung. Gleichzeitig spielen Transfer Learning und adaptive Lernverfahren eine entscheidende Rolle bei der kontinuierlichen Verbesserung der Modellgenauigkeit, indem sie bereits bestehende Wissensstrukturen nutzen und sich dynamisch an neue Umgebungen anpassen.</w:t>
      </w:r>
    </w:p>
    <w:p w14:paraId="59717E42" w14:textId="77777777" w:rsidR="006968B5" w:rsidRPr="006968B5" w:rsidRDefault="006968B5" w:rsidP="006968B5">
      <w:pPr>
        <w:rPr>
          <w:lang w:val="de-DE"/>
        </w:rPr>
      </w:pPr>
      <w:r w:rsidRPr="006968B5">
        <w:rPr>
          <w:lang w:val="de-DE"/>
        </w:rPr>
        <w:t xml:space="preserve">Die Entwicklung dieser Drohnensysteme erfordert eine sorgfältige Abstimmung verschiedener Komponenten, darunter leistungsfähige Sensoren, optimierte KI-Modelle und effiziente </w:t>
      </w:r>
      <w:r w:rsidRPr="006968B5">
        <w:rPr>
          <w:lang w:val="de-DE"/>
        </w:rPr>
        <w:lastRenderedPageBreak/>
        <w:t>Hardware zur Echtzeitverarbeitung. Die Qualität und Vielfalt der Trainingsdaten sind hierbei entscheidende Faktoren, da sie die Erkennungsgenauigkeit und Zuverlässigkeit des Systems maßgeblich beeinflussen. Durch den gezielten Einsatz von synthetischen Daten und simulierten Testumgebungen können KI-Modelle robuster und widerstandsfähiger gegenüber unvorhersehbaren Szenarien trainiert werden.</w:t>
      </w:r>
    </w:p>
    <w:p w14:paraId="72058D8E" w14:textId="77777777" w:rsidR="006968B5" w:rsidRPr="006968B5" w:rsidRDefault="006968B5" w:rsidP="006968B5">
      <w:pPr>
        <w:rPr>
          <w:lang w:val="de-DE"/>
        </w:rPr>
      </w:pPr>
      <w:r w:rsidRPr="006968B5">
        <w:rPr>
          <w:lang w:val="de-DE"/>
        </w:rPr>
        <w:t>Trotz der vielversprechenden Fortschritte gibt es weiterhin Herausforderungen zu bewältigen. Dazu gehören die Optimierung der Rechenleistung auf ressourcenbeschränkten Drohnenplattformen, die Minimierung der Latenzzeiten sowie die Berücksichtigung ethischer und datenschutzrechtlicher Aspekte. Insbesondere in dicht besiedelten Gebieten muss sichergestellt werden, dass die Privatsphäre der Menschen gewahrt bleibt und unautorisierte Datenerfassung verhindert wird. Hier könnten föderiertes Lernen und dezentrale KI-Architekturen eine Lösung bieten, um personenbezogene Daten direkt auf der Drohne zu verarbeiten, anstatt sie an externe Server zu übertragen.</w:t>
      </w:r>
    </w:p>
    <w:p w14:paraId="5A1469C9" w14:textId="77777777" w:rsidR="006968B5" w:rsidRPr="006968B5" w:rsidRDefault="006968B5" w:rsidP="006968B5">
      <w:pPr>
        <w:rPr>
          <w:lang w:val="de-DE"/>
        </w:rPr>
      </w:pPr>
      <w:r w:rsidRPr="006968B5">
        <w:rPr>
          <w:lang w:val="de-DE"/>
        </w:rPr>
        <w:t>Zukünftige Entwicklungen sollten sich darauf konzentrieren, die Effizienz und Skalierbarkeit der Systeme weiter zu verbessern. Ein vielversprechender Ansatz ist die Integration dieser Drohnensysteme in bestehende Smart-City-Infrastrukturen, um eine nahtlose Interaktion mit anderen vernetzten Geräten und Diensten zu ermöglichen. Beispielsweise könnten Drohnen mit Verkehrsleitsystemen kommunizieren, um sehbeeinträchtigten Personen sicherere Wege aufzuzeigen oder in Notfällen als unterstützende Navigationshilfe zu dienen. Darüber hinaus könnte der Einsatz von Schwarmintelligenz dazu beitragen, mehrere Drohnen simultan koordiniert einzusetzen, um eine noch bessere Umgebungserfassung zu gewährleisten.</w:t>
      </w:r>
    </w:p>
    <w:p w14:paraId="5C2B1EC2" w14:textId="1BE2D97A" w:rsidR="006968B5" w:rsidRPr="006968B5" w:rsidRDefault="006968B5" w:rsidP="006968B5">
      <w:pPr>
        <w:rPr>
          <w:lang w:val="de-DE"/>
        </w:rPr>
      </w:pPr>
      <w:r w:rsidRPr="006968B5">
        <w:rPr>
          <w:lang w:val="de-DE"/>
        </w:rPr>
        <w:t>Weiterhin sollten Forschungsanstrengungen auf die Verbesserung der Energieeffizienz und der autonomen Entscheidungsfähigkeit von Drohnen gerichtet werden. Fortschritte in der Edge-Computing-Technologie, energieeffizienten KI-Beschleunigern und neuen Batterietechnologien könnten dazu beitragen, leistungsfähigere und zugleich stromsparendere Systeme zu entwickeln. Insbesondere die Optimierung von KI-Modellen durch Quantisierung kann dazu beitragen, die Berechnungsanforderungen zu reduzieren und die Echtzeitfähigkeit weiter zu steigern.</w:t>
      </w:r>
    </w:p>
    <w:p w14:paraId="289AE285" w14:textId="1333DC42" w:rsidR="00DB76D9" w:rsidRPr="006014A3" w:rsidRDefault="006968B5" w:rsidP="006968B5">
      <w:pPr>
        <w:rPr>
          <w:lang w:val="de-DE"/>
        </w:rPr>
        <w:sectPr w:rsidR="00DB76D9" w:rsidRPr="006014A3" w:rsidSect="004240D6">
          <w:headerReference w:type="default" r:id="rId51"/>
          <w:pgSz w:w="11906" w:h="16838" w:code="9"/>
          <w:pgMar w:top="1134" w:right="1134" w:bottom="1134" w:left="1701" w:header="737" w:footer="737" w:gutter="0"/>
          <w:cols w:space="720"/>
        </w:sectPr>
      </w:pPr>
      <w:bookmarkStart w:id="180" w:name="_Toc187441499"/>
      <w:r w:rsidRPr="006968B5">
        <w:rPr>
          <w:lang w:val="de-DE"/>
        </w:rPr>
        <w:t>Zusammenfassend lässt sich sagen, dass KI-gestützte Drohnensysteme das Potenzial haben, die Lebensqualität sehbeeinträchtigter Personen erheblich zu verbessern. Durch kontinuierliche Forschung und Entwicklung können diese Technologien weiter optimiert werden, sodass sie in der Praxis noch effizienter, anpassungsfähiger und nutzerfreundlicher werden. Die enge Zusammenarbeit zwischen Wissenschaft, Industrie und Politik wird dabei eine Schlüsselrolle spielen, um eine nachhaltige und gesellschaftlich akzeptierte Implementierung dieser Technologie zu gewährleisten. Gleichzeitig muss sichergestellt werden, dass ethische Richtlinien und Datenschutzbestimmungen eingehalten werden, um eine vertrauenswürdige und transparente Nutzung von KI-basierten Drohnensystemen zu gewährleisten.</w:t>
      </w:r>
    </w:p>
    <w:p w14:paraId="6ED5C8C6" w14:textId="77777777" w:rsidR="005559C7" w:rsidRDefault="005559C7" w:rsidP="00A97FDD">
      <w:pPr>
        <w:pStyle w:val="berschrift1"/>
      </w:pPr>
      <w:bookmarkStart w:id="181" w:name="_Toc195651627"/>
      <w:bookmarkStart w:id="182" w:name="_Toc195651969"/>
      <w:r w:rsidRPr="00A97FDD">
        <w:lastRenderedPageBreak/>
        <w:t>Entwicklung</w:t>
      </w:r>
      <w:r>
        <w:t xml:space="preserve"> der Drohnenhardware sowie -Firmware</w:t>
      </w:r>
      <w:bookmarkEnd w:id="180"/>
      <w:bookmarkEnd w:id="181"/>
      <w:bookmarkEnd w:id="182"/>
    </w:p>
    <w:p w14:paraId="336807A9" w14:textId="77777777" w:rsidR="00581317" w:rsidRPr="00581317" w:rsidRDefault="00581317" w:rsidP="00581317"/>
    <w:p w14:paraId="3BEE8391" w14:textId="63E1DA37" w:rsidR="00CC6DE4" w:rsidRDefault="00F82A9A" w:rsidP="00CC6DE4">
      <w:pPr>
        <w:pStyle w:val="berschrift2"/>
      </w:pPr>
      <w:bookmarkStart w:id="183" w:name="_Toc195651628"/>
      <w:bookmarkStart w:id="184" w:name="_Toc195651970"/>
      <w:commentRangeStart w:id="185"/>
      <w:r>
        <w:t>Einführung</w:t>
      </w:r>
      <w:commentRangeEnd w:id="185"/>
      <w:r w:rsidR="00135567">
        <w:rPr>
          <w:rStyle w:val="Kommentarzeichen"/>
          <w:rFonts w:eastAsia="Arial Unicode MS"/>
          <w:b w:val="0"/>
          <w:bCs w:val="0"/>
          <w:caps w:val="0"/>
          <w:kern w:val="1"/>
        </w:rPr>
        <w:commentReference w:id="185"/>
      </w:r>
      <w:bookmarkEnd w:id="183"/>
      <w:bookmarkEnd w:id="184"/>
    </w:p>
    <w:p w14:paraId="7EA7353C" w14:textId="012E4097" w:rsidR="000838A9" w:rsidRDefault="000838A9" w:rsidP="000838A9">
      <w:r>
        <w:t xml:space="preserve">Die Entwicklung der Drohnenhardware und -Firmware bildet das technische Fundament für das Projekt </w:t>
      </w:r>
      <w:commentRangeStart w:id="186"/>
      <w:r>
        <w:t>Nimbus</w:t>
      </w:r>
      <w:commentRangeEnd w:id="186"/>
      <w:r w:rsidR="00E60740">
        <w:rPr>
          <w:rStyle w:val="Kommentarzeichen"/>
        </w:rPr>
        <w:commentReference w:id="186"/>
      </w:r>
      <w:r>
        <w:t>. Dieses Kapitel fokussiert</w:t>
      </w:r>
      <w:r w:rsidDel="001760A8">
        <w:t xml:space="preserve"> </w:t>
      </w:r>
      <w:r>
        <w:t>auf die wesentlichen technischen Komponenten und deren Interaktion, um eine präzise Navigation sowie eine zuverlässige Hinderniserkennung zu gewährleisten. Ziel ist es, eine Hardwareplattform zu schaffen, die den spezifischen Anforderungen von blinden und sehbeeinträchtigten Personen gerecht wird und gleichzeitig höchste Sicherheitsstandards einhält.</w:t>
      </w:r>
    </w:p>
    <w:p w14:paraId="24B48E56" w14:textId="7C993418" w:rsidR="000838A9" w:rsidRDefault="000838A9" w:rsidP="000838A9">
      <w:commentRangeStart w:id="187"/>
      <w:r>
        <w:t>Die Auswahl der Hardwarekomponenten</w:t>
      </w:r>
      <w:commentRangeEnd w:id="187"/>
      <w:r w:rsidR="00975084">
        <w:rPr>
          <w:rStyle w:val="Kommentarzeichen"/>
        </w:rPr>
        <w:commentReference w:id="187"/>
      </w:r>
      <w:r>
        <w:t xml:space="preserve">, einschließlich der Drohnenplattform, Sensorik und Mikrocontroller, wurde sorgfältig auf die </w:t>
      </w:r>
      <w:ins w:id="188" w:author="WIESINGER, Clemens" w:date="2025-03-24T13:41:00Z" w16du:dateUtc="2025-03-24T12:41:00Z">
        <w:r w:rsidR="004C5E24">
          <w:t>Anforderungen</w:t>
        </w:r>
      </w:ins>
      <w:del w:id="189" w:author="WIESINGER, Clemens" w:date="2025-03-24T13:41:00Z" w16du:dateUtc="2025-03-24T12:41:00Z">
        <w:r>
          <w:delText>Herausforderungen</w:delText>
        </w:r>
      </w:del>
      <w:r>
        <w:t xml:space="preserve"> des Projekts abgestimmt. Besondere Berücksichtigung fanden dabei Aspekte wie Robustheit, Energieeffizienz und Modularität, um eine flexible und nachhaltige Entwicklung zu ermöglichen. Durch den Einsatz fortschrittlicher Technologien wie LIDAR-Sensoren, hochauflösenden Kameras und GPS-Systemen wird eine präzise Umgebungserkennung und -analyse ermöglicht.</w:t>
      </w:r>
    </w:p>
    <w:p w14:paraId="3B45479F" w14:textId="3F7BC342" w:rsidR="00F82A9A" w:rsidRDefault="000838A9" w:rsidP="000838A9">
      <w:r>
        <w:t xml:space="preserve">Ein weiterer Fokus </w:t>
      </w:r>
      <w:del w:id="190" w:author="WIESINGER, Clemens" w:date="2025-03-24T13:43:00Z" w16du:dateUtc="2025-03-24T12:43:00Z">
        <w:r>
          <w:delText xml:space="preserve">dieses Kapitels </w:delText>
        </w:r>
      </w:del>
      <w:r>
        <w:t>liegt auf der Firmware-Entwicklung, die eine nahtlose Integration der Hardwarekomponenten mit der Navigations- und Hinderniserkennungssoftware sicherstellt. Die Firmware übernimmt essenzielle Aufgaben wie die Verarbeitung von Sensordaten, die Steuerung der Motoren sowie die Kommunikation mit der mobilen App. Durch den Einsatz bewährter Entwicklungsframeworks und kontinuierlicher Tests wird eine zuverlässige und skalierbare Systemarchitektur geschaffen.</w:t>
      </w:r>
    </w:p>
    <w:p w14:paraId="6EDDE56D" w14:textId="77777777" w:rsidR="00D13DC8" w:rsidRDefault="00D13DC8" w:rsidP="000838A9"/>
    <w:p w14:paraId="6BD961E5" w14:textId="4BEED363" w:rsidR="00F82A9A" w:rsidRDefault="00F82A9A" w:rsidP="00201F44">
      <w:pPr>
        <w:pStyle w:val="berschrift2"/>
      </w:pPr>
      <w:bookmarkStart w:id="191" w:name="_Toc195651629"/>
      <w:bookmarkStart w:id="192" w:name="_Toc195651971"/>
      <w:r>
        <w:t>T</w:t>
      </w:r>
      <w:r w:rsidR="0026275E">
        <w:t>heoretische Grundlagen</w:t>
      </w:r>
      <w:bookmarkEnd w:id="191"/>
      <w:bookmarkEnd w:id="192"/>
    </w:p>
    <w:p w14:paraId="725436B6" w14:textId="4CBE26A5" w:rsidR="008D06FF" w:rsidRDefault="008963EF" w:rsidP="008D06FF">
      <w:pPr>
        <w:pStyle w:val="berschrift3"/>
      </w:pPr>
      <w:bookmarkStart w:id="193" w:name="_Toc195651630"/>
      <w:bookmarkStart w:id="194" w:name="_Toc195651972"/>
      <w:r>
        <w:rPr>
          <w:noProof/>
        </w:rPr>
        <mc:AlternateContent>
          <mc:Choice Requires="wps">
            <w:drawing>
              <wp:anchor distT="0" distB="0" distL="114300" distR="114300" simplePos="0" relativeHeight="251658245" behindDoc="0" locked="0" layoutInCell="1" allowOverlap="1" wp14:anchorId="0C62BF31" wp14:editId="0BB4767E">
                <wp:simplePos x="0" y="0"/>
                <wp:positionH relativeFrom="column">
                  <wp:posOffset>3625215</wp:posOffset>
                </wp:positionH>
                <wp:positionV relativeFrom="paragraph">
                  <wp:posOffset>2464435</wp:posOffset>
                </wp:positionV>
                <wp:extent cx="2209800" cy="635"/>
                <wp:effectExtent l="0" t="0" r="0" b="0"/>
                <wp:wrapSquare wrapText="bothSides"/>
                <wp:docPr id="2058073443" name="Textfeld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AE54E6D" w14:textId="63F79AA0" w:rsidR="008963EF" w:rsidRPr="00B75050" w:rsidRDefault="008963EF" w:rsidP="008963EF">
                            <w:pPr>
                              <w:pStyle w:val="Beschriftung"/>
                              <w:rPr>
                                <w:rFonts w:eastAsia="Times New Roman"/>
                                <w:caps/>
                                <w:noProof/>
                                <w:kern w:val="32"/>
                                <w:sz w:val="24"/>
                                <w:szCs w:val="24"/>
                              </w:rPr>
                            </w:pPr>
                            <w:r>
                              <w:t xml:space="preserve">Abbildung </w:t>
                            </w:r>
                            <w:fldSimple w:instr=" SEQ Abbildung \* ARABIC ">
                              <w:r w:rsidR="00CA7CBB">
                                <w:rPr>
                                  <w:noProof/>
                                </w:rPr>
                                <w:t>22</w:t>
                              </w:r>
                            </w:fldSimple>
                            <w:r>
                              <w:t>: Tello Drohne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BF31" id="_x0000_s1028" type="#_x0000_t202" style="position:absolute;left:0;text-align:left;margin-left:285.45pt;margin-top:194.05pt;width:174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2UGQIAAD8EAAAOAAAAZHJzL2Uyb0RvYy54bWysU01v2zAMvQ/YfxB0X+xkWNEZ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8s+3Obkk+W4+foo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" stroked="f">
                <v:textbox style="mso-fit-shape-to-text:t" inset="0,0,0,0">
                  <w:txbxContent>
                    <w:p w14:paraId="7AE54E6D" w14:textId="63F79AA0" w:rsidR="008963EF" w:rsidRPr="00B75050" w:rsidRDefault="008963EF" w:rsidP="008963EF">
                      <w:pPr>
                        <w:pStyle w:val="Beschriftung"/>
                        <w:rPr>
                          <w:rFonts w:eastAsia="Times New Roman"/>
                          <w:caps/>
                          <w:noProof/>
                          <w:kern w:val="32"/>
                          <w:sz w:val="24"/>
                          <w:szCs w:val="24"/>
                        </w:rPr>
                      </w:pPr>
                      <w:r>
                        <w:t xml:space="preserve">Abbildung </w:t>
                      </w:r>
                      <w:fldSimple w:instr=" SEQ Abbildung \* ARABIC ">
                        <w:r w:rsidR="00CA7CBB">
                          <w:rPr>
                            <w:noProof/>
                          </w:rPr>
                          <w:t>22</w:t>
                        </w:r>
                      </w:fldSimple>
                      <w:r>
                        <w:t>: Tello Drohne</w:t>
                      </w:r>
                    </w:p>
                  </w:txbxContent>
                </v:textbox>
                <w10:wrap type="square"/>
              </v:shape>
            </w:pict>
          </mc:Fallback>
        </mc:AlternateContent>
      </w:r>
      <w:r w:rsidR="00E63812">
        <w:rPr>
          <w:noProof/>
        </w:rPr>
        <w:drawing>
          <wp:anchor distT="0" distB="0" distL="114300" distR="114300" simplePos="0" relativeHeight="251658244" behindDoc="0" locked="0" layoutInCell="1" allowOverlap="1" wp14:anchorId="63BC495C" wp14:editId="08BAEA4E">
            <wp:simplePos x="0" y="0"/>
            <wp:positionH relativeFrom="column">
              <wp:posOffset>3625215</wp:posOffset>
            </wp:positionH>
            <wp:positionV relativeFrom="paragraph">
              <wp:posOffset>447675</wp:posOffset>
            </wp:positionV>
            <wp:extent cx="2209800" cy="1959610"/>
            <wp:effectExtent l="0" t="0" r="0" b="0"/>
            <wp:wrapSquare wrapText="bothSides"/>
            <wp:docPr id="1960987473" name="Grafik 10" descr="Ein Bild, das medizinische Ausrüstung, Projek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7473" name="Grafik 10" descr="Ein Bild, das medizinische Ausrüstung, Projektor enthält.&#10;&#10;Automatisch generierte Beschreibu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9800" cy="1959610"/>
                    </a:xfrm>
                    <a:prstGeom prst="rect">
                      <a:avLst/>
                    </a:prstGeom>
                    <a:noFill/>
                    <a:ln>
                      <a:noFill/>
                    </a:ln>
                  </pic:spPr>
                </pic:pic>
              </a:graphicData>
            </a:graphic>
          </wp:anchor>
        </w:drawing>
      </w:r>
      <w:r w:rsidR="767A0831">
        <w:t>D</w:t>
      </w:r>
      <w:r w:rsidR="00DB0496">
        <w:t>rohnenplattformen</w:t>
      </w:r>
      <w:bookmarkEnd w:id="193"/>
      <w:bookmarkEnd w:id="194"/>
    </w:p>
    <w:p w14:paraId="4AFE554C" w14:textId="151B03EF" w:rsidR="00331A92" w:rsidRPr="00331A92" w:rsidRDefault="00DC62DF" w:rsidP="00F53BD2">
      <w:pPr>
        <w:keepNext/>
        <w:jc w:val="left"/>
        <w:rPr>
          <w:b/>
        </w:rPr>
      </w:pPr>
      <w:r>
        <w:t xml:space="preserve">Die </w:t>
      </w:r>
      <w:r w:rsidRPr="00ED1FAA">
        <w:rPr>
          <w:b/>
        </w:rPr>
        <w:t>Tello Drohne</w:t>
      </w:r>
      <w:r>
        <w:t xml:space="preserve"> ist eine kompakte, leichtgewichtige Drohne mit einer Flugzeit von etwa 13 Minuten. Ihre einfache Bedienbarkeit und kostengünstige Hardware machen sie zu einer beliebten Wahl für Einsteiger und Bildungszwecke. Die Tello kann über ein Smartphone oder Controller angesteuert werden und bietet grundlegende Programmiermöglichkeiten über die Tello SDK-Schnittstelle. Sie verfügt jedoch weder über GPS noch fortschrittliche Sensorik, was ihre Eignung für autonome und präzise Navigation stark einschränkt. Aufgrund der begrenzten Modularität ist sie für Projekte mit spezifischen technischen Anforderungen weniger </w:t>
      </w:r>
      <w:r>
        <w:lastRenderedPageBreak/>
        <w:t>geeignet.</w:t>
      </w:r>
      <w:r w:rsidR="00590540" w:rsidRPr="00590540">
        <w:rPr>
          <w:noProof/>
        </w:rPr>
        <w:t xml:space="preserve"> </w:t>
      </w:r>
    </w:p>
    <w:p w14:paraId="3E8212AA" w14:textId="5B5BF9E6" w:rsidR="00581317" w:rsidRPr="00DC62DF" w:rsidRDefault="00331A92" w:rsidP="00D10710">
      <w:r>
        <w:t xml:space="preserve">Der </w:t>
      </w:r>
      <w:r w:rsidRPr="00F53BD2">
        <w:rPr>
          <w:b/>
          <w:bCs/>
        </w:rPr>
        <w:t>QAV250</w:t>
      </w:r>
      <w:r>
        <w:t xml:space="preserve"> ist eine modulare Plattform, die mit dem leistungsfähigen Pixhawk 6C Mini Flugcontroller kombiniert wird. Diese Konfiguration ermöglicht maximale Anpassbarkeit, von der Integration fortschrittlicher Sensoren wie LiDAR </w:t>
      </w:r>
      <w:r w:rsidR="00F93A29">
        <w:rPr>
          <w:noProof/>
        </w:rPr>
        <mc:AlternateContent>
          <mc:Choice Requires="wps">
            <w:drawing>
              <wp:anchor distT="0" distB="0" distL="114300" distR="114300" simplePos="0" relativeHeight="251658251" behindDoc="0" locked="0" layoutInCell="1" allowOverlap="1" wp14:anchorId="5A1DECB2" wp14:editId="19F174A4">
                <wp:simplePos x="0" y="0"/>
                <wp:positionH relativeFrom="column">
                  <wp:posOffset>3493135</wp:posOffset>
                </wp:positionH>
                <wp:positionV relativeFrom="paragraph">
                  <wp:posOffset>2792095</wp:posOffset>
                </wp:positionV>
                <wp:extent cx="2266950" cy="635"/>
                <wp:effectExtent l="0" t="0" r="0" b="0"/>
                <wp:wrapSquare wrapText="bothSides"/>
                <wp:docPr id="1956404956" name="Textfeld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22CB688" w14:textId="5965EF78" w:rsidR="00F93A29" w:rsidRPr="00155727" w:rsidRDefault="00F93A29" w:rsidP="00F93A29">
                            <w:pPr>
                              <w:pStyle w:val="Beschriftung"/>
                              <w:rPr>
                                <w:sz w:val="22"/>
                              </w:rPr>
                            </w:pPr>
                            <w:r>
                              <w:t xml:space="preserve">Abbildung </w:t>
                            </w:r>
                            <w:fldSimple w:instr=" SEQ Abbildung \* ARABIC ">
                              <w:r w:rsidR="00CA7CBB">
                                <w:rPr>
                                  <w:noProof/>
                                </w:rPr>
                                <w:t>23</w:t>
                              </w:r>
                            </w:fldSimple>
                            <w:r>
                              <w:t>: QAV 250 Drohne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DECB2" id="_x0000_s1029" type="#_x0000_t202" style="position:absolute;left:0;text-align:left;margin-left:275.05pt;margin-top:219.85pt;width:178.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8D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zz+WLx6ZZCkmKLm9t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" stroked="f">
                <v:textbox style="mso-fit-shape-to-text:t" inset="0,0,0,0">
                  <w:txbxContent>
                    <w:p w14:paraId="722CB688" w14:textId="5965EF78" w:rsidR="00F93A29" w:rsidRPr="00155727" w:rsidRDefault="00F93A29" w:rsidP="00F93A29">
                      <w:pPr>
                        <w:pStyle w:val="Beschriftung"/>
                        <w:rPr>
                          <w:sz w:val="22"/>
                        </w:rPr>
                      </w:pPr>
                      <w:r>
                        <w:t xml:space="preserve">Abbildung </w:t>
                      </w:r>
                      <w:fldSimple w:instr=" SEQ Abbildung \* ARABIC ">
                        <w:r w:rsidR="00CA7CBB">
                          <w:rPr>
                            <w:noProof/>
                          </w:rPr>
                          <w:t>23</w:t>
                        </w:r>
                      </w:fldSimple>
                      <w:r>
                        <w:t>: QAV 250 Drohne</w:t>
                      </w:r>
                    </w:p>
                  </w:txbxContent>
                </v:textbox>
                <w10:wrap type="square"/>
              </v:shape>
            </w:pict>
          </mc:Fallback>
        </mc:AlternateContent>
      </w:r>
      <w:r w:rsidR="00F93A29">
        <w:rPr>
          <w:noProof/>
        </w:rPr>
        <w:drawing>
          <wp:anchor distT="0" distB="0" distL="114300" distR="114300" simplePos="0" relativeHeight="251658246" behindDoc="0" locked="0" layoutInCell="1" allowOverlap="1" wp14:anchorId="55A513D3" wp14:editId="230BA89F">
            <wp:simplePos x="0" y="0"/>
            <wp:positionH relativeFrom="margin">
              <wp:align>right</wp:align>
            </wp:positionH>
            <wp:positionV relativeFrom="paragraph">
              <wp:posOffset>468597</wp:posOffset>
            </wp:positionV>
            <wp:extent cx="2266950" cy="2266950"/>
            <wp:effectExtent l="0" t="0" r="0" b="0"/>
            <wp:wrapSquare wrapText="bothSides"/>
            <wp:docPr id="524795018" name="Grafik 11" descr="Ein Bild, das Spielzeug,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5018" name="Grafik 11" descr="Ein Bild, das Spielzeug, Flugzeug enthält.&#10;&#10;Automatisch generierte Beschreibu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t>und Kameramodule bis hin zur Erweiterung mit GPS-Modulen. Der Pixhawk 6C Mini unterstützt ArduPilot und PX4, die Open-Source-Lösungen für Flugsteuerung und Missionsplanung. Diese bieten Unterstützung für Funktionen wie Wegpunkt-Navigation, „Return to Home“ und autonome Flüge. Die Steuerung erfolgt über MAVLink-Protokolle, was eine robuste und skalierbare Kommunikationsschnittstelle gewährleistet. Dank der Flexibilität des QAV250 können unterschiedliche Designs für spezifische Anforderungen realisiert werden, erfordert jedoch einen hohen Entwicklungsaufwand.</w:t>
      </w:r>
      <w:sdt>
        <w:sdtPr>
          <w:id w:val="-681127530"/>
          <w:citation/>
        </w:sdtPr>
        <w:sdtContent>
          <w:r w:rsidR="00C74449">
            <w:fldChar w:fldCharType="begin"/>
          </w:r>
          <w:r w:rsidR="00C74449">
            <w:instrText xml:space="preserve"> CITATION Pix6C \l 3079 </w:instrText>
          </w:r>
          <w:r w:rsidR="00C74449">
            <w:fldChar w:fldCharType="separate"/>
          </w:r>
          <w:r w:rsidR="00680056">
            <w:rPr>
              <w:noProof/>
            </w:rPr>
            <w:t xml:space="preserve"> [93]</w:t>
          </w:r>
          <w:r w:rsidR="00C74449">
            <w:fldChar w:fldCharType="end"/>
          </w:r>
        </w:sdtContent>
      </w:sdt>
    </w:p>
    <w:p w14:paraId="5025BD6C" w14:textId="41FADCF6" w:rsidR="00545D41" w:rsidRDefault="00A32EA7" w:rsidP="00711019">
      <w:pPr>
        <w:pStyle w:val="berschrift3"/>
      </w:pPr>
      <w:bookmarkStart w:id="195" w:name="_Toc195651631"/>
      <w:bookmarkStart w:id="196" w:name="_Toc195651973"/>
      <w:r w:rsidRPr="00A32EA7">
        <w:t>Antriebssystem</w:t>
      </w:r>
      <w:bookmarkEnd w:id="195"/>
      <w:bookmarkEnd w:id="196"/>
    </w:p>
    <w:p w14:paraId="0797C956" w14:textId="4CD70D1D" w:rsidR="00015C7A" w:rsidRDefault="00015C7A" w:rsidP="00D10710">
      <w:r w:rsidRPr="00015C7A">
        <w:t>Die Auswahl des geeigneten Antriebssystems ist entscheidend für die Leistung und Zuverlässigkeit einer Drohne. In der Regel werden bürstenlose Gleichstrommotoren (Brushless DC-Motoren) eingesetzt, die für ihre Effizienz und Langlebigkeit bekannt sind.</w:t>
      </w:r>
    </w:p>
    <w:p w14:paraId="196E70CA" w14:textId="77777777" w:rsidR="00895BB1" w:rsidRDefault="00895BB1" w:rsidP="00D10710">
      <w:pPr>
        <w:pStyle w:val="berschrift4"/>
        <w:rPr>
          <w:rFonts w:ascii="Times New Roman" w:eastAsia="Times New Roman" w:hAnsi="Times New Roman"/>
          <w:kern w:val="0"/>
          <w:sz w:val="24"/>
        </w:rPr>
      </w:pPr>
      <w:r w:rsidRPr="00895BB1">
        <w:t>Motoren</w:t>
      </w:r>
      <w:r>
        <w:t>: Unterschiede zwischen Brushed und Brushless Motoren</w:t>
      </w:r>
    </w:p>
    <w:p w14:paraId="29B3788D" w14:textId="26F0968D" w:rsidR="002B38E9" w:rsidRDefault="00CF6411" w:rsidP="00D10710">
      <w:pPr>
        <w:pStyle w:val="StandardWeb"/>
        <w:jc w:val="left"/>
      </w:pPr>
      <w:r>
        <w:rPr>
          <w:noProof/>
        </w:rPr>
        <w:drawing>
          <wp:anchor distT="0" distB="0" distL="114300" distR="114300" simplePos="0" relativeHeight="251658247" behindDoc="0" locked="0" layoutInCell="1" allowOverlap="1" wp14:anchorId="14D71288" wp14:editId="561EEB77">
            <wp:simplePos x="0" y="0"/>
            <wp:positionH relativeFrom="margin">
              <wp:align>right</wp:align>
            </wp:positionH>
            <wp:positionV relativeFrom="paragraph">
              <wp:posOffset>193675</wp:posOffset>
            </wp:positionV>
            <wp:extent cx="1183640" cy="1677035"/>
            <wp:effectExtent l="0" t="0" r="0" b="0"/>
            <wp:wrapSquare wrapText="bothSides"/>
            <wp:docPr id="88088572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5723" name="Grafik 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183640" cy="1677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CA3">
        <w:rPr>
          <w:noProof/>
        </w:rPr>
        <mc:AlternateContent>
          <mc:Choice Requires="wps">
            <w:drawing>
              <wp:anchor distT="0" distB="0" distL="114300" distR="114300" simplePos="0" relativeHeight="251658248" behindDoc="0" locked="0" layoutInCell="1" allowOverlap="1" wp14:anchorId="1715AAF2" wp14:editId="62B28A33">
                <wp:simplePos x="0" y="0"/>
                <wp:positionH relativeFrom="column">
                  <wp:posOffset>4576445</wp:posOffset>
                </wp:positionH>
                <wp:positionV relativeFrom="paragraph">
                  <wp:posOffset>1975485</wp:posOffset>
                </wp:positionV>
                <wp:extent cx="1183640" cy="635"/>
                <wp:effectExtent l="0" t="0" r="0" b="0"/>
                <wp:wrapSquare wrapText="bothSides"/>
                <wp:docPr id="1350260609" name="Textfeld 1"/>
                <wp:cNvGraphicFramePr/>
                <a:graphic xmlns:a="http://schemas.openxmlformats.org/drawingml/2006/main">
                  <a:graphicData uri="http://schemas.microsoft.com/office/word/2010/wordprocessingShape">
                    <wps:wsp>
                      <wps:cNvSpPr txBox="1"/>
                      <wps:spPr>
                        <a:xfrm>
                          <a:off x="0" y="0"/>
                          <a:ext cx="1183640" cy="635"/>
                        </a:xfrm>
                        <a:prstGeom prst="rect">
                          <a:avLst/>
                        </a:prstGeom>
                        <a:solidFill>
                          <a:prstClr val="white"/>
                        </a:solidFill>
                        <a:ln>
                          <a:noFill/>
                        </a:ln>
                      </wps:spPr>
                      <wps:txbx>
                        <w:txbxContent>
                          <w:p w14:paraId="3AEB2F3A" w14:textId="0DDBF68C" w:rsidR="004B5CA3" w:rsidRPr="00C07702" w:rsidRDefault="004B5CA3" w:rsidP="004B5CA3">
                            <w:pPr>
                              <w:pStyle w:val="Beschriftung"/>
                              <w:rPr>
                                <w:rFonts w:eastAsia="Times New Roman"/>
                                <w:noProof/>
                                <w:kern w:val="0"/>
                                <w:sz w:val="22"/>
                              </w:rPr>
                            </w:pPr>
                            <w:r>
                              <w:t xml:space="preserve">Abbildung </w:t>
                            </w:r>
                            <w:fldSimple w:instr=" SEQ Abbildung \* ARABIC ">
                              <w:r w:rsidR="00CA7CBB">
                                <w:rPr>
                                  <w:noProof/>
                                </w:rPr>
                                <w:t>24</w:t>
                              </w:r>
                            </w:fldSimple>
                            <w:r>
                              <w:t>: Brushed Motoren (2er Pack)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5AAF2" id="_x0000_s1030" type="#_x0000_t202" style="position:absolute;margin-left:360.35pt;margin-top:155.55pt;width:93.2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" stroked="f">
                <v:textbox style="mso-fit-shape-to-text:t" inset="0,0,0,0">
                  <w:txbxContent>
                    <w:p w14:paraId="3AEB2F3A" w14:textId="0DDBF68C" w:rsidR="004B5CA3" w:rsidRPr="00C07702" w:rsidRDefault="004B5CA3" w:rsidP="004B5CA3">
                      <w:pPr>
                        <w:pStyle w:val="Beschriftung"/>
                        <w:rPr>
                          <w:rFonts w:eastAsia="Times New Roman"/>
                          <w:noProof/>
                          <w:kern w:val="0"/>
                          <w:sz w:val="22"/>
                        </w:rPr>
                      </w:pPr>
                      <w:r>
                        <w:t xml:space="preserve">Abbildung </w:t>
                      </w:r>
                      <w:fldSimple w:instr=" SEQ Abbildung \* ARABIC ">
                        <w:r w:rsidR="00CA7CBB">
                          <w:rPr>
                            <w:noProof/>
                          </w:rPr>
                          <w:t>24</w:t>
                        </w:r>
                      </w:fldSimple>
                      <w:r>
                        <w:t>: Brushed Motoren (2er Pack)</w:t>
                      </w:r>
                    </w:p>
                  </w:txbxContent>
                </v:textbox>
                <w10:wrap type="square"/>
              </v:shape>
            </w:pict>
          </mc:Fallback>
        </mc:AlternateContent>
      </w:r>
      <w:r w:rsidR="00895BB1">
        <w:rPr>
          <w:rStyle w:val="Fett"/>
        </w:rPr>
        <w:t>Brushed Motoren</w:t>
      </w:r>
      <w:r w:rsidR="00895BB1">
        <w:t>:</w:t>
      </w:r>
      <w:r w:rsidR="00862833" w:rsidRPr="00862833">
        <w:rPr>
          <w:noProof/>
        </w:rPr>
        <w:t xml:space="preserve"> </w:t>
      </w:r>
      <w:r w:rsidR="00895BB1">
        <w:br/>
        <w:t>Brushed Motoren nutzen mechanische Bürsten und einen Kommutator, um elektrische Energie an den Rotor zu übertragen. Diese Bauweise führt zu erhöhter Reibung und Wärmeentwicklung, was die Effizienz und Lebensdauer reduziert. Sie sind einfacher zu steuern und günstiger in der Herstellung, aber aufgrund des Verschleißes der Bürsten nicht für den dauerhaften oder intensiven Betrieb geeignet. Daher finden sie hauptsächlich in kostengünstigen Drohnen Anwendung.</w:t>
      </w:r>
    </w:p>
    <w:p w14:paraId="064024B0" w14:textId="77777777" w:rsidR="000A319F" w:rsidRDefault="000A319F" w:rsidP="00D10710">
      <w:pPr>
        <w:pStyle w:val="StandardWeb"/>
        <w:jc w:val="left"/>
      </w:pPr>
    </w:p>
    <w:p w14:paraId="565A2203" w14:textId="6BBFCBF7" w:rsidR="00BE3439" w:rsidRDefault="006562EC" w:rsidP="00D10710">
      <w:pPr>
        <w:pStyle w:val="StandardWeb"/>
        <w:jc w:val="left"/>
      </w:pPr>
      <w:r>
        <w:rPr>
          <w:noProof/>
        </w:rPr>
        <w:drawing>
          <wp:anchor distT="0" distB="0" distL="114300" distR="114300" simplePos="0" relativeHeight="251658249" behindDoc="0" locked="0" layoutInCell="1" allowOverlap="1" wp14:anchorId="3666757E" wp14:editId="64AEA41E">
            <wp:simplePos x="0" y="0"/>
            <wp:positionH relativeFrom="column">
              <wp:posOffset>3739515</wp:posOffset>
            </wp:positionH>
            <wp:positionV relativeFrom="paragraph">
              <wp:posOffset>30480</wp:posOffset>
            </wp:positionV>
            <wp:extent cx="2305050" cy="1797685"/>
            <wp:effectExtent l="0" t="0" r="0" b="0"/>
            <wp:wrapSquare wrapText="bothSides"/>
            <wp:docPr id="1723093104" name="Grafik 8" descr="Ein Bild, das Uh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3104" name="Grafik 8" descr="Ein Bild, das Uhr enthält.&#10;&#10;KI-generierte Inhalte können fehlerhaft sei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505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19F">
        <w:rPr>
          <w:noProof/>
        </w:rPr>
        <mc:AlternateContent>
          <mc:Choice Requires="wps">
            <w:drawing>
              <wp:anchor distT="0" distB="0" distL="114300" distR="114300" simplePos="0" relativeHeight="251658250" behindDoc="0" locked="0" layoutInCell="1" allowOverlap="1" wp14:anchorId="3E4E4187" wp14:editId="77CED090">
                <wp:simplePos x="0" y="0"/>
                <wp:positionH relativeFrom="column">
                  <wp:posOffset>3653790</wp:posOffset>
                </wp:positionH>
                <wp:positionV relativeFrom="paragraph">
                  <wp:posOffset>1856105</wp:posOffset>
                </wp:positionV>
                <wp:extent cx="2381250" cy="635"/>
                <wp:effectExtent l="0" t="0" r="0" b="0"/>
                <wp:wrapSquare wrapText="bothSides"/>
                <wp:docPr id="77889961" name="Textfeld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58D0451F" w14:textId="00BD61FC" w:rsidR="000A319F" w:rsidRPr="008647B4" w:rsidRDefault="000A319F" w:rsidP="000A319F">
                            <w:pPr>
                              <w:pStyle w:val="Beschriftung"/>
                              <w:rPr>
                                <w:rFonts w:eastAsia="Times New Roman"/>
                                <w:noProof/>
                                <w:kern w:val="0"/>
                                <w:sz w:val="22"/>
                              </w:rPr>
                            </w:pPr>
                            <w:r>
                              <w:t xml:space="preserve">Abbildung </w:t>
                            </w:r>
                            <w:fldSimple w:instr=" SEQ Abbildung \* ARABIC ">
                              <w:r w:rsidR="00CA7CBB">
                                <w:rPr>
                                  <w:noProof/>
                                </w:rPr>
                                <w:t>25</w:t>
                              </w:r>
                            </w:fldSimple>
                            <w:r>
                              <w:t>: Brushless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4187" id="_x0000_s1031" type="#_x0000_t202" style="position:absolute;margin-left:287.7pt;margin-top:146.15pt;width:187.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2e4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" stroked="f">
                <v:textbox style="mso-fit-shape-to-text:t" inset="0,0,0,0">
                  <w:txbxContent>
                    <w:p w14:paraId="58D0451F" w14:textId="00BD61FC" w:rsidR="000A319F" w:rsidRPr="008647B4" w:rsidRDefault="000A319F" w:rsidP="000A319F">
                      <w:pPr>
                        <w:pStyle w:val="Beschriftung"/>
                        <w:rPr>
                          <w:rFonts w:eastAsia="Times New Roman"/>
                          <w:noProof/>
                          <w:kern w:val="0"/>
                          <w:sz w:val="22"/>
                        </w:rPr>
                      </w:pPr>
                      <w:r>
                        <w:t xml:space="preserve">Abbildung </w:t>
                      </w:r>
                      <w:fldSimple w:instr=" SEQ Abbildung \* ARABIC ">
                        <w:r w:rsidR="00CA7CBB">
                          <w:rPr>
                            <w:noProof/>
                          </w:rPr>
                          <w:t>25</w:t>
                        </w:r>
                      </w:fldSimple>
                      <w:r>
                        <w:t>: Brushless Motor</w:t>
                      </w:r>
                    </w:p>
                  </w:txbxContent>
                </v:textbox>
                <w10:wrap type="square"/>
              </v:shape>
            </w:pict>
          </mc:Fallback>
        </mc:AlternateContent>
      </w:r>
      <w:r w:rsidR="00895BB1">
        <w:rPr>
          <w:rStyle w:val="Fett"/>
        </w:rPr>
        <w:t>Brushless Motoren</w:t>
      </w:r>
      <w:r w:rsidR="00895BB1">
        <w:t>:</w:t>
      </w:r>
      <w:r w:rsidR="008F6543" w:rsidRPr="008F6543">
        <w:rPr>
          <w:noProof/>
        </w:rPr>
        <w:t xml:space="preserve"> </w:t>
      </w:r>
      <w:r w:rsidR="00895BB1">
        <w:br/>
        <w:t>Brushless Motoren verwenden Permanentmagnete im Rotor und ersetzen die mechanischen Bürsten durch elektronische Steuerungen (ESCs). Dies reduziert den Verschleiß und steigert die Effizienz erheblich. Brushless Motoren bieten eine bessere Leistung, eine längere Lebensdauer und arbeiten deutlich leiser. Aufgrund dieser Eigenschaften sind sie der Standard in modernen Drohnen und eignen sich besonders für präzise Steuerung sowie Anwendungen mit hohen Leistungsanforderungen.</w:t>
      </w:r>
    </w:p>
    <w:p w14:paraId="4D03CEAF" w14:textId="1C3EEB0F" w:rsidR="00895BB1" w:rsidRDefault="00895BB1" w:rsidP="00D10710">
      <w:pPr>
        <w:pStyle w:val="berschrift4"/>
      </w:pPr>
      <w:r>
        <w:lastRenderedPageBreak/>
        <w:t>Propeller: Typen und deren Eigenschaften</w:t>
      </w:r>
    </w:p>
    <w:p w14:paraId="261CF029" w14:textId="35F657A0" w:rsidR="00895BB1" w:rsidRDefault="00895BB1" w:rsidP="00D10710">
      <w:pPr>
        <w:pStyle w:val="StandardWeb"/>
        <w:jc w:val="left"/>
      </w:pPr>
      <w:r>
        <w:rPr>
          <w:rStyle w:val="Fett"/>
        </w:rPr>
        <w:t>Zwei-Blatt-Propeller</w:t>
      </w:r>
      <w:r>
        <w:t>:</w:t>
      </w:r>
      <w:r w:rsidR="00394A54" w:rsidRPr="00394A54">
        <w:rPr>
          <w:noProof/>
        </w:rPr>
        <w:t xml:space="preserve"> </w:t>
      </w:r>
      <w:r w:rsidR="002B38E9">
        <w:rPr>
          <w:noProof/>
        </w:rPr>
        <w:drawing>
          <wp:inline distT="0" distB="0" distL="0" distR="0" wp14:anchorId="4DC1B45B" wp14:editId="39448D4C">
            <wp:extent cx="1650164" cy="1238250"/>
            <wp:effectExtent l="0" t="0" r="0" b="0"/>
            <wp:docPr id="2046764964" name="Grafik 5"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4964" name="Grafik 5" descr="Ein Bild, das Propeller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50164" cy="1238250"/>
                    </a:xfrm>
                    <a:prstGeom prst="rect">
                      <a:avLst/>
                    </a:prstGeom>
                    <a:noFill/>
                    <a:ln>
                      <a:noFill/>
                    </a:ln>
                  </pic:spPr>
                </pic:pic>
              </a:graphicData>
            </a:graphic>
          </wp:inline>
        </w:drawing>
      </w:r>
      <w:r>
        <w:br/>
        <w:t>Diese Propeller sind effizient, da weniger Luftwiderstand erzeugt wird. Sie zeichnen sich durch eine höhere Energieeffizienz und eine geringere Lautstärke aus, was sie ideal für längere Flüge und leisere Einsätze macht.</w:t>
      </w:r>
    </w:p>
    <w:p w14:paraId="3F360D8A" w14:textId="0B229B4E" w:rsidR="00895BB1" w:rsidRDefault="00895BB1" w:rsidP="00D10710">
      <w:pPr>
        <w:pStyle w:val="StandardWeb"/>
        <w:jc w:val="left"/>
      </w:pPr>
      <w:r>
        <w:rPr>
          <w:rStyle w:val="Fett"/>
        </w:rPr>
        <w:t>Drei-Blatt-Propeller</w:t>
      </w:r>
      <w:r>
        <w:t>:</w:t>
      </w:r>
      <w:r w:rsidR="002B38E9" w:rsidRPr="002B38E9">
        <w:rPr>
          <w:noProof/>
        </w:rPr>
        <w:t xml:space="preserve"> </w:t>
      </w:r>
      <w:r w:rsidR="002B38E9">
        <w:rPr>
          <w:noProof/>
        </w:rPr>
        <w:drawing>
          <wp:inline distT="0" distB="0" distL="0" distR="0" wp14:anchorId="11C0E1C5" wp14:editId="328F29D5">
            <wp:extent cx="1543050" cy="1543050"/>
            <wp:effectExtent l="0" t="0" r="0" b="0"/>
            <wp:docPr id="847725352" name="Grafik 6" descr="Ein Bild, das Propeller, Schwarzweiß, monoch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5352" name="Grafik 6" descr="Ein Bild, das Propeller, Schwarzweiß, monochrom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br/>
        <w:t>Mit einem zusätzlichen Blatt bieten sie mehr Schub und bessere Manövrierbarkeit. Allerdings erzeugen sie etwas mehr Luftwiderstand und sind daher weniger effizient als Zwei-Blatt-Propeller. Die Lautstärke ist etwas höher, das Geräuschprofil jedoch stabil. Sie werden häufig in FPV-Drohnen eingesetzt, die präzise Steuerung erfordern.</w:t>
      </w:r>
    </w:p>
    <w:p w14:paraId="17B24D43" w14:textId="58919BE7" w:rsidR="00895BB1" w:rsidRDefault="00895BB1" w:rsidP="00D10710">
      <w:pPr>
        <w:pStyle w:val="StandardWeb"/>
        <w:jc w:val="left"/>
      </w:pPr>
      <w:r>
        <w:rPr>
          <w:rStyle w:val="Fett"/>
        </w:rPr>
        <w:t>Vier- oder Mehrblatt-Propeller</w:t>
      </w:r>
      <w:r>
        <w:t>:</w:t>
      </w:r>
      <w:r w:rsidR="002B38E9">
        <w:rPr>
          <w:noProof/>
        </w:rPr>
        <w:drawing>
          <wp:inline distT="0" distB="0" distL="0" distR="0" wp14:anchorId="34F39EE2" wp14:editId="77773091">
            <wp:extent cx="1574800" cy="1574800"/>
            <wp:effectExtent l="0" t="0" r="6350" b="0"/>
            <wp:docPr id="927811277" name="Grafik 7"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277" name="Grafik 7" descr="Ein Bild, das Propeller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a:ln>
                      <a:noFill/>
                    </a:ln>
                  </pic:spPr>
                </pic:pic>
              </a:graphicData>
            </a:graphic>
          </wp:inline>
        </w:drawing>
      </w:r>
      <w:r>
        <w:br/>
        <w:t>Diese Propeller erzeugen den höchsten Schub und sorgen für eine sehr stabile Fluglage, was besonders für Kameradrohnen nützlich ist. Allerdings sind sie weniger effizient und lauter als Varianten mit weniger Blättern.</w:t>
      </w:r>
    </w:p>
    <w:p w14:paraId="0ED8445B" w14:textId="04AE4927" w:rsidR="216246F1" w:rsidRDefault="00EF1262" w:rsidP="00D10710">
      <w:pPr>
        <w:pStyle w:val="berschrift3"/>
      </w:pPr>
      <w:bookmarkStart w:id="197" w:name="_Toc195651632"/>
      <w:bookmarkStart w:id="198" w:name="_Toc195651974"/>
      <w:r>
        <w:t>Microcontroller</w:t>
      </w:r>
      <w:bookmarkEnd w:id="197"/>
      <w:bookmarkEnd w:id="198"/>
    </w:p>
    <w:p w14:paraId="79FB9485" w14:textId="77777777" w:rsidR="00E76528" w:rsidRPr="00E76528" w:rsidRDefault="00E76528" w:rsidP="00D10710">
      <w:r w:rsidRPr="00E76528">
        <w:t>Für die Hardware-Architektur von Nimbus wurde eine Analyse der verfügbaren Mikrocontroller durchgeführt, wobei sowohl der ESP32 als auch der Arduino evaluiert wurden. Der ESP32 wurde als Hauptkomponente ausgewählt, da er eine hohe Verarbeitungsleistung mit integrierter WLAN- und Bluetooth-Funktionalität kombiniert. Diese Eigenschaften sind entscheidend für die Echtzeit-Hinderniserkennung und die Kommunikation mit der mobilen App.</w:t>
      </w:r>
    </w:p>
    <w:p w14:paraId="437D9D9D" w14:textId="77777777" w:rsidR="00E76528" w:rsidRDefault="00E76528" w:rsidP="00F07FDA">
      <w:r w:rsidRPr="00E76528">
        <w:lastRenderedPageBreak/>
        <w:t>Der Arduino Uno wurde ebenfalls als Alternative betrachtet, bietet jedoch Einschränkungen hinsichtlich der Rechenleistung und drahtlosen Konnektivität. Für einfache Steuerungsaufgaben und Prototypen eignet sich der Arduino hervorragend, allerdings ist seine Erweiterbarkeit für anspruchsvollere Anwendungen wie maschinelles Lernen oder KI-basierte Navigation begrenzt.</w:t>
      </w:r>
    </w:p>
    <w:p w14:paraId="1D95B222" w14:textId="77777777" w:rsidR="00C642BB" w:rsidRDefault="000B2889" w:rsidP="00C642BB">
      <w:pPr>
        <w:keepNext/>
        <w:jc w:val="center"/>
      </w:pPr>
      <w:r>
        <w:rPr>
          <w:noProof/>
        </w:rPr>
        <w:drawing>
          <wp:inline distT="0" distB="0" distL="0" distR="0" wp14:anchorId="4081B77F" wp14:editId="76603A6F">
            <wp:extent cx="4419600" cy="3386200"/>
            <wp:effectExtent l="0" t="0" r="0" b="5080"/>
            <wp:docPr id="1935267171" name="Grafik 3" descr="Walk On Air Type-C ESP32-S3-DevKit -1N16R8 Type C 16MB Flash| Internet of  Things Development Board for Arduino| USB,WiFi,Bluetooth(BLE 5)| Xtensa®  Dual-core 32-bit LX7 microprocessor up to 240MHz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k On Air Type-C ESP32-S3-DevKit -1N16R8 Type C 16MB Flash| Internet of  Things Development Board for Arduino| USB,WiFi,Bluetooth(BLE 5)| Xtensa®  Dual-core 32-bit LX7 microprocessor up to 240MHz : Amazon.in: Computers &amp;  Accessori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19600" cy="3386200"/>
                    </a:xfrm>
                    <a:prstGeom prst="rect">
                      <a:avLst/>
                    </a:prstGeom>
                    <a:noFill/>
                    <a:ln>
                      <a:noFill/>
                    </a:ln>
                  </pic:spPr>
                </pic:pic>
              </a:graphicData>
            </a:graphic>
          </wp:inline>
        </w:drawing>
      </w:r>
    </w:p>
    <w:p w14:paraId="19323872" w14:textId="31EC1550" w:rsidR="00C73745" w:rsidRPr="00E76528" w:rsidRDefault="00C642BB" w:rsidP="00C642BB">
      <w:pPr>
        <w:pStyle w:val="Beschriftung"/>
      </w:pPr>
      <w:r>
        <w:t xml:space="preserve">Abbildung </w:t>
      </w:r>
      <w:fldSimple w:instr=" SEQ Abbildung \* ARABIC ">
        <w:r w:rsidR="00CA7CBB">
          <w:rPr>
            <w:noProof/>
          </w:rPr>
          <w:t>26</w:t>
        </w:r>
      </w:fldSimple>
      <w:r>
        <w:t>: ESP32 Dev Module</w:t>
      </w:r>
    </w:p>
    <w:p w14:paraId="2BC0C1EC" w14:textId="77777777" w:rsidR="00E76528" w:rsidRPr="00E76528" w:rsidRDefault="00E76528" w:rsidP="00F07FDA">
      <w:r w:rsidRPr="00E76528">
        <w:t>Vorteile des ESP32 gegenüber Arduino:</w:t>
      </w:r>
    </w:p>
    <w:p w14:paraId="12BF228B" w14:textId="77777777" w:rsidR="00F07FDA" w:rsidRDefault="00E76528" w:rsidP="000B620A">
      <w:pPr>
        <w:pStyle w:val="Listenabsatz"/>
        <w:numPr>
          <w:ilvl w:val="0"/>
          <w:numId w:val="7"/>
        </w:numPr>
      </w:pPr>
      <w:r w:rsidRPr="00E76528">
        <w:rPr>
          <w:b/>
          <w:bCs/>
        </w:rPr>
        <w:t>Konnektivität</w:t>
      </w:r>
      <w:r w:rsidRPr="00E76528">
        <w:t>:</w:t>
      </w:r>
    </w:p>
    <w:p w14:paraId="3BCF80CE" w14:textId="6CEE7303" w:rsidR="00E76528" w:rsidRPr="00E76528" w:rsidRDefault="00E76528" w:rsidP="00F07FDA">
      <w:pPr>
        <w:pStyle w:val="Listenabsatz"/>
        <w:ind w:left="360"/>
      </w:pPr>
      <w:r w:rsidRPr="00E76528">
        <w:t>Integriertes WLAN und Bluetooth (BLE), was eine nahtlose Kommunikation ermöglicht.</w:t>
      </w:r>
    </w:p>
    <w:p w14:paraId="73279CAA" w14:textId="77777777" w:rsidR="00F07FDA" w:rsidRDefault="00E76528" w:rsidP="000B620A">
      <w:pPr>
        <w:pStyle w:val="Listenabsatz"/>
        <w:numPr>
          <w:ilvl w:val="0"/>
          <w:numId w:val="7"/>
        </w:numPr>
      </w:pPr>
      <w:r w:rsidRPr="00E76528">
        <w:rPr>
          <w:b/>
          <w:bCs/>
        </w:rPr>
        <w:t>Rechenleistung</w:t>
      </w:r>
      <w:r w:rsidRPr="00E76528">
        <w:t>:</w:t>
      </w:r>
    </w:p>
    <w:p w14:paraId="228D37A1" w14:textId="39BBC2A9" w:rsidR="00E76528" w:rsidRPr="00E76528" w:rsidRDefault="00E76528" w:rsidP="00F07FDA">
      <w:pPr>
        <w:pStyle w:val="Listenabsatz"/>
        <w:tabs>
          <w:tab w:val="num" w:pos="1287"/>
        </w:tabs>
        <w:ind w:left="360"/>
      </w:pPr>
      <w:r w:rsidRPr="00E76528">
        <w:t>Dual-Core-Architektur mit einer Taktfrequenz von bis zu 240 MHz, verglichen mit 16 MHz beim Arduino Uno.</w:t>
      </w:r>
    </w:p>
    <w:p w14:paraId="38278EF0" w14:textId="77777777" w:rsidR="00F07FDA" w:rsidRDefault="00E76528" w:rsidP="000B620A">
      <w:pPr>
        <w:pStyle w:val="Listenabsatz"/>
        <w:numPr>
          <w:ilvl w:val="0"/>
          <w:numId w:val="7"/>
        </w:numPr>
      </w:pPr>
      <w:r w:rsidRPr="00E76528">
        <w:rPr>
          <w:b/>
          <w:bCs/>
        </w:rPr>
        <w:t>Speicher</w:t>
      </w:r>
      <w:r w:rsidRPr="00E76528">
        <w:t>:</w:t>
      </w:r>
    </w:p>
    <w:p w14:paraId="1E9BD855" w14:textId="1F69C7ED" w:rsidR="00E76528" w:rsidRPr="00E76528" w:rsidRDefault="00E76528" w:rsidP="00F07FDA">
      <w:pPr>
        <w:pStyle w:val="Listenabsatz"/>
        <w:tabs>
          <w:tab w:val="num" w:pos="1287"/>
        </w:tabs>
        <w:ind w:left="360"/>
      </w:pPr>
      <w:r w:rsidRPr="00E76528">
        <w:t>Der ESP32 verfügt über 520 KB SRAM und ermöglicht den Anschluss an externen Flash-Speicher, während der Arduino Uno nur 2 KB SRAM bietet.</w:t>
      </w:r>
    </w:p>
    <w:p w14:paraId="477850D9" w14:textId="77777777" w:rsidR="00F07FDA" w:rsidRDefault="00E76528" w:rsidP="000B620A">
      <w:pPr>
        <w:pStyle w:val="Listenabsatz"/>
        <w:numPr>
          <w:ilvl w:val="0"/>
          <w:numId w:val="7"/>
        </w:numPr>
      </w:pPr>
      <w:r w:rsidRPr="00E76528">
        <w:rPr>
          <w:b/>
          <w:bCs/>
        </w:rPr>
        <w:t>Vielseitigkeit</w:t>
      </w:r>
      <w:r w:rsidRPr="00E76528">
        <w:t>:</w:t>
      </w:r>
    </w:p>
    <w:p w14:paraId="5BC6FB3C" w14:textId="03008EF0" w:rsidR="00E76528" w:rsidRDefault="00E76528" w:rsidP="00F07FDA">
      <w:pPr>
        <w:pStyle w:val="Listenabsatz"/>
        <w:tabs>
          <w:tab w:val="num" w:pos="1287"/>
        </w:tabs>
        <w:ind w:left="360"/>
      </w:pPr>
      <w:r w:rsidRPr="00E76528">
        <w:t>Unterstützt eine breite Palette an Sensoren und Modulen, einschließlich Kameras und Ultraschallsensoren, was für die Hinderniserkennung essenziell ist.</w:t>
      </w:r>
    </w:p>
    <w:p w14:paraId="73E1C511" w14:textId="69174E72" w:rsidR="00943E70" w:rsidRPr="00E76528" w:rsidRDefault="00402B9D" w:rsidP="00F07FDA">
      <w:r w:rsidRPr="00402B9D">
        <w:t>Der ESP32 wurde gewählt, da er h</w:t>
      </w:r>
      <w:r w:rsidR="00FC1079">
        <w:t>ö</w:t>
      </w:r>
      <w:r w:rsidRPr="00402B9D">
        <w:t>he</w:t>
      </w:r>
      <w:r w:rsidR="00FC1079">
        <w:t>re</w:t>
      </w:r>
      <w:r w:rsidRPr="00402B9D">
        <w:t xml:space="preserve"> Rechenleistung, integriertes WLAN/BLE, ideal für Echtzeit-Hinderniserkennung und mobile Kommunikation. Seine Vielseitigkeit und Energieeffizienz übertreffen Alternativen wie den Arduino Uno, wodurch er optimal für die Anforderungen von Nimbus ist.</w:t>
      </w:r>
      <w:r w:rsidR="00FA6A6F">
        <w:t xml:space="preserve"> </w:t>
      </w:r>
      <w:sdt>
        <w:sdtPr>
          <w:id w:val="811055027"/>
          <w:citation/>
        </w:sdtPr>
        <w:sdtContent>
          <w:r w:rsidR="00EC4B69">
            <w:fldChar w:fldCharType="begin"/>
          </w:r>
          <w:r w:rsidR="00EC4B69">
            <w:instrText xml:space="preserve"> CITATION Esp25 \l 3079 </w:instrText>
          </w:r>
          <w:r w:rsidR="00EC4B69">
            <w:fldChar w:fldCharType="separate"/>
          </w:r>
          <w:r w:rsidR="00680056">
            <w:rPr>
              <w:noProof/>
            </w:rPr>
            <w:t>[94]</w:t>
          </w:r>
          <w:r w:rsidR="00EC4B69">
            <w:fldChar w:fldCharType="end"/>
          </w:r>
        </w:sdtContent>
      </w:sdt>
    </w:p>
    <w:p w14:paraId="0F42D90B" w14:textId="25BEC79D" w:rsidR="00F82A9A" w:rsidRDefault="00EF1262" w:rsidP="009B57D1">
      <w:pPr>
        <w:pStyle w:val="berschrift3"/>
      </w:pPr>
      <w:bookmarkStart w:id="199" w:name="_Toc195651633"/>
      <w:bookmarkStart w:id="200" w:name="_Toc195651975"/>
      <w:r>
        <w:lastRenderedPageBreak/>
        <w:t>Sensorik</w:t>
      </w:r>
      <w:bookmarkEnd w:id="199"/>
      <w:bookmarkEnd w:id="200"/>
    </w:p>
    <w:p w14:paraId="66715602" w14:textId="547A5E9E" w:rsidR="00B92AFF" w:rsidRPr="007B52DF" w:rsidRDefault="00B92AFF" w:rsidP="00D10710">
      <w:pPr>
        <w:pStyle w:val="berschrift4"/>
      </w:pPr>
      <w:r w:rsidRPr="007B52DF">
        <w:t>Ultraschallsensor</w:t>
      </w:r>
      <w:r w:rsidR="00E77E07" w:rsidRPr="00E77E07">
        <w:rPr>
          <w:noProof/>
        </w:rPr>
        <w:t xml:space="preserve"> </w:t>
      </w:r>
      <w:r w:rsidR="00862833" w:rsidRPr="00E77E07">
        <w:rPr>
          <w:noProof/>
        </w:rPr>
        <w:drawing>
          <wp:inline distT="0" distB="0" distL="0" distR="0" wp14:anchorId="758CC3B7" wp14:editId="37A37D87">
            <wp:extent cx="1511300" cy="1048642"/>
            <wp:effectExtent l="0" t="0" r="0" b="0"/>
            <wp:docPr id="1568968452" name="Grafik 1" descr="Ein Bild, das Elektronik, Lautsprech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8452" name="Grafik 1" descr="Ein Bild, das Elektronik, Lautsprecher enthält.&#10;&#10;Automatisch generierte Beschreibu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14359" cy="1050765"/>
                    </a:xfrm>
                    <a:prstGeom prst="rect">
                      <a:avLst/>
                    </a:prstGeom>
                  </pic:spPr>
                </pic:pic>
              </a:graphicData>
            </a:graphic>
          </wp:inline>
        </w:drawing>
      </w:r>
    </w:p>
    <w:p w14:paraId="29976E5F" w14:textId="6C417774" w:rsidR="00B92AFF" w:rsidRDefault="00B92AFF" w:rsidP="00D10710">
      <w:r>
        <w:t>Ultraschallsensoren nutzen Schallwellen, um Entfernungen zu messen. Sie senden Ultraschallimpulse aus, die von Hindernissen reflektiert werden. Die Zeit, die die Wellen für die Rückkehr benötigen, wird zur Entfernungsmessung verwendet. Diese Sensoren sind besonders nützlich für die Erkennung von Objekten in kurzen bis mittleren Entfernungen. In der Drohne dienen sie zur präzisen Navigation in engen Räumen und zur Hindernisvermeidung. Rechtlich ist sicherzustellen, dass die emittierten Schallfrequenzen den Gesundheitsstandards entsprechen und keine Störungen für Tiere verursachen.</w:t>
      </w:r>
      <w:sdt>
        <w:sdtPr>
          <w:id w:val="1775892802"/>
          <w:citation/>
        </w:sdtPr>
        <w:sdtContent>
          <w:r w:rsidR="0060554D">
            <w:fldChar w:fldCharType="begin"/>
          </w:r>
          <w:r w:rsidR="0060554D">
            <w:instrText xml:space="preserve"> CITATION ULTSC \l 3079 </w:instrText>
          </w:r>
          <w:r w:rsidR="0060554D">
            <w:fldChar w:fldCharType="separate"/>
          </w:r>
          <w:r w:rsidR="00680056">
            <w:rPr>
              <w:noProof/>
            </w:rPr>
            <w:t xml:space="preserve"> [95]</w:t>
          </w:r>
          <w:r w:rsidR="0060554D">
            <w:fldChar w:fldCharType="end"/>
          </w:r>
        </w:sdtContent>
      </w:sdt>
    </w:p>
    <w:p w14:paraId="4EEC7B32" w14:textId="02AC3DED" w:rsidR="00660A96" w:rsidRDefault="00660A96" w:rsidP="001904E0">
      <w:pPr>
        <w:ind w:left="1134"/>
        <w:jc w:val="left"/>
      </w:pPr>
    </w:p>
    <w:p w14:paraId="34487D00" w14:textId="6B6B37B0" w:rsidR="00B92AFF" w:rsidRPr="007B52DF" w:rsidRDefault="00B92AFF" w:rsidP="00D10710">
      <w:pPr>
        <w:pStyle w:val="berschrift4"/>
      </w:pPr>
      <w:r w:rsidRPr="007B52DF">
        <w:t>Kamera</w:t>
      </w:r>
      <w:r w:rsidR="00862833">
        <w:rPr>
          <w:noProof/>
        </w:rPr>
        <w:drawing>
          <wp:inline distT="0" distB="0" distL="0" distR="0" wp14:anchorId="0B444C75" wp14:editId="355DBF38">
            <wp:extent cx="1587500" cy="1273739"/>
            <wp:effectExtent l="0" t="0" r="0" b="3175"/>
            <wp:docPr id="1269229412" name="Grafik 7" descr="DEBO CAM ESP32: Entwicklerboards - ESP32-Kamera, 2MP, 25° bei reichelt  elektronik kau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BO CAM ESP32: Entwicklerboards - ESP32-Kamera, 2MP, 25° bei reichelt  elektronik kaufe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92943" cy="1278106"/>
                    </a:xfrm>
                    <a:prstGeom prst="rect">
                      <a:avLst/>
                    </a:prstGeom>
                    <a:noFill/>
                    <a:ln>
                      <a:noFill/>
                    </a:ln>
                  </pic:spPr>
                </pic:pic>
              </a:graphicData>
            </a:graphic>
          </wp:inline>
        </w:drawing>
      </w:r>
    </w:p>
    <w:p w14:paraId="3451E465" w14:textId="5C95DDDB" w:rsidR="00B92AFF" w:rsidRDefault="00B92AFF" w:rsidP="00D10710">
      <w:r>
        <w:t>Kameras dienen als visuelle Sensoren, die Bilder aufnehmen, um Hindernisse zu erkennen und die Umgebung zu analysieren. Durch KI-basierte Bildverarbeitung, wie sie mit TensorFlow Lite in der Nimbus-Drohne realisiert wird, können Objekte wie Fußgänger oder Fahrzeuge identifiziert werden. Kameras sind besonders effektiv bei der Erkennung visueller Hinweise wie Straßenschilder. Datenschutzrechtlich muss sichergestellt werden, dass keine personenbezogenen Daten erfasst oder gespeichert werden, insbesondere in öffentlichen Bereichen.</w:t>
      </w:r>
    </w:p>
    <w:p w14:paraId="183BAC0F" w14:textId="3CA706A7" w:rsidR="00B92AFF" w:rsidRDefault="00B92AFF" w:rsidP="00D10710">
      <w:r>
        <w:t>Zusammen bieten diese Sensoren eine synergetische Grundlage für präzise Navigation, wobei sie sich in Funktion und Reichweite ergänzen. Rechtliche Rahmenbedingungen, wie die Einhaltung von Datenschutz- und Sicherheitsvorgaben, spielen eine zentrale Rolle bei der Implementierung</w:t>
      </w:r>
      <w:r w:rsidR="00260145">
        <w:t>.</w:t>
      </w:r>
    </w:p>
    <w:p w14:paraId="4BB5EEF5" w14:textId="77777777" w:rsidR="009109DE" w:rsidRDefault="009109DE" w:rsidP="00D10710">
      <w:pPr>
        <w:pStyle w:val="berschrift3"/>
      </w:pPr>
      <w:bookmarkStart w:id="201" w:name="_Toc187441506"/>
      <w:bookmarkStart w:id="202" w:name="_Toc195651634"/>
      <w:bookmarkStart w:id="203" w:name="_Toc195651976"/>
      <w:r w:rsidRPr="006D3A63">
        <w:t>Kommunikationsmodule</w:t>
      </w:r>
      <w:bookmarkEnd w:id="201"/>
      <w:bookmarkEnd w:id="202"/>
      <w:bookmarkEnd w:id="203"/>
    </w:p>
    <w:p w14:paraId="60CC5860" w14:textId="1E37220B" w:rsidR="009109DE" w:rsidRDefault="00284AB4" w:rsidP="00D10710">
      <w:r w:rsidRPr="00284AB4">
        <w:t>Die Kommunikationsmodule sind ein zentraler Bestandteil der NIMBUS-Architektur, da sie die Interaktion zwischen Drohne, mobiler App und Peripheriegeräten wie dem ESP32 oder Pixhawk ermöglichen. Die Auswahl und Integration dieser Technologien gewährleistet die zuverlässige Übertragung von Daten in Echtzeit und optimiert die Benutzerfreundlichkeit.</w:t>
      </w:r>
    </w:p>
    <w:p w14:paraId="21E353AE" w14:textId="77777777" w:rsidR="00844A43" w:rsidRPr="00844A43" w:rsidRDefault="00844A43" w:rsidP="00D10710">
      <w:pPr>
        <w:pStyle w:val="berschrift4"/>
        <w:rPr>
          <w:b w:val="0"/>
          <w:bCs w:val="0"/>
        </w:rPr>
      </w:pPr>
      <w:r w:rsidRPr="00844A43">
        <w:t>WLAN</w:t>
      </w:r>
    </w:p>
    <w:p w14:paraId="2AC24558" w14:textId="290E0837" w:rsidR="00844A43" w:rsidRDefault="00844A43" w:rsidP="00D10710">
      <w:r>
        <w:t xml:space="preserve">Das WLAN-Modul auf dem ESP32 dient der Datenübertragung mit höherer Bandbreite, z. B. für Bilddaten und umfangreiche Navigationsinformationen. Mithilfe von Wi-Fi Direct können </w:t>
      </w:r>
      <w:r>
        <w:lastRenderedPageBreak/>
        <w:t>Drohne und Smartphone direkt miteinander kommunizieren, ohne ein externes Netzwerk zu benötigen. Dies ermöglicht eine stabile Verbindung, selbst in Umgebungen ohne Internetzugang. Für komplexe Navigationsaufgaben und die Synchronisation von Daten mit dem Backend ist WLAN entscheidend, da es Echtzeitdatenübertragungen und Interaktionen mit der App unterstützt.</w:t>
      </w:r>
    </w:p>
    <w:p w14:paraId="5214F5A5" w14:textId="77777777" w:rsidR="007A3122" w:rsidRPr="007A3122" w:rsidRDefault="007A3122" w:rsidP="00D10710">
      <w:pPr>
        <w:pStyle w:val="berschrift4"/>
        <w:rPr>
          <w:b w:val="0"/>
          <w:bCs w:val="0"/>
        </w:rPr>
      </w:pPr>
      <w:r w:rsidRPr="007A3122">
        <w:t>MAVLink</w:t>
      </w:r>
    </w:p>
    <w:p w14:paraId="7BA45B0B" w14:textId="21291364" w:rsidR="007A3122" w:rsidRPr="009109DE" w:rsidRDefault="007A3122" w:rsidP="00D10710">
      <w:r>
        <w:t>MAVLink (Micro Air Vehicle Communication Protocol) ist das Standardprotokoll für die Kommunikation zwischen Drohne und Flight Controller (z. B. Pixhawk). Es erlaubt den Austausch von Telemetriedaten, Befehlen und Missionsparametern. Die Integration von MAVLink ermöglicht Funktionen wie Echtzeit-Hinderniserkennung und autonome Navigation. Darüber hinaus unterstützt MAVLink die Verbindung mit Bodenstationen, wodurch weiterführende Kontrollmöglichkeiten, wie Waypoint-Missionen und Statusüberwachung, bereitgestellt werden.</w:t>
      </w:r>
      <w:r w:rsidR="00277208">
        <w:t xml:space="preserve"> </w:t>
      </w:r>
    </w:p>
    <w:p w14:paraId="34C10A73" w14:textId="6AA59CAD" w:rsidR="002C17D0" w:rsidRDefault="002C17D0" w:rsidP="00D10710">
      <w:r w:rsidRPr="002C17D0">
        <w:t>WLAN und MAVLink bilden die zentrale Kommunikationsbasis von NIMBUS. WLAN ermöglicht die Echtzeitübertragung großer Datenmengen, während MAVLink präzise Steuerung und Telemetriedaten bereitstellt. Diese Kombination gewährleistet zuverlässige Navigation und Benutzerfreundlichkeit.</w:t>
      </w:r>
      <w:sdt>
        <w:sdtPr>
          <w:id w:val="1649485573"/>
          <w:citation/>
        </w:sdtPr>
        <w:sdtContent>
          <w:r w:rsidR="00A744A2">
            <w:fldChar w:fldCharType="begin"/>
          </w:r>
          <w:r w:rsidR="00A744A2">
            <w:instrText xml:space="preserve"> CITATION Tec25 \l 3079 </w:instrText>
          </w:r>
          <w:r w:rsidR="00A744A2">
            <w:fldChar w:fldCharType="separate"/>
          </w:r>
          <w:r w:rsidR="00680056">
            <w:rPr>
              <w:noProof/>
            </w:rPr>
            <w:t xml:space="preserve"> [96]</w:t>
          </w:r>
          <w:r w:rsidR="00A744A2">
            <w:fldChar w:fldCharType="end"/>
          </w:r>
        </w:sdtContent>
      </w:sdt>
    </w:p>
    <w:p w14:paraId="2DB84B4C" w14:textId="551F4367" w:rsidR="009109DE" w:rsidRPr="009109DE" w:rsidRDefault="00C6639F" w:rsidP="009109DE">
      <w:pPr>
        <w:pStyle w:val="berschrift3"/>
      </w:pPr>
      <w:bookmarkStart w:id="204" w:name="_Toc195651635"/>
      <w:bookmarkStart w:id="205" w:name="_Toc195651977"/>
      <w:r>
        <w:t>Autonomes Fliegen</w:t>
      </w:r>
      <w:bookmarkEnd w:id="204"/>
      <w:bookmarkEnd w:id="205"/>
    </w:p>
    <w:p w14:paraId="3C9D5322" w14:textId="28837891" w:rsidR="00904B0D" w:rsidRPr="00904B0D" w:rsidRDefault="00904B0D" w:rsidP="00D10710">
      <w:pPr>
        <w:pStyle w:val="berschrift4"/>
        <w:rPr>
          <w:b w:val="0"/>
          <w:bCs w:val="0"/>
        </w:rPr>
      </w:pPr>
      <w:r w:rsidRPr="00904B0D">
        <w:t>Definition</w:t>
      </w:r>
    </w:p>
    <w:p w14:paraId="51B2557C" w14:textId="44AA57BC" w:rsidR="00980BEC" w:rsidRPr="00904B0D" w:rsidRDefault="00904B0D" w:rsidP="00D10710">
      <w:pPr>
        <w:jc w:val="left"/>
      </w:pPr>
      <w:r w:rsidRPr="00904B0D">
        <w:t>Autonomes Fliegen beschreibt die Fähigkeit eines unbemannten Luftfahrzeugs (UAV, engl.</w:t>
      </w:r>
      <w:r w:rsidR="00260145">
        <w:t xml:space="preserve"> </w:t>
      </w:r>
      <w:r w:rsidRPr="00904B0D">
        <w:t>Unmanned Aerial Vehicle), komplexe Flugmanöver und Navigation ohne menschliche Steuerung auszuführen. Dies wird durch fortschrittliche Technologien wie Sensorfusion, Künstliche Intelligenz (KI) und präzise Steuerungsalgorithmen ermöglicht. Ziel ist es, de</w:t>
      </w:r>
      <w:r w:rsidR="00AD4168">
        <w:t>n</w:t>
      </w:r>
      <w:r w:rsidRPr="00904B0D">
        <w:t xml:space="preserve"> Nutzer</w:t>
      </w:r>
      <w:r w:rsidR="00AD4168">
        <w:t>innen und Nutzern</w:t>
      </w:r>
      <w:r w:rsidRPr="00904B0D">
        <w:t xml:space="preserve"> die direkte Steuerung abzunehmen und eine sichere, effiziente und unabhängige Fortbewegung des UAVs zu gewährleisten</w:t>
      </w:r>
      <w:r w:rsidR="009E391E">
        <w:t>.</w:t>
      </w:r>
      <w:sdt>
        <w:sdtPr>
          <w:id w:val="-1301138470"/>
          <w:citation/>
        </w:sdtPr>
        <w:sdtContent>
          <w:r w:rsidR="006739BB">
            <w:fldChar w:fldCharType="begin"/>
          </w:r>
          <w:r w:rsidR="006739BB">
            <w:instrText xml:space="preserve"> CITATION Aut25 \l 3079 </w:instrText>
          </w:r>
          <w:r w:rsidR="006739BB">
            <w:fldChar w:fldCharType="separate"/>
          </w:r>
          <w:r w:rsidR="00680056">
            <w:rPr>
              <w:noProof/>
            </w:rPr>
            <w:t xml:space="preserve"> [97]</w:t>
          </w:r>
          <w:r w:rsidR="006739BB">
            <w:fldChar w:fldCharType="end"/>
          </w:r>
        </w:sdtContent>
      </w:sdt>
      <w:sdt>
        <w:sdtPr>
          <w:id w:val="1561747451"/>
          <w:citation/>
        </w:sdtPr>
        <w:sdtContent>
          <w:r w:rsidR="00980BEC">
            <w:fldChar w:fldCharType="begin"/>
          </w:r>
          <w:r w:rsidR="00980BEC">
            <w:instrText xml:space="preserve"> CITATION Aut25 \l 3079 </w:instrText>
          </w:r>
          <w:r w:rsidR="00980BEC">
            <w:fldChar w:fldCharType="separate"/>
          </w:r>
          <w:r w:rsidR="00680056">
            <w:rPr>
              <w:noProof/>
            </w:rPr>
            <w:t xml:space="preserve"> [97]</w:t>
          </w:r>
          <w:r w:rsidR="00980BEC">
            <w:fldChar w:fldCharType="end"/>
          </w:r>
        </w:sdtContent>
      </w:sdt>
    </w:p>
    <w:p w14:paraId="43CE2FEF" w14:textId="77777777" w:rsidR="00904B0D" w:rsidRPr="00904B0D" w:rsidRDefault="00904B0D" w:rsidP="00D10710">
      <w:pPr>
        <w:pStyle w:val="berschrift4"/>
        <w:rPr>
          <w:b w:val="0"/>
          <w:bCs w:val="0"/>
        </w:rPr>
      </w:pPr>
      <w:r w:rsidRPr="00904B0D">
        <w:t>Navigation</w:t>
      </w:r>
    </w:p>
    <w:p w14:paraId="5811AA2E" w14:textId="77777777" w:rsidR="00904B0D" w:rsidRPr="00904B0D" w:rsidRDefault="00904B0D" w:rsidP="00D10710">
      <w:r w:rsidRPr="00904B0D">
        <w:t>Die Navigation eines autonomen UAVs erfolgt durch die Kombination verschiedener Technologien, um Position, Orientierung und Umgebung kontinuierlich zu analysieren und darauf basierend Entscheidungen zu treffen. Zwei wesentliche Methoden kommen dabei zum Einsatz:</w:t>
      </w:r>
    </w:p>
    <w:p w14:paraId="7E108978" w14:textId="77777777" w:rsidR="00904B0D" w:rsidRPr="00EB6235" w:rsidRDefault="00904B0D" w:rsidP="000B620A">
      <w:pPr>
        <w:pStyle w:val="Listenabsatz"/>
        <w:numPr>
          <w:ilvl w:val="0"/>
          <w:numId w:val="17"/>
        </w:numPr>
        <w:rPr>
          <w:b/>
          <w:bCs/>
        </w:rPr>
      </w:pPr>
      <w:r w:rsidRPr="00EB6235">
        <w:rPr>
          <w:b/>
          <w:bCs/>
        </w:rPr>
        <w:t>GPS</w:t>
      </w:r>
    </w:p>
    <w:p w14:paraId="691B6DC7" w14:textId="74FBE1C0" w:rsidR="00904B0D" w:rsidRPr="006D1981" w:rsidRDefault="00904B0D" w:rsidP="00EB6235">
      <w:pPr>
        <w:pStyle w:val="Listenabsatz"/>
        <w:rPr>
          <w:b/>
        </w:rPr>
      </w:pPr>
      <w:r w:rsidRPr="00904B0D">
        <w:t xml:space="preserve">Das Global Positioning System (GPS) bildet die Grundlage für die Positionsbestimmung. Es ermöglicht der Drohne, ihre geographische Position und Höhe mit hoher Präzision zu bestimmen. GPS ist besonders in offenen, </w:t>
      </w:r>
      <w:r w:rsidR="00EE754D" w:rsidRPr="00904B0D">
        <w:t>Outdoorumgebungen</w:t>
      </w:r>
      <w:r w:rsidRPr="00904B0D">
        <w:t xml:space="preserve"> effektiv und wird durch unterstützende Systeme wie Differential-GPS ergänzt, um eine Genauigkeit im Zentimeterbereich zu erreichen</w:t>
      </w:r>
      <w:r w:rsidR="00ED7AC2">
        <w:t>.</w:t>
      </w:r>
    </w:p>
    <w:p w14:paraId="0778CEEB" w14:textId="77777777" w:rsidR="00904B0D" w:rsidRPr="00EB6235" w:rsidRDefault="00904B0D" w:rsidP="000B620A">
      <w:pPr>
        <w:pStyle w:val="Listenabsatz"/>
        <w:numPr>
          <w:ilvl w:val="0"/>
          <w:numId w:val="17"/>
        </w:numPr>
        <w:rPr>
          <w:b/>
          <w:bCs/>
        </w:rPr>
      </w:pPr>
      <w:r w:rsidRPr="00EB6235">
        <w:rPr>
          <w:b/>
          <w:bCs/>
        </w:rPr>
        <w:t>SLAM</w:t>
      </w:r>
    </w:p>
    <w:p w14:paraId="6904D08C" w14:textId="4B012F1A" w:rsidR="00904B0D" w:rsidRPr="00EB6235" w:rsidRDefault="00904B0D" w:rsidP="00EB6235">
      <w:pPr>
        <w:pStyle w:val="Listenabsatz"/>
        <w:rPr>
          <w:b/>
        </w:rPr>
      </w:pPr>
      <w:r w:rsidRPr="00904B0D">
        <w:t xml:space="preserve">Simultaneous Localization and Mapping (SLAM) wird eingesetzt, um in Echtzeit Karten der Umgebung zu erstellen und die Position der Drohne innerhalb dieser Karte zu bestimmen. Diese Technologie ist besonders nützlich in Umgebungen, in denen GPS-Signale schwach oder nicht verfügbar sind, wie z. B. in Innenräumen oder urbanen </w:t>
      </w:r>
      <w:r w:rsidRPr="00904B0D">
        <w:lastRenderedPageBreak/>
        <w:t>Canyons. SLAM kombiniert Daten aus verschiedenen Sensoren, darunter Kameras und LiDAR, und verarbeitet diese mit Hilfe von KI-Algorithmen</w:t>
      </w:r>
      <w:r w:rsidR="00787E41">
        <w:t>.</w:t>
      </w:r>
    </w:p>
    <w:p w14:paraId="78C16FB6" w14:textId="77777777" w:rsidR="00904B0D" w:rsidRPr="00904B0D" w:rsidRDefault="00904B0D" w:rsidP="00BD2F3C">
      <w:pPr>
        <w:pStyle w:val="berschrift4"/>
        <w:rPr>
          <w:b w:val="0"/>
          <w:bCs w:val="0"/>
        </w:rPr>
      </w:pPr>
      <w:r w:rsidRPr="00904B0D">
        <w:t>Tests in der Simulation</w:t>
      </w:r>
    </w:p>
    <w:p w14:paraId="2FE785B1" w14:textId="77777777" w:rsidR="00904B0D" w:rsidRPr="00904B0D" w:rsidRDefault="00904B0D" w:rsidP="00BD2F3C">
      <w:r w:rsidRPr="00904B0D">
        <w:t>Vor der physischen Erprobung in realen Umgebungen wird das autonome Flugverhalten umfassend in Simulationsumgebungen getestet. Diese Tests haben mehrere Ziele:</w:t>
      </w:r>
    </w:p>
    <w:p w14:paraId="580EB21C" w14:textId="1909CB4A" w:rsidR="00904B0D" w:rsidRPr="00904B0D" w:rsidRDefault="00904B0D" w:rsidP="000B620A">
      <w:pPr>
        <w:pStyle w:val="Listenabsatz"/>
        <w:numPr>
          <w:ilvl w:val="0"/>
          <w:numId w:val="7"/>
        </w:numPr>
      </w:pPr>
      <w:r w:rsidRPr="00184481">
        <w:rPr>
          <w:b/>
          <w:bCs/>
        </w:rPr>
        <w:t>Validierung der Navigationsalgorithmen</w:t>
      </w:r>
      <w:r w:rsidRPr="00904B0D">
        <w:t>: Die Drohne wird virtuellen Szenarien ausgesetzt, um die Zuverlässigkeit der GPS- und SLAM-basierten Navigation zu prüfen.</w:t>
      </w:r>
    </w:p>
    <w:p w14:paraId="4D2730DE" w14:textId="77777777" w:rsidR="00904B0D" w:rsidRPr="00904B0D" w:rsidRDefault="00904B0D" w:rsidP="000B620A">
      <w:pPr>
        <w:pStyle w:val="Listenabsatz"/>
        <w:numPr>
          <w:ilvl w:val="0"/>
          <w:numId w:val="7"/>
        </w:numPr>
      </w:pPr>
      <w:r w:rsidRPr="00184481">
        <w:rPr>
          <w:b/>
          <w:bCs/>
        </w:rPr>
        <w:t>Gefahrenanalyse</w:t>
      </w:r>
      <w:r w:rsidRPr="00904B0D">
        <w:t>: Potenzielle Sicherheitsrisiken wie Kollisionen oder Softwarefehler können identifiziert und behoben werden, bevor die Drohne in reale Szenarien eingeführt wird.</w:t>
      </w:r>
    </w:p>
    <w:p w14:paraId="7A3D9EF7" w14:textId="2BE361AF" w:rsidR="00904B0D" w:rsidRPr="00904B0D" w:rsidRDefault="00904B0D" w:rsidP="000B620A">
      <w:pPr>
        <w:pStyle w:val="Listenabsatz"/>
        <w:numPr>
          <w:ilvl w:val="0"/>
          <w:numId w:val="7"/>
        </w:numPr>
      </w:pPr>
      <w:r w:rsidRPr="00184481">
        <w:rPr>
          <w:b/>
          <w:bCs/>
        </w:rPr>
        <w:t>Optimierung der Flugparameter</w:t>
      </w:r>
      <w:r w:rsidRPr="00904B0D">
        <w:t>: Die Leistung der Drohne in unterschiedlichen Umgebungen wird simuliert, um ihre Flugparameter (z. B. Geschwindigkeit, Höhenkontrolle) zu optimieren​</w:t>
      </w:r>
      <w:r w:rsidR="00D94EE7">
        <w:t>.</w:t>
      </w:r>
    </w:p>
    <w:p w14:paraId="29085E2C" w14:textId="77777777" w:rsidR="00904B0D" w:rsidRPr="00904B0D" w:rsidRDefault="00904B0D" w:rsidP="00BD2F3C">
      <w:pPr>
        <w:pStyle w:val="berschrift4"/>
        <w:rPr>
          <w:b w:val="0"/>
          <w:bCs w:val="0"/>
        </w:rPr>
      </w:pPr>
      <w:r w:rsidRPr="00904B0D">
        <w:t>Rechtliche Aspekte</w:t>
      </w:r>
    </w:p>
    <w:p w14:paraId="2050D313" w14:textId="77777777" w:rsidR="00904B0D" w:rsidRPr="00904B0D" w:rsidRDefault="00904B0D" w:rsidP="00BD2F3C">
      <w:r w:rsidRPr="00904B0D">
        <w:t>Der Betrieb autonomer Drohnen unterliegt strengen gesetzlichen Vorschriften, die den sicheren Einsatz im öffentlichen Raum gewährleisten sollen. Wichtige rechtliche Rahmenbedingungen umfassen:</w:t>
      </w:r>
    </w:p>
    <w:p w14:paraId="282718F1" w14:textId="77777777" w:rsidR="00904B0D" w:rsidRPr="00904B0D" w:rsidRDefault="00904B0D" w:rsidP="000B620A">
      <w:pPr>
        <w:pStyle w:val="Listenabsatz"/>
        <w:numPr>
          <w:ilvl w:val="0"/>
          <w:numId w:val="7"/>
        </w:numPr>
      </w:pPr>
      <w:r w:rsidRPr="00184481">
        <w:rPr>
          <w:b/>
          <w:bCs/>
        </w:rPr>
        <w:t>Flugzonen-Beschränkungen</w:t>
      </w:r>
      <w:r w:rsidRPr="00904B0D">
        <w:t>: Autonome Drohnen dürfen nur in genehmigten Lufträumen fliegen. In urbanen Gebieten sind zusätzliche Genehmigungen erforderlich.</w:t>
      </w:r>
    </w:p>
    <w:p w14:paraId="2116603B" w14:textId="77777777" w:rsidR="00904B0D" w:rsidRPr="00904B0D" w:rsidRDefault="00904B0D" w:rsidP="000B620A">
      <w:pPr>
        <w:pStyle w:val="Listenabsatz"/>
        <w:numPr>
          <w:ilvl w:val="0"/>
          <w:numId w:val="7"/>
        </w:numPr>
      </w:pPr>
      <w:r w:rsidRPr="00184481">
        <w:rPr>
          <w:b/>
          <w:bCs/>
        </w:rPr>
        <w:t>Datenschutzbestimmungen</w:t>
      </w:r>
      <w:r w:rsidRPr="00904B0D">
        <w:t>: Da Drohnen Umgebungsdaten sammeln und verarbeiten, müssen sie die Datenschutzgesetze, insbesondere die DSGVO, einhalten.</w:t>
      </w:r>
    </w:p>
    <w:p w14:paraId="016FE2C7" w14:textId="587DD0B4" w:rsidR="00904B0D" w:rsidRPr="00904B0D" w:rsidRDefault="00904B0D" w:rsidP="000B620A">
      <w:pPr>
        <w:pStyle w:val="Listenabsatz"/>
        <w:numPr>
          <w:ilvl w:val="0"/>
          <w:numId w:val="7"/>
        </w:numPr>
      </w:pPr>
      <w:r w:rsidRPr="00184481">
        <w:rPr>
          <w:b/>
          <w:bCs/>
        </w:rPr>
        <w:t>Kennzeichnung und Registrierung</w:t>
      </w:r>
      <w:r w:rsidRPr="00904B0D">
        <w:t>: Jede Drohne muss eine eindeutige Identifikationsnummer tragen und bei den zuständigen Behörden registriert sein.</w:t>
      </w:r>
      <w:sdt>
        <w:sdtPr>
          <w:id w:val="1892148465"/>
          <w:citation/>
        </w:sdtPr>
        <w:sdtContent>
          <w:r w:rsidR="000F6126">
            <w:fldChar w:fldCharType="begin"/>
          </w:r>
          <w:r w:rsidR="000F6126">
            <w:instrText xml:space="preserve"> CITATION ÖAM24 \l 3079 </w:instrText>
          </w:r>
          <w:r w:rsidR="000F6126">
            <w:fldChar w:fldCharType="separate"/>
          </w:r>
          <w:r w:rsidR="00680056">
            <w:rPr>
              <w:noProof/>
            </w:rPr>
            <w:t xml:space="preserve"> [98]</w:t>
          </w:r>
          <w:r w:rsidR="000F6126">
            <w:fldChar w:fldCharType="end"/>
          </w:r>
        </w:sdtContent>
      </w:sdt>
    </w:p>
    <w:p w14:paraId="3E4C7028" w14:textId="44344118" w:rsidR="002C1534" w:rsidRDefault="00904B0D" w:rsidP="000B620A">
      <w:pPr>
        <w:pStyle w:val="Listenabsatz"/>
        <w:numPr>
          <w:ilvl w:val="0"/>
          <w:numId w:val="7"/>
        </w:numPr>
      </w:pPr>
      <w:r w:rsidRPr="00184481">
        <w:rPr>
          <w:b/>
          <w:bCs/>
        </w:rPr>
        <w:t>Versicherungspflicht</w:t>
      </w:r>
      <w:r w:rsidRPr="00904B0D">
        <w:t>: Der Betreiber ist verpflichtet, eine Haftpflichtversicherung abzuschließen, um Schäden abzudecken, die durch die Drohne verursacht werden könnten</w:t>
      </w:r>
      <w:r w:rsidR="00D94EE7">
        <w:t>.</w:t>
      </w:r>
    </w:p>
    <w:p w14:paraId="3B419A43" w14:textId="77777777" w:rsidR="0041044E" w:rsidRPr="0041044E" w:rsidRDefault="0041044E" w:rsidP="0041044E">
      <w:pPr>
        <w:pStyle w:val="berschrift3"/>
      </w:pPr>
      <w:bookmarkStart w:id="206" w:name="_Toc195651636"/>
      <w:bookmarkStart w:id="207" w:name="_Toc195651978"/>
      <w:r w:rsidRPr="0041044E">
        <w:t>Mission Planner – Einsatz für die Drohnennavigation</w:t>
      </w:r>
      <w:bookmarkEnd w:id="206"/>
      <w:bookmarkEnd w:id="207"/>
    </w:p>
    <w:p w14:paraId="5EC7D3A1" w14:textId="1BEC1B5F" w:rsidR="0041044E" w:rsidRPr="0041044E" w:rsidRDefault="0041044E" w:rsidP="00184481">
      <w:r w:rsidRPr="0041044E">
        <w:t xml:space="preserve">Der Mission Planner ist eine </w:t>
      </w:r>
      <w:r w:rsidR="001A4588" w:rsidRPr="001A4588">
        <w:t xml:space="preserve">zentrale </w:t>
      </w:r>
      <w:r w:rsidRPr="0041044E">
        <w:t xml:space="preserve">Software </w:t>
      </w:r>
      <w:r w:rsidR="001A4588" w:rsidRPr="001A4588">
        <w:t>für die</w:t>
      </w:r>
      <w:r w:rsidRPr="0041044E">
        <w:t xml:space="preserve"> Steuerung und Konfiguration von autonomen Drohnen. </w:t>
      </w:r>
      <w:r w:rsidR="001A4588" w:rsidRPr="001A4588">
        <w:t>Im Rahmen des Nimbus-Projekts wird der Mission Planner eingesetzt, um präzise Flugrouten zu erstellen, Wegpunkte (Waypoints) zu definieren und Flugparameter zu konfigurieren. Dies</w:t>
      </w:r>
      <w:r w:rsidRPr="0041044E">
        <w:t xml:space="preserve"> spielt eine </w:t>
      </w:r>
      <w:r w:rsidR="001A4588" w:rsidRPr="001A4588">
        <w:t xml:space="preserve">essenzielle </w:t>
      </w:r>
      <w:r w:rsidRPr="0041044E">
        <w:t xml:space="preserve">Rolle </w:t>
      </w:r>
      <w:r w:rsidR="001A4588" w:rsidRPr="001A4588">
        <w:t>in</w:t>
      </w:r>
      <w:r w:rsidRPr="0041044E">
        <w:t xml:space="preserve"> der autonomen Navigation der Nimbus-Drohne, da </w:t>
      </w:r>
      <w:r w:rsidR="001A4588" w:rsidRPr="001A4588">
        <w:t>die Software</w:t>
      </w:r>
      <w:r w:rsidRPr="0041044E">
        <w:t xml:space="preserve"> sowohl für die </w:t>
      </w:r>
      <w:r w:rsidR="001A4588" w:rsidRPr="001A4588">
        <w:t>Planung</w:t>
      </w:r>
      <w:r w:rsidRPr="0041044E">
        <w:t xml:space="preserve"> als auch für die Echtzeitüberwachung </w:t>
      </w:r>
      <w:r w:rsidR="001A4588" w:rsidRPr="001A4588">
        <w:t>des Fluges genutzt wird</w:t>
      </w:r>
      <w:r w:rsidRPr="0041044E">
        <w:t>.</w:t>
      </w:r>
      <w:sdt>
        <w:sdtPr>
          <w:id w:val="1981814610"/>
          <w:citation/>
        </w:sdtPr>
        <w:sdtContent>
          <w:r w:rsidR="004A13A7">
            <w:fldChar w:fldCharType="begin"/>
          </w:r>
          <w:r w:rsidR="004A13A7">
            <w:instrText xml:space="preserve"> CITATION Ard251 \l 3079 </w:instrText>
          </w:r>
          <w:r w:rsidR="004A13A7">
            <w:fldChar w:fldCharType="separate"/>
          </w:r>
          <w:r w:rsidR="00680056">
            <w:rPr>
              <w:noProof/>
            </w:rPr>
            <w:t xml:space="preserve"> [99]</w:t>
          </w:r>
          <w:r w:rsidR="004A13A7">
            <w:fldChar w:fldCharType="end"/>
          </w:r>
        </w:sdtContent>
      </w:sdt>
    </w:p>
    <w:p w14:paraId="2178A26A" w14:textId="77777777" w:rsidR="006D1981" w:rsidRDefault="006D1981" w:rsidP="00184481">
      <w:pPr>
        <w:pStyle w:val="berschrift4"/>
      </w:pPr>
      <w:r>
        <w:t>Funktionalität und Integration in Nimbus</w:t>
      </w:r>
    </w:p>
    <w:p w14:paraId="68180750" w14:textId="5CE176D9" w:rsidR="006D1981" w:rsidRDefault="006D1981" w:rsidP="00184481">
      <w:r>
        <w:t>Der Mission Planner ermöglicht die detaillierte Wegpunkt-Navigation, bei der vorab definierte Flugrouten durch das Setzen von Waypoints programmiert werden können. Jeder Wegpunkt kann dabei mit spezifischen Parametern wie Flughöhe, Geschwindigkeit und Haltepunkten versehen werden. Für den Einsatz bei sehbeeinträchtigten Personen werden sichere Routen ohne Hindernisse geplant, um eine reibungslose Navigation zu gewährleisten.</w:t>
      </w:r>
    </w:p>
    <w:p w14:paraId="05049BDE" w14:textId="7CDD6AF7" w:rsidR="00CD3DF0" w:rsidRPr="0041044E" w:rsidRDefault="006D1981" w:rsidP="00184481">
      <w:r>
        <w:lastRenderedPageBreak/>
        <w:t>Zusätzlich erlaubt der Mission Planner eine Echtzeit-Telemetrie &amp; Statusüberwachung. Während des Fluges werden alle relevanten Daten, darunter Sensormesswerte, Hinderniserkennung und Akkustand, in Echtzeit erfasst und an die Benutzeroberfläche übertragen. Falls erforderlich, kann die Mission durch den Operator angepasst oder sogar abgebrochen werden, um höchste Sicherheitsstandards zu gewährleisten.</w:t>
      </w:r>
      <w:r w:rsidR="00CD3DF0" w:rsidRPr="00CD3DF0">
        <w:rPr>
          <w:noProof/>
        </w:rPr>
        <w:drawing>
          <wp:inline distT="0" distB="0" distL="0" distR="0" wp14:anchorId="5D6A225F" wp14:editId="58CD7C3F">
            <wp:extent cx="5760085" cy="3246120"/>
            <wp:effectExtent l="0" t="0" r="0" b="0"/>
            <wp:docPr id="190612852" name="Grafik 1" descr="Ein Bild, das Text, Karte,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852" name="Grafik 1" descr="Ein Bild, das Text, Karte, Screenshot, Multimedia-Software enthält.&#10;&#10;KI-generierte Inhalte können fehlerhaft sein."/>
                    <pic:cNvPicPr/>
                  </pic:nvPicPr>
                  <pic:blipFill>
                    <a:blip r:embed="rId62"/>
                    <a:stretch>
                      <a:fillRect/>
                    </a:stretch>
                  </pic:blipFill>
                  <pic:spPr>
                    <a:xfrm>
                      <a:off x="0" y="0"/>
                      <a:ext cx="5760085" cy="3246120"/>
                    </a:xfrm>
                    <a:prstGeom prst="rect">
                      <a:avLst/>
                    </a:prstGeom>
                  </pic:spPr>
                </pic:pic>
              </a:graphicData>
            </a:graphic>
          </wp:inline>
        </w:drawing>
      </w:r>
    </w:p>
    <w:p w14:paraId="6080CD7C" w14:textId="77777777" w:rsidR="0041044E" w:rsidRPr="0041044E" w:rsidRDefault="0041044E" w:rsidP="00184481">
      <w:pPr>
        <w:pStyle w:val="berschrift4"/>
      </w:pPr>
      <w:r w:rsidRPr="0041044E">
        <w:t>Echtzeit-Telemetrie &amp; Statusüberwachung:</w:t>
      </w:r>
    </w:p>
    <w:p w14:paraId="3A07117B" w14:textId="28C571A4" w:rsidR="00E65581" w:rsidRDefault="00E65581" w:rsidP="00184481">
      <w:r>
        <w:t>Während des Fluges werden alle relevanten Flugdaten und Sensormesswerte in Echtzeit an den Mission Planner übertragen. Dazu gehören unter anderem GPS-Koordinaten, Hinderniserkennung, Akkustand und Systemstatus, die kontinuierlich überwacht werden, um eine stabile und sichere Navigation zu gewährleisten.</w:t>
      </w:r>
    </w:p>
    <w:p w14:paraId="113BBC5D" w14:textId="43E2BFDA" w:rsidR="00E65581" w:rsidRDefault="00E65581" w:rsidP="00184481">
      <w:r>
        <w:t>Die Telemetrie-Daten ermöglichen eine präzise Analyse des aktuellen Flugzustands der Drohne und bieten de</w:t>
      </w:r>
      <w:r w:rsidR="000614D3">
        <w:t>n</w:t>
      </w:r>
      <w:r>
        <w:t xml:space="preserve"> Benutzer</w:t>
      </w:r>
      <w:r w:rsidR="000614D3">
        <w:t>innen und</w:t>
      </w:r>
      <w:r>
        <w:t xml:space="preserve"> Benutzer die Möglichkeit, bei unerwarteten Ereignissen schnell zu reagieren. Insbesondere die Erkennung von Hindernissen ist essenziell, da die Drohne auf Grundlage dieser Daten automatische Kurskorrekturen vornehmen kann, um Kollisionen zu vermeiden.</w:t>
      </w:r>
    </w:p>
    <w:p w14:paraId="51E23E1F" w14:textId="3BB5E9CB" w:rsidR="00A61995" w:rsidRPr="0041044E" w:rsidRDefault="00E65581" w:rsidP="00184481">
      <w:r>
        <w:t>Zusätzlich erlaubt das System eine dynamische Missionsanpassung, sodass der Flugverlauf jederzeit geändert oder sogar abgebrochen werden kann, falls kritische Situationen auftreten. Diese Flexibilität ist besonders wichtig, um eine hohe Sicherheit und Zuverlässigkeit des autonomen Drohnenbetriebs zu gewährleisten.</w:t>
      </w:r>
      <w:r w:rsidR="005F49A6" w:rsidRPr="005F49A6">
        <w:rPr>
          <w:noProof/>
        </w:rPr>
        <w:lastRenderedPageBreak/>
        <w:drawing>
          <wp:inline distT="0" distB="0" distL="0" distR="0" wp14:anchorId="454E2BB2" wp14:editId="6F3AB2CF">
            <wp:extent cx="5760085" cy="3246120"/>
            <wp:effectExtent l="0" t="0" r="0" b="0"/>
            <wp:docPr id="978947814" name="Grafik 1" descr="Ein Bild, das Text, Multimedia-Software,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47814" name="Grafik 1" descr="Ein Bild, das Text, Multimedia-Software, Screenshot, Software enthält.&#10;&#10;KI-generierte Inhalte können fehlerhaft sein."/>
                    <pic:cNvPicPr/>
                  </pic:nvPicPr>
                  <pic:blipFill>
                    <a:blip r:embed="rId63"/>
                    <a:stretch>
                      <a:fillRect/>
                    </a:stretch>
                  </pic:blipFill>
                  <pic:spPr>
                    <a:xfrm>
                      <a:off x="0" y="0"/>
                      <a:ext cx="5760085" cy="3246120"/>
                    </a:xfrm>
                    <a:prstGeom prst="rect">
                      <a:avLst/>
                    </a:prstGeom>
                  </pic:spPr>
                </pic:pic>
              </a:graphicData>
            </a:graphic>
          </wp:inline>
        </w:drawing>
      </w:r>
    </w:p>
    <w:p w14:paraId="2C6D5658" w14:textId="77777777" w:rsidR="00C24A01" w:rsidRDefault="00C24A01" w:rsidP="00184481">
      <w:pPr>
        <w:pStyle w:val="berschrift4"/>
      </w:pPr>
      <w:r>
        <w:t>Automatische Missionsplanung mit QGroundControl &amp; MAVLink</w:t>
      </w:r>
    </w:p>
    <w:p w14:paraId="79962869" w14:textId="77777777" w:rsidR="00C24A01" w:rsidRDefault="00C24A01" w:rsidP="00184481">
      <w:r>
        <w:t>Der Mission Planner ermöglicht eine nahtlose Integration mit QGroundControl, wodurch Missionsdateien zwischen beiden Systemen synchronisiert werden können. Dies erleichtert die Planung und Anpassung von Flugrouten erheblich und erlaubt eine effiziente Steuerung der Nimbus-Drohne.</w:t>
      </w:r>
    </w:p>
    <w:p w14:paraId="10993810" w14:textId="77777777" w:rsidR="00C24A01" w:rsidRDefault="00C24A01" w:rsidP="00184481">
      <w:r>
        <w:t>Die Drohne kommuniziert über das MAVLink-Protokoll, das eine präzise und zuverlässige Verbindung zwischen der Drohne und der Steuerungssoftware gewährleistet. Dies erlaubt eine Echtzeitübertragung von Telemetriedaten und Statusinformationen, wodurch die Steuerung und Überwachung des Fluges optimiert wird.</w:t>
      </w:r>
    </w:p>
    <w:p w14:paraId="61087149" w14:textId="77777777" w:rsidR="00C24A01" w:rsidRDefault="00C24A01" w:rsidP="00184481">
      <w:r>
        <w:t>Darüber hinaus können Missionsparameter, wie Start- und Landeprozeduren, automatisch definiert und ausgeführt werden. Ebenso lassen sich Notfallrouten einprogrammieren, sodass die Drohne im Falle einer kritischen Situation eigenständig eine alternative Route wählen oder sicher zum Ausgangspunkt zurückkehren kann.</w:t>
      </w:r>
    </w:p>
    <w:p w14:paraId="1BEEF58F" w14:textId="77777777" w:rsidR="00C24A01" w:rsidRDefault="00C24A01" w:rsidP="00184481">
      <w:pPr>
        <w:pStyle w:val="berschrift4"/>
      </w:pPr>
      <w:r>
        <w:t>Kalibrierung &amp; Feinabstimmung der Drohnensteuerung</w:t>
      </w:r>
    </w:p>
    <w:p w14:paraId="394F21FA" w14:textId="77777777" w:rsidR="00C24A01" w:rsidRDefault="00C24A01" w:rsidP="00184481">
      <w:r>
        <w:t>Vor dem ersten Einsatz der Nimbus-Drohne ist eine sorgfältige Kalibrierung der Kernkomponenten erforderlich. Hierzu werden IMU (Inertial Measurement Unit), Kompass und GPS über den Mission Planner eingestellt, um eine exakte Navigation und stabile Fluglage zu gewährleisten.</w:t>
      </w:r>
    </w:p>
    <w:p w14:paraId="2BD7420C" w14:textId="77777777" w:rsidR="00C24A01" w:rsidRDefault="00C24A01" w:rsidP="00184481">
      <w:r>
        <w:t>Ein wesentlicher Bestandteil der Feinabstimmung ist die Optimierung der PID-Regelung (Proportional-Integral-Derivative), die über die Software angepasst werden kann. Diese Regelung sorgt für eine präzise Steuerung der Drohne, indem sie Stabilität und Reaktionsgeschwindigkeit in der Luft verbessert.</w:t>
      </w:r>
    </w:p>
    <w:p w14:paraId="4155815E" w14:textId="77777777" w:rsidR="002F0075" w:rsidRDefault="00C24A01" w:rsidP="00184481">
      <w:r>
        <w:t>Zusätzlich bietet die Nimbus-Drohne eine Vielzahl an Flugmodi, die je nach Einsatzszenario konfiguriert werden können.</w:t>
      </w:r>
    </w:p>
    <w:p w14:paraId="7C0D921C" w14:textId="674E490E" w:rsidR="00C24A01" w:rsidRDefault="00C24A01" w:rsidP="00184481">
      <w:r>
        <w:lastRenderedPageBreak/>
        <w:t>Dazu gehören unter anderem:</w:t>
      </w:r>
    </w:p>
    <w:p w14:paraId="2FAB2E84" w14:textId="77777777" w:rsidR="00C24A01" w:rsidRDefault="00C24A01" w:rsidP="000B620A">
      <w:pPr>
        <w:pStyle w:val="Listenabsatz"/>
        <w:numPr>
          <w:ilvl w:val="0"/>
          <w:numId w:val="20"/>
        </w:numPr>
      </w:pPr>
      <w:r>
        <w:t>Auto-Modus: Die Drohne folgt einer vorprogrammierten Flugroute autonom.</w:t>
      </w:r>
    </w:p>
    <w:p w14:paraId="5524389F" w14:textId="77777777" w:rsidR="00C24A01" w:rsidRDefault="00C24A01" w:rsidP="000B620A">
      <w:pPr>
        <w:pStyle w:val="Listenabsatz"/>
        <w:numPr>
          <w:ilvl w:val="0"/>
          <w:numId w:val="20"/>
        </w:numPr>
      </w:pPr>
      <w:r>
        <w:t>Loiter-Modus: Die Drohne bleibt an einem festen Punkt in der Luft und hält ihre Position stabil.</w:t>
      </w:r>
    </w:p>
    <w:p w14:paraId="699D0E37" w14:textId="4F126737" w:rsidR="00C24A01" w:rsidRDefault="00C24A01" w:rsidP="000B620A">
      <w:pPr>
        <w:pStyle w:val="Listenabsatz"/>
        <w:numPr>
          <w:ilvl w:val="0"/>
          <w:numId w:val="20"/>
        </w:numPr>
      </w:pPr>
      <w:r>
        <w:t>Guided-Modus: D</w:t>
      </w:r>
      <w:r w:rsidR="005315D2">
        <w:t>ie</w:t>
      </w:r>
      <w:r>
        <w:t xml:space="preserve"> Benutzer</w:t>
      </w:r>
      <w:r w:rsidR="005315D2">
        <w:t>in und der</w:t>
      </w:r>
      <w:r>
        <w:t xml:space="preserve"> Benutzer </w:t>
      </w:r>
      <w:r w:rsidR="005315D2">
        <w:t xml:space="preserve">können </w:t>
      </w:r>
      <w:r>
        <w:t>die Drohne in Echtzeit steuern und manuelle Eingaben vornehmen.</w:t>
      </w:r>
    </w:p>
    <w:p w14:paraId="63EDF2D3" w14:textId="6B6F1144" w:rsidR="00A23847" w:rsidRDefault="00A23847" w:rsidP="00A23847">
      <w:pPr>
        <w:pStyle w:val="Listenabsatz"/>
        <w:numPr>
          <w:ilvl w:val="0"/>
          <w:numId w:val="20"/>
        </w:numPr>
      </w:pPr>
      <w:r>
        <w:t>Stabilize-Modus: Die Drohne reagiert direkt auf die Eingaben des Benutzers, stabilisiert sich jedoch automatisch, um die Fluglage zu halten – ideal für manuelle Flüge mit Unterstützung.</w:t>
      </w:r>
    </w:p>
    <w:p w14:paraId="7E5A0ABA" w14:textId="3A89814A" w:rsidR="00A23847" w:rsidRDefault="00A23847" w:rsidP="00A23847">
      <w:pPr>
        <w:pStyle w:val="Listenabsatz"/>
        <w:numPr>
          <w:ilvl w:val="0"/>
          <w:numId w:val="20"/>
        </w:numPr>
      </w:pPr>
      <w:r>
        <w:t>RTL-Modus (Return to Launch): Die Drohne kehrt automatisch zum Startpunkt zurück, z. B. bei niedrigem Akkustand oder auf Benutzerbefehl, um eine sichere Landung zu gewährleisten.</w:t>
      </w:r>
    </w:p>
    <w:p w14:paraId="7AA4CF08" w14:textId="0AB5FF06" w:rsidR="00581317" w:rsidRDefault="00D06B6A" w:rsidP="0041044E">
      <w:r w:rsidRPr="00D06B6A">
        <w:rPr>
          <w:noProof/>
        </w:rPr>
        <w:drawing>
          <wp:inline distT="0" distB="0" distL="0" distR="0" wp14:anchorId="37E9B24C" wp14:editId="40E72EAA">
            <wp:extent cx="5760085" cy="3246120"/>
            <wp:effectExtent l="0" t="0" r="0" b="0"/>
            <wp:docPr id="183966918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9187" name="Grafik 1" descr="Ein Bild, das Text, Screenshot, Software, Multimedia-Software enthält.&#10;&#10;KI-generierte Inhalte können fehlerhaft sein."/>
                    <pic:cNvPicPr/>
                  </pic:nvPicPr>
                  <pic:blipFill>
                    <a:blip r:embed="rId64"/>
                    <a:stretch>
                      <a:fillRect/>
                    </a:stretch>
                  </pic:blipFill>
                  <pic:spPr>
                    <a:xfrm>
                      <a:off x="0" y="0"/>
                      <a:ext cx="5760085" cy="3246120"/>
                    </a:xfrm>
                    <a:prstGeom prst="rect">
                      <a:avLst/>
                    </a:prstGeom>
                  </pic:spPr>
                </pic:pic>
              </a:graphicData>
            </a:graphic>
          </wp:inline>
        </w:drawing>
      </w:r>
    </w:p>
    <w:p w14:paraId="4F03C9BF" w14:textId="77777777" w:rsidR="00581317" w:rsidRPr="000975C4" w:rsidRDefault="00581317" w:rsidP="0041044E"/>
    <w:p w14:paraId="7E2AE5B6" w14:textId="0D645EA3" w:rsidR="00581317" w:rsidRPr="00581317" w:rsidRDefault="00F82A9A" w:rsidP="00581317">
      <w:pPr>
        <w:pStyle w:val="berschrift2"/>
      </w:pPr>
      <w:bookmarkStart w:id="208" w:name="_Toc195651637"/>
      <w:bookmarkStart w:id="209" w:name="_Toc195651979"/>
      <w:r>
        <w:t>Konzept</w:t>
      </w:r>
      <w:bookmarkEnd w:id="208"/>
      <w:bookmarkEnd w:id="209"/>
    </w:p>
    <w:p w14:paraId="421FCC28" w14:textId="60F09123" w:rsidR="00B7541E" w:rsidRPr="00B7541E" w:rsidRDefault="00B7541E" w:rsidP="00B7541E">
      <w:r w:rsidRPr="00B7541E">
        <w:t>Die Entwicklung der Nimbus-Drohne basiert auf einer modularen und skalierbaren Architektur, die eine präzise Navigation, zuverlässige Hinderniserkennung und eine nahtlose Integration mit der mobilen App ermöglicht. Die Drohne nutzt eine Kombination aus modernen Hardware- und Softwarekomponenten, die speziell für die Anforderungen blinder und sehbeeinträchtigter Personen optimiert wurden.</w:t>
      </w:r>
    </w:p>
    <w:p w14:paraId="1F2057DB" w14:textId="6AE5C124" w:rsidR="00F82A9A" w:rsidRDefault="00B7541E" w:rsidP="00F82A9A">
      <w:pPr>
        <w:pStyle w:val="berschrift3"/>
      </w:pPr>
      <w:bookmarkStart w:id="210" w:name="_Toc195651638"/>
      <w:bookmarkStart w:id="211" w:name="_Toc195651980"/>
      <w:r w:rsidRPr="00B7541E">
        <w:t>Aufbau und Komponenten der Drohne</w:t>
      </w:r>
      <w:bookmarkEnd w:id="210"/>
      <w:bookmarkEnd w:id="211"/>
    </w:p>
    <w:p w14:paraId="415F1DFF" w14:textId="625805C9" w:rsidR="008013D6" w:rsidRDefault="008013D6" w:rsidP="001B0B33">
      <w:r>
        <w:t>Das Herzstück der Nimbus-Drohne bildet der Pixhawk 6C Mini, ein leistungsstarker Flight Controller, der für die Steuerung und Stabilisierung der Drohne verantwortlich ist. Er koordiniert alle Flugeingaben, verarbeitet Sensordaten und steuert die Motoren über die Electronic Speed Controller (ESCs).</w:t>
      </w:r>
    </w:p>
    <w:p w14:paraId="4E964311" w14:textId="0D34AF2B" w:rsidR="00E254A1" w:rsidRDefault="008013D6" w:rsidP="001B0B33">
      <w:r>
        <w:lastRenderedPageBreak/>
        <w:t>Zur Positionsbestimmung und autonomen Navigation ist die Drohne mit einem GPS-Modul ausgestattet. Dieses Modul ermöglicht eine exakte Verfolgung der aktuellen Position und unterstützt Flugmodi wie Waypoints, Return-to-Home und Position Hold.</w:t>
      </w:r>
      <w:r w:rsidR="00E254A1">
        <w:t xml:space="preserve"> </w:t>
      </w:r>
      <w:r>
        <w:t>Für die Kommunikation zwischen der Drohne und der mobilen App wird ein ESP32-Mikrocontroller verwendet.</w:t>
      </w:r>
    </w:p>
    <w:p w14:paraId="16859AB1" w14:textId="489D1E0A" w:rsidR="008013D6" w:rsidRDefault="008013D6" w:rsidP="001B0B33">
      <w:r>
        <w:t>Dieser übernimmt zwei zentrale Aufgaben:</w:t>
      </w:r>
    </w:p>
    <w:p w14:paraId="1E8C488D" w14:textId="77777777" w:rsidR="008013D6" w:rsidRDefault="008013D6" w:rsidP="000B620A">
      <w:pPr>
        <w:pStyle w:val="Listenabsatz"/>
        <w:numPr>
          <w:ilvl w:val="0"/>
          <w:numId w:val="21"/>
        </w:numPr>
      </w:pPr>
      <w:r>
        <w:t>Datenübertragung mit der App über Wi-Fi oder Bluetooth zur Steuerung und Statusanzeige der Drohne.</w:t>
      </w:r>
    </w:p>
    <w:p w14:paraId="06C8114F" w14:textId="77777777" w:rsidR="008013D6" w:rsidRDefault="008013D6" w:rsidP="000B620A">
      <w:pPr>
        <w:pStyle w:val="Listenabsatz"/>
        <w:numPr>
          <w:ilvl w:val="0"/>
          <w:numId w:val="21"/>
        </w:numPr>
      </w:pPr>
      <w:r>
        <w:t>Kommunikation mit den Ultraschallsensoren zur Hinderniserkennung. Diese Sensoren sind über das MAVLink-Protokoll mit dem Pixhawk verbunden, um Echtzeitinformationen zur Umgebung an die Drohne zu liefern.</w:t>
      </w:r>
    </w:p>
    <w:p w14:paraId="4C9ADC59" w14:textId="0224BAB0" w:rsidR="008013D6" w:rsidRDefault="008013D6" w:rsidP="001B0B33">
      <w:r>
        <w:t>Zusätzlich ist die Drohne mit einem SiK Telemetry Radio V3 ausgestattet, das temporär für die Entwicklung und Testzwecke eingesetzt wird. Dieses ermöglicht eine direkte Verbindung mit Ground Control Software wie QGroundControl oder Mission Planner, um Telemetriedaten in Echtzeit auszuwerten und Feinabstimmungen an den Flugeinstellungen vorzunehmen.</w:t>
      </w:r>
    </w:p>
    <w:p w14:paraId="1456FA6F" w14:textId="6C042ADB" w:rsidR="00B7541E" w:rsidRPr="00B7541E" w:rsidRDefault="008013D6" w:rsidP="001B0B33">
      <w:r>
        <w:t>Zur manuellen Steuerung während der Entwicklungsphase ist ein FlySky-Receiver integriert, der eine direkte Funkverbindung zur Drohne herstellt. Dadurch kann die Drohne bei Bedarf auch über eine klassische Fernsteuerung gesteuert werden, um Stabilitätstests durchzuführen oder neue Flugfunktionen zu validieren.</w:t>
      </w:r>
    </w:p>
    <w:p w14:paraId="785D5F74" w14:textId="7EE96565" w:rsidR="00891908" w:rsidRPr="00B7541E" w:rsidRDefault="00891908" w:rsidP="008013D6">
      <w:r>
        <w:rPr>
          <w:noProof/>
        </w:rPr>
        <w:drawing>
          <wp:inline distT="0" distB="0" distL="0" distR="0" wp14:anchorId="0A8BB600" wp14:editId="240BD85F">
            <wp:extent cx="5760085" cy="2256790"/>
            <wp:effectExtent l="0" t="0" r="0" b="0"/>
            <wp:docPr id="691807663" name="Grafik 5" descr="Ein Bild, das Text, Screenshot, Diagramm, Design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7663" name="Grafik 5" descr="Ein Bild, das Text, Screenshot, Diagramm, Design enthäl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256790"/>
                    </a:xfrm>
                    <a:prstGeom prst="rect">
                      <a:avLst/>
                    </a:prstGeom>
                    <a:noFill/>
                    <a:ln>
                      <a:noFill/>
                    </a:ln>
                  </pic:spPr>
                </pic:pic>
              </a:graphicData>
            </a:graphic>
          </wp:inline>
        </w:drawing>
      </w:r>
    </w:p>
    <w:p w14:paraId="36D72F3F" w14:textId="1DA7E987" w:rsidR="00F82A9A" w:rsidRDefault="008013D6" w:rsidP="00F82A9A">
      <w:pPr>
        <w:pStyle w:val="berschrift3"/>
      </w:pPr>
      <w:bookmarkStart w:id="212" w:name="_Toc195651639"/>
      <w:bookmarkStart w:id="213" w:name="_Toc195651981"/>
      <w:r w:rsidRPr="008013D6">
        <w:t>Software- und Steuerungsarchitektur</w:t>
      </w:r>
      <w:bookmarkEnd w:id="212"/>
      <w:bookmarkEnd w:id="213"/>
    </w:p>
    <w:p w14:paraId="4BBFC00D" w14:textId="797656C8" w:rsidR="00622269" w:rsidRDefault="00622269" w:rsidP="001B0B33">
      <w:r>
        <w:t>Die Softwarearchitektur der Nimbus-Drohne setzt auf eine harmonische Interaktion zwischen Flight Controller, Sensorik und externer Steuerung.</w:t>
      </w:r>
    </w:p>
    <w:p w14:paraId="6A915392" w14:textId="6D24C603" w:rsidR="00622269" w:rsidRDefault="00622269" w:rsidP="001B0B33">
      <w:pPr>
        <w:pStyle w:val="berschrift4"/>
      </w:pPr>
      <w:r>
        <w:t>Flugsteuerung über den Pixhawk 6C Mini:</w:t>
      </w:r>
    </w:p>
    <w:p w14:paraId="4E3B63E9" w14:textId="6E207B8D" w:rsidR="006B4E60" w:rsidRDefault="006B4E60" w:rsidP="001B0B33">
      <w:r>
        <w:t>Die Drohne wird mithilfe des Pixhawk 6C Mini gesteuert, einem leistungsfähigen Flight Controller, der speziell für autonome Flugsteuerungen entwickelt wurde. Die zentrale Steuersoftware ist ArduPilot, welche eine Vielzahl von autonomen Flugmodi ermöglicht:</w:t>
      </w:r>
    </w:p>
    <w:p w14:paraId="5774C719" w14:textId="77777777" w:rsidR="006B4E60" w:rsidRDefault="006B4E60" w:rsidP="000B620A">
      <w:pPr>
        <w:pStyle w:val="Listenabsatz"/>
        <w:numPr>
          <w:ilvl w:val="0"/>
          <w:numId w:val="22"/>
        </w:numPr>
      </w:pPr>
      <w:r>
        <w:t>Stabilisierter Modus: Manuelle Steuerung mit automatischer Stabilisierung.</w:t>
      </w:r>
    </w:p>
    <w:p w14:paraId="3606E1AD" w14:textId="77777777" w:rsidR="006B4E60" w:rsidRDefault="006B4E60" w:rsidP="000B620A">
      <w:pPr>
        <w:pStyle w:val="Listenabsatz"/>
        <w:numPr>
          <w:ilvl w:val="0"/>
          <w:numId w:val="22"/>
        </w:numPr>
      </w:pPr>
      <w:r>
        <w:lastRenderedPageBreak/>
        <w:t>Loiter-Modus: Die Drohne bleibt an einem festen Punkt in der Luft.</w:t>
      </w:r>
    </w:p>
    <w:p w14:paraId="410C6A49" w14:textId="77777777" w:rsidR="006B4E60" w:rsidRDefault="006B4E60" w:rsidP="000B620A">
      <w:pPr>
        <w:pStyle w:val="Listenabsatz"/>
        <w:numPr>
          <w:ilvl w:val="0"/>
          <w:numId w:val="22"/>
        </w:numPr>
      </w:pPr>
      <w:r>
        <w:t>Return to Home (RTH): Automatische Rückkehr zum Startpunkt.</w:t>
      </w:r>
    </w:p>
    <w:p w14:paraId="14565474" w14:textId="77777777" w:rsidR="006B4E60" w:rsidRDefault="006B4E60" w:rsidP="000B620A">
      <w:pPr>
        <w:pStyle w:val="Listenabsatz"/>
        <w:numPr>
          <w:ilvl w:val="0"/>
          <w:numId w:val="22"/>
        </w:numPr>
      </w:pPr>
      <w:r>
        <w:t>Wegpunkt-Navigation: Autonomes Abfliegen von vordefinierten Routen.</w:t>
      </w:r>
    </w:p>
    <w:p w14:paraId="4EF2A920" w14:textId="77777777" w:rsidR="006B4E60" w:rsidRDefault="006B4E60" w:rsidP="000B620A">
      <w:pPr>
        <w:pStyle w:val="Listenabsatz"/>
        <w:numPr>
          <w:ilvl w:val="0"/>
          <w:numId w:val="22"/>
        </w:numPr>
      </w:pPr>
      <w:r>
        <w:t>Autonome Hindernisvermeidung: Nutzung von Sensordaten zur Flugbahnkorrektur.</w:t>
      </w:r>
    </w:p>
    <w:p w14:paraId="47BD9E48" w14:textId="4E4F194D" w:rsidR="006B4E60" w:rsidRPr="006B4E60" w:rsidRDefault="006B4E60" w:rsidP="001B0B33">
      <w:r>
        <w:t>Die Motorsteuerung erfolgt über Electronic Speed Controller (ESCs), die präzise Geschwindigkeits- und Richtungsanpassungen ermöglichen.</w:t>
      </w:r>
    </w:p>
    <w:p w14:paraId="5D8F4B0A" w14:textId="0DF1C270" w:rsidR="00622269" w:rsidRDefault="00622269" w:rsidP="001B0B33">
      <w:pPr>
        <w:pStyle w:val="berschrift4"/>
      </w:pPr>
      <w:r>
        <w:t>Kommunikation mit der mobilen App über ESP32:</w:t>
      </w:r>
    </w:p>
    <w:p w14:paraId="66ED3369" w14:textId="5106610D" w:rsidR="00B60252" w:rsidRDefault="00B60252" w:rsidP="001B0B33">
      <w:r>
        <w:t>Die Drohne ist mit einem ESP32-Mikrocontroller ausgestattet, der für die drahtlose Kommunikation zwischen der Drohne und der mobilen App verantwortlich ist. Folgende Funktionen werden über ESP32 bereitgestellt:</w:t>
      </w:r>
    </w:p>
    <w:p w14:paraId="34DA28D3" w14:textId="2628EEDF" w:rsidR="00B60252" w:rsidRDefault="00B60252" w:rsidP="000B620A">
      <w:pPr>
        <w:pStyle w:val="Listenabsatz"/>
        <w:numPr>
          <w:ilvl w:val="0"/>
          <w:numId w:val="23"/>
        </w:numPr>
      </w:pPr>
      <w:r>
        <w:t>Wi-Fi-Schnittstelle für die Verbindung mit der App.</w:t>
      </w:r>
    </w:p>
    <w:p w14:paraId="305CECC9" w14:textId="64593D65" w:rsidR="00B60252" w:rsidRDefault="00B60252" w:rsidP="000B620A">
      <w:pPr>
        <w:pStyle w:val="Listenabsatz"/>
        <w:numPr>
          <w:ilvl w:val="0"/>
          <w:numId w:val="23"/>
        </w:numPr>
      </w:pPr>
      <w:r>
        <w:t>Empfang und Verarbeitung von Steuerbefehlen der Benutzer</w:t>
      </w:r>
      <w:r w:rsidR="005315D2">
        <w:t xml:space="preserve">innen und </w:t>
      </w:r>
      <w:r>
        <w:t>Benutzer über die App.</w:t>
      </w:r>
    </w:p>
    <w:p w14:paraId="77F4B574" w14:textId="77777777" w:rsidR="00B60252" w:rsidRDefault="00B60252" w:rsidP="000B620A">
      <w:pPr>
        <w:pStyle w:val="Listenabsatz"/>
        <w:numPr>
          <w:ilvl w:val="0"/>
          <w:numId w:val="23"/>
        </w:numPr>
      </w:pPr>
      <w:r>
        <w:t>Übertragung von Sensordaten an die App für Echtzeit-Feedback, darunter:</w:t>
      </w:r>
    </w:p>
    <w:p w14:paraId="01E22C90" w14:textId="77777777" w:rsidR="00B60252" w:rsidRDefault="00B60252" w:rsidP="000B620A">
      <w:pPr>
        <w:pStyle w:val="Listenabsatz"/>
        <w:numPr>
          <w:ilvl w:val="1"/>
          <w:numId w:val="23"/>
        </w:numPr>
      </w:pPr>
      <w:r>
        <w:t>GPS-Position</w:t>
      </w:r>
    </w:p>
    <w:p w14:paraId="5CD448E2" w14:textId="77777777" w:rsidR="00B60252" w:rsidRDefault="00B60252" w:rsidP="000B620A">
      <w:pPr>
        <w:pStyle w:val="Listenabsatz"/>
        <w:numPr>
          <w:ilvl w:val="1"/>
          <w:numId w:val="23"/>
        </w:numPr>
      </w:pPr>
      <w:r>
        <w:t>Ultraschallmesswerte zur Hinderniserkennung</w:t>
      </w:r>
    </w:p>
    <w:p w14:paraId="56FCE543" w14:textId="77777777" w:rsidR="00B60252" w:rsidRDefault="00B60252" w:rsidP="000B620A">
      <w:pPr>
        <w:pStyle w:val="Listenabsatz"/>
        <w:numPr>
          <w:ilvl w:val="1"/>
          <w:numId w:val="23"/>
        </w:numPr>
      </w:pPr>
      <w:r>
        <w:t>Flugtelemetrie (Höhe, Akkustand, Geschwindigkeit)</w:t>
      </w:r>
    </w:p>
    <w:p w14:paraId="0207FE46" w14:textId="3EF4200B" w:rsidR="00B60252" w:rsidRPr="00B60252" w:rsidRDefault="00B60252" w:rsidP="001B0B33">
      <w:r>
        <w:t>Der ESP32 kommuniziert mit dem Pixhawk 6C Mini über das MAVLink-Protokoll, welches eine zuverlässige Übertragung von Steuer- und Telemetriedaten ermöglicht.</w:t>
      </w:r>
    </w:p>
    <w:p w14:paraId="535307CD" w14:textId="3D3051AF" w:rsidR="00622269" w:rsidRDefault="00622269" w:rsidP="001B0B33">
      <w:pPr>
        <w:pStyle w:val="berschrift4"/>
      </w:pPr>
      <w:r>
        <w:t>Sensorik für autonome Navigation:</w:t>
      </w:r>
    </w:p>
    <w:p w14:paraId="2812D5FB" w14:textId="15FF4F5E" w:rsidR="00451FA8" w:rsidRDefault="00451FA8" w:rsidP="001B0B33">
      <w:r>
        <w:t>Um eine sichere und präzise Navigation zu gewährleisten, nutzt Nimbus eine Kombination aus verschiedenen Sensoren:</w:t>
      </w:r>
    </w:p>
    <w:p w14:paraId="40C70A7E" w14:textId="590A86D2" w:rsidR="00451FA8" w:rsidRDefault="00451FA8" w:rsidP="000B620A">
      <w:pPr>
        <w:pStyle w:val="Listenabsatz"/>
        <w:numPr>
          <w:ilvl w:val="0"/>
          <w:numId w:val="8"/>
        </w:numPr>
        <w:ind w:left="927"/>
      </w:pPr>
      <w:r w:rsidRPr="00C36B5D">
        <w:rPr>
          <w:b/>
          <w:bCs/>
        </w:rPr>
        <w:t>GPS-Modul</w:t>
      </w:r>
      <w:r>
        <w:t>:</w:t>
      </w:r>
    </w:p>
    <w:p w14:paraId="2EEA621C" w14:textId="77777777" w:rsidR="00451FA8" w:rsidRDefault="00451FA8" w:rsidP="0095214F">
      <w:pPr>
        <w:pStyle w:val="Listenabsatz"/>
        <w:ind w:left="1287"/>
      </w:pPr>
      <w:r>
        <w:t>Dient zur Positionsbestimmung und ermöglicht Wegpunkt-Navigation.</w:t>
      </w:r>
    </w:p>
    <w:p w14:paraId="70C299F2" w14:textId="77777777" w:rsidR="00451FA8" w:rsidRPr="00451FA8" w:rsidRDefault="00451FA8" w:rsidP="0095214F">
      <w:pPr>
        <w:pStyle w:val="Listenabsatz"/>
        <w:ind w:left="1287"/>
        <w:rPr>
          <w:lang w:val="en-US"/>
        </w:rPr>
      </w:pPr>
      <w:r w:rsidRPr="00451FA8">
        <w:rPr>
          <w:lang w:val="en-US"/>
        </w:rPr>
        <w:t>Unterstützt Return to Home (RTH).</w:t>
      </w:r>
    </w:p>
    <w:p w14:paraId="7498C795" w14:textId="77777777" w:rsidR="00451FA8" w:rsidRDefault="00451FA8" w:rsidP="0095214F">
      <w:pPr>
        <w:pStyle w:val="Listenabsatz"/>
        <w:ind w:left="1287"/>
      </w:pPr>
      <w:r>
        <w:t>Integriert in die Flugsteuerung für präzise Bahnführung.</w:t>
      </w:r>
    </w:p>
    <w:p w14:paraId="46EB5F35" w14:textId="77777777" w:rsidR="00451FA8" w:rsidRDefault="00622269" w:rsidP="000B620A">
      <w:pPr>
        <w:pStyle w:val="Listenabsatz"/>
        <w:numPr>
          <w:ilvl w:val="0"/>
          <w:numId w:val="8"/>
        </w:numPr>
        <w:ind w:left="927"/>
      </w:pPr>
      <w:r w:rsidRPr="00C36B5D">
        <w:rPr>
          <w:b/>
          <w:bCs/>
        </w:rPr>
        <w:t>Ultraschallsensoren</w:t>
      </w:r>
      <w:r w:rsidR="00451FA8">
        <w:t>:</w:t>
      </w:r>
    </w:p>
    <w:p w14:paraId="4D0AE380" w14:textId="751522F7" w:rsidR="00622269" w:rsidRDefault="00451FA8" w:rsidP="0095214F">
      <w:pPr>
        <w:pStyle w:val="Listenabsatz"/>
        <w:ind w:left="927" w:firstLine="360"/>
      </w:pPr>
      <w:r>
        <w:t>Dienen</w:t>
      </w:r>
      <w:r w:rsidR="00622269">
        <w:t xml:space="preserve"> zur Hinderniserkennung und Kollisionsvermeidung.</w:t>
      </w:r>
    </w:p>
    <w:p w14:paraId="35C67FF1" w14:textId="77777777" w:rsidR="00451FA8" w:rsidRDefault="00451FA8" w:rsidP="0095214F">
      <w:pPr>
        <w:pStyle w:val="Listenabsatz"/>
        <w:ind w:left="1287"/>
      </w:pPr>
      <w:r>
        <w:t>Messung der Entfernung zu Objekten in der Umgebung.</w:t>
      </w:r>
    </w:p>
    <w:p w14:paraId="1B2708B6" w14:textId="77777777" w:rsidR="00451FA8" w:rsidRDefault="00451FA8" w:rsidP="0095214F">
      <w:pPr>
        <w:pStyle w:val="Listenabsatz"/>
        <w:ind w:left="1287"/>
      </w:pPr>
      <w:r>
        <w:t>Übermittlung der Daten in Echtzeit an den Flight Controller.</w:t>
      </w:r>
    </w:p>
    <w:p w14:paraId="12686E2D" w14:textId="77777777" w:rsidR="0095214F" w:rsidRDefault="00D27B89" w:rsidP="0095214F">
      <w:pPr>
        <w:pStyle w:val="Listenabsatz"/>
        <w:numPr>
          <w:ilvl w:val="0"/>
          <w:numId w:val="8"/>
        </w:numPr>
        <w:ind w:left="927"/>
      </w:pPr>
      <w:r>
        <w:rPr>
          <w:b/>
          <w:bCs/>
        </w:rPr>
        <w:t>Kamera</w:t>
      </w:r>
      <w:r w:rsidR="00451FA8">
        <w:t>:</w:t>
      </w:r>
    </w:p>
    <w:p w14:paraId="19CDF4D5" w14:textId="336FABF4" w:rsidR="0095214F" w:rsidRDefault="0095214F" w:rsidP="0095214F">
      <w:pPr>
        <w:pStyle w:val="Listenabsatz"/>
        <w:ind w:left="927" w:firstLine="491"/>
      </w:pPr>
      <w:r>
        <w:t>Dienen zur Hinderniserkennung</w:t>
      </w:r>
    </w:p>
    <w:p w14:paraId="3BAC7A7E" w14:textId="1316CAA4" w:rsidR="00BA28B5" w:rsidRDefault="00BA28B5" w:rsidP="0095214F">
      <w:pPr>
        <w:pStyle w:val="Listenabsatz"/>
        <w:ind w:left="927" w:firstLine="491"/>
      </w:pPr>
      <w:r>
        <w:t>Übermittelt die Daten an das Handy, um es dort auszuwerten.</w:t>
      </w:r>
    </w:p>
    <w:p w14:paraId="5EF89D98" w14:textId="4DA33CAA" w:rsidR="00451FA8" w:rsidRPr="00451FA8" w:rsidRDefault="00451FA8" w:rsidP="001B0B33">
      <w:r>
        <w:t>Diese Kombination ermöglicht es Nimbus, autonom Hindernisse zu erkennen und zu umgehen, um eine sichere Navigation für blinde und sehbeeinträchtigte Personen zu gewährleisten.</w:t>
      </w:r>
    </w:p>
    <w:p w14:paraId="702C1458" w14:textId="77777777" w:rsidR="00622269" w:rsidRDefault="00622269" w:rsidP="001B0B33">
      <w:pPr>
        <w:pStyle w:val="berschrift4"/>
      </w:pPr>
      <w:r>
        <w:t>Entwicklung und Testphase über Telemetrie und FlySky-Receiver:</w:t>
      </w:r>
    </w:p>
    <w:p w14:paraId="418FE601" w14:textId="212A6A19" w:rsidR="00E16833" w:rsidRDefault="00E16833" w:rsidP="001B0B33">
      <w:r>
        <w:t>Die Testphase von Nimbus umfasst sowohl manuelle als auch autonome Testflüge, die durch verschiedene Schnittstellen und Systeme unterstützt werden:</w:t>
      </w:r>
    </w:p>
    <w:p w14:paraId="28992827" w14:textId="2BBC8E3C" w:rsidR="00E16833" w:rsidRDefault="00E16833" w:rsidP="000B620A">
      <w:pPr>
        <w:pStyle w:val="Listenabsatz"/>
        <w:numPr>
          <w:ilvl w:val="0"/>
          <w:numId w:val="12"/>
        </w:numPr>
        <w:ind w:left="927"/>
      </w:pPr>
      <w:r>
        <w:lastRenderedPageBreak/>
        <w:t>Manuelle Steuerung mit FlySky-Receiver:</w:t>
      </w:r>
    </w:p>
    <w:p w14:paraId="16A6306B" w14:textId="77777777" w:rsidR="00E16833" w:rsidRDefault="00E16833" w:rsidP="000B620A">
      <w:pPr>
        <w:pStyle w:val="Listenabsatz"/>
        <w:numPr>
          <w:ilvl w:val="0"/>
          <w:numId w:val="14"/>
        </w:numPr>
        <w:ind w:left="1287"/>
      </w:pPr>
      <w:r>
        <w:t>Zur Kalibrierung und ersten Testflügen wird eine FlySky-Fernsteuerung genutzt.</w:t>
      </w:r>
    </w:p>
    <w:p w14:paraId="009C40F5" w14:textId="77777777" w:rsidR="00E16833" w:rsidRDefault="00E16833" w:rsidP="000B620A">
      <w:pPr>
        <w:pStyle w:val="Listenabsatz"/>
        <w:numPr>
          <w:ilvl w:val="0"/>
          <w:numId w:val="14"/>
        </w:numPr>
        <w:ind w:left="1287"/>
      </w:pPr>
      <w:r>
        <w:t>Ermöglicht manuelle Kontrolle zur Feinabstimmung der Steuerung.</w:t>
      </w:r>
    </w:p>
    <w:p w14:paraId="0574A071" w14:textId="77777777" w:rsidR="00E16833" w:rsidRDefault="00E16833" w:rsidP="000B620A">
      <w:pPr>
        <w:pStyle w:val="Listenabsatz"/>
        <w:numPr>
          <w:ilvl w:val="0"/>
          <w:numId w:val="12"/>
        </w:numPr>
        <w:ind w:left="927"/>
      </w:pPr>
      <w:r>
        <w:t>Autonome Tests:</w:t>
      </w:r>
    </w:p>
    <w:p w14:paraId="2034D499" w14:textId="77777777" w:rsidR="00E16833" w:rsidRDefault="00E16833" w:rsidP="000B620A">
      <w:pPr>
        <w:pStyle w:val="Listenabsatz"/>
        <w:numPr>
          <w:ilvl w:val="0"/>
          <w:numId w:val="13"/>
        </w:numPr>
        <w:ind w:left="1287"/>
      </w:pPr>
      <w:r>
        <w:t>Nutzung von Mission Planner zur Programmierung von Wegpunkten.</w:t>
      </w:r>
    </w:p>
    <w:p w14:paraId="25CCBB04" w14:textId="77777777" w:rsidR="00E16833" w:rsidRDefault="00E16833" w:rsidP="000B620A">
      <w:pPr>
        <w:pStyle w:val="Listenabsatz"/>
        <w:numPr>
          <w:ilvl w:val="0"/>
          <w:numId w:val="13"/>
        </w:numPr>
        <w:ind w:left="1287"/>
      </w:pPr>
      <w:r>
        <w:t>Überprüfung der automatischen Hinderniserkennung und Navigation.</w:t>
      </w:r>
    </w:p>
    <w:p w14:paraId="74B9C4DD" w14:textId="7F75B99D" w:rsidR="00AE5B08" w:rsidRPr="00AE5B08" w:rsidRDefault="00AE5B08" w:rsidP="000B620A">
      <w:pPr>
        <w:pStyle w:val="Listenabsatz"/>
        <w:numPr>
          <w:ilvl w:val="0"/>
          <w:numId w:val="12"/>
        </w:numPr>
        <w:ind w:left="927"/>
        <w:rPr>
          <w:lang w:val="en-US"/>
        </w:rPr>
      </w:pPr>
      <w:r w:rsidRPr="00AE5B08">
        <w:rPr>
          <w:lang w:val="en-US"/>
        </w:rPr>
        <w:t>Live-Telemetrie mit QGroundControl/Mission Planner:</w:t>
      </w:r>
    </w:p>
    <w:p w14:paraId="15C257E3" w14:textId="63B0A9E3" w:rsidR="00AE5B08" w:rsidRDefault="00AE5B08" w:rsidP="000B620A">
      <w:pPr>
        <w:pStyle w:val="Listenabsatz"/>
        <w:numPr>
          <w:ilvl w:val="0"/>
          <w:numId w:val="13"/>
        </w:numPr>
        <w:ind w:left="1287"/>
      </w:pPr>
      <w:r>
        <w:t>Verbindung über Telemetry Radio, um Flugparameter in Echtzeit zu überwachen.</w:t>
      </w:r>
    </w:p>
    <w:p w14:paraId="556237B2" w14:textId="5F89721B" w:rsidR="00AE5B08" w:rsidRDefault="00AE5B08" w:rsidP="000B620A">
      <w:pPr>
        <w:pStyle w:val="Listenabsatz"/>
        <w:numPr>
          <w:ilvl w:val="0"/>
          <w:numId w:val="13"/>
        </w:numPr>
        <w:ind w:left="1287"/>
      </w:pPr>
      <w:r>
        <w:t>Möglichkeit, Flugdaten aufzuzeichnen und später zu analysieren.</w:t>
      </w:r>
    </w:p>
    <w:p w14:paraId="3A64F32C" w14:textId="3A2F3C3B" w:rsidR="00E16833" w:rsidRDefault="00E16833" w:rsidP="001B0B33">
      <w:r>
        <w:t>Durch diese umfangreiche Entwicklungs- und Testphase wird sichergestellt, dass Nimbus zuverlässig funktioniert und präzise Navigationshinweise für sehbeeinträchtigte Personen bereitstellt.</w:t>
      </w:r>
    </w:p>
    <w:p w14:paraId="1ECE07F3" w14:textId="708C69DB" w:rsidR="00233EB6" w:rsidRDefault="00233EB6" w:rsidP="00233EB6">
      <w:pPr>
        <w:pStyle w:val="berschrift3"/>
      </w:pPr>
      <w:bookmarkStart w:id="214" w:name="_Toc195651640"/>
      <w:bookmarkStart w:id="215" w:name="_Toc195651982"/>
      <w:r>
        <w:t>Drohnensimmulation</w:t>
      </w:r>
      <w:bookmarkEnd w:id="214"/>
      <w:bookmarkEnd w:id="215"/>
    </w:p>
    <w:p w14:paraId="419F8E8B" w14:textId="090CFC11" w:rsidR="00581317" w:rsidRPr="00E16833" w:rsidRDefault="0077617D" w:rsidP="0077617D">
      <w:r w:rsidRPr="0077617D">
        <w:t>Die Simulation der Drohne erfolgt mittels der Open-Source-Simulationsumgebung Gazebo in Kombination mit ArduPilot. Dieses Setup ermöglicht eine realistische Testumgebung für autonome Flugmissionen, Hinderniserkennung und Systeminteraktionen, ohne dabei auf die reale Hardware angewiesen zu sein. Die Simulation ist essenziell für die Validierung von Navigationsstrategien und Sicherheitsfunktionen.</w:t>
      </w:r>
    </w:p>
    <w:p w14:paraId="4D1ABEDA" w14:textId="347A77B5" w:rsidR="0081433F" w:rsidRPr="009142D5" w:rsidRDefault="0081433F" w:rsidP="009142D5">
      <w:pPr>
        <w:pStyle w:val="berschrift4"/>
      </w:pPr>
      <w:r w:rsidRPr="009142D5">
        <w:t>Simulationskomponenten</w:t>
      </w:r>
    </w:p>
    <w:p w14:paraId="722CAC0A" w14:textId="3B94BB9A" w:rsidR="004B3EB7" w:rsidRDefault="004B3EB7" w:rsidP="004B3EB7">
      <w:pPr>
        <w:pStyle w:val="Listenabsatz"/>
        <w:numPr>
          <w:ilvl w:val="0"/>
          <w:numId w:val="68"/>
        </w:numPr>
      </w:pPr>
      <w:r>
        <w:t>Gazebo dient als 3D-Simulator mit physikalischer Engine, in dem die Drohne samt Sensorik und Umweltbedingungen modelliert ist.</w:t>
      </w:r>
    </w:p>
    <w:p w14:paraId="0A2934C4" w14:textId="02BBBEF4" w:rsidR="004B3EB7" w:rsidRDefault="004B3EB7" w:rsidP="004B3EB7">
      <w:pPr>
        <w:pStyle w:val="Listenabsatz"/>
        <w:numPr>
          <w:ilvl w:val="0"/>
          <w:numId w:val="68"/>
        </w:numPr>
      </w:pPr>
      <w:r>
        <w:t>ArduPilot SITL (Software-in-the-Loop) wird verwendet, um das Flugverhalten des Autopiloten in einer virtuellen Umgebung zu testen.</w:t>
      </w:r>
    </w:p>
    <w:p w14:paraId="6ADED71D" w14:textId="3B19F224" w:rsidR="004B3EB7" w:rsidRDefault="004B3EB7" w:rsidP="004B3EB7">
      <w:pPr>
        <w:pStyle w:val="Listenabsatz"/>
        <w:numPr>
          <w:ilvl w:val="0"/>
          <w:numId w:val="68"/>
        </w:numPr>
      </w:pPr>
      <w:r>
        <w:t>Das Plugin gazebo_ardupilot sorgt für die Verbindung zwischen der Drohnensimulation in Gazebo und dem ArduPilot-Flugcontroller.</w:t>
      </w:r>
    </w:p>
    <w:p w14:paraId="264D800D" w14:textId="01EF558C" w:rsidR="0081433F" w:rsidRDefault="004B3EB7" w:rsidP="004B3EB7">
      <w:pPr>
        <w:pStyle w:val="Listenabsatz"/>
        <w:numPr>
          <w:ilvl w:val="0"/>
          <w:numId w:val="68"/>
        </w:numPr>
      </w:pPr>
      <w:r>
        <w:t>Zur Missionsplanung und Flugüberwachung werden Tools wie Mission Planner oder QGroundControl eingesetzt.</w:t>
      </w:r>
    </w:p>
    <w:p w14:paraId="206E4303" w14:textId="6B1234A4" w:rsidR="009142D5" w:rsidRDefault="009142D5" w:rsidP="009142D5">
      <w:pPr>
        <w:pStyle w:val="berschrift4"/>
      </w:pPr>
      <w:r w:rsidRPr="009142D5">
        <w:t>Entwicklungsstrategie</w:t>
      </w:r>
    </w:p>
    <w:p w14:paraId="1A20DF47" w14:textId="3045BCBD" w:rsidR="009142D5" w:rsidRDefault="009142D5" w:rsidP="009142D5">
      <w:r>
        <w:t>Statt die Kommunikation direkt auf der Embedded-Hardware (ESP32) zu implementieren, wurde für die frühe Entwicklungsphase ein Python-basierter HTTP-Testserver erstellt. Dieser dient als flexible Schnittstelle zur Simulation und erlaubt es, Systemlogik wie das Setzen von Wegpunkten, Statusabfragen oder Reaktionen auf erkannte Hindernisse schnell zu entwickeln und zu testen. Python bietet hierbei den Vorteil einer einfacheren und schnelleren Umsetzung im Vergleich zur Entwicklung in C++ auf ressourcenbegrenzter Hardware.</w:t>
      </w:r>
    </w:p>
    <w:p w14:paraId="10CE7264" w14:textId="7A2259AB" w:rsidR="009142D5" w:rsidRDefault="009142D5" w:rsidP="009142D5">
      <w:r>
        <w:t>Sobald die Softwarelogik im Simulationsumfeld ausreichend validiert wurde, erfolgt die Übertragung auf die reale Drohne mit ESP32 und Pixhawk.</w:t>
      </w:r>
    </w:p>
    <w:p w14:paraId="38D6BE74" w14:textId="12ACC4E1" w:rsidR="009142D5" w:rsidRDefault="005B7D25" w:rsidP="005B7D25">
      <w:pPr>
        <w:pStyle w:val="berschrift4"/>
      </w:pPr>
      <w:r w:rsidRPr="005B7D25">
        <w:t>Vorteile der Simulation</w:t>
      </w:r>
    </w:p>
    <w:p w14:paraId="05AB7EE2" w14:textId="7FA47748" w:rsidR="005B7D25" w:rsidRDefault="005B7D25" w:rsidP="005B7D25">
      <w:pPr>
        <w:pStyle w:val="Listenabsatz"/>
        <w:numPr>
          <w:ilvl w:val="0"/>
          <w:numId w:val="69"/>
        </w:numPr>
      </w:pPr>
      <w:r>
        <w:t>Gefahrloses Testen von Navigationsstrategien und Flugmodi</w:t>
      </w:r>
    </w:p>
    <w:p w14:paraId="750EE825" w14:textId="59577B5B" w:rsidR="005B7D25" w:rsidRDefault="005B7D25" w:rsidP="005B7D25">
      <w:pPr>
        <w:pStyle w:val="Listenabsatz"/>
        <w:numPr>
          <w:ilvl w:val="0"/>
          <w:numId w:val="69"/>
        </w:numPr>
      </w:pPr>
      <w:r>
        <w:t>Validierung der Sensorlogik und Benutzerinteraktionen in kontrollierter Umgebung</w:t>
      </w:r>
    </w:p>
    <w:p w14:paraId="2FE85C13" w14:textId="0C7C984E" w:rsidR="005B7D25" w:rsidRDefault="005B7D25" w:rsidP="005B7D25">
      <w:pPr>
        <w:pStyle w:val="Listenabsatz"/>
        <w:numPr>
          <w:ilvl w:val="0"/>
          <w:numId w:val="69"/>
        </w:numPr>
      </w:pPr>
      <w:r>
        <w:t xml:space="preserve">Parallele Entwicklung von Softwarekomponenten unabhängig von </w:t>
      </w:r>
      <w:r>
        <w:lastRenderedPageBreak/>
        <w:t>Hardwareverfügbarkeit</w:t>
      </w:r>
    </w:p>
    <w:p w14:paraId="57823AF7" w14:textId="37E09E69" w:rsidR="005B7D25" w:rsidRPr="005B7D25" w:rsidRDefault="005B7D25" w:rsidP="005B7D25">
      <w:pPr>
        <w:pStyle w:val="Listenabsatz"/>
        <w:numPr>
          <w:ilvl w:val="0"/>
          <w:numId w:val="69"/>
        </w:numPr>
      </w:pPr>
      <w:r>
        <w:t>Reproduzierbare Testumgebungen für Debugging und Weiterentwicklung</w:t>
      </w:r>
    </w:p>
    <w:p w14:paraId="13200C87" w14:textId="77777777" w:rsidR="002F784B" w:rsidRDefault="002F784B" w:rsidP="002F784B">
      <w:pPr>
        <w:pStyle w:val="berschrift2"/>
      </w:pPr>
      <w:bookmarkStart w:id="216" w:name="_Toc195651641"/>
      <w:bookmarkStart w:id="217" w:name="_Toc195651983"/>
      <w:r>
        <w:t>Herausforderungen der Umsetzung</w:t>
      </w:r>
      <w:bookmarkEnd w:id="216"/>
      <w:bookmarkEnd w:id="217"/>
    </w:p>
    <w:p w14:paraId="209B1B78" w14:textId="62425915" w:rsidR="001E3A6F" w:rsidRDefault="001E3A6F" w:rsidP="001E3A6F">
      <w:r w:rsidRPr="001E3A6F">
        <w:t>Während der Umsetzung des Projekts traten verschiedene technische Herausforderungen auf, die im Folgenden dargestellt sowie deren Lösungsansätze erläutert werden.</w:t>
      </w:r>
    </w:p>
    <w:p w14:paraId="53D543CF" w14:textId="1688F1E4" w:rsidR="00C4261A" w:rsidRDefault="00C4261A" w:rsidP="001904E0">
      <w:pPr>
        <w:pStyle w:val="berschrift3"/>
      </w:pPr>
      <w:bookmarkStart w:id="218" w:name="_Toc195651642"/>
      <w:bookmarkStart w:id="219" w:name="_Toc195651984"/>
      <w:r>
        <w:t>Fehlbestellung des Akkus</w:t>
      </w:r>
      <w:r w:rsidR="001613FA" w:rsidRPr="001613FA">
        <w:t xml:space="preserve"> und daraus resultierende Schäden</w:t>
      </w:r>
      <w:bookmarkEnd w:id="218"/>
      <w:bookmarkEnd w:id="219"/>
    </w:p>
    <w:p w14:paraId="3F38EB82" w14:textId="77777777" w:rsidR="00DC3F31" w:rsidRDefault="00DC3F31" w:rsidP="001B0B33">
      <w:r>
        <w:t>Zu Beginn wurde ein 4S-Akku bestellt, wobei irrtümlicherweise angenommen wurde, dass dieser für die Anforderungen des Systems nicht ausreichend sei. Aufgrund dieser Fehleinschätzung wurde ein 6S-Akku beschafft.</w:t>
      </w:r>
    </w:p>
    <w:p w14:paraId="05AFB0D9" w14:textId="77777777" w:rsidR="00DC3F31" w:rsidRDefault="00DC3F31" w:rsidP="001B0B33">
      <w:r>
        <w:t>Erst nach weiterführender Analyse stellte sich heraus, dass nicht der ursprüngliche Akku das Problem war, sondern der verbaute Electronic Speed Controller (ESC), der fehlerhaft war und die Leistung des 4S-Akkus nicht korrekt verarbeiten konnte. Durch den Austausch des ESC hätte der ursprüngliche Akku verwendet werden können.</w:t>
      </w:r>
    </w:p>
    <w:p w14:paraId="4A7919AB" w14:textId="40202769" w:rsidR="00DC3F31" w:rsidRPr="00DC3F31" w:rsidRDefault="00DC3F31" w:rsidP="001B0B33">
      <w:r>
        <w:t>Der Einsatz des leistungsstärkeren 6S-Akkus führte jedoch dazu, dass die bestehenden ESCs aufgrund der höheren Spannung zerstört wurden, was zu zusätzlichen Kosten und Verzögerungen im Entwicklungsprozess führte.</w:t>
      </w:r>
    </w:p>
    <w:p w14:paraId="13811A52" w14:textId="77777777" w:rsidR="00C4261A" w:rsidRPr="00C719AB" w:rsidRDefault="00C4261A" w:rsidP="001904E0">
      <w:pPr>
        <w:pStyle w:val="berschrift3"/>
        <w:rPr>
          <w:lang w:val="en-GB"/>
        </w:rPr>
      </w:pPr>
      <w:bookmarkStart w:id="220" w:name="_Toc195651643"/>
      <w:bookmarkStart w:id="221" w:name="_Toc195651985"/>
      <w:r w:rsidRPr="00C4261A">
        <w:rPr>
          <w:lang w:val="en-US"/>
        </w:rPr>
        <w:t>Defekter Electronic Speed Controller (ESC)</w:t>
      </w:r>
      <w:bookmarkEnd w:id="220"/>
      <w:bookmarkEnd w:id="221"/>
    </w:p>
    <w:p w14:paraId="3E88639D" w14:textId="6B7BBA4D" w:rsidR="00B62992" w:rsidRPr="00B62992" w:rsidRDefault="00B62992" w:rsidP="001B0B33">
      <w:r w:rsidRPr="00B62992">
        <w:t>Der ursprünglich gelieferte ESC war fehlerhaft und musste ersetzt werden. Dies erschwerte die Fehlersuche und führte zu falschen Annahmen bezüglich der Kompatibilität des Akkus.</w:t>
      </w:r>
    </w:p>
    <w:p w14:paraId="51D95C1B" w14:textId="77777777" w:rsidR="00C4261A" w:rsidRDefault="00C4261A" w:rsidP="001904E0">
      <w:pPr>
        <w:pStyle w:val="berschrift3"/>
      </w:pPr>
      <w:bookmarkStart w:id="222" w:name="_Toc195651644"/>
      <w:bookmarkStart w:id="223" w:name="_Toc195651986"/>
      <w:r>
        <w:t>Inkompatibilität zwischen Akku und ESC</w:t>
      </w:r>
      <w:bookmarkEnd w:id="222"/>
      <w:bookmarkEnd w:id="223"/>
    </w:p>
    <w:p w14:paraId="6473F3C0" w14:textId="7A3F22C1" w:rsidR="00C9709C" w:rsidRDefault="00C4261A" w:rsidP="001B0B33">
      <w:r>
        <w:t>Der ursprünglich bestellte Akku war technisch geeignet, jedoch war der verbaute ESC nicht für die erhöhte Strombelastung ausgelegt. Dies führte zu einem Ausfall der Komponente, weshalb ein leistungsfähigerer ESC beschafft werden musste.</w:t>
      </w:r>
    </w:p>
    <w:p w14:paraId="2A0D1B64" w14:textId="77777777" w:rsidR="00C4261A" w:rsidRDefault="00C4261A" w:rsidP="001904E0">
      <w:pPr>
        <w:pStyle w:val="berschrift3"/>
      </w:pPr>
      <w:bookmarkStart w:id="224" w:name="_Toc195651645"/>
      <w:bookmarkStart w:id="225" w:name="_Toc195651987"/>
      <w:r>
        <w:t>Unzureichende MAVLink-Dokumentation für den ESP32 in C++</w:t>
      </w:r>
      <w:bookmarkEnd w:id="224"/>
      <w:bookmarkEnd w:id="225"/>
    </w:p>
    <w:p w14:paraId="5E870E0D" w14:textId="77777777" w:rsidR="00941DD7" w:rsidRDefault="00941DD7" w:rsidP="001B0B33">
      <w:r>
        <w:t>Die Implementierung der MAVLink-Kommunikation auf dem ESP32 gestaltete sich als komplex, da die verfügbare Dokumentation für C++ lückenhaft war. Dies erschwerte die direkte Implementierung der benötigten Schnittstellen und erforderte eine iterative Herangehensweise.</w:t>
      </w:r>
    </w:p>
    <w:p w14:paraId="0AC4A01E" w14:textId="1806BAE0" w:rsidR="0016071F" w:rsidRPr="00941DD7" w:rsidRDefault="00941DD7" w:rsidP="001B0B33">
      <w:r>
        <w:t>Um dieses Problem zu bewältigen, wurde zunächst eine Testimplementierung in Python erstellt, um die grundlegende Kommunikation mit MAVLink zu validieren. Anschließend wurden die Kommunikationsstrukturen mithilfe des MAVLink-Inspectors analysiert und überprüft. Auf Basis dieser Erkenntnisse wurde die Implementierung anschließend erfolgreich in C++ umgesetzt, wodurch eine stabile und funktionale MAVLink-Kommunikation auf dem ESP32 realisiert werden konnte.</w:t>
      </w:r>
      <w:r w:rsidR="00EB12A4" w:rsidRPr="00EB12A4">
        <w:rPr>
          <w:noProof/>
        </w:rPr>
        <w:lastRenderedPageBreak/>
        <w:drawing>
          <wp:inline distT="0" distB="0" distL="0" distR="0" wp14:anchorId="6F60DC7A" wp14:editId="5A3A46D3">
            <wp:extent cx="5760085" cy="5530850"/>
            <wp:effectExtent l="0" t="0" r="0" b="0"/>
            <wp:docPr id="1020465836"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5836" name="Grafik 1" descr="Ein Bild, das Text, Elektronik, Screenshot, Software enthält.&#10;&#10;Automatisch generierte Beschreibung"/>
                    <pic:cNvPicPr/>
                  </pic:nvPicPr>
                  <pic:blipFill>
                    <a:blip r:embed="rId66"/>
                    <a:stretch>
                      <a:fillRect/>
                    </a:stretch>
                  </pic:blipFill>
                  <pic:spPr>
                    <a:xfrm>
                      <a:off x="0" y="0"/>
                      <a:ext cx="5760085" cy="5530850"/>
                    </a:xfrm>
                    <a:prstGeom prst="rect">
                      <a:avLst/>
                    </a:prstGeom>
                  </pic:spPr>
                </pic:pic>
              </a:graphicData>
            </a:graphic>
          </wp:inline>
        </w:drawing>
      </w:r>
    </w:p>
    <w:p w14:paraId="2921C773" w14:textId="77777777" w:rsidR="00C4261A" w:rsidRDefault="00C4261A" w:rsidP="001904E0">
      <w:pPr>
        <w:pStyle w:val="berschrift3"/>
      </w:pPr>
      <w:bookmarkStart w:id="226" w:name="_Toc195651646"/>
      <w:bookmarkStart w:id="227" w:name="_Toc195651988"/>
      <w:r>
        <w:t>Spannungsinkompatibilität zwischen Ultraschallsensor und ESP32</w:t>
      </w:r>
      <w:bookmarkEnd w:id="226"/>
      <w:bookmarkEnd w:id="227"/>
    </w:p>
    <w:p w14:paraId="5BD9CBA1" w14:textId="0FED4499" w:rsidR="001E3A6F" w:rsidRPr="00723F5F" w:rsidRDefault="00C4261A" w:rsidP="005F6E6E">
      <w:r>
        <w:t>Der verwendete Ultraschallsensor operiert mit einer Betriebsspannung von 5V, während der ESP32 mit 3,3V arbeitet. Um eine sichere Kommunikation zwischen den Komponenten zu gewährleisten, war der Einsatz sowohl eines Boost- als auch eines Stepdown-Wandlers erforderlich.</w:t>
      </w:r>
    </w:p>
    <w:p w14:paraId="261730E6" w14:textId="537A113A" w:rsidR="00B419F5" w:rsidRDefault="00B419F5" w:rsidP="00A65C83">
      <w:pPr>
        <w:jc w:val="center"/>
      </w:pPr>
      <w:r>
        <w:rPr>
          <w:noProof/>
        </w:rPr>
        <w:lastRenderedPageBreak/>
        <w:drawing>
          <wp:inline distT="0" distB="0" distL="0" distR="0" wp14:anchorId="1176CE7A" wp14:editId="46A300BD">
            <wp:extent cx="5208905" cy="4413250"/>
            <wp:effectExtent l="0" t="0" r="0" b="6350"/>
            <wp:docPr id="1828753928" name="Grafik 6" descr="Ein Bild, das Text, Computer, computer, Büroaussta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3928" name="Grafik 6" descr="Ein Bild, das Text, Computer, computer, Büroausstattung enthält.&#10;&#10;Automatisch generierte Beschreibu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1071" b="31229"/>
                    <a:stretch/>
                  </pic:blipFill>
                  <pic:spPr bwMode="auto">
                    <a:xfrm>
                      <a:off x="0" y="0"/>
                      <a:ext cx="5208905" cy="4413250"/>
                    </a:xfrm>
                    <a:prstGeom prst="rect">
                      <a:avLst/>
                    </a:prstGeom>
                    <a:noFill/>
                    <a:ln>
                      <a:noFill/>
                    </a:ln>
                    <a:extLst>
                      <a:ext uri="{53640926-AAD7-44D8-BBD7-CCE9431645EC}">
                        <a14:shadowObscured xmlns:a14="http://schemas.microsoft.com/office/drawing/2010/main"/>
                      </a:ext>
                    </a:extLst>
                  </pic:spPr>
                </pic:pic>
              </a:graphicData>
            </a:graphic>
          </wp:inline>
        </w:drawing>
      </w:r>
    </w:p>
    <w:p w14:paraId="1EB8EABE" w14:textId="3D0EDCF3" w:rsidR="00154E95" w:rsidRDefault="00154E95" w:rsidP="005F6E6E">
      <w:r w:rsidRPr="00154E95">
        <w:t>Zur Veranschaulichung kann ein Bild des beschädigten ESC in die Dokumentation aufgenommen werden, um die Auswirkungen der Inkompatibilität zwischen Akku und ESC visuell darzustellen.</w:t>
      </w:r>
    </w:p>
    <w:p w14:paraId="030EDE81" w14:textId="77777777" w:rsidR="009A4CD5" w:rsidRDefault="009A4CD5" w:rsidP="005F6E6E">
      <w:pPr>
        <w:pStyle w:val="berschrift4"/>
      </w:pPr>
      <w:r>
        <w:t>Ungenauigkeit des GPS-Moduls</w:t>
      </w:r>
    </w:p>
    <w:p w14:paraId="6C7AB767" w14:textId="77777777" w:rsidR="009A4CD5" w:rsidRDefault="009A4CD5" w:rsidP="005F6E6E">
      <w:r>
        <w:t>Während der ersten Testflüge zeigte sich, dass die Genauigkeit des GPS-Moduls nicht ausreicht, um eine präzise Positionsbestimmung für die Drohne sicherzustellen. Besonders in urbanen Umgebungen oder in Bereichen mit schlechter Satellitenabdeckung kam es zu Abweichungen, die ein präzises Navigieren erschwerten.</w:t>
      </w:r>
    </w:p>
    <w:p w14:paraId="7F7F4337" w14:textId="3ADAE1A2" w:rsidR="009A4CD5" w:rsidRDefault="009A4CD5" w:rsidP="005F6E6E">
      <w:r>
        <w:t>Um dennoch eine zuverlässige Hinderniserkennung und Kollisionsvermeidung zu gewährleisten, wurden Ultraschallsensoren integriert. Diese ermöglichen eine genaue Distanzmessung zu Hindernissen und dienen als zusätzliche Sicherheitsmaßnahme, um Kollisionen zu vermeiden.</w:t>
      </w:r>
    </w:p>
    <w:p w14:paraId="5D18B547" w14:textId="77777777" w:rsidR="00581317" w:rsidRPr="001E3A6F" w:rsidRDefault="00581317" w:rsidP="00321D1E">
      <w:pPr>
        <w:ind w:left="567"/>
      </w:pPr>
    </w:p>
    <w:p w14:paraId="0792162A" w14:textId="77777777" w:rsidR="00335C4C" w:rsidRDefault="002F784B" w:rsidP="003E6907">
      <w:pPr>
        <w:pStyle w:val="berschrift2"/>
      </w:pPr>
      <w:bookmarkStart w:id="228" w:name="_Toc195651647"/>
      <w:bookmarkStart w:id="229" w:name="_Toc195651989"/>
      <w:r>
        <w:t>Fazit und Ausblic</w:t>
      </w:r>
      <w:r w:rsidR="00243A52">
        <w:t>K</w:t>
      </w:r>
      <w:bookmarkEnd w:id="228"/>
      <w:bookmarkEnd w:id="229"/>
    </w:p>
    <w:p w14:paraId="3F87C86C" w14:textId="500BAB94" w:rsidR="00A65C83" w:rsidRDefault="004E1C03" w:rsidP="00A65C83">
      <w:r>
        <w:t xml:space="preserve">Die Nimbus-Drohne wurde entwickelt, um blinden und sehbeeinträchtigten Menschen eine sichere und zuverlässige Navigation im öffentlichen Raum zu ermöglichen. Durch die Kombination von autonomer Drohnentechnologie, künstlicher Intelligenz (KI) und einer barrierefreien mobilen App kann die Drohne Hindernisse in Echtzeit erkennen und den </w:t>
      </w:r>
      <w:r>
        <w:lastRenderedPageBreak/>
        <w:t>Nutzer</w:t>
      </w:r>
      <w:r w:rsidR="005315D2">
        <w:t>innen und Nutzern</w:t>
      </w:r>
      <w:r>
        <w:t xml:space="preserve"> durch akustische oder haptische Signale warnen. Der Einsatz von Mission Planner erlaubt eine präzise Wegpunkt-Navigation und flexible Anpassungen an verschiedene Umgebungen.</w:t>
      </w:r>
    </w:p>
    <w:p w14:paraId="2D7B0C45" w14:textId="09A950A7" w:rsidR="004E1C03" w:rsidRDefault="00601529" w:rsidP="00A65C83">
      <w:pPr>
        <w:jc w:val="center"/>
      </w:pPr>
      <w:r>
        <w:rPr>
          <w:noProof/>
        </w:rPr>
        <w:drawing>
          <wp:inline distT="0" distB="0" distL="0" distR="0" wp14:anchorId="59D7ABE3" wp14:editId="7A987A91">
            <wp:extent cx="5760085" cy="7679690"/>
            <wp:effectExtent l="0" t="0" r="0" b="0"/>
            <wp:docPr id="723030531" name="Grafik 5" descr="Ein Bild, das Modellflugzeug, ferngesteuertes Spielzeug, Im Haus, ferngesteuertes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0531" name="Grafik 5" descr="Ein Bild, das Modellflugzeug, ferngesteuertes Spielzeug, Im Haus, ferngesteuertes Flugzeug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7679690"/>
                    </a:xfrm>
                    <a:prstGeom prst="rect">
                      <a:avLst/>
                    </a:prstGeom>
                    <a:noFill/>
                    <a:ln>
                      <a:noFill/>
                    </a:ln>
                  </pic:spPr>
                </pic:pic>
              </a:graphicData>
            </a:graphic>
          </wp:inline>
        </w:drawing>
      </w:r>
    </w:p>
    <w:p w14:paraId="149BC1D3" w14:textId="2687B0CE" w:rsidR="00601529" w:rsidRDefault="00601529" w:rsidP="004E1C03">
      <w:r>
        <w:t>Bild von der Drohne</w:t>
      </w:r>
    </w:p>
    <w:p w14:paraId="3539C187" w14:textId="46FE91FC" w:rsidR="00B421AA" w:rsidRDefault="00A97514" w:rsidP="004E1C03">
      <w:r w:rsidRPr="00A97514">
        <w:rPr>
          <w:highlight w:val="yellow"/>
        </w:rPr>
        <w:lastRenderedPageBreak/>
        <w:t>//Noch nicht fertig</w:t>
      </w:r>
    </w:p>
    <w:p w14:paraId="1AE62E78" w14:textId="77777777" w:rsidR="004E1C03" w:rsidRDefault="004E1C03" w:rsidP="004E1C03"/>
    <w:p w14:paraId="07547A01" w14:textId="1F34C781" w:rsidR="00335C4C" w:rsidRPr="005F24FA" w:rsidRDefault="00335C4C" w:rsidP="004E1C03">
      <w:pPr>
        <w:sectPr w:rsidR="00335C4C" w:rsidRPr="005F24FA" w:rsidSect="004240D6">
          <w:headerReference w:type="default" r:id="rId69"/>
          <w:pgSz w:w="11906" w:h="16838" w:code="9"/>
          <w:pgMar w:top="1134" w:right="1134" w:bottom="1134" w:left="1701" w:header="737" w:footer="737" w:gutter="0"/>
          <w:cols w:space="720"/>
        </w:sectPr>
      </w:pPr>
    </w:p>
    <w:bookmarkStart w:id="230" w:name="_Toc195651990" w:displacedByCustomXml="next"/>
    <w:bookmarkStart w:id="231" w:name="_Toc195651648" w:displacedByCustomXml="next"/>
    <w:sdt>
      <w:sdtPr>
        <w:rPr>
          <w:rFonts w:eastAsia="Arial Unicode MS"/>
          <w:b w:val="0"/>
          <w:bCs w:val="0"/>
          <w:caps w:val="0"/>
          <w:kern w:val="1"/>
          <w:sz w:val="22"/>
          <w:szCs w:val="22"/>
          <w:lang w:val="de-DE"/>
        </w:rPr>
        <w:id w:val="878131281"/>
        <w:docPartObj>
          <w:docPartGallery w:val="Bibliographies"/>
          <w:docPartUnique/>
        </w:docPartObj>
      </w:sdtPr>
      <w:sdtEndPr>
        <w:rPr>
          <w:lang w:val="de-AT"/>
        </w:rPr>
      </w:sdtEndPr>
      <w:sdtContent>
        <w:p w14:paraId="71A5EE7B" w14:textId="1ED6313D" w:rsidR="00243A52" w:rsidRDefault="00243A52">
          <w:pPr>
            <w:pStyle w:val="berschrift1"/>
          </w:pPr>
          <w:r>
            <w:rPr>
              <w:lang w:val="de-DE"/>
            </w:rPr>
            <w:t>Literaturverzeichnis</w:t>
          </w:r>
          <w:bookmarkEnd w:id="231"/>
          <w:bookmarkEnd w:id="230"/>
        </w:p>
        <w:sdt>
          <w:sdtPr>
            <w:id w:val="111145805"/>
            <w:bibliography/>
          </w:sdtPr>
          <w:sdtContent>
            <w:p w14:paraId="020DCA3E" w14:textId="77777777" w:rsidR="00680056" w:rsidRDefault="00243A52">
              <w:pPr>
                <w:rPr>
                  <w:rFonts w:ascii="Times New Roman" w:eastAsia="Times New Roman" w:hAnsi="Times New Roman"/>
                  <w:noProof/>
                  <w:kern w:val="0"/>
                  <w:sz w:val="20"/>
                  <w:szCs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8"/>
                <w:gridCol w:w="8633"/>
              </w:tblGrid>
              <w:tr w:rsidR="00680056" w14:paraId="7D208BB3" w14:textId="77777777">
                <w:trPr>
                  <w:divId w:val="1855998617"/>
                  <w:tblCellSpacing w:w="15" w:type="dxa"/>
                </w:trPr>
                <w:tc>
                  <w:tcPr>
                    <w:tcW w:w="50" w:type="pct"/>
                    <w:hideMark/>
                  </w:tcPr>
                  <w:p w14:paraId="4FDEB24D" w14:textId="1D73E465" w:rsidR="00680056" w:rsidRDefault="00680056">
                    <w:pPr>
                      <w:pStyle w:val="Literaturverzeichnis"/>
                      <w:rPr>
                        <w:kern w:val="0"/>
                        <w:sz w:val="24"/>
                        <w:lang w:val="de-DE"/>
                      </w:rPr>
                    </w:pPr>
                    <w:r>
                      <w:rPr>
                        <w:lang w:val="de-DE"/>
                      </w:rPr>
                      <w:t xml:space="preserve">[1] </w:t>
                    </w:r>
                  </w:p>
                </w:tc>
                <w:tc>
                  <w:tcPr>
                    <w:tcW w:w="0" w:type="auto"/>
                    <w:hideMark/>
                  </w:tcPr>
                  <w:p w14:paraId="2D6B0160" w14:textId="77777777" w:rsidR="00680056" w:rsidRDefault="00680056">
                    <w:pPr>
                      <w:pStyle w:val="Literaturverzeichnis"/>
                      <w:rPr>
                        <w:lang w:val="de-DE"/>
                      </w:rPr>
                    </w:pPr>
                    <w:r w:rsidRPr="000264DF">
                      <w:rPr>
                        <w:lang w:val="en-US"/>
                      </w:rPr>
                      <w:t xml:space="preserve">„Consilium Europa,“ 18 Februar 2025. [Online]. Available: https://www.consilium.europa.eu/de/infographics/disability-eu-facts-figures/#:~:text=Wie%20viele%20Menschen%20mit%20Behinderung,vier%20Erwachsenen%20in%20der%20EU.. </w:t>
                    </w:r>
                    <w:r>
                      <w:rPr>
                        <w:lang w:val="de-DE"/>
                      </w:rPr>
                      <w:t>[Zugriff am 17 März 2025].</w:t>
                    </w:r>
                  </w:p>
                </w:tc>
              </w:tr>
              <w:tr w:rsidR="00680056" w14:paraId="1D007E21" w14:textId="77777777">
                <w:trPr>
                  <w:divId w:val="1855998617"/>
                  <w:tblCellSpacing w:w="15" w:type="dxa"/>
                </w:trPr>
                <w:tc>
                  <w:tcPr>
                    <w:tcW w:w="50" w:type="pct"/>
                    <w:hideMark/>
                  </w:tcPr>
                  <w:p w14:paraId="649C4B56" w14:textId="77777777" w:rsidR="00680056" w:rsidRDefault="00680056">
                    <w:pPr>
                      <w:pStyle w:val="Literaturverzeichnis"/>
                      <w:rPr>
                        <w:lang w:val="de-DE"/>
                      </w:rPr>
                    </w:pPr>
                    <w:r>
                      <w:rPr>
                        <w:lang w:val="de-DE"/>
                      </w:rPr>
                      <w:t xml:space="preserve">[2] </w:t>
                    </w:r>
                  </w:p>
                </w:tc>
                <w:tc>
                  <w:tcPr>
                    <w:tcW w:w="0" w:type="auto"/>
                    <w:hideMark/>
                  </w:tcPr>
                  <w:p w14:paraId="5B02FF14" w14:textId="77777777" w:rsidR="00680056" w:rsidRDefault="00680056">
                    <w:pPr>
                      <w:pStyle w:val="Literaturverzeichnis"/>
                      <w:rPr>
                        <w:lang w:val="de-DE"/>
                      </w:rPr>
                    </w:pPr>
                    <w:r>
                      <w:rPr>
                        <w:lang w:val="de-DE"/>
                      </w:rPr>
                      <w:t xml:space="preserve">A. Weigel und L. Griebsch, „Marconomy.de,“ 25 April 2023. </w:t>
                    </w:r>
                    <w:r w:rsidRPr="000264DF">
                      <w:rPr>
                        <w:lang w:val="en-US"/>
                      </w:rPr>
                      <w:t xml:space="preserve">[Online]. Available: https://www.marconomy.de/user-experience-ux-usability-user-interface-ui-und-utility-a-b99dbf4c03f14757d3cd02bbcea85ca2/. </w:t>
                    </w:r>
                    <w:r>
                      <w:rPr>
                        <w:lang w:val="de-DE"/>
                      </w:rPr>
                      <w:t>[Zugriff am 9 Januar 2025].</w:t>
                    </w:r>
                  </w:p>
                </w:tc>
              </w:tr>
              <w:tr w:rsidR="00680056" w14:paraId="2F72359A" w14:textId="77777777">
                <w:trPr>
                  <w:divId w:val="1855998617"/>
                  <w:tblCellSpacing w:w="15" w:type="dxa"/>
                </w:trPr>
                <w:tc>
                  <w:tcPr>
                    <w:tcW w:w="50" w:type="pct"/>
                    <w:hideMark/>
                  </w:tcPr>
                  <w:p w14:paraId="36F385FD" w14:textId="77777777" w:rsidR="00680056" w:rsidRDefault="00680056">
                    <w:pPr>
                      <w:pStyle w:val="Literaturverzeichnis"/>
                      <w:rPr>
                        <w:lang w:val="de-DE"/>
                      </w:rPr>
                    </w:pPr>
                    <w:r>
                      <w:rPr>
                        <w:lang w:val="de-DE"/>
                      </w:rPr>
                      <w:t xml:space="preserve">[3] </w:t>
                    </w:r>
                  </w:p>
                </w:tc>
                <w:tc>
                  <w:tcPr>
                    <w:tcW w:w="0" w:type="auto"/>
                    <w:hideMark/>
                  </w:tcPr>
                  <w:p w14:paraId="3768181F" w14:textId="77777777" w:rsidR="00680056" w:rsidRDefault="00680056">
                    <w:pPr>
                      <w:pStyle w:val="Literaturverzeichnis"/>
                      <w:rPr>
                        <w:lang w:val="de-DE"/>
                      </w:rPr>
                    </w:pPr>
                    <w:r>
                      <w:rPr>
                        <w:lang w:val="de-DE"/>
                      </w:rPr>
                      <w:t xml:space="preserve">J. Nielsen, Usability Engineering, USA: Morgan Kaufmann, 1993. </w:t>
                    </w:r>
                  </w:p>
                </w:tc>
              </w:tr>
              <w:tr w:rsidR="00680056" w:rsidRPr="000264DF" w14:paraId="5EEC5B0D" w14:textId="77777777">
                <w:trPr>
                  <w:divId w:val="1855998617"/>
                  <w:tblCellSpacing w:w="15" w:type="dxa"/>
                </w:trPr>
                <w:tc>
                  <w:tcPr>
                    <w:tcW w:w="50" w:type="pct"/>
                    <w:hideMark/>
                  </w:tcPr>
                  <w:p w14:paraId="4B7F34B4" w14:textId="77777777" w:rsidR="00680056" w:rsidRDefault="00680056">
                    <w:pPr>
                      <w:pStyle w:val="Literaturverzeichnis"/>
                      <w:rPr>
                        <w:lang w:val="de-DE"/>
                      </w:rPr>
                    </w:pPr>
                    <w:r>
                      <w:rPr>
                        <w:lang w:val="de-DE"/>
                      </w:rPr>
                      <w:t xml:space="preserve">[4] </w:t>
                    </w:r>
                  </w:p>
                </w:tc>
                <w:tc>
                  <w:tcPr>
                    <w:tcW w:w="0" w:type="auto"/>
                    <w:hideMark/>
                  </w:tcPr>
                  <w:p w14:paraId="6A15BC79" w14:textId="77777777" w:rsidR="00680056" w:rsidRPr="000264DF" w:rsidRDefault="00680056">
                    <w:pPr>
                      <w:pStyle w:val="Literaturverzeichnis"/>
                      <w:rPr>
                        <w:lang w:val="en-US"/>
                      </w:rPr>
                    </w:pPr>
                    <w:r w:rsidRPr="000264DF">
                      <w:rPr>
                        <w:lang w:val="en-US"/>
                      </w:rPr>
                      <w:t xml:space="preserve">D. Norman, The Design of everyday Things, New York: BASIC BOOKS, 1969. </w:t>
                    </w:r>
                  </w:p>
                </w:tc>
              </w:tr>
              <w:tr w:rsidR="00680056" w:rsidRPr="000264DF" w14:paraId="55A286B2" w14:textId="77777777">
                <w:trPr>
                  <w:divId w:val="1855998617"/>
                  <w:tblCellSpacing w:w="15" w:type="dxa"/>
                </w:trPr>
                <w:tc>
                  <w:tcPr>
                    <w:tcW w:w="50" w:type="pct"/>
                    <w:hideMark/>
                  </w:tcPr>
                  <w:p w14:paraId="2C6DED8C" w14:textId="77777777" w:rsidR="00680056" w:rsidRDefault="00680056">
                    <w:pPr>
                      <w:pStyle w:val="Literaturverzeichnis"/>
                      <w:rPr>
                        <w:lang w:val="de-DE"/>
                      </w:rPr>
                    </w:pPr>
                    <w:r>
                      <w:rPr>
                        <w:lang w:val="de-DE"/>
                      </w:rPr>
                      <w:t xml:space="preserve">[5] </w:t>
                    </w:r>
                  </w:p>
                </w:tc>
                <w:tc>
                  <w:tcPr>
                    <w:tcW w:w="0" w:type="auto"/>
                    <w:hideMark/>
                  </w:tcPr>
                  <w:p w14:paraId="103ED5F3" w14:textId="77777777" w:rsidR="00680056" w:rsidRPr="000264DF" w:rsidRDefault="00680056">
                    <w:pPr>
                      <w:pStyle w:val="Literaturverzeichnis"/>
                      <w:rPr>
                        <w:lang w:val="en-US"/>
                      </w:rPr>
                    </w:pPr>
                    <w:r w:rsidRPr="000264DF">
                      <w:rPr>
                        <w:lang w:val="en-US"/>
                      </w:rPr>
                      <w:t xml:space="preserve">A. Cooper, R. Reimann, D. Cronin und C. Noessel, About Face: The Essentials of Interaction Design, Indianapolis: John Wiley &amp; Sons, Inc., 2014. </w:t>
                    </w:r>
                  </w:p>
                </w:tc>
              </w:tr>
              <w:tr w:rsidR="00680056" w14:paraId="580CB2DD" w14:textId="77777777">
                <w:trPr>
                  <w:divId w:val="1855998617"/>
                  <w:tblCellSpacing w:w="15" w:type="dxa"/>
                </w:trPr>
                <w:tc>
                  <w:tcPr>
                    <w:tcW w:w="50" w:type="pct"/>
                    <w:hideMark/>
                  </w:tcPr>
                  <w:p w14:paraId="57163613" w14:textId="77777777" w:rsidR="00680056" w:rsidRDefault="00680056">
                    <w:pPr>
                      <w:pStyle w:val="Literaturverzeichnis"/>
                      <w:rPr>
                        <w:lang w:val="de-DE"/>
                      </w:rPr>
                    </w:pPr>
                    <w:r>
                      <w:rPr>
                        <w:lang w:val="de-DE"/>
                      </w:rPr>
                      <w:t xml:space="preserve">[6] </w:t>
                    </w:r>
                  </w:p>
                </w:tc>
                <w:tc>
                  <w:tcPr>
                    <w:tcW w:w="0" w:type="auto"/>
                    <w:hideMark/>
                  </w:tcPr>
                  <w:p w14:paraId="0A2567D3" w14:textId="77777777" w:rsidR="00680056" w:rsidRDefault="00680056">
                    <w:pPr>
                      <w:pStyle w:val="Literaturverzeichnis"/>
                      <w:rPr>
                        <w:lang w:val="de-DE"/>
                      </w:rPr>
                    </w:pPr>
                    <w:r>
                      <w:rPr>
                        <w:lang w:val="de-DE"/>
                      </w:rPr>
                      <w:t>„Usability.de,“ [Online]. Available: https://www.usability.de/en/services/methods/personas.html. [Zugriff am 10 Januar 2025].</w:t>
                    </w:r>
                  </w:p>
                </w:tc>
              </w:tr>
              <w:tr w:rsidR="00680056" w14:paraId="2C8AC978" w14:textId="77777777">
                <w:trPr>
                  <w:divId w:val="1855998617"/>
                  <w:tblCellSpacing w:w="15" w:type="dxa"/>
                </w:trPr>
                <w:tc>
                  <w:tcPr>
                    <w:tcW w:w="50" w:type="pct"/>
                    <w:hideMark/>
                  </w:tcPr>
                  <w:p w14:paraId="7A369E60" w14:textId="77777777" w:rsidR="00680056" w:rsidRDefault="00680056">
                    <w:pPr>
                      <w:pStyle w:val="Literaturverzeichnis"/>
                      <w:rPr>
                        <w:lang w:val="de-DE"/>
                      </w:rPr>
                    </w:pPr>
                    <w:r>
                      <w:rPr>
                        <w:lang w:val="de-DE"/>
                      </w:rPr>
                      <w:t xml:space="preserve">[7] </w:t>
                    </w:r>
                  </w:p>
                </w:tc>
                <w:tc>
                  <w:tcPr>
                    <w:tcW w:w="0" w:type="auto"/>
                    <w:hideMark/>
                  </w:tcPr>
                  <w:p w14:paraId="1C66BDC4" w14:textId="77777777" w:rsidR="00680056" w:rsidRDefault="00680056">
                    <w:pPr>
                      <w:pStyle w:val="Literaturverzeichnis"/>
                      <w:rPr>
                        <w:lang w:val="de-DE"/>
                      </w:rPr>
                    </w:pPr>
                    <w:r>
                      <w:rPr>
                        <w:lang w:val="de-DE"/>
                      </w:rPr>
                      <w:t>„usability.de,“ [Online]. Available: https://www.usability.de/leistungen/methoden/user-journey-mapping.html. [Zugriff am 10 Januar 2025].</w:t>
                    </w:r>
                  </w:p>
                </w:tc>
              </w:tr>
              <w:tr w:rsidR="00680056" w14:paraId="4EC67B4F" w14:textId="77777777">
                <w:trPr>
                  <w:divId w:val="1855998617"/>
                  <w:tblCellSpacing w:w="15" w:type="dxa"/>
                </w:trPr>
                <w:tc>
                  <w:tcPr>
                    <w:tcW w:w="50" w:type="pct"/>
                    <w:hideMark/>
                  </w:tcPr>
                  <w:p w14:paraId="635FBC16" w14:textId="77777777" w:rsidR="00680056" w:rsidRDefault="00680056">
                    <w:pPr>
                      <w:pStyle w:val="Literaturverzeichnis"/>
                      <w:rPr>
                        <w:lang w:val="de-DE"/>
                      </w:rPr>
                    </w:pPr>
                    <w:r>
                      <w:rPr>
                        <w:lang w:val="de-DE"/>
                      </w:rPr>
                      <w:t xml:space="preserve">[8] </w:t>
                    </w:r>
                  </w:p>
                </w:tc>
                <w:tc>
                  <w:tcPr>
                    <w:tcW w:w="0" w:type="auto"/>
                    <w:hideMark/>
                  </w:tcPr>
                  <w:p w14:paraId="6ABF7A5F" w14:textId="77777777" w:rsidR="00680056" w:rsidRDefault="00680056">
                    <w:pPr>
                      <w:pStyle w:val="Literaturverzeichnis"/>
                      <w:rPr>
                        <w:lang w:val="de-DE"/>
                      </w:rPr>
                    </w:pPr>
                    <w:r w:rsidRPr="000264DF">
                      <w:rPr>
                        <w:lang w:val="en-US"/>
                      </w:rPr>
                      <w:t xml:space="preserve">ChatGPT. [Online]. Available: https://chatgpt.com/share/67ea8fd5-60b8-8002-9235-0cf4c244cdc7. </w:t>
                    </w:r>
                    <w:r>
                      <w:rPr>
                        <w:lang w:val="de-DE"/>
                      </w:rPr>
                      <w:t>[Zugriff am 31 02 2025].</w:t>
                    </w:r>
                  </w:p>
                </w:tc>
              </w:tr>
              <w:tr w:rsidR="00680056" w14:paraId="5E2CD8A8" w14:textId="77777777">
                <w:trPr>
                  <w:divId w:val="1855998617"/>
                  <w:tblCellSpacing w:w="15" w:type="dxa"/>
                </w:trPr>
                <w:tc>
                  <w:tcPr>
                    <w:tcW w:w="50" w:type="pct"/>
                    <w:hideMark/>
                  </w:tcPr>
                  <w:p w14:paraId="2F7555A6" w14:textId="77777777" w:rsidR="00680056" w:rsidRDefault="00680056">
                    <w:pPr>
                      <w:pStyle w:val="Literaturverzeichnis"/>
                      <w:rPr>
                        <w:lang w:val="de-DE"/>
                      </w:rPr>
                    </w:pPr>
                    <w:r>
                      <w:rPr>
                        <w:lang w:val="de-DE"/>
                      </w:rPr>
                      <w:t xml:space="preserve">[9] </w:t>
                    </w:r>
                  </w:p>
                </w:tc>
                <w:tc>
                  <w:tcPr>
                    <w:tcW w:w="0" w:type="auto"/>
                    <w:hideMark/>
                  </w:tcPr>
                  <w:p w14:paraId="436393E0" w14:textId="77777777" w:rsidR="00680056" w:rsidRDefault="00680056">
                    <w:pPr>
                      <w:pStyle w:val="Literaturverzeichnis"/>
                      <w:rPr>
                        <w:lang w:val="de-DE"/>
                      </w:rPr>
                    </w:pPr>
                    <w:r>
                      <w:rPr>
                        <w:lang w:val="de-DE"/>
                      </w:rPr>
                      <w:t xml:space="preserve">J. Reinemann, „HelloDesign,“ 5 Juni 2023. [Online]. </w:t>
                    </w:r>
                    <w:r w:rsidRPr="000264DF">
                      <w:rPr>
                        <w:lang w:val="en-US"/>
                      </w:rPr>
                      <w:t xml:space="preserve">Available: https://www.hellodesign.de/blog/digitale-barrierefreiheit-im-ux-design. </w:t>
                    </w:r>
                    <w:r>
                      <w:rPr>
                        <w:lang w:val="de-DE"/>
                      </w:rPr>
                      <w:t>[Zugriff am 11 Januar 2025].</w:t>
                    </w:r>
                  </w:p>
                </w:tc>
              </w:tr>
              <w:tr w:rsidR="00680056" w14:paraId="24404030" w14:textId="77777777">
                <w:trPr>
                  <w:divId w:val="1855998617"/>
                  <w:tblCellSpacing w:w="15" w:type="dxa"/>
                </w:trPr>
                <w:tc>
                  <w:tcPr>
                    <w:tcW w:w="50" w:type="pct"/>
                    <w:hideMark/>
                  </w:tcPr>
                  <w:p w14:paraId="79808E87" w14:textId="77777777" w:rsidR="00680056" w:rsidRDefault="00680056">
                    <w:pPr>
                      <w:pStyle w:val="Literaturverzeichnis"/>
                      <w:rPr>
                        <w:lang w:val="de-DE"/>
                      </w:rPr>
                    </w:pPr>
                    <w:r>
                      <w:rPr>
                        <w:lang w:val="de-DE"/>
                      </w:rPr>
                      <w:t xml:space="preserve">[10] </w:t>
                    </w:r>
                  </w:p>
                </w:tc>
                <w:tc>
                  <w:tcPr>
                    <w:tcW w:w="0" w:type="auto"/>
                    <w:hideMark/>
                  </w:tcPr>
                  <w:p w14:paraId="53E8C7A7" w14:textId="77777777" w:rsidR="00680056" w:rsidRDefault="00680056">
                    <w:pPr>
                      <w:pStyle w:val="Literaturverzeichnis"/>
                      <w:rPr>
                        <w:lang w:val="de-DE"/>
                      </w:rPr>
                    </w:pPr>
                    <w:r w:rsidRPr="000264DF">
                      <w:rPr>
                        <w:lang w:val="en-US"/>
                      </w:rPr>
                      <w:t xml:space="preserve">S. Rank, „Audioeye,“ [Online]. Available: https://www.audioeye.com/post/accessibility-ux-design/. </w:t>
                    </w:r>
                    <w:r>
                      <w:rPr>
                        <w:lang w:val="de-DE"/>
                      </w:rPr>
                      <w:t>[Zugriff am 09 April 2025].</w:t>
                    </w:r>
                  </w:p>
                </w:tc>
              </w:tr>
              <w:tr w:rsidR="00680056" w14:paraId="2FD81D1B" w14:textId="77777777">
                <w:trPr>
                  <w:divId w:val="1855998617"/>
                  <w:tblCellSpacing w:w="15" w:type="dxa"/>
                </w:trPr>
                <w:tc>
                  <w:tcPr>
                    <w:tcW w:w="50" w:type="pct"/>
                    <w:hideMark/>
                  </w:tcPr>
                  <w:p w14:paraId="4FEB4834" w14:textId="77777777" w:rsidR="00680056" w:rsidRDefault="00680056">
                    <w:pPr>
                      <w:pStyle w:val="Literaturverzeichnis"/>
                      <w:rPr>
                        <w:lang w:val="de-DE"/>
                      </w:rPr>
                    </w:pPr>
                    <w:r>
                      <w:rPr>
                        <w:lang w:val="de-DE"/>
                      </w:rPr>
                      <w:t xml:space="preserve">[11] </w:t>
                    </w:r>
                  </w:p>
                </w:tc>
                <w:tc>
                  <w:tcPr>
                    <w:tcW w:w="0" w:type="auto"/>
                    <w:hideMark/>
                  </w:tcPr>
                  <w:p w14:paraId="103DD9C5" w14:textId="77777777" w:rsidR="00680056" w:rsidRDefault="00680056">
                    <w:pPr>
                      <w:pStyle w:val="Literaturverzeichnis"/>
                      <w:rPr>
                        <w:lang w:val="de-DE"/>
                      </w:rPr>
                    </w:pPr>
                    <w:r w:rsidRPr="000264DF">
                      <w:rPr>
                        <w:lang w:val="en-US"/>
                      </w:rPr>
                      <w:t xml:space="preserve">„Interaction Design Foundation Accessibility,“ [Online]. Available: https://www.interaction-design.org/literature/topics/accessibility. </w:t>
                    </w:r>
                    <w:r>
                      <w:rPr>
                        <w:lang w:val="de-DE"/>
                      </w:rPr>
                      <w:t>[Zugriff am 31 03 2025].</w:t>
                    </w:r>
                  </w:p>
                </w:tc>
              </w:tr>
              <w:tr w:rsidR="00680056" w14:paraId="3E5A1292" w14:textId="77777777">
                <w:trPr>
                  <w:divId w:val="1855998617"/>
                  <w:tblCellSpacing w:w="15" w:type="dxa"/>
                </w:trPr>
                <w:tc>
                  <w:tcPr>
                    <w:tcW w:w="50" w:type="pct"/>
                    <w:hideMark/>
                  </w:tcPr>
                  <w:p w14:paraId="10E153AD" w14:textId="77777777" w:rsidR="00680056" w:rsidRDefault="00680056">
                    <w:pPr>
                      <w:pStyle w:val="Literaturverzeichnis"/>
                      <w:rPr>
                        <w:lang w:val="de-DE"/>
                      </w:rPr>
                    </w:pPr>
                    <w:r>
                      <w:rPr>
                        <w:lang w:val="de-DE"/>
                      </w:rPr>
                      <w:t xml:space="preserve">[12] </w:t>
                    </w:r>
                  </w:p>
                </w:tc>
                <w:tc>
                  <w:tcPr>
                    <w:tcW w:w="0" w:type="auto"/>
                    <w:hideMark/>
                  </w:tcPr>
                  <w:p w14:paraId="2F53D689" w14:textId="77777777" w:rsidR="00680056" w:rsidRDefault="00680056">
                    <w:pPr>
                      <w:pStyle w:val="Literaturverzeichnis"/>
                      <w:rPr>
                        <w:lang w:val="de-DE"/>
                      </w:rPr>
                    </w:pPr>
                    <w:r>
                      <w:rPr>
                        <w:lang w:val="de-DE"/>
                      </w:rPr>
                      <w:t>„Aktion Mensch,“ [Online]. Available: https://www.aktion-mensch.de/dafuer-stehen-wir/was-ist-inklusion/menschen-mit-behinderung. [Zugriff am 2025 02 21].</w:t>
                    </w:r>
                  </w:p>
                </w:tc>
              </w:tr>
              <w:tr w:rsidR="00680056" w14:paraId="1657365E" w14:textId="77777777">
                <w:trPr>
                  <w:divId w:val="1855998617"/>
                  <w:tblCellSpacing w:w="15" w:type="dxa"/>
                </w:trPr>
                <w:tc>
                  <w:tcPr>
                    <w:tcW w:w="50" w:type="pct"/>
                    <w:hideMark/>
                  </w:tcPr>
                  <w:p w14:paraId="20874BD9" w14:textId="77777777" w:rsidR="00680056" w:rsidRDefault="00680056">
                    <w:pPr>
                      <w:pStyle w:val="Literaturverzeichnis"/>
                      <w:rPr>
                        <w:lang w:val="de-DE"/>
                      </w:rPr>
                    </w:pPr>
                    <w:r>
                      <w:rPr>
                        <w:lang w:val="de-DE"/>
                      </w:rPr>
                      <w:t xml:space="preserve">[13] </w:t>
                    </w:r>
                  </w:p>
                </w:tc>
                <w:tc>
                  <w:tcPr>
                    <w:tcW w:w="0" w:type="auto"/>
                    <w:hideMark/>
                  </w:tcPr>
                  <w:p w14:paraId="01759163" w14:textId="77777777" w:rsidR="00680056" w:rsidRDefault="00680056">
                    <w:pPr>
                      <w:pStyle w:val="Literaturverzeichnis"/>
                      <w:rPr>
                        <w:lang w:val="de-DE"/>
                      </w:rPr>
                    </w:pPr>
                    <w:r>
                      <w:rPr>
                        <w:lang w:val="de-DE"/>
                      </w:rPr>
                      <w:t xml:space="preserve">K. Krishan, „UX Magazine,“ 30 04 2020. [Online]. </w:t>
                    </w:r>
                    <w:r w:rsidRPr="000264DF">
                      <w:rPr>
                        <w:lang w:val="en-US"/>
                      </w:rPr>
                      <w:t xml:space="preserve">Available: https://uxmag.com/articles/accessibility-in-ux-the-case-for-radical-empathy. </w:t>
                    </w:r>
                    <w:r>
                      <w:rPr>
                        <w:lang w:val="de-DE"/>
                      </w:rPr>
                      <w:t>[Zugriff am 31 03 2025].</w:t>
                    </w:r>
                  </w:p>
                </w:tc>
              </w:tr>
              <w:tr w:rsidR="00680056" w14:paraId="11F97FC2" w14:textId="77777777">
                <w:trPr>
                  <w:divId w:val="1855998617"/>
                  <w:tblCellSpacing w:w="15" w:type="dxa"/>
                </w:trPr>
                <w:tc>
                  <w:tcPr>
                    <w:tcW w:w="50" w:type="pct"/>
                    <w:hideMark/>
                  </w:tcPr>
                  <w:p w14:paraId="2ACD7EDB" w14:textId="77777777" w:rsidR="00680056" w:rsidRDefault="00680056">
                    <w:pPr>
                      <w:pStyle w:val="Literaturverzeichnis"/>
                      <w:rPr>
                        <w:lang w:val="de-DE"/>
                      </w:rPr>
                    </w:pPr>
                    <w:r>
                      <w:rPr>
                        <w:lang w:val="de-DE"/>
                      </w:rPr>
                      <w:t xml:space="preserve">[14] </w:t>
                    </w:r>
                  </w:p>
                </w:tc>
                <w:tc>
                  <w:tcPr>
                    <w:tcW w:w="0" w:type="auto"/>
                    <w:hideMark/>
                  </w:tcPr>
                  <w:p w14:paraId="28885A36" w14:textId="77777777" w:rsidR="00680056" w:rsidRDefault="00680056">
                    <w:pPr>
                      <w:pStyle w:val="Literaturverzeichnis"/>
                      <w:rPr>
                        <w:lang w:val="de-DE"/>
                      </w:rPr>
                    </w:pPr>
                    <w:r w:rsidRPr="000264DF">
                      <w:rPr>
                        <w:lang w:val="en-US"/>
                      </w:rPr>
                      <w:t xml:space="preserve">„Android - Vision,“ [Online]. Available: https://www.android.com/accessibility/vision/. </w:t>
                    </w:r>
                    <w:r>
                      <w:rPr>
                        <w:lang w:val="de-DE"/>
                      </w:rPr>
                      <w:t>[Zugriff am 11 Januar 2025].</w:t>
                    </w:r>
                  </w:p>
                </w:tc>
              </w:tr>
              <w:tr w:rsidR="00680056" w14:paraId="09A48C45" w14:textId="77777777">
                <w:trPr>
                  <w:divId w:val="1855998617"/>
                  <w:tblCellSpacing w:w="15" w:type="dxa"/>
                </w:trPr>
                <w:tc>
                  <w:tcPr>
                    <w:tcW w:w="50" w:type="pct"/>
                    <w:hideMark/>
                  </w:tcPr>
                  <w:p w14:paraId="2BA6DECD" w14:textId="77777777" w:rsidR="00680056" w:rsidRDefault="00680056">
                    <w:pPr>
                      <w:pStyle w:val="Literaturverzeichnis"/>
                      <w:rPr>
                        <w:lang w:val="de-DE"/>
                      </w:rPr>
                    </w:pPr>
                    <w:r>
                      <w:rPr>
                        <w:lang w:val="de-DE"/>
                      </w:rPr>
                      <w:t>[15</w:t>
                    </w:r>
                    <w:r>
                      <w:rPr>
                        <w:lang w:val="de-DE"/>
                      </w:rPr>
                      <w:lastRenderedPageBreak/>
                      <w:t xml:space="preserve">] </w:t>
                    </w:r>
                  </w:p>
                </w:tc>
                <w:tc>
                  <w:tcPr>
                    <w:tcW w:w="0" w:type="auto"/>
                    <w:hideMark/>
                  </w:tcPr>
                  <w:p w14:paraId="3BBE2BD6" w14:textId="77777777" w:rsidR="00680056" w:rsidRDefault="00680056">
                    <w:pPr>
                      <w:pStyle w:val="Literaturverzeichnis"/>
                      <w:rPr>
                        <w:lang w:val="de-DE"/>
                      </w:rPr>
                    </w:pPr>
                    <w:r w:rsidRPr="000264DF">
                      <w:rPr>
                        <w:lang w:val="en-US"/>
                      </w:rPr>
                      <w:lastRenderedPageBreak/>
                      <w:t xml:space="preserve">„Android,“ [Online]. Available: https://www.android.com/accessibility/. </w:t>
                    </w:r>
                    <w:r>
                      <w:rPr>
                        <w:lang w:val="de-DE"/>
                      </w:rPr>
                      <w:t xml:space="preserve">[Zugriff am 11 </w:t>
                    </w:r>
                    <w:r>
                      <w:rPr>
                        <w:lang w:val="de-DE"/>
                      </w:rPr>
                      <w:lastRenderedPageBreak/>
                      <w:t>Januar 2025].</w:t>
                    </w:r>
                  </w:p>
                </w:tc>
              </w:tr>
              <w:tr w:rsidR="00680056" w14:paraId="1A893021" w14:textId="77777777">
                <w:trPr>
                  <w:divId w:val="1855998617"/>
                  <w:tblCellSpacing w:w="15" w:type="dxa"/>
                </w:trPr>
                <w:tc>
                  <w:tcPr>
                    <w:tcW w:w="50" w:type="pct"/>
                    <w:hideMark/>
                  </w:tcPr>
                  <w:p w14:paraId="08A5F4DB" w14:textId="77777777" w:rsidR="00680056" w:rsidRDefault="00680056">
                    <w:pPr>
                      <w:pStyle w:val="Literaturverzeichnis"/>
                      <w:rPr>
                        <w:lang w:val="de-DE"/>
                      </w:rPr>
                    </w:pPr>
                    <w:r>
                      <w:rPr>
                        <w:lang w:val="de-DE"/>
                      </w:rPr>
                      <w:lastRenderedPageBreak/>
                      <w:t xml:space="preserve">[16] </w:t>
                    </w:r>
                  </w:p>
                </w:tc>
                <w:tc>
                  <w:tcPr>
                    <w:tcW w:w="0" w:type="auto"/>
                    <w:hideMark/>
                  </w:tcPr>
                  <w:p w14:paraId="61AF3B77" w14:textId="77777777" w:rsidR="00680056" w:rsidRDefault="00680056">
                    <w:pPr>
                      <w:pStyle w:val="Literaturverzeichnis"/>
                      <w:rPr>
                        <w:lang w:val="de-DE"/>
                      </w:rPr>
                    </w:pPr>
                    <w:r w:rsidRPr="000264DF">
                      <w:rPr>
                        <w:lang w:val="en-US"/>
                      </w:rPr>
                      <w:t xml:space="preserve">„Apple,“ [Online]. Available: https://www.apple.com/accessibility/. </w:t>
                    </w:r>
                    <w:r>
                      <w:rPr>
                        <w:lang w:val="de-DE"/>
                      </w:rPr>
                      <w:t>[Zugriff am 11 Januar 2025].</w:t>
                    </w:r>
                  </w:p>
                </w:tc>
              </w:tr>
              <w:tr w:rsidR="00680056" w14:paraId="360662D2" w14:textId="77777777">
                <w:trPr>
                  <w:divId w:val="1855998617"/>
                  <w:tblCellSpacing w:w="15" w:type="dxa"/>
                </w:trPr>
                <w:tc>
                  <w:tcPr>
                    <w:tcW w:w="50" w:type="pct"/>
                    <w:hideMark/>
                  </w:tcPr>
                  <w:p w14:paraId="1C082B0C" w14:textId="77777777" w:rsidR="00680056" w:rsidRDefault="00680056">
                    <w:pPr>
                      <w:pStyle w:val="Literaturverzeichnis"/>
                      <w:rPr>
                        <w:lang w:val="de-DE"/>
                      </w:rPr>
                    </w:pPr>
                    <w:r>
                      <w:rPr>
                        <w:lang w:val="de-DE"/>
                      </w:rPr>
                      <w:t xml:space="preserve">[17] </w:t>
                    </w:r>
                  </w:p>
                </w:tc>
                <w:tc>
                  <w:tcPr>
                    <w:tcW w:w="0" w:type="auto"/>
                    <w:hideMark/>
                  </w:tcPr>
                  <w:p w14:paraId="006822A9" w14:textId="77777777" w:rsidR="00680056" w:rsidRDefault="00680056">
                    <w:pPr>
                      <w:pStyle w:val="Literaturverzeichnis"/>
                      <w:rPr>
                        <w:lang w:val="de-DE"/>
                      </w:rPr>
                    </w:pPr>
                    <w:r w:rsidRPr="000264DF">
                      <w:rPr>
                        <w:lang w:val="en-US"/>
                      </w:rPr>
                      <w:t xml:space="preserve">„Apple - Vision,“ [Online]. Available: https://www.apple.com/accessibility/vision/. </w:t>
                    </w:r>
                    <w:r>
                      <w:rPr>
                        <w:lang w:val="de-DE"/>
                      </w:rPr>
                      <w:t>[Zugriff am 11 Januar 2025].</w:t>
                    </w:r>
                  </w:p>
                </w:tc>
              </w:tr>
              <w:tr w:rsidR="00680056" w14:paraId="03B06467" w14:textId="77777777">
                <w:trPr>
                  <w:divId w:val="1855998617"/>
                  <w:tblCellSpacing w:w="15" w:type="dxa"/>
                </w:trPr>
                <w:tc>
                  <w:tcPr>
                    <w:tcW w:w="50" w:type="pct"/>
                    <w:hideMark/>
                  </w:tcPr>
                  <w:p w14:paraId="2E09D953" w14:textId="77777777" w:rsidR="00680056" w:rsidRDefault="00680056">
                    <w:pPr>
                      <w:pStyle w:val="Literaturverzeichnis"/>
                      <w:rPr>
                        <w:lang w:val="de-DE"/>
                      </w:rPr>
                    </w:pPr>
                    <w:r>
                      <w:rPr>
                        <w:lang w:val="de-DE"/>
                      </w:rPr>
                      <w:t xml:space="preserve">[18] </w:t>
                    </w:r>
                  </w:p>
                </w:tc>
                <w:tc>
                  <w:tcPr>
                    <w:tcW w:w="0" w:type="auto"/>
                    <w:hideMark/>
                  </w:tcPr>
                  <w:p w14:paraId="4AE30E82" w14:textId="77777777" w:rsidR="00680056" w:rsidRDefault="00680056">
                    <w:pPr>
                      <w:pStyle w:val="Literaturverzeichnis"/>
                      <w:rPr>
                        <w:lang w:val="de-DE"/>
                      </w:rPr>
                    </w:pPr>
                    <w:r w:rsidRPr="000264DF">
                      <w:rPr>
                        <w:lang w:val="en-US"/>
                      </w:rPr>
                      <w:t xml:space="preserve">„Wikipedia - VoiceOver Rotor,“ 02 10 2024. [Online]. Available: https://de.wikipedia.org/wiki/VoiceOver. </w:t>
                    </w:r>
                    <w:r>
                      <w:rPr>
                        <w:lang w:val="de-DE"/>
                      </w:rPr>
                      <w:t>[Zugriff am 31 03 2025].</w:t>
                    </w:r>
                  </w:p>
                </w:tc>
              </w:tr>
              <w:tr w:rsidR="00680056" w14:paraId="21BFB8E3" w14:textId="77777777">
                <w:trPr>
                  <w:divId w:val="1855998617"/>
                  <w:tblCellSpacing w:w="15" w:type="dxa"/>
                </w:trPr>
                <w:tc>
                  <w:tcPr>
                    <w:tcW w:w="50" w:type="pct"/>
                    <w:hideMark/>
                  </w:tcPr>
                  <w:p w14:paraId="2108685C" w14:textId="77777777" w:rsidR="00680056" w:rsidRDefault="00680056">
                    <w:pPr>
                      <w:pStyle w:val="Literaturverzeichnis"/>
                      <w:rPr>
                        <w:lang w:val="de-DE"/>
                      </w:rPr>
                    </w:pPr>
                    <w:r>
                      <w:rPr>
                        <w:lang w:val="de-DE"/>
                      </w:rPr>
                      <w:t xml:space="preserve">[19] </w:t>
                    </w:r>
                  </w:p>
                </w:tc>
                <w:tc>
                  <w:tcPr>
                    <w:tcW w:w="0" w:type="auto"/>
                    <w:hideMark/>
                  </w:tcPr>
                  <w:p w14:paraId="5A9859F3" w14:textId="77777777" w:rsidR="00680056" w:rsidRDefault="00680056">
                    <w:pPr>
                      <w:pStyle w:val="Literaturverzeichnis"/>
                      <w:rPr>
                        <w:lang w:val="de-DE"/>
                      </w:rPr>
                    </w:pPr>
                    <w:r w:rsidRPr="000264DF">
                      <w:rPr>
                        <w:lang w:val="en-US"/>
                      </w:rPr>
                      <w:t xml:space="preserve">„About the VoiceOver rotor on iPhone or iPad,“ [Online]. Available: https://support.apple.com/en-us/111796. </w:t>
                    </w:r>
                    <w:r>
                      <w:rPr>
                        <w:lang w:val="de-DE"/>
                      </w:rPr>
                      <w:t>[Zugriff am 31 03 2025].</w:t>
                    </w:r>
                  </w:p>
                </w:tc>
              </w:tr>
              <w:tr w:rsidR="00680056" w14:paraId="40A97F29" w14:textId="77777777">
                <w:trPr>
                  <w:divId w:val="1855998617"/>
                  <w:tblCellSpacing w:w="15" w:type="dxa"/>
                </w:trPr>
                <w:tc>
                  <w:tcPr>
                    <w:tcW w:w="50" w:type="pct"/>
                    <w:hideMark/>
                  </w:tcPr>
                  <w:p w14:paraId="5324AEBC" w14:textId="77777777" w:rsidR="00680056" w:rsidRDefault="00680056">
                    <w:pPr>
                      <w:pStyle w:val="Literaturverzeichnis"/>
                      <w:rPr>
                        <w:lang w:val="de-DE"/>
                      </w:rPr>
                    </w:pPr>
                    <w:r>
                      <w:rPr>
                        <w:lang w:val="de-DE"/>
                      </w:rPr>
                      <w:t xml:space="preserve">[20] </w:t>
                    </w:r>
                  </w:p>
                </w:tc>
                <w:tc>
                  <w:tcPr>
                    <w:tcW w:w="0" w:type="auto"/>
                    <w:hideMark/>
                  </w:tcPr>
                  <w:p w14:paraId="41504D12" w14:textId="77777777" w:rsidR="00680056" w:rsidRDefault="00680056">
                    <w:pPr>
                      <w:pStyle w:val="Literaturverzeichnis"/>
                      <w:rPr>
                        <w:lang w:val="de-DE"/>
                      </w:rPr>
                    </w:pPr>
                    <w:r w:rsidRPr="000264DF">
                      <w:rPr>
                        <w:lang w:val="en-US"/>
                      </w:rPr>
                      <w:t xml:space="preserve">„Understanding VoiceOver rotor,“ [Online]. Available: https://www.createwithswift.com/understanding-accessibility-rotors-and-how-to-use-them/. </w:t>
                    </w:r>
                    <w:r>
                      <w:rPr>
                        <w:lang w:val="de-DE"/>
                      </w:rPr>
                      <w:t>[Zugriff am 31 03 2025].</w:t>
                    </w:r>
                  </w:p>
                </w:tc>
              </w:tr>
              <w:tr w:rsidR="00680056" w14:paraId="72E59DAA" w14:textId="77777777">
                <w:trPr>
                  <w:divId w:val="1855998617"/>
                  <w:tblCellSpacing w:w="15" w:type="dxa"/>
                </w:trPr>
                <w:tc>
                  <w:tcPr>
                    <w:tcW w:w="50" w:type="pct"/>
                    <w:hideMark/>
                  </w:tcPr>
                  <w:p w14:paraId="418016A5" w14:textId="77777777" w:rsidR="00680056" w:rsidRDefault="00680056">
                    <w:pPr>
                      <w:pStyle w:val="Literaturverzeichnis"/>
                      <w:rPr>
                        <w:lang w:val="de-DE"/>
                      </w:rPr>
                    </w:pPr>
                    <w:r>
                      <w:rPr>
                        <w:lang w:val="de-DE"/>
                      </w:rPr>
                      <w:t xml:space="preserve">[21] </w:t>
                    </w:r>
                  </w:p>
                </w:tc>
                <w:tc>
                  <w:tcPr>
                    <w:tcW w:w="0" w:type="auto"/>
                    <w:hideMark/>
                  </w:tcPr>
                  <w:p w14:paraId="69F18E1B" w14:textId="77777777" w:rsidR="00680056" w:rsidRDefault="00680056">
                    <w:pPr>
                      <w:pStyle w:val="Literaturverzeichnis"/>
                      <w:rPr>
                        <w:lang w:val="de-DE"/>
                      </w:rPr>
                    </w:pPr>
                    <w:r w:rsidRPr="000264DF">
                      <w:rPr>
                        <w:lang w:val="en-US"/>
                      </w:rPr>
                      <w:t xml:space="preserve">„W3C WCAG 2.1,“ 12 Dezember 2024. [Online]. Available: https://www.w3.org/TR/WCAG21/. </w:t>
                    </w:r>
                    <w:r>
                      <w:rPr>
                        <w:lang w:val="de-DE"/>
                      </w:rPr>
                      <w:t>[Zugriff am 11 Januar 2025].</w:t>
                    </w:r>
                  </w:p>
                </w:tc>
              </w:tr>
              <w:tr w:rsidR="00680056" w14:paraId="686A91F9" w14:textId="77777777">
                <w:trPr>
                  <w:divId w:val="1855998617"/>
                  <w:tblCellSpacing w:w="15" w:type="dxa"/>
                </w:trPr>
                <w:tc>
                  <w:tcPr>
                    <w:tcW w:w="50" w:type="pct"/>
                    <w:hideMark/>
                  </w:tcPr>
                  <w:p w14:paraId="6DDE6643" w14:textId="77777777" w:rsidR="00680056" w:rsidRDefault="00680056">
                    <w:pPr>
                      <w:pStyle w:val="Literaturverzeichnis"/>
                      <w:rPr>
                        <w:lang w:val="de-DE"/>
                      </w:rPr>
                    </w:pPr>
                    <w:r>
                      <w:rPr>
                        <w:lang w:val="de-DE"/>
                      </w:rPr>
                      <w:t xml:space="preserve">[22] </w:t>
                    </w:r>
                  </w:p>
                </w:tc>
                <w:tc>
                  <w:tcPr>
                    <w:tcW w:w="0" w:type="auto"/>
                    <w:hideMark/>
                  </w:tcPr>
                  <w:p w14:paraId="0805FA93" w14:textId="77777777" w:rsidR="00680056" w:rsidRDefault="00680056">
                    <w:pPr>
                      <w:pStyle w:val="Literaturverzeichnis"/>
                      <w:rPr>
                        <w:lang w:val="de-DE"/>
                      </w:rPr>
                    </w:pPr>
                    <w:r w:rsidRPr="000264DF">
                      <w:rPr>
                        <w:lang w:val="en-US"/>
                      </w:rPr>
                      <w:t xml:space="preserve">J. Sabilano, „Your Comparative Guide: WCAG vs ADA vs Section 508,“ [Online]. Available: https://userway.org/blog/wcag-vs-ada-vs-section-508/. </w:t>
                    </w:r>
                    <w:r>
                      <w:rPr>
                        <w:lang w:val="de-DE"/>
                      </w:rPr>
                      <w:t>[Zugriff am 23 Februar 2025].</w:t>
                    </w:r>
                  </w:p>
                </w:tc>
              </w:tr>
              <w:tr w:rsidR="00680056" w14:paraId="280A11C9" w14:textId="77777777">
                <w:trPr>
                  <w:divId w:val="1855998617"/>
                  <w:tblCellSpacing w:w="15" w:type="dxa"/>
                </w:trPr>
                <w:tc>
                  <w:tcPr>
                    <w:tcW w:w="50" w:type="pct"/>
                    <w:hideMark/>
                  </w:tcPr>
                  <w:p w14:paraId="5B6EDC9D" w14:textId="77777777" w:rsidR="00680056" w:rsidRDefault="00680056">
                    <w:pPr>
                      <w:pStyle w:val="Literaturverzeichnis"/>
                      <w:rPr>
                        <w:lang w:val="de-DE"/>
                      </w:rPr>
                    </w:pPr>
                    <w:r>
                      <w:rPr>
                        <w:lang w:val="de-DE"/>
                      </w:rPr>
                      <w:t xml:space="preserve">[23] </w:t>
                    </w:r>
                  </w:p>
                </w:tc>
                <w:tc>
                  <w:tcPr>
                    <w:tcW w:w="0" w:type="auto"/>
                    <w:hideMark/>
                  </w:tcPr>
                  <w:p w14:paraId="47126719" w14:textId="77777777" w:rsidR="00680056" w:rsidRDefault="00680056">
                    <w:pPr>
                      <w:pStyle w:val="Literaturverzeichnis"/>
                      <w:rPr>
                        <w:lang w:val="de-DE"/>
                      </w:rPr>
                    </w:pPr>
                    <w:r w:rsidRPr="000264DF">
                      <w:rPr>
                        <w:lang w:val="en-US"/>
                      </w:rPr>
                      <w:t xml:space="preserve">„WebAIM,“ [Online]. Available: https://webaim.org/resources/contrastchecker/. </w:t>
                    </w:r>
                    <w:r>
                      <w:rPr>
                        <w:lang w:val="de-DE"/>
                      </w:rPr>
                      <w:t>[Zugriff am 23 Februar 2025].</w:t>
                    </w:r>
                  </w:p>
                </w:tc>
              </w:tr>
              <w:tr w:rsidR="00680056" w14:paraId="1F19A4B9" w14:textId="77777777">
                <w:trPr>
                  <w:divId w:val="1855998617"/>
                  <w:tblCellSpacing w:w="15" w:type="dxa"/>
                </w:trPr>
                <w:tc>
                  <w:tcPr>
                    <w:tcW w:w="50" w:type="pct"/>
                    <w:hideMark/>
                  </w:tcPr>
                  <w:p w14:paraId="25590E7C" w14:textId="77777777" w:rsidR="00680056" w:rsidRDefault="00680056">
                    <w:pPr>
                      <w:pStyle w:val="Literaturverzeichnis"/>
                      <w:rPr>
                        <w:lang w:val="de-DE"/>
                      </w:rPr>
                    </w:pPr>
                    <w:r>
                      <w:rPr>
                        <w:lang w:val="de-DE"/>
                      </w:rPr>
                      <w:t xml:space="preserve">[24] </w:t>
                    </w:r>
                  </w:p>
                </w:tc>
                <w:tc>
                  <w:tcPr>
                    <w:tcW w:w="0" w:type="auto"/>
                    <w:hideMark/>
                  </w:tcPr>
                  <w:p w14:paraId="648D62F1" w14:textId="77777777" w:rsidR="00680056" w:rsidRDefault="00680056">
                    <w:pPr>
                      <w:pStyle w:val="Literaturverzeichnis"/>
                      <w:rPr>
                        <w:lang w:val="de-DE"/>
                      </w:rPr>
                    </w:pPr>
                    <w:r w:rsidRPr="000264DF">
                      <w:rPr>
                        <w:lang w:val="en-US"/>
                      </w:rPr>
                      <w:t xml:space="preserve">„Wave WebAIM,“ [Online]. Available: https://wave.webaim.org/. </w:t>
                    </w:r>
                    <w:r>
                      <w:rPr>
                        <w:lang w:val="de-DE"/>
                      </w:rPr>
                      <w:t>[Zugriff am 23 Februar 2025].</w:t>
                    </w:r>
                  </w:p>
                </w:tc>
              </w:tr>
              <w:tr w:rsidR="00680056" w14:paraId="439806DE" w14:textId="77777777">
                <w:trPr>
                  <w:divId w:val="1855998617"/>
                  <w:tblCellSpacing w:w="15" w:type="dxa"/>
                </w:trPr>
                <w:tc>
                  <w:tcPr>
                    <w:tcW w:w="50" w:type="pct"/>
                    <w:hideMark/>
                  </w:tcPr>
                  <w:p w14:paraId="35D119A3" w14:textId="77777777" w:rsidR="00680056" w:rsidRDefault="00680056">
                    <w:pPr>
                      <w:pStyle w:val="Literaturverzeichnis"/>
                      <w:rPr>
                        <w:lang w:val="de-DE"/>
                      </w:rPr>
                    </w:pPr>
                    <w:r>
                      <w:rPr>
                        <w:lang w:val="de-DE"/>
                      </w:rPr>
                      <w:t xml:space="preserve">[25] </w:t>
                    </w:r>
                  </w:p>
                </w:tc>
                <w:tc>
                  <w:tcPr>
                    <w:tcW w:w="0" w:type="auto"/>
                    <w:hideMark/>
                  </w:tcPr>
                  <w:p w14:paraId="31D1402F" w14:textId="77777777" w:rsidR="00680056" w:rsidRDefault="00680056">
                    <w:pPr>
                      <w:pStyle w:val="Literaturverzeichnis"/>
                      <w:rPr>
                        <w:lang w:val="de-DE"/>
                      </w:rPr>
                    </w:pPr>
                    <w:r w:rsidRPr="000264DF">
                      <w:rPr>
                        <w:lang w:val="en-US"/>
                      </w:rPr>
                      <w:t xml:space="preserve">„DigitalA11Y,“ [Online]. Available: https://www.digitala11y.com/. </w:t>
                    </w:r>
                    <w:r>
                      <w:rPr>
                        <w:lang w:val="de-DE"/>
                      </w:rPr>
                      <w:t>[Zugriff am 23 Februar 2025].</w:t>
                    </w:r>
                  </w:p>
                </w:tc>
              </w:tr>
              <w:tr w:rsidR="00680056" w14:paraId="3F5122DD" w14:textId="77777777">
                <w:trPr>
                  <w:divId w:val="1855998617"/>
                  <w:tblCellSpacing w:w="15" w:type="dxa"/>
                </w:trPr>
                <w:tc>
                  <w:tcPr>
                    <w:tcW w:w="50" w:type="pct"/>
                    <w:hideMark/>
                  </w:tcPr>
                  <w:p w14:paraId="3A4C4A8A" w14:textId="77777777" w:rsidR="00680056" w:rsidRDefault="00680056">
                    <w:pPr>
                      <w:pStyle w:val="Literaturverzeichnis"/>
                      <w:rPr>
                        <w:lang w:val="de-DE"/>
                      </w:rPr>
                    </w:pPr>
                    <w:r>
                      <w:rPr>
                        <w:lang w:val="de-DE"/>
                      </w:rPr>
                      <w:t xml:space="preserve">[26] </w:t>
                    </w:r>
                  </w:p>
                </w:tc>
                <w:tc>
                  <w:tcPr>
                    <w:tcW w:w="0" w:type="auto"/>
                    <w:hideMark/>
                  </w:tcPr>
                  <w:p w14:paraId="1BD46C72" w14:textId="77777777" w:rsidR="00680056" w:rsidRDefault="00680056">
                    <w:pPr>
                      <w:pStyle w:val="Literaturverzeichnis"/>
                      <w:rPr>
                        <w:lang w:val="de-DE"/>
                      </w:rPr>
                    </w:pPr>
                    <w:r w:rsidRPr="000264DF">
                      <w:rPr>
                        <w:lang w:val="en-US"/>
                      </w:rPr>
                      <w:t xml:space="preserve">S. L. Henry, „Mobile Accessibility at W3C,“ 13 Mai 2024. [Online]. Available: https://www.w3.org/WAI/standards-guidelines/mobile/. </w:t>
                    </w:r>
                    <w:r>
                      <w:rPr>
                        <w:lang w:val="de-DE"/>
                      </w:rPr>
                      <w:t>[Zugriff am 23 Februar 2025].</w:t>
                    </w:r>
                  </w:p>
                </w:tc>
              </w:tr>
              <w:tr w:rsidR="00680056" w14:paraId="3DBDC529" w14:textId="77777777">
                <w:trPr>
                  <w:divId w:val="1855998617"/>
                  <w:tblCellSpacing w:w="15" w:type="dxa"/>
                </w:trPr>
                <w:tc>
                  <w:tcPr>
                    <w:tcW w:w="50" w:type="pct"/>
                    <w:hideMark/>
                  </w:tcPr>
                  <w:p w14:paraId="26B33CC6" w14:textId="77777777" w:rsidR="00680056" w:rsidRDefault="00680056">
                    <w:pPr>
                      <w:pStyle w:val="Literaturverzeichnis"/>
                      <w:rPr>
                        <w:lang w:val="de-DE"/>
                      </w:rPr>
                    </w:pPr>
                    <w:r>
                      <w:rPr>
                        <w:lang w:val="de-DE"/>
                      </w:rPr>
                      <w:t xml:space="preserve">[27] </w:t>
                    </w:r>
                  </w:p>
                </w:tc>
                <w:tc>
                  <w:tcPr>
                    <w:tcW w:w="0" w:type="auto"/>
                    <w:hideMark/>
                  </w:tcPr>
                  <w:p w14:paraId="452F2C28" w14:textId="77777777" w:rsidR="00680056" w:rsidRDefault="00680056">
                    <w:pPr>
                      <w:pStyle w:val="Literaturverzeichnis"/>
                      <w:rPr>
                        <w:lang w:val="de-DE"/>
                      </w:rPr>
                    </w:pPr>
                    <w:r w:rsidRPr="000264DF">
                      <w:rPr>
                        <w:lang w:val="en-US"/>
                      </w:rPr>
                      <w:t xml:space="preserve">„Web Content Accessibility Guidelines 2.1 (WCAG 2.1),“ 17 April 2024. </w:t>
                    </w:r>
                    <w:r>
                      <w:rPr>
                        <w:lang w:val="de-DE"/>
                      </w:rPr>
                      <w:t>[Online]. Available: https://www.barrierefreiheit-dienstekonsolidierung.bund.de/Webs/PB/DE/gesetze-und-richtlinien/wcag/wcag-artikel.html. [Zugriff am 11 Januar 2025].</w:t>
                    </w:r>
                  </w:p>
                </w:tc>
              </w:tr>
              <w:tr w:rsidR="00680056" w14:paraId="3996004B" w14:textId="77777777">
                <w:trPr>
                  <w:divId w:val="1855998617"/>
                  <w:tblCellSpacing w:w="15" w:type="dxa"/>
                </w:trPr>
                <w:tc>
                  <w:tcPr>
                    <w:tcW w:w="50" w:type="pct"/>
                    <w:hideMark/>
                  </w:tcPr>
                  <w:p w14:paraId="34418C70" w14:textId="77777777" w:rsidR="00680056" w:rsidRDefault="00680056">
                    <w:pPr>
                      <w:pStyle w:val="Literaturverzeichnis"/>
                      <w:rPr>
                        <w:lang w:val="de-DE"/>
                      </w:rPr>
                    </w:pPr>
                    <w:r>
                      <w:rPr>
                        <w:lang w:val="de-DE"/>
                      </w:rPr>
                      <w:t xml:space="preserve">[28] </w:t>
                    </w:r>
                  </w:p>
                </w:tc>
                <w:tc>
                  <w:tcPr>
                    <w:tcW w:w="0" w:type="auto"/>
                    <w:hideMark/>
                  </w:tcPr>
                  <w:p w14:paraId="51B576A9" w14:textId="77777777" w:rsidR="00680056" w:rsidRDefault="00680056">
                    <w:pPr>
                      <w:pStyle w:val="Literaturverzeichnis"/>
                      <w:rPr>
                        <w:lang w:val="de-DE"/>
                      </w:rPr>
                    </w:pPr>
                    <w:r w:rsidRPr="000264DF">
                      <w:rPr>
                        <w:lang w:val="en-US"/>
                      </w:rPr>
                      <w:t xml:space="preserve">„Does Your Website Comply with EN 301 549?,“ [Online]. Available: https://www.accessi.org/en-301-549. </w:t>
                    </w:r>
                    <w:r>
                      <w:rPr>
                        <w:lang w:val="de-DE"/>
                      </w:rPr>
                      <w:t>[Zugriff am 23 Februar 2025].</w:t>
                    </w:r>
                  </w:p>
                </w:tc>
              </w:tr>
              <w:tr w:rsidR="00680056" w14:paraId="5FD0962B" w14:textId="77777777">
                <w:trPr>
                  <w:divId w:val="1855998617"/>
                  <w:tblCellSpacing w:w="15" w:type="dxa"/>
                </w:trPr>
                <w:tc>
                  <w:tcPr>
                    <w:tcW w:w="50" w:type="pct"/>
                    <w:hideMark/>
                  </w:tcPr>
                  <w:p w14:paraId="4A96215A" w14:textId="77777777" w:rsidR="00680056" w:rsidRDefault="00680056">
                    <w:pPr>
                      <w:pStyle w:val="Literaturverzeichnis"/>
                      <w:rPr>
                        <w:lang w:val="de-DE"/>
                      </w:rPr>
                    </w:pPr>
                    <w:r>
                      <w:rPr>
                        <w:lang w:val="de-DE"/>
                      </w:rPr>
                      <w:t xml:space="preserve">[29] </w:t>
                    </w:r>
                  </w:p>
                </w:tc>
                <w:tc>
                  <w:tcPr>
                    <w:tcW w:w="0" w:type="auto"/>
                    <w:hideMark/>
                  </w:tcPr>
                  <w:p w14:paraId="7C8A46F1" w14:textId="77777777" w:rsidR="00680056" w:rsidRDefault="00680056">
                    <w:pPr>
                      <w:pStyle w:val="Literaturverzeichnis"/>
                      <w:rPr>
                        <w:lang w:val="de-DE"/>
                      </w:rPr>
                    </w:pPr>
                    <w:r w:rsidRPr="000264DF">
                      <w:rPr>
                        <w:lang w:val="en-US"/>
                      </w:rPr>
                      <w:t xml:space="preserve">„Website EAA accessibility checker,“ Siteimprove, [Online]. Available: https://www.siteimprove.com/toolkit/accessibility-checker/eaa/. </w:t>
                    </w:r>
                    <w:r>
                      <w:rPr>
                        <w:lang w:val="de-DE"/>
                      </w:rPr>
                      <w:t>[Zugriff am 23 Februar 2025].</w:t>
                    </w:r>
                  </w:p>
                </w:tc>
              </w:tr>
              <w:tr w:rsidR="00680056" w14:paraId="057E1E57" w14:textId="77777777">
                <w:trPr>
                  <w:divId w:val="1855998617"/>
                  <w:tblCellSpacing w:w="15" w:type="dxa"/>
                </w:trPr>
                <w:tc>
                  <w:tcPr>
                    <w:tcW w:w="50" w:type="pct"/>
                    <w:hideMark/>
                  </w:tcPr>
                  <w:p w14:paraId="601DCAF5" w14:textId="77777777" w:rsidR="00680056" w:rsidRDefault="00680056">
                    <w:pPr>
                      <w:pStyle w:val="Literaturverzeichnis"/>
                      <w:rPr>
                        <w:lang w:val="de-DE"/>
                      </w:rPr>
                    </w:pPr>
                    <w:r>
                      <w:rPr>
                        <w:lang w:val="de-DE"/>
                      </w:rPr>
                      <w:t xml:space="preserve">[30] </w:t>
                    </w:r>
                  </w:p>
                </w:tc>
                <w:tc>
                  <w:tcPr>
                    <w:tcW w:w="0" w:type="auto"/>
                    <w:hideMark/>
                  </w:tcPr>
                  <w:p w14:paraId="720002F3" w14:textId="77777777" w:rsidR="00680056" w:rsidRDefault="00680056">
                    <w:pPr>
                      <w:pStyle w:val="Literaturverzeichnis"/>
                      <w:rPr>
                        <w:lang w:val="de-DE"/>
                      </w:rPr>
                    </w:pPr>
                    <w:r>
                      <w:rPr>
                        <w:lang w:val="de-DE"/>
                      </w:rPr>
                      <w:t>„Harmonisierte Europäische Norm (EN) 301 549,“ 17 April 2024. [Online]. Available: https://www.barrierefreiheit-dienstekonsolidierung.bund.de/Webs/PB/DE/gesetze-</w:t>
                    </w:r>
                    <w:r>
                      <w:rPr>
                        <w:lang w:val="de-DE"/>
                      </w:rPr>
                      <w:lastRenderedPageBreak/>
                      <w:t>und-richtlinien/en301549/en301549-node.html. [Zugriff am 11 Januar 2025].</w:t>
                    </w:r>
                  </w:p>
                </w:tc>
              </w:tr>
              <w:tr w:rsidR="00680056" w14:paraId="3359C344" w14:textId="77777777">
                <w:trPr>
                  <w:divId w:val="1855998617"/>
                  <w:tblCellSpacing w:w="15" w:type="dxa"/>
                </w:trPr>
                <w:tc>
                  <w:tcPr>
                    <w:tcW w:w="50" w:type="pct"/>
                    <w:hideMark/>
                  </w:tcPr>
                  <w:p w14:paraId="525E9F09" w14:textId="77777777" w:rsidR="00680056" w:rsidRDefault="00680056">
                    <w:pPr>
                      <w:pStyle w:val="Literaturverzeichnis"/>
                      <w:rPr>
                        <w:lang w:val="de-DE"/>
                      </w:rPr>
                    </w:pPr>
                    <w:r>
                      <w:rPr>
                        <w:lang w:val="de-DE"/>
                      </w:rPr>
                      <w:lastRenderedPageBreak/>
                      <w:t xml:space="preserve">[31] </w:t>
                    </w:r>
                  </w:p>
                </w:tc>
                <w:tc>
                  <w:tcPr>
                    <w:tcW w:w="0" w:type="auto"/>
                    <w:hideMark/>
                  </w:tcPr>
                  <w:p w14:paraId="1307F54A" w14:textId="77777777" w:rsidR="00680056" w:rsidRDefault="00680056">
                    <w:pPr>
                      <w:pStyle w:val="Literaturverzeichnis"/>
                      <w:rPr>
                        <w:lang w:val="de-DE"/>
                      </w:rPr>
                    </w:pPr>
                    <w:r>
                      <w:rPr>
                        <w:lang w:val="de-DE"/>
                      </w:rPr>
                      <w:t>„Barrierefrei Digital EN 301 549,“ [Online]. Available: https://barrierefrei-digital.de/en301549. [Zugriff am 11 Januar 2025].</w:t>
                    </w:r>
                  </w:p>
                </w:tc>
              </w:tr>
              <w:tr w:rsidR="00680056" w14:paraId="06703E81" w14:textId="77777777">
                <w:trPr>
                  <w:divId w:val="1855998617"/>
                  <w:tblCellSpacing w:w="15" w:type="dxa"/>
                </w:trPr>
                <w:tc>
                  <w:tcPr>
                    <w:tcW w:w="50" w:type="pct"/>
                    <w:hideMark/>
                  </w:tcPr>
                  <w:p w14:paraId="15A4E810" w14:textId="77777777" w:rsidR="00680056" w:rsidRDefault="00680056">
                    <w:pPr>
                      <w:pStyle w:val="Literaturverzeichnis"/>
                      <w:rPr>
                        <w:lang w:val="de-DE"/>
                      </w:rPr>
                    </w:pPr>
                    <w:r>
                      <w:rPr>
                        <w:lang w:val="de-DE"/>
                      </w:rPr>
                      <w:t xml:space="preserve">[32] </w:t>
                    </w:r>
                  </w:p>
                </w:tc>
                <w:tc>
                  <w:tcPr>
                    <w:tcW w:w="0" w:type="auto"/>
                    <w:hideMark/>
                  </w:tcPr>
                  <w:p w14:paraId="726777EA" w14:textId="77777777" w:rsidR="00680056" w:rsidRDefault="00680056">
                    <w:pPr>
                      <w:pStyle w:val="Literaturverzeichnis"/>
                      <w:rPr>
                        <w:lang w:val="de-DE"/>
                      </w:rPr>
                    </w:pPr>
                    <w:r w:rsidRPr="000264DF">
                      <w:rPr>
                        <w:lang w:val="en-US"/>
                      </w:rPr>
                      <w:t xml:space="preserve">„Accessibility Scanner Google Play,“ 21 November 2023. </w:t>
                    </w:r>
                    <w:r>
                      <w:rPr>
                        <w:lang w:val="de-DE"/>
                      </w:rPr>
                      <w:t>[Online]. Available: https://play.google.com/store/apps/details?id=com.google.android.apps.accessibility.auditor. [Zugriff am 23 Februar 2025].</w:t>
                    </w:r>
                  </w:p>
                </w:tc>
              </w:tr>
              <w:tr w:rsidR="00680056" w14:paraId="2EDD938D" w14:textId="77777777">
                <w:trPr>
                  <w:divId w:val="1855998617"/>
                  <w:tblCellSpacing w:w="15" w:type="dxa"/>
                </w:trPr>
                <w:tc>
                  <w:tcPr>
                    <w:tcW w:w="50" w:type="pct"/>
                    <w:hideMark/>
                  </w:tcPr>
                  <w:p w14:paraId="1B1A7CF5" w14:textId="77777777" w:rsidR="00680056" w:rsidRDefault="00680056">
                    <w:pPr>
                      <w:pStyle w:val="Literaturverzeichnis"/>
                      <w:rPr>
                        <w:lang w:val="de-DE"/>
                      </w:rPr>
                    </w:pPr>
                    <w:r>
                      <w:rPr>
                        <w:lang w:val="de-DE"/>
                      </w:rPr>
                      <w:t xml:space="preserve">[33] </w:t>
                    </w:r>
                  </w:p>
                </w:tc>
                <w:tc>
                  <w:tcPr>
                    <w:tcW w:w="0" w:type="auto"/>
                    <w:hideMark/>
                  </w:tcPr>
                  <w:p w14:paraId="62388F47" w14:textId="77777777" w:rsidR="00680056" w:rsidRDefault="00680056">
                    <w:pPr>
                      <w:pStyle w:val="Literaturverzeichnis"/>
                      <w:rPr>
                        <w:lang w:val="de-DE"/>
                      </w:rPr>
                    </w:pPr>
                    <w:r w:rsidRPr="000264DF">
                      <w:rPr>
                        <w:lang w:val="en-US"/>
                      </w:rPr>
                      <w:t xml:space="preserve">„Get started with Accessibility Scanner,“ [Online]. Available: https://support.google.com/accessibility/android/answer/6376570?hl=en. </w:t>
                    </w:r>
                    <w:r>
                      <w:rPr>
                        <w:lang w:val="de-DE"/>
                      </w:rPr>
                      <w:t>[Zugriff am 23 Februar 2025].</w:t>
                    </w:r>
                  </w:p>
                </w:tc>
              </w:tr>
              <w:tr w:rsidR="00680056" w14:paraId="2EEEFD41" w14:textId="77777777">
                <w:trPr>
                  <w:divId w:val="1855998617"/>
                  <w:tblCellSpacing w:w="15" w:type="dxa"/>
                </w:trPr>
                <w:tc>
                  <w:tcPr>
                    <w:tcW w:w="50" w:type="pct"/>
                    <w:hideMark/>
                  </w:tcPr>
                  <w:p w14:paraId="05724C43" w14:textId="77777777" w:rsidR="00680056" w:rsidRDefault="00680056">
                    <w:pPr>
                      <w:pStyle w:val="Literaturverzeichnis"/>
                      <w:rPr>
                        <w:lang w:val="de-DE"/>
                      </w:rPr>
                    </w:pPr>
                    <w:r>
                      <w:rPr>
                        <w:lang w:val="de-DE"/>
                      </w:rPr>
                      <w:t xml:space="preserve">[34] </w:t>
                    </w:r>
                  </w:p>
                </w:tc>
                <w:tc>
                  <w:tcPr>
                    <w:tcW w:w="0" w:type="auto"/>
                    <w:hideMark/>
                  </w:tcPr>
                  <w:p w14:paraId="0CE4571F" w14:textId="77777777" w:rsidR="00680056" w:rsidRDefault="00680056">
                    <w:pPr>
                      <w:pStyle w:val="Literaturverzeichnis"/>
                      <w:rPr>
                        <w:lang w:val="de-DE"/>
                      </w:rPr>
                    </w:pPr>
                    <w:r w:rsidRPr="000264DF">
                      <w:rPr>
                        <w:lang w:val="en-US"/>
                      </w:rPr>
                      <w:t xml:space="preserve">„Accessibility Insights,“ Microsoft, [Online]. Available: https://accessibilityinsights.io/. </w:t>
                    </w:r>
                    <w:r>
                      <w:rPr>
                        <w:lang w:val="de-DE"/>
                      </w:rPr>
                      <w:t>[Zugriff am 23 Februar 2025].</w:t>
                    </w:r>
                  </w:p>
                </w:tc>
              </w:tr>
              <w:tr w:rsidR="00680056" w14:paraId="52E6700B" w14:textId="77777777">
                <w:trPr>
                  <w:divId w:val="1855998617"/>
                  <w:tblCellSpacing w:w="15" w:type="dxa"/>
                </w:trPr>
                <w:tc>
                  <w:tcPr>
                    <w:tcW w:w="50" w:type="pct"/>
                    <w:hideMark/>
                  </w:tcPr>
                  <w:p w14:paraId="21767AE9" w14:textId="77777777" w:rsidR="00680056" w:rsidRDefault="00680056">
                    <w:pPr>
                      <w:pStyle w:val="Literaturverzeichnis"/>
                      <w:rPr>
                        <w:lang w:val="de-DE"/>
                      </w:rPr>
                    </w:pPr>
                    <w:r>
                      <w:rPr>
                        <w:lang w:val="de-DE"/>
                      </w:rPr>
                      <w:t xml:space="preserve">[35] </w:t>
                    </w:r>
                  </w:p>
                </w:tc>
                <w:tc>
                  <w:tcPr>
                    <w:tcW w:w="0" w:type="auto"/>
                    <w:hideMark/>
                  </w:tcPr>
                  <w:p w14:paraId="5955FD62" w14:textId="77777777" w:rsidR="00680056" w:rsidRDefault="00680056">
                    <w:pPr>
                      <w:pStyle w:val="Literaturverzeichnis"/>
                      <w:rPr>
                        <w:lang w:val="de-DE"/>
                      </w:rPr>
                    </w:pPr>
                    <w:r w:rsidRPr="000264DF">
                      <w:rPr>
                        <w:lang w:val="en-US"/>
                      </w:rPr>
                      <w:t xml:space="preserve">„Lighthouse,“ Google, 23 April 2024. [Online]. Available: https://chromewebstore.google.com/detail/lighthouse/blipmdconlkpinefehnmjammfjpmpbjk?hl=de. </w:t>
                    </w:r>
                    <w:r>
                      <w:rPr>
                        <w:lang w:val="de-DE"/>
                      </w:rPr>
                      <w:t>[Zugriff am 23 Februar 2025].</w:t>
                    </w:r>
                  </w:p>
                </w:tc>
              </w:tr>
              <w:tr w:rsidR="00680056" w14:paraId="33AEB965" w14:textId="77777777">
                <w:trPr>
                  <w:divId w:val="1855998617"/>
                  <w:tblCellSpacing w:w="15" w:type="dxa"/>
                </w:trPr>
                <w:tc>
                  <w:tcPr>
                    <w:tcW w:w="50" w:type="pct"/>
                    <w:hideMark/>
                  </w:tcPr>
                  <w:p w14:paraId="6D652EDC" w14:textId="77777777" w:rsidR="00680056" w:rsidRDefault="00680056">
                    <w:pPr>
                      <w:pStyle w:val="Literaturverzeichnis"/>
                      <w:rPr>
                        <w:lang w:val="de-DE"/>
                      </w:rPr>
                    </w:pPr>
                    <w:r>
                      <w:rPr>
                        <w:lang w:val="de-DE"/>
                      </w:rPr>
                      <w:t xml:space="preserve">[36] </w:t>
                    </w:r>
                  </w:p>
                </w:tc>
                <w:tc>
                  <w:tcPr>
                    <w:tcW w:w="0" w:type="auto"/>
                    <w:hideMark/>
                  </w:tcPr>
                  <w:p w14:paraId="5DC39818" w14:textId="77777777" w:rsidR="00680056" w:rsidRDefault="00680056">
                    <w:pPr>
                      <w:pStyle w:val="Literaturverzeichnis"/>
                      <w:rPr>
                        <w:lang w:val="de-DE"/>
                      </w:rPr>
                    </w:pPr>
                    <w:r w:rsidRPr="000264DF">
                      <w:rPr>
                        <w:lang w:val="en-US"/>
                      </w:rPr>
                      <w:t xml:space="preserve">„Introduction to Lighthouse,“ Google, 27 September 2016. [Online]. Available: https://developer.chrome.com/docs/lighthouse/overview/. </w:t>
                    </w:r>
                    <w:r>
                      <w:rPr>
                        <w:lang w:val="de-DE"/>
                      </w:rPr>
                      <w:t>[Zugriff am 23 Februar 2025].</w:t>
                    </w:r>
                  </w:p>
                </w:tc>
              </w:tr>
              <w:tr w:rsidR="00680056" w14:paraId="22B9508B" w14:textId="77777777">
                <w:trPr>
                  <w:divId w:val="1855998617"/>
                  <w:tblCellSpacing w:w="15" w:type="dxa"/>
                </w:trPr>
                <w:tc>
                  <w:tcPr>
                    <w:tcW w:w="50" w:type="pct"/>
                    <w:hideMark/>
                  </w:tcPr>
                  <w:p w14:paraId="510B2804" w14:textId="77777777" w:rsidR="00680056" w:rsidRDefault="00680056">
                    <w:pPr>
                      <w:pStyle w:val="Literaturverzeichnis"/>
                      <w:rPr>
                        <w:lang w:val="de-DE"/>
                      </w:rPr>
                    </w:pPr>
                    <w:r>
                      <w:rPr>
                        <w:lang w:val="de-DE"/>
                      </w:rPr>
                      <w:t xml:space="preserve">[37] </w:t>
                    </w:r>
                  </w:p>
                </w:tc>
                <w:tc>
                  <w:tcPr>
                    <w:tcW w:w="0" w:type="auto"/>
                    <w:hideMark/>
                  </w:tcPr>
                  <w:p w14:paraId="340AF081" w14:textId="77777777" w:rsidR="00680056" w:rsidRDefault="00680056">
                    <w:pPr>
                      <w:pStyle w:val="Literaturverzeichnis"/>
                      <w:rPr>
                        <w:lang w:val="de-DE"/>
                      </w:rPr>
                    </w:pPr>
                    <w:r w:rsidRPr="000264DF">
                      <w:rPr>
                        <w:lang w:val="en-US"/>
                      </w:rPr>
                      <w:t xml:space="preserve">„Colour Contrast Analyser (CCA),“ tpgi, [Online]. Available: https://www.tpgi.com/color-contrast-checker/. </w:t>
                    </w:r>
                    <w:r>
                      <w:rPr>
                        <w:lang w:val="de-DE"/>
                      </w:rPr>
                      <w:t>[Zugriff am 23 Februar 2025].</w:t>
                    </w:r>
                  </w:p>
                </w:tc>
              </w:tr>
              <w:tr w:rsidR="00680056" w14:paraId="64CD7ECA" w14:textId="77777777">
                <w:trPr>
                  <w:divId w:val="1855998617"/>
                  <w:tblCellSpacing w:w="15" w:type="dxa"/>
                </w:trPr>
                <w:tc>
                  <w:tcPr>
                    <w:tcW w:w="50" w:type="pct"/>
                    <w:hideMark/>
                  </w:tcPr>
                  <w:p w14:paraId="3A53A981" w14:textId="77777777" w:rsidR="00680056" w:rsidRDefault="00680056">
                    <w:pPr>
                      <w:pStyle w:val="Literaturverzeichnis"/>
                      <w:rPr>
                        <w:lang w:val="de-DE"/>
                      </w:rPr>
                    </w:pPr>
                    <w:r>
                      <w:rPr>
                        <w:lang w:val="de-DE"/>
                      </w:rPr>
                      <w:t xml:space="preserve">[38] </w:t>
                    </w:r>
                  </w:p>
                </w:tc>
                <w:tc>
                  <w:tcPr>
                    <w:tcW w:w="0" w:type="auto"/>
                    <w:hideMark/>
                  </w:tcPr>
                  <w:p w14:paraId="369A9EDE" w14:textId="77777777" w:rsidR="00680056" w:rsidRDefault="00680056">
                    <w:pPr>
                      <w:pStyle w:val="Literaturverzeichnis"/>
                      <w:rPr>
                        <w:lang w:val="de-DE"/>
                      </w:rPr>
                    </w:pPr>
                    <w:r w:rsidRPr="000264DF">
                      <w:rPr>
                        <w:lang w:val="en-US"/>
                      </w:rPr>
                      <w:t xml:space="preserve">„Accessibility Flutter,“ [Online]. Available: https://docs.flutter.dev/ui/accessibility-and-internationalization/accessibility. </w:t>
                    </w:r>
                    <w:r>
                      <w:rPr>
                        <w:lang w:val="de-DE"/>
                      </w:rPr>
                      <w:t>[Zugriff am 23 Februar 2025].</w:t>
                    </w:r>
                  </w:p>
                </w:tc>
              </w:tr>
              <w:tr w:rsidR="00680056" w14:paraId="7211AAA1" w14:textId="77777777">
                <w:trPr>
                  <w:divId w:val="1855998617"/>
                  <w:tblCellSpacing w:w="15" w:type="dxa"/>
                </w:trPr>
                <w:tc>
                  <w:tcPr>
                    <w:tcW w:w="50" w:type="pct"/>
                    <w:hideMark/>
                  </w:tcPr>
                  <w:p w14:paraId="3A860AE9" w14:textId="77777777" w:rsidR="00680056" w:rsidRDefault="00680056">
                    <w:pPr>
                      <w:pStyle w:val="Literaturverzeichnis"/>
                      <w:rPr>
                        <w:lang w:val="de-DE"/>
                      </w:rPr>
                    </w:pPr>
                    <w:r>
                      <w:rPr>
                        <w:lang w:val="de-DE"/>
                      </w:rPr>
                      <w:t xml:space="preserve">[39] </w:t>
                    </w:r>
                  </w:p>
                </w:tc>
                <w:tc>
                  <w:tcPr>
                    <w:tcW w:w="0" w:type="auto"/>
                    <w:hideMark/>
                  </w:tcPr>
                  <w:p w14:paraId="435D6C54" w14:textId="77777777" w:rsidR="00680056" w:rsidRDefault="00680056">
                    <w:pPr>
                      <w:pStyle w:val="Literaturverzeichnis"/>
                      <w:rPr>
                        <w:lang w:val="de-DE"/>
                      </w:rPr>
                    </w:pPr>
                    <w:r w:rsidRPr="000264DF">
                      <w:rPr>
                        <w:lang w:val="en-US"/>
                      </w:rPr>
                      <w:t xml:space="preserve">„Flutter Dev,“ [Online]. Available: https://flutter.dev/. </w:t>
                    </w:r>
                    <w:r>
                      <w:rPr>
                        <w:lang w:val="de-DE"/>
                      </w:rPr>
                      <w:t>[Zugriff am 12 Januar 2025].</w:t>
                    </w:r>
                  </w:p>
                </w:tc>
              </w:tr>
              <w:tr w:rsidR="00680056" w14:paraId="66555C95" w14:textId="77777777">
                <w:trPr>
                  <w:divId w:val="1855998617"/>
                  <w:tblCellSpacing w:w="15" w:type="dxa"/>
                </w:trPr>
                <w:tc>
                  <w:tcPr>
                    <w:tcW w:w="50" w:type="pct"/>
                    <w:hideMark/>
                  </w:tcPr>
                  <w:p w14:paraId="2ACBD3B5" w14:textId="77777777" w:rsidR="00680056" w:rsidRDefault="00680056">
                    <w:pPr>
                      <w:pStyle w:val="Literaturverzeichnis"/>
                      <w:rPr>
                        <w:lang w:val="de-DE"/>
                      </w:rPr>
                    </w:pPr>
                    <w:r>
                      <w:rPr>
                        <w:lang w:val="de-DE"/>
                      </w:rPr>
                      <w:t xml:space="preserve">[40] </w:t>
                    </w:r>
                  </w:p>
                </w:tc>
                <w:tc>
                  <w:tcPr>
                    <w:tcW w:w="0" w:type="auto"/>
                    <w:hideMark/>
                  </w:tcPr>
                  <w:p w14:paraId="68858BE9" w14:textId="77777777" w:rsidR="00680056" w:rsidRDefault="00680056">
                    <w:pPr>
                      <w:pStyle w:val="Literaturverzeichnis"/>
                      <w:rPr>
                        <w:lang w:val="de-DE"/>
                      </w:rPr>
                    </w:pPr>
                    <w:r w:rsidRPr="000264DF">
                      <w:rPr>
                        <w:lang w:val="en-US"/>
                      </w:rPr>
                      <w:t xml:space="preserve">„React Native Dev,“ 2025. [Online]. Available: https://reactnative.dev/. </w:t>
                    </w:r>
                    <w:r>
                      <w:rPr>
                        <w:lang w:val="de-DE"/>
                      </w:rPr>
                      <w:t>[Zugriff am 12 Januar 2025].</w:t>
                    </w:r>
                  </w:p>
                </w:tc>
              </w:tr>
              <w:tr w:rsidR="00680056" w14:paraId="32A160F3" w14:textId="77777777">
                <w:trPr>
                  <w:divId w:val="1855998617"/>
                  <w:tblCellSpacing w:w="15" w:type="dxa"/>
                </w:trPr>
                <w:tc>
                  <w:tcPr>
                    <w:tcW w:w="50" w:type="pct"/>
                    <w:hideMark/>
                  </w:tcPr>
                  <w:p w14:paraId="73CDB264" w14:textId="77777777" w:rsidR="00680056" w:rsidRDefault="00680056">
                    <w:pPr>
                      <w:pStyle w:val="Literaturverzeichnis"/>
                      <w:rPr>
                        <w:lang w:val="de-DE"/>
                      </w:rPr>
                    </w:pPr>
                    <w:r>
                      <w:rPr>
                        <w:lang w:val="de-DE"/>
                      </w:rPr>
                      <w:t xml:space="preserve">[41] </w:t>
                    </w:r>
                  </w:p>
                </w:tc>
                <w:tc>
                  <w:tcPr>
                    <w:tcW w:w="0" w:type="auto"/>
                    <w:hideMark/>
                  </w:tcPr>
                  <w:p w14:paraId="3541A69B" w14:textId="77777777" w:rsidR="00680056" w:rsidRDefault="00680056">
                    <w:pPr>
                      <w:pStyle w:val="Literaturverzeichnis"/>
                      <w:rPr>
                        <w:lang w:val="de-DE"/>
                      </w:rPr>
                    </w:pPr>
                    <w:r w:rsidRPr="000264DF">
                      <w:rPr>
                        <w:lang w:val="en-US"/>
                      </w:rPr>
                      <w:t xml:space="preserve">„Xamarin documentation,“ [Online]. Available: https://learn.microsoft.com/en-gb/previous-versions/xamarin/. </w:t>
                    </w:r>
                    <w:r>
                      <w:rPr>
                        <w:lang w:val="de-DE"/>
                      </w:rPr>
                      <w:t>[Zugriff am 12 Januar 2025].</w:t>
                    </w:r>
                  </w:p>
                </w:tc>
              </w:tr>
              <w:tr w:rsidR="00680056" w14:paraId="608ED32C" w14:textId="77777777">
                <w:trPr>
                  <w:divId w:val="1855998617"/>
                  <w:tblCellSpacing w:w="15" w:type="dxa"/>
                </w:trPr>
                <w:tc>
                  <w:tcPr>
                    <w:tcW w:w="50" w:type="pct"/>
                    <w:hideMark/>
                  </w:tcPr>
                  <w:p w14:paraId="74111F8B" w14:textId="77777777" w:rsidR="00680056" w:rsidRDefault="00680056">
                    <w:pPr>
                      <w:pStyle w:val="Literaturverzeichnis"/>
                      <w:rPr>
                        <w:lang w:val="de-DE"/>
                      </w:rPr>
                    </w:pPr>
                    <w:r>
                      <w:rPr>
                        <w:lang w:val="de-DE"/>
                      </w:rPr>
                      <w:t xml:space="preserve">[42] </w:t>
                    </w:r>
                  </w:p>
                </w:tc>
                <w:tc>
                  <w:tcPr>
                    <w:tcW w:w="0" w:type="auto"/>
                    <w:hideMark/>
                  </w:tcPr>
                  <w:p w14:paraId="4FF40C75" w14:textId="77777777" w:rsidR="00680056" w:rsidRDefault="00680056">
                    <w:pPr>
                      <w:pStyle w:val="Literaturverzeichnis"/>
                      <w:rPr>
                        <w:lang w:val="de-DE"/>
                      </w:rPr>
                    </w:pPr>
                    <w:r w:rsidRPr="000264DF">
                      <w:rPr>
                        <w:lang w:val="en-US"/>
                      </w:rPr>
                      <w:t xml:space="preserve">K. Gordon, „NNGroup - Design Systems vs. Style Guides,“ 24 Mai 2024. [Online]. Available: https://www.nngroup.com/articles/design-systems-vs-style-guides/. </w:t>
                    </w:r>
                    <w:r>
                      <w:rPr>
                        <w:lang w:val="de-DE"/>
                      </w:rPr>
                      <w:t>[Zugriff am 12 Januar 2025].</w:t>
                    </w:r>
                  </w:p>
                </w:tc>
              </w:tr>
              <w:tr w:rsidR="00680056" w14:paraId="5512CBB0" w14:textId="77777777">
                <w:trPr>
                  <w:divId w:val="1855998617"/>
                  <w:tblCellSpacing w:w="15" w:type="dxa"/>
                </w:trPr>
                <w:tc>
                  <w:tcPr>
                    <w:tcW w:w="50" w:type="pct"/>
                    <w:hideMark/>
                  </w:tcPr>
                  <w:p w14:paraId="624823B0" w14:textId="77777777" w:rsidR="00680056" w:rsidRDefault="00680056">
                    <w:pPr>
                      <w:pStyle w:val="Literaturverzeichnis"/>
                      <w:rPr>
                        <w:lang w:val="de-DE"/>
                      </w:rPr>
                    </w:pPr>
                    <w:r>
                      <w:rPr>
                        <w:lang w:val="de-DE"/>
                      </w:rPr>
                      <w:t xml:space="preserve">[43] </w:t>
                    </w:r>
                  </w:p>
                </w:tc>
                <w:tc>
                  <w:tcPr>
                    <w:tcW w:w="0" w:type="auto"/>
                    <w:hideMark/>
                  </w:tcPr>
                  <w:p w14:paraId="048DF593" w14:textId="77777777" w:rsidR="00680056" w:rsidRDefault="00680056">
                    <w:pPr>
                      <w:pStyle w:val="Literaturverzeichnis"/>
                      <w:rPr>
                        <w:lang w:val="de-DE"/>
                      </w:rPr>
                    </w:pPr>
                    <w:r w:rsidRPr="000264DF">
                      <w:rPr>
                        <w:lang w:val="en-US"/>
                      </w:rPr>
                      <w:t xml:space="preserve">„A Guide on YOLO11 Model Export to TFLite for Deployment,“ 01 März 2024. </w:t>
                    </w:r>
                    <w:r>
                      <w:rPr>
                        <w:lang w:val="de-DE"/>
                      </w:rPr>
                      <w:t>[Online]. Available: https://docs.ultralytics.com/integrations/tflite/. [Zugriff am 24 Februar 2025].</w:t>
                    </w:r>
                  </w:p>
                </w:tc>
              </w:tr>
              <w:tr w:rsidR="00680056" w14:paraId="40ABC9C7" w14:textId="77777777">
                <w:trPr>
                  <w:divId w:val="1855998617"/>
                  <w:tblCellSpacing w:w="15" w:type="dxa"/>
                </w:trPr>
                <w:tc>
                  <w:tcPr>
                    <w:tcW w:w="50" w:type="pct"/>
                    <w:hideMark/>
                  </w:tcPr>
                  <w:p w14:paraId="4D1CFD1F" w14:textId="77777777" w:rsidR="00680056" w:rsidRDefault="00680056">
                    <w:pPr>
                      <w:pStyle w:val="Literaturverzeichnis"/>
                      <w:rPr>
                        <w:lang w:val="de-DE"/>
                      </w:rPr>
                    </w:pPr>
                    <w:r>
                      <w:rPr>
                        <w:lang w:val="de-DE"/>
                      </w:rPr>
                      <w:t xml:space="preserve">[44] </w:t>
                    </w:r>
                  </w:p>
                </w:tc>
                <w:tc>
                  <w:tcPr>
                    <w:tcW w:w="0" w:type="auto"/>
                    <w:hideMark/>
                  </w:tcPr>
                  <w:p w14:paraId="6C277476" w14:textId="77777777" w:rsidR="00680056" w:rsidRDefault="00680056">
                    <w:pPr>
                      <w:pStyle w:val="Literaturverzeichnis"/>
                      <w:rPr>
                        <w:lang w:val="de-DE"/>
                      </w:rPr>
                    </w:pPr>
                    <w:r w:rsidRPr="000264DF">
                      <w:rPr>
                        <w:lang w:val="en-US"/>
                      </w:rPr>
                      <w:t xml:space="preserve">T. L. team, „On-device training in TensorFlow Lite,“ 09 November 2021. </w:t>
                    </w:r>
                    <w:r>
                      <w:rPr>
                        <w:lang w:val="de-DE"/>
                      </w:rPr>
                      <w:t>[Online]. Available: https://blog.tensorflow.org/2021/11/on-device-training-in-tensorflow-lite.html?utm_source=chatgpt.com. [Zugriff am 24 Februar 2025].</w:t>
                    </w:r>
                  </w:p>
                </w:tc>
              </w:tr>
              <w:tr w:rsidR="00680056" w14:paraId="7B93FBB2" w14:textId="77777777">
                <w:trPr>
                  <w:divId w:val="1855998617"/>
                  <w:tblCellSpacing w:w="15" w:type="dxa"/>
                </w:trPr>
                <w:tc>
                  <w:tcPr>
                    <w:tcW w:w="50" w:type="pct"/>
                    <w:hideMark/>
                  </w:tcPr>
                  <w:p w14:paraId="1968BB53" w14:textId="77777777" w:rsidR="00680056" w:rsidRDefault="00680056">
                    <w:pPr>
                      <w:pStyle w:val="Literaturverzeichnis"/>
                      <w:rPr>
                        <w:lang w:val="de-DE"/>
                      </w:rPr>
                    </w:pPr>
                    <w:r>
                      <w:rPr>
                        <w:lang w:val="de-DE"/>
                      </w:rPr>
                      <w:lastRenderedPageBreak/>
                      <w:t xml:space="preserve">[45] </w:t>
                    </w:r>
                  </w:p>
                </w:tc>
                <w:tc>
                  <w:tcPr>
                    <w:tcW w:w="0" w:type="auto"/>
                    <w:hideMark/>
                  </w:tcPr>
                  <w:p w14:paraId="61E7256F" w14:textId="77777777" w:rsidR="00680056" w:rsidRDefault="00680056">
                    <w:pPr>
                      <w:pStyle w:val="Literaturverzeichnis"/>
                      <w:rPr>
                        <w:lang w:val="de-DE"/>
                      </w:rPr>
                    </w:pPr>
                    <w:r>
                      <w:rPr>
                        <w:lang w:val="de-DE"/>
                      </w:rPr>
                      <w:t>„stanford,“ 31 März 2025. [Online]. Available: https://hai.stanford.edu/ai-index.</w:t>
                    </w:r>
                  </w:p>
                </w:tc>
              </w:tr>
              <w:tr w:rsidR="00680056" w:rsidRPr="000264DF" w14:paraId="42CC74D5" w14:textId="77777777">
                <w:trPr>
                  <w:divId w:val="1855998617"/>
                  <w:tblCellSpacing w:w="15" w:type="dxa"/>
                </w:trPr>
                <w:tc>
                  <w:tcPr>
                    <w:tcW w:w="50" w:type="pct"/>
                    <w:hideMark/>
                  </w:tcPr>
                  <w:p w14:paraId="772BDCD6" w14:textId="77777777" w:rsidR="00680056" w:rsidRDefault="00680056">
                    <w:pPr>
                      <w:pStyle w:val="Literaturverzeichnis"/>
                      <w:rPr>
                        <w:lang w:val="de-DE"/>
                      </w:rPr>
                    </w:pPr>
                    <w:r>
                      <w:rPr>
                        <w:lang w:val="de-DE"/>
                      </w:rPr>
                      <w:t xml:space="preserve">[46] </w:t>
                    </w:r>
                  </w:p>
                </w:tc>
                <w:tc>
                  <w:tcPr>
                    <w:tcW w:w="0" w:type="auto"/>
                    <w:hideMark/>
                  </w:tcPr>
                  <w:p w14:paraId="68C403A3" w14:textId="77777777" w:rsidR="00680056" w:rsidRPr="000264DF" w:rsidRDefault="00680056">
                    <w:pPr>
                      <w:pStyle w:val="Literaturverzeichnis"/>
                      <w:rPr>
                        <w:lang w:val="en-US"/>
                      </w:rPr>
                    </w:pPr>
                    <w:r w:rsidRPr="000264DF">
                      <w:rPr>
                        <w:lang w:val="en-US"/>
                      </w:rPr>
                      <w:t>„grandviewresearch,“ 31 März 2025. [Online]. Available: https://www.grandviewresearch.com/Filters?search=AI+in+Drones+Market+Size+Report&amp;search_submit=.</w:t>
                    </w:r>
                  </w:p>
                </w:tc>
              </w:tr>
              <w:tr w:rsidR="00680056" w:rsidRPr="000264DF" w14:paraId="65CF3F83" w14:textId="77777777">
                <w:trPr>
                  <w:divId w:val="1855998617"/>
                  <w:tblCellSpacing w:w="15" w:type="dxa"/>
                </w:trPr>
                <w:tc>
                  <w:tcPr>
                    <w:tcW w:w="50" w:type="pct"/>
                    <w:hideMark/>
                  </w:tcPr>
                  <w:p w14:paraId="38AAE972" w14:textId="77777777" w:rsidR="00680056" w:rsidRDefault="00680056">
                    <w:pPr>
                      <w:pStyle w:val="Literaturverzeichnis"/>
                      <w:rPr>
                        <w:lang w:val="de-DE"/>
                      </w:rPr>
                    </w:pPr>
                    <w:r>
                      <w:rPr>
                        <w:lang w:val="de-DE"/>
                      </w:rPr>
                      <w:t xml:space="preserve">[47] </w:t>
                    </w:r>
                  </w:p>
                </w:tc>
                <w:tc>
                  <w:tcPr>
                    <w:tcW w:w="0" w:type="auto"/>
                    <w:hideMark/>
                  </w:tcPr>
                  <w:p w14:paraId="0FCA7AA2" w14:textId="77777777" w:rsidR="00680056" w:rsidRPr="000264DF" w:rsidRDefault="00680056">
                    <w:pPr>
                      <w:pStyle w:val="Literaturverzeichnis"/>
                      <w:rPr>
                        <w:lang w:val="en-US"/>
                      </w:rPr>
                    </w:pPr>
                    <w:r w:rsidRPr="000264DF">
                      <w:rPr>
                        <w:lang w:val="en-US"/>
                      </w:rPr>
                      <w:t>„statista,“ 31 März 2025. [Online]. Available: https://www.statista.com/search/?q=AI+drone+market+size&amp;p=1.</w:t>
                    </w:r>
                  </w:p>
                </w:tc>
              </w:tr>
              <w:tr w:rsidR="00680056" w14:paraId="6C1DC691" w14:textId="77777777">
                <w:trPr>
                  <w:divId w:val="1855998617"/>
                  <w:tblCellSpacing w:w="15" w:type="dxa"/>
                </w:trPr>
                <w:tc>
                  <w:tcPr>
                    <w:tcW w:w="50" w:type="pct"/>
                    <w:hideMark/>
                  </w:tcPr>
                  <w:p w14:paraId="5AC47A4D" w14:textId="77777777" w:rsidR="00680056" w:rsidRDefault="00680056">
                    <w:pPr>
                      <w:pStyle w:val="Literaturverzeichnis"/>
                      <w:rPr>
                        <w:lang w:val="de-DE"/>
                      </w:rPr>
                    </w:pPr>
                    <w:r>
                      <w:rPr>
                        <w:lang w:val="de-DE"/>
                      </w:rPr>
                      <w:t xml:space="preserve">[48] </w:t>
                    </w:r>
                  </w:p>
                </w:tc>
                <w:tc>
                  <w:tcPr>
                    <w:tcW w:w="0" w:type="auto"/>
                    <w:hideMark/>
                  </w:tcPr>
                  <w:p w14:paraId="3E94C386" w14:textId="77777777" w:rsidR="00680056" w:rsidRDefault="00680056">
                    <w:pPr>
                      <w:pStyle w:val="Literaturverzeichnis"/>
                      <w:rPr>
                        <w:lang w:val="de-DE"/>
                      </w:rPr>
                    </w:pPr>
                    <w:r>
                      <w:rPr>
                        <w:lang w:val="de-DE"/>
                      </w:rPr>
                      <w:t xml:space="preserve">„Künstliche Intelligenz (KI) und maschinelles Lernen (ML),“ [Online]. </w:t>
                    </w:r>
                    <w:r w:rsidRPr="000264DF">
                      <w:rPr>
                        <w:lang w:val="en-US"/>
                      </w:rPr>
                      <w:t xml:space="preserve">Available: https://cloud.google.com/learn/artificial-intelligence-vs-machine-learning?hl=de. </w:t>
                    </w:r>
                    <w:r>
                      <w:rPr>
                        <w:lang w:val="de-DE"/>
                      </w:rPr>
                      <w:t>[Zugriff am 28 Februar 2025].</w:t>
                    </w:r>
                  </w:p>
                </w:tc>
              </w:tr>
              <w:tr w:rsidR="00680056" w14:paraId="6BDD6209" w14:textId="77777777">
                <w:trPr>
                  <w:divId w:val="1855998617"/>
                  <w:tblCellSpacing w:w="15" w:type="dxa"/>
                </w:trPr>
                <w:tc>
                  <w:tcPr>
                    <w:tcW w:w="50" w:type="pct"/>
                    <w:hideMark/>
                  </w:tcPr>
                  <w:p w14:paraId="4D578F2D" w14:textId="77777777" w:rsidR="00680056" w:rsidRDefault="00680056">
                    <w:pPr>
                      <w:pStyle w:val="Literaturverzeichnis"/>
                      <w:rPr>
                        <w:lang w:val="de-DE"/>
                      </w:rPr>
                    </w:pPr>
                    <w:r>
                      <w:rPr>
                        <w:lang w:val="de-DE"/>
                      </w:rPr>
                      <w:t xml:space="preserve">[49] </w:t>
                    </w:r>
                  </w:p>
                </w:tc>
                <w:tc>
                  <w:tcPr>
                    <w:tcW w:w="0" w:type="auto"/>
                    <w:hideMark/>
                  </w:tcPr>
                  <w:p w14:paraId="331C9DC5" w14:textId="77777777" w:rsidR="00680056" w:rsidRDefault="00680056">
                    <w:pPr>
                      <w:pStyle w:val="Literaturverzeichnis"/>
                      <w:rPr>
                        <w:lang w:val="de-DE"/>
                      </w:rPr>
                    </w:pPr>
                    <w:r>
                      <w:rPr>
                        <w:lang w:val="de-DE"/>
                      </w:rPr>
                      <w:t>„Was ist Machine Learning?,“ SAP, [Online]. Available: https://www.sap.com/austria/products/artificial-intelligence/what-is-machine-learning.html. [Zugriff am 28 Februar 2025].</w:t>
                    </w:r>
                  </w:p>
                </w:tc>
              </w:tr>
              <w:tr w:rsidR="00680056" w:rsidRPr="000264DF" w14:paraId="4075C444" w14:textId="77777777">
                <w:trPr>
                  <w:divId w:val="1855998617"/>
                  <w:tblCellSpacing w:w="15" w:type="dxa"/>
                </w:trPr>
                <w:tc>
                  <w:tcPr>
                    <w:tcW w:w="50" w:type="pct"/>
                    <w:hideMark/>
                  </w:tcPr>
                  <w:p w14:paraId="2706DA73" w14:textId="77777777" w:rsidR="00680056" w:rsidRDefault="00680056">
                    <w:pPr>
                      <w:pStyle w:val="Literaturverzeichnis"/>
                      <w:rPr>
                        <w:lang w:val="de-DE"/>
                      </w:rPr>
                    </w:pPr>
                    <w:r>
                      <w:rPr>
                        <w:lang w:val="de-DE"/>
                      </w:rPr>
                      <w:t xml:space="preserve">[50] </w:t>
                    </w:r>
                  </w:p>
                </w:tc>
                <w:tc>
                  <w:tcPr>
                    <w:tcW w:w="0" w:type="auto"/>
                    <w:hideMark/>
                  </w:tcPr>
                  <w:p w14:paraId="4CF725E6" w14:textId="77777777" w:rsidR="00680056" w:rsidRPr="000264DF" w:rsidRDefault="00680056">
                    <w:pPr>
                      <w:pStyle w:val="Literaturverzeichnis"/>
                      <w:rPr>
                        <w:lang w:val="en-US"/>
                      </w:rPr>
                    </w:pPr>
                    <w:r w:rsidRPr="000264DF">
                      <w:rPr>
                        <w:lang w:val="en-US"/>
                      </w:rPr>
                      <w:t>„CloudGoogle,“ 31 März 2025. [Online]. Available: https://cloud.google.com/learn/artificial-intelligence-vs-machine-learning.</w:t>
                    </w:r>
                  </w:p>
                </w:tc>
              </w:tr>
              <w:tr w:rsidR="00680056" w14:paraId="600BC4A4" w14:textId="77777777">
                <w:trPr>
                  <w:divId w:val="1855998617"/>
                  <w:tblCellSpacing w:w="15" w:type="dxa"/>
                </w:trPr>
                <w:tc>
                  <w:tcPr>
                    <w:tcW w:w="50" w:type="pct"/>
                    <w:hideMark/>
                  </w:tcPr>
                  <w:p w14:paraId="00F74B22" w14:textId="77777777" w:rsidR="00680056" w:rsidRDefault="00680056">
                    <w:pPr>
                      <w:pStyle w:val="Literaturverzeichnis"/>
                      <w:rPr>
                        <w:lang w:val="de-DE"/>
                      </w:rPr>
                    </w:pPr>
                    <w:r>
                      <w:rPr>
                        <w:lang w:val="de-DE"/>
                      </w:rPr>
                      <w:t xml:space="preserve">[51] </w:t>
                    </w:r>
                  </w:p>
                </w:tc>
                <w:tc>
                  <w:tcPr>
                    <w:tcW w:w="0" w:type="auto"/>
                    <w:hideMark/>
                  </w:tcPr>
                  <w:p w14:paraId="2A0A1671" w14:textId="77777777" w:rsidR="00680056" w:rsidRDefault="00680056">
                    <w:pPr>
                      <w:pStyle w:val="Literaturverzeichnis"/>
                      <w:rPr>
                        <w:lang w:val="de-DE"/>
                      </w:rPr>
                    </w:pPr>
                    <w:r>
                      <w:rPr>
                        <w:lang w:val="de-DE"/>
                      </w:rPr>
                      <w:t>„lernos,“ 31 März 2025. [Online]. Available: https://ai.lernos.org/de/1-01-ai-machine-learning/.</w:t>
                    </w:r>
                  </w:p>
                </w:tc>
              </w:tr>
              <w:tr w:rsidR="00680056" w:rsidRPr="000264DF" w14:paraId="43FBE640" w14:textId="77777777">
                <w:trPr>
                  <w:divId w:val="1855998617"/>
                  <w:tblCellSpacing w:w="15" w:type="dxa"/>
                </w:trPr>
                <w:tc>
                  <w:tcPr>
                    <w:tcW w:w="50" w:type="pct"/>
                    <w:hideMark/>
                  </w:tcPr>
                  <w:p w14:paraId="3E83B9E2" w14:textId="77777777" w:rsidR="00680056" w:rsidRDefault="00680056">
                    <w:pPr>
                      <w:pStyle w:val="Literaturverzeichnis"/>
                      <w:rPr>
                        <w:lang w:val="de-DE"/>
                      </w:rPr>
                    </w:pPr>
                    <w:r>
                      <w:rPr>
                        <w:lang w:val="de-DE"/>
                      </w:rPr>
                      <w:t xml:space="preserve">[52] </w:t>
                    </w:r>
                  </w:p>
                </w:tc>
                <w:tc>
                  <w:tcPr>
                    <w:tcW w:w="0" w:type="auto"/>
                    <w:hideMark/>
                  </w:tcPr>
                  <w:p w14:paraId="5E7EDD47" w14:textId="77777777" w:rsidR="00680056" w:rsidRPr="000264DF" w:rsidRDefault="00680056">
                    <w:pPr>
                      <w:pStyle w:val="Literaturverzeichnis"/>
                      <w:rPr>
                        <w:lang w:val="en-US"/>
                      </w:rPr>
                    </w:pPr>
                    <w:r w:rsidRPr="000264DF">
                      <w:rPr>
                        <w:lang w:val="en-US"/>
                      </w:rPr>
                      <w:t>„scilogs,“ 31 März 2025. [Online]. Available: https://scilogs.spektrum.de/gehirn-und-ki/wissenschaft-wird-spannend-auch-ki-sei-dank/.</w:t>
                    </w:r>
                  </w:p>
                </w:tc>
              </w:tr>
              <w:tr w:rsidR="00680056" w14:paraId="1C98E256" w14:textId="77777777">
                <w:trPr>
                  <w:divId w:val="1855998617"/>
                  <w:tblCellSpacing w:w="15" w:type="dxa"/>
                </w:trPr>
                <w:tc>
                  <w:tcPr>
                    <w:tcW w:w="50" w:type="pct"/>
                    <w:hideMark/>
                  </w:tcPr>
                  <w:p w14:paraId="31BD0FF3" w14:textId="77777777" w:rsidR="00680056" w:rsidRDefault="00680056">
                    <w:pPr>
                      <w:pStyle w:val="Literaturverzeichnis"/>
                      <w:rPr>
                        <w:lang w:val="de-DE"/>
                      </w:rPr>
                    </w:pPr>
                    <w:r>
                      <w:rPr>
                        <w:lang w:val="de-DE"/>
                      </w:rPr>
                      <w:t xml:space="preserve">[53] </w:t>
                    </w:r>
                  </w:p>
                </w:tc>
                <w:tc>
                  <w:tcPr>
                    <w:tcW w:w="0" w:type="auto"/>
                    <w:hideMark/>
                  </w:tcPr>
                  <w:p w14:paraId="3D19A9EE" w14:textId="77777777" w:rsidR="00680056" w:rsidRDefault="00680056">
                    <w:pPr>
                      <w:pStyle w:val="Literaturverzeichnis"/>
                      <w:rPr>
                        <w:lang w:val="de-DE"/>
                      </w:rPr>
                    </w:pPr>
                    <w:r>
                      <w:rPr>
                        <w:lang w:val="de-DE"/>
                      </w:rPr>
                      <w:t>„neilsahota,“ 31 März 2025. [Online]. Available: https://www.neilsahota.com/strong-ai-vs-weak-ai-how-they-compare-and-whats-next/.</w:t>
                    </w:r>
                  </w:p>
                </w:tc>
              </w:tr>
              <w:tr w:rsidR="00680056" w:rsidRPr="000264DF" w14:paraId="0F2BCF40" w14:textId="77777777">
                <w:trPr>
                  <w:divId w:val="1855998617"/>
                  <w:tblCellSpacing w:w="15" w:type="dxa"/>
                </w:trPr>
                <w:tc>
                  <w:tcPr>
                    <w:tcW w:w="50" w:type="pct"/>
                    <w:hideMark/>
                  </w:tcPr>
                  <w:p w14:paraId="302FACAC" w14:textId="77777777" w:rsidR="00680056" w:rsidRDefault="00680056">
                    <w:pPr>
                      <w:pStyle w:val="Literaturverzeichnis"/>
                      <w:rPr>
                        <w:lang w:val="de-DE"/>
                      </w:rPr>
                    </w:pPr>
                    <w:r>
                      <w:rPr>
                        <w:lang w:val="de-DE"/>
                      </w:rPr>
                      <w:t xml:space="preserve">[54] </w:t>
                    </w:r>
                  </w:p>
                </w:tc>
                <w:tc>
                  <w:tcPr>
                    <w:tcW w:w="0" w:type="auto"/>
                    <w:hideMark/>
                  </w:tcPr>
                  <w:p w14:paraId="30001B80" w14:textId="77777777" w:rsidR="00680056" w:rsidRPr="000264DF" w:rsidRDefault="00680056">
                    <w:pPr>
                      <w:pStyle w:val="Literaturverzeichnis"/>
                      <w:rPr>
                        <w:lang w:val="en-US"/>
                      </w:rPr>
                    </w:pPr>
                    <w:r w:rsidRPr="000264DF">
                      <w:rPr>
                        <w:lang w:val="en-US"/>
                      </w:rPr>
                      <w:t>„linkedin,“ 1 April 2025. [Online]. Available: https://www.linkedin.com/pulse/difference-between-deep-learning-training-inference-mark-robins-mdq8c/.</w:t>
                    </w:r>
                  </w:p>
                </w:tc>
              </w:tr>
              <w:tr w:rsidR="00680056" w:rsidRPr="000264DF" w14:paraId="0EC79267" w14:textId="77777777">
                <w:trPr>
                  <w:divId w:val="1855998617"/>
                  <w:tblCellSpacing w:w="15" w:type="dxa"/>
                </w:trPr>
                <w:tc>
                  <w:tcPr>
                    <w:tcW w:w="50" w:type="pct"/>
                    <w:hideMark/>
                  </w:tcPr>
                  <w:p w14:paraId="1EBA843F" w14:textId="77777777" w:rsidR="00680056" w:rsidRDefault="00680056">
                    <w:pPr>
                      <w:pStyle w:val="Literaturverzeichnis"/>
                      <w:rPr>
                        <w:lang w:val="de-DE"/>
                      </w:rPr>
                    </w:pPr>
                    <w:r>
                      <w:rPr>
                        <w:lang w:val="de-DE"/>
                      </w:rPr>
                      <w:t xml:space="preserve">[55] </w:t>
                    </w:r>
                  </w:p>
                </w:tc>
                <w:tc>
                  <w:tcPr>
                    <w:tcW w:w="0" w:type="auto"/>
                    <w:hideMark/>
                  </w:tcPr>
                  <w:p w14:paraId="74702EFD" w14:textId="77777777" w:rsidR="00680056" w:rsidRPr="000264DF" w:rsidRDefault="00680056">
                    <w:pPr>
                      <w:pStyle w:val="Literaturverzeichnis"/>
                      <w:rPr>
                        <w:lang w:val="en-US"/>
                      </w:rPr>
                    </w:pPr>
                    <w:r w:rsidRPr="000264DF">
                      <w:rPr>
                        <w:lang w:val="en-US"/>
                      </w:rPr>
                      <w:t>„redhat,“ 1 April 2025. [Online]. Available: https://www.redhat.com/de/topics/ai/what-is-ai-inference.</w:t>
                    </w:r>
                  </w:p>
                </w:tc>
              </w:tr>
              <w:tr w:rsidR="00680056" w:rsidRPr="000264DF" w14:paraId="0D83AF10" w14:textId="77777777">
                <w:trPr>
                  <w:divId w:val="1855998617"/>
                  <w:tblCellSpacing w:w="15" w:type="dxa"/>
                </w:trPr>
                <w:tc>
                  <w:tcPr>
                    <w:tcW w:w="50" w:type="pct"/>
                    <w:hideMark/>
                  </w:tcPr>
                  <w:p w14:paraId="194841E0" w14:textId="77777777" w:rsidR="00680056" w:rsidRDefault="00680056">
                    <w:pPr>
                      <w:pStyle w:val="Literaturverzeichnis"/>
                      <w:rPr>
                        <w:lang w:val="de-DE"/>
                      </w:rPr>
                    </w:pPr>
                    <w:r>
                      <w:rPr>
                        <w:lang w:val="de-DE"/>
                      </w:rPr>
                      <w:t xml:space="preserve">[56] </w:t>
                    </w:r>
                  </w:p>
                </w:tc>
                <w:tc>
                  <w:tcPr>
                    <w:tcW w:w="0" w:type="auto"/>
                    <w:hideMark/>
                  </w:tcPr>
                  <w:p w14:paraId="0413FAA8" w14:textId="77777777" w:rsidR="00680056" w:rsidRPr="000264DF" w:rsidRDefault="00680056">
                    <w:pPr>
                      <w:pStyle w:val="Literaturverzeichnis"/>
                      <w:rPr>
                        <w:lang w:val="en-US"/>
                      </w:rPr>
                    </w:pPr>
                    <w:r w:rsidRPr="000264DF">
                      <w:rPr>
                        <w:lang w:val="en-US"/>
                      </w:rPr>
                      <w:t>„datasolut,“ 1 April 2025. [Online]. Available: https://datasolut.com/was-ist-machine-learning/.</w:t>
                    </w:r>
                  </w:p>
                </w:tc>
              </w:tr>
              <w:tr w:rsidR="00680056" w14:paraId="1EA4DED0" w14:textId="77777777">
                <w:trPr>
                  <w:divId w:val="1855998617"/>
                  <w:tblCellSpacing w:w="15" w:type="dxa"/>
                </w:trPr>
                <w:tc>
                  <w:tcPr>
                    <w:tcW w:w="50" w:type="pct"/>
                    <w:hideMark/>
                  </w:tcPr>
                  <w:p w14:paraId="0FDFBCDA" w14:textId="77777777" w:rsidR="00680056" w:rsidRDefault="00680056">
                    <w:pPr>
                      <w:pStyle w:val="Literaturverzeichnis"/>
                      <w:rPr>
                        <w:lang w:val="de-DE"/>
                      </w:rPr>
                    </w:pPr>
                    <w:r>
                      <w:rPr>
                        <w:lang w:val="de-DE"/>
                      </w:rPr>
                      <w:t xml:space="preserve">[57] </w:t>
                    </w:r>
                  </w:p>
                </w:tc>
                <w:tc>
                  <w:tcPr>
                    <w:tcW w:w="0" w:type="auto"/>
                    <w:hideMark/>
                  </w:tcPr>
                  <w:p w14:paraId="155CA7FA" w14:textId="77777777" w:rsidR="00680056" w:rsidRDefault="00680056">
                    <w:pPr>
                      <w:pStyle w:val="Literaturverzeichnis"/>
                      <w:rPr>
                        <w:lang w:val="de-DE"/>
                      </w:rPr>
                    </w:pPr>
                    <w:r>
                      <w:rPr>
                        <w:lang w:val="de-DE"/>
                      </w:rPr>
                      <w:t>„Hinderniserkennung,“ [Online]. Available: https://www.studysmarter.de/studium/informatik-studium/robotik-studium/hinderniserkennung/. [Zugriff am 28 Februar 2025].</w:t>
                    </w:r>
                  </w:p>
                </w:tc>
              </w:tr>
              <w:tr w:rsidR="00680056" w14:paraId="36888FD6" w14:textId="77777777">
                <w:trPr>
                  <w:divId w:val="1855998617"/>
                  <w:tblCellSpacing w:w="15" w:type="dxa"/>
                </w:trPr>
                <w:tc>
                  <w:tcPr>
                    <w:tcW w:w="50" w:type="pct"/>
                    <w:hideMark/>
                  </w:tcPr>
                  <w:p w14:paraId="3604A5DC" w14:textId="77777777" w:rsidR="00680056" w:rsidRDefault="00680056">
                    <w:pPr>
                      <w:pStyle w:val="Literaturverzeichnis"/>
                      <w:rPr>
                        <w:lang w:val="de-DE"/>
                      </w:rPr>
                    </w:pPr>
                    <w:r>
                      <w:rPr>
                        <w:lang w:val="de-DE"/>
                      </w:rPr>
                      <w:t xml:space="preserve">[58] </w:t>
                    </w:r>
                  </w:p>
                </w:tc>
                <w:tc>
                  <w:tcPr>
                    <w:tcW w:w="0" w:type="auto"/>
                    <w:hideMark/>
                  </w:tcPr>
                  <w:p w14:paraId="6B5BA9A8" w14:textId="77777777" w:rsidR="00680056" w:rsidRDefault="00680056">
                    <w:pPr>
                      <w:pStyle w:val="Literaturverzeichnis"/>
                      <w:rPr>
                        <w:lang w:val="de-DE"/>
                      </w:rPr>
                    </w:pPr>
                    <w:r w:rsidRPr="000264DF">
                      <w:rPr>
                        <w:lang w:val="en-US"/>
                      </w:rPr>
                      <w:t xml:space="preserve">„Drone Model Classification Using Convolutional Neural Network Trained on Synthetic Data,“ PubMed Central, 12 August 2022. [Online]. Available: https://pmc.ncbi.nlm.nih.gov/articles/PMC9410072/. </w:t>
                    </w:r>
                    <w:r>
                      <w:rPr>
                        <w:lang w:val="de-DE"/>
                      </w:rPr>
                      <w:t>[Zugriff am 28 Februar 2025].</w:t>
                    </w:r>
                  </w:p>
                </w:tc>
              </w:tr>
              <w:tr w:rsidR="00680056" w:rsidRPr="000264DF" w14:paraId="75475A2C" w14:textId="77777777">
                <w:trPr>
                  <w:divId w:val="1855998617"/>
                  <w:tblCellSpacing w:w="15" w:type="dxa"/>
                </w:trPr>
                <w:tc>
                  <w:tcPr>
                    <w:tcW w:w="50" w:type="pct"/>
                    <w:hideMark/>
                  </w:tcPr>
                  <w:p w14:paraId="3002DDAF" w14:textId="77777777" w:rsidR="00680056" w:rsidRDefault="00680056">
                    <w:pPr>
                      <w:pStyle w:val="Literaturverzeichnis"/>
                      <w:rPr>
                        <w:lang w:val="de-DE"/>
                      </w:rPr>
                    </w:pPr>
                    <w:r>
                      <w:rPr>
                        <w:lang w:val="de-DE"/>
                      </w:rPr>
                      <w:t xml:space="preserve">[59] </w:t>
                    </w:r>
                  </w:p>
                </w:tc>
                <w:tc>
                  <w:tcPr>
                    <w:tcW w:w="0" w:type="auto"/>
                    <w:hideMark/>
                  </w:tcPr>
                  <w:p w14:paraId="78FF4D59" w14:textId="77777777" w:rsidR="00680056" w:rsidRPr="000264DF" w:rsidRDefault="00680056">
                    <w:pPr>
                      <w:pStyle w:val="Literaturverzeichnis"/>
                      <w:rPr>
                        <w:lang w:val="en-US"/>
                      </w:rPr>
                    </w:pPr>
                    <w:r w:rsidRPr="000264DF">
                      <w:rPr>
                        <w:lang w:val="en-US"/>
                      </w:rPr>
                      <w:t>1 April 2025. [Online]. Available: https://docs.ultralytics.com/de/models/yolo-world/.</w:t>
                    </w:r>
                  </w:p>
                </w:tc>
              </w:tr>
              <w:tr w:rsidR="00680056" w:rsidRPr="000264DF" w14:paraId="133D97D5" w14:textId="77777777">
                <w:trPr>
                  <w:divId w:val="1855998617"/>
                  <w:tblCellSpacing w:w="15" w:type="dxa"/>
                </w:trPr>
                <w:tc>
                  <w:tcPr>
                    <w:tcW w:w="50" w:type="pct"/>
                    <w:hideMark/>
                  </w:tcPr>
                  <w:p w14:paraId="4D5B3A27" w14:textId="77777777" w:rsidR="00680056" w:rsidRDefault="00680056">
                    <w:pPr>
                      <w:pStyle w:val="Literaturverzeichnis"/>
                      <w:rPr>
                        <w:lang w:val="de-DE"/>
                      </w:rPr>
                    </w:pPr>
                    <w:r>
                      <w:rPr>
                        <w:lang w:val="de-DE"/>
                      </w:rPr>
                      <w:t>[60</w:t>
                    </w:r>
                    <w:r>
                      <w:rPr>
                        <w:lang w:val="de-DE"/>
                      </w:rPr>
                      <w:lastRenderedPageBreak/>
                      <w:t xml:space="preserve">] </w:t>
                    </w:r>
                  </w:p>
                </w:tc>
                <w:tc>
                  <w:tcPr>
                    <w:tcW w:w="0" w:type="auto"/>
                    <w:hideMark/>
                  </w:tcPr>
                  <w:p w14:paraId="3FD2C0DC" w14:textId="77777777" w:rsidR="00680056" w:rsidRPr="000264DF" w:rsidRDefault="00680056">
                    <w:pPr>
                      <w:pStyle w:val="Literaturverzeichnis"/>
                      <w:rPr>
                        <w:lang w:val="en-US"/>
                      </w:rPr>
                    </w:pPr>
                    <w:r w:rsidRPr="000264DF">
                      <w:rPr>
                        <w:lang w:val="en-US"/>
                      </w:rPr>
                      <w:lastRenderedPageBreak/>
                      <w:t>„github,“ [Online]. Available: https://github.com/ultralytics/ultralytics.</w:t>
                    </w:r>
                  </w:p>
                </w:tc>
              </w:tr>
              <w:tr w:rsidR="00680056" w14:paraId="231FCCD6" w14:textId="77777777">
                <w:trPr>
                  <w:divId w:val="1855998617"/>
                  <w:tblCellSpacing w:w="15" w:type="dxa"/>
                </w:trPr>
                <w:tc>
                  <w:tcPr>
                    <w:tcW w:w="50" w:type="pct"/>
                    <w:hideMark/>
                  </w:tcPr>
                  <w:p w14:paraId="3CF68D09" w14:textId="77777777" w:rsidR="00680056" w:rsidRDefault="00680056">
                    <w:pPr>
                      <w:pStyle w:val="Literaturverzeichnis"/>
                      <w:rPr>
                        <w:lang w:val="de-DE"/>
                      </w:rPr>
                    </w:pPr>
                    <w:r>
                      <w:rPr>
                        <w:lang w:val="de-DE"/>
                      </w:rPr>
                      <w:t xml:space="preserve">[61] </w:t>
                    </w:r>
                  </w:p>
                </w:tc>
                <w:tc>
                  <w:tcPr>
                    <w:tcW w:w="0" w:type="auto"/>
                    <w:hideMark/>
                  </w:tcPr>
                  <w:p w14:paraId="598D771F" w14:textId="77777777" w:rsidR="00680056" w:rsidRDefault="00680056">
                    <w:pPr>
                      <w:pStyle w:val="Literaturverzeichnis"/>
                      <w:rPr>
                        <w:lang w:val="de-DE"/>
                      </w:rPr>
                    </w:pPr>
                    <w:r w:rsidRPr="000264DF">
                      <w:rPr>
                        <w:lang w:val="en-US"/>
                      </w:rPr>
                      <w:t xml:space="preserve">„Faster R-CNN vs YOLO vs SSD — Object Detection Algorithms,“ 29 August 2022. [Online]. Available: https://medium.com/ibm-data-ai/faster-r-cnn-vs-yolo-vs-ssd-object-detection-algorithms-18badb0e02dc. </w:t>
                    </w:r>
                    <w:r>
                      <w:rPr>
                        <w:lang w:val="de-DE"/>
                      </w:rPr>
                      <w:t>[Zugriff am 25 Februar 2025].</w:t>
                    </w:r>
                  </w:p>
                </w:tc>
              </w:tr>
              <w:tr w:rsidR="00680056" w:rsidRPr="000264DF" w14:paraId="232480CD" w14:textId="77777777">
                <w:trPr>
                  <w:divId w:val="1855998617"/>
                  <w:tblCellSpacing w:w="15" w:type="dxa"/>
                </w:trPr>
                <w:tc>
                  <w:tcPr>
                    <w:tcW w:w="50" w:type="pct"/>
                    <w:hideMark/>
                  </w:tcPr>
                  <w:p w14:paraId="1601E8CA" w14:textId="77777777" w:rsidR="00680056" w:rsidRDefault="00680056">
                    <w:pPr>
                      <w:pStyle w:val="Literaturverzeichnis"/>
                      <w:rPr>
                        <w:lang w:val="de-DE"/>
                      </w:rPr>
                    </w:pPr>
                    <w:r>
                      <w:rPr>
                        <w:lang w:val="de-DE"/>
                      </w:rPr>
                      <w:t xml:space="preserve">[62] </w:t>
                    </w:r>
                  </w:p>
                </w:tc>
                <w:tc>
                  <w:tcPr>
                    <w:tcW w:w="0" w:type="auto"/>
                    <w:hideMark/>
                  </w:tcPr>
                  <w:p w14:paraId="624C45F4" w14:textId="77777777" w:rsidR="00680056" w:rsidRPr="000264DF" w:rsidRDefault="00680056">
                    <w:pPr>
                      <w:pStyle w:val="Literaturverzeichnis"/>
                      <w:rPr>
                        <w:lang w:val="en-US"/>
                      </w:rPr>
                    </w:pPr>
                    <w:r w:rsidRPr="000264DF">
                      <w:rPr>
                        <w:lang w:val="en-US"/>
                      </w:rPr>
                      <w:t>„de.shaip,“ [Online]. Available: https://de.shaip.com/blog/the-a-to-z-of-data-annotation/.</w:t>
                    </w:r>
                  </w:p>
                </w:tc>
              </w:tr>
              <w:tr w:rsidR="00680056" w:rsidRPr="000264DF" w14:paraId="7AE6FB65" w14:textId="77777777">
                <w:trPr>
                  <w:divId w:val="1855998617"/>
                  <w:tblCellSpacing w:w="15" w:type="dxa"/>
                </w:trPr>
                <w:tc>
                  <w:tcPr>
                    <w:tcW w:w="50" w:type="pct"/>
                    <w:hideMark/>
                  </w:tcPr>
                  <w:p w14:paraId="4A6E062C" w14:textId="77777777" w:rsidR="00680056" w:rsidRDefault="00680056">
                    <w:pPr>
                      <w:pStyle w:val="Literaturverzeichnis"/>
                      <w:rPr>
                        <w:lang w:val="de-DE"/>
                      </w:rPr>
                    </w:pPr>
                    <w:r>
                      <w:rPr>
                        <w:lang w:val="de-DE"/>
                      </w:rPr>
                      <w:t xml:space="preserve">[63] </w:t>
                    </w:r>
                  </w:p>
                </w:tc>
                <w:tc>
                  <w:tcPr>
                    <w:tcW w:w="0" w:type="auto"/>
                    <w:hideMark/>
                  </w:tcPr>
                  <w:p w14:paraId="79EFADAF" w14:textId="77777777" w:rsidR="00680056" w:rsidRPr="000264DF" w:rsidRDefault="00680056">
                    <w:pPr>
                      <w:pStyle w:val="Literaturverzeichnis"/>
                      <w:rPr>
                        <w:lang w:val="en-US"/>
                      </w:rPr>
                    </w:pPr>
                    <w:r w:rsidRPr="000264DF">
                      <w:rPr>
                        <w:lang w:val="en-US"/>
                      </w:rPr>
                      <w:t>„statorials,“ [Online]. Available: https://statorials.org/de/f1-score-vs-prazision/.</w:t>
                    </w:r>
                  </w:p>
                </w:tc>
              </w:tr>
              <w:tr w:rsidR="00680056" w:rsidRPr="000264DF" w14:paraId="7AA89BFB" w14:textId="77777777">
                <w:trPr>
                  <w:divId w:val="1855998617"/>
                  <w:tblCellSpacing w:w="15" w:type="dxa"/>
                </w:trPr>
                <w:tc>
                  <w:tcPr>
                    <w:tcW w:w="50" w:type="pct"/>
                    <w:hideMark/>
                  </w:tcPr>
                  <w:p w14:paraId="0A475665" w14:textId="77777777" w:rsidR="00680056" w:rsidRDefault="00680056">
                    <w:pPr>
                      <w:pStyle w:val="Literaturverzeichnis"/>
                      <w:rPr>
                        <w:lang w:val="de-DE"/>
                      </w:rPr>
                    </w:pPr>
                    <w:r>
                      <w:rPr>
                        <w:lang w:val="de-DE"/>
                      </w:rPr>
                      <w:t xml:space="preserve">[64] </w:t>
                    </w:r>
                  </w:p>
                </w:tc>
                <w:tc>
                  <w:tcPr>
                    <w:tcW w:w="0" w:type="auto"/>
                    <w:hideMark/>
                  </w:tcPr>
                  <w:p w14:paraId="6DCA082D" w14:textId="77777777" w:rsidR="00680056" w:rsidRPr="000264DF" w:rsidRDefault="00680056">
                    <w:pPr>
                      <w:pStyle w:val="Literaturverzeichnis"/>
                      <w:rPr>
                        <w:lang w:val="en-US"/>
                      </w:rPr>
                    </w:pPr>
                    <w:r w:rsidRPr="000264DF">
                      <w:rPr>
                        <w:lang w:val="en-US"/>
                      </w:rPr>
                      <w:t>„wiki.pathmind,“ [Online]. Available: https://wiki.pathmind.com/accuracy-precision-recall-f1.</w:t>
                    </w:r>
                  </w:p>
                </w:tc>
              </w:tr>
              <w:tr w:rsidR="00680056" w:rsidRPr="000264DF" w14:paraId="6B552B6A" w14:textId="77777777">
                <w:trPr>
                  <w:divId w:val="1855998617"/>
                  <w:tblCellSpacing w:w="15" w:type="dxa"/>
                </w:trPr>
                <w:tc>
                  <w:tcPr>
                    <w:tcW w:w="50" w:type="pct"/>
                    <w:hideMark/>
                  </w:tcPr>
                  <w:p w14:paraId="3174F348" w14:textId="77777777" w:rsidR="00680056" w:rsidRDefault="00680056">
                    <w:pPr>
                      <w:pStyle w:val="Literaturverzeichnis"/>
                      <w:rPr>
                        <w:lang w:val="de-DE"/>
                      </w:rPr>
                    </w:pPr>
                    <w:r>
                      <w:rPr>
                        <w:lang w:val="de-DE"/>
                      </w:rPr>
                      <w:t xml:space="preserve">[65] </w:t>
                    </w:r>
                  </w:p>
                </w:tc>
                <w:tc>
                  <w:tcPr>
                    <w:tcW w:w="0" w:type="auto"/>
                    <w:hideMark/>
                  </w:tcPr>
                  <w:p w14:paraId="6EA5D7D0" w14:textId="77777777" w:rsidR="00680056" w:rsidRPr="000264DF" w:rsidRDefault="00680056">
                    <w:pPr>
                      <w:pStyle w:val="Literaturverzeichnis"/>
                      <w:rPr>
                        <w:lang w:val="en-US"/>
                      </w:rPr>
                    </w:pPr>
                    <w:r w:rsidRPr="000264DF">
                      <w:rPr>
                        <w:lang w:val="en-US"/>
                      </w:rPr>
                      <w:t>„itigic,“ [Online]. Available: https://itigic.com/de/generate-quality-training-data-for-ml-models/.</w:t>
                    </w:r>
                  </w:p>
                </w:tc>
              </w:tr>
              <w:tr w:rsidR="00680056" w:rsidRPr="000264DF" w14:paraId="3A6E1712" w14:textId="77777777">
                <w:trPr>
                  <w:divId w:val="1855998617"/>
                  <w:tblCellSpacing w:w="15" w:type="dxa"/>
                </w:trPr>
                <w:tc>
                  <w:tcPr>
                    <w:tcW w:w="50" w:type="pct"/>
                    <w:hideMark/>
                  </w:tcPr>
                  <w:p w14:paraId="3D6F6E3B" w14:textId="77777777" w:rsidR="00680056" w:rsidRDefault="00680056">
                    <w:pPr>
                      <w:pStyle w:val="Literaturverzeichnis"/>
                      <w:rPr>
                        <w:lang w:val="de-DE"/>
                      </w:rPr>
                    </w:pPr>
                    <w:r>
                      <w:rPr>
                        <w:lang w:val="de-DE"/>
                      </w:rPr>
                      <w:t xml:space="preserve">[66] </w:t>
                    </w:r>
                  </w:p>
                </w:tc>
                <w:tc>
                  <w:tcPr>
                    <w:tcW w:w="0" w:type="auto"/>
                    <w:hideMark/>
                  </w:tcPr>
                  <w:p w14:paraId="76E4967C" w14:textId="77777777" w:rsidR="00680056" w:rsidRPr="000264DF" w:rsidRDefault="00680056">
                    <w:pPr>
                      <w:pStyle w:val="Literaturverzeichnis"/>
                      <w:rPr>
                        <w:lang w:val="en-US"/>
                      </w:rPr>
                    </w:pPr>
                    <w:r w:rsidRPr="000264DF">
                      <w:rPr>
                        <w:lang w:val="en-US"/>
                      </w:rPr>
                      <w:t>„databasecamp,“ [Online]. Available: https://databasecamp.de/ki/model-evaluation.</w:t>
                    </w:r>
                  </w:p>
                </w:tc>
              </w:tr>
              <w:tr w:rsidR="00680056" w:rsidRPr="000264DF" w14:paraId="5BDE69F9" w14:textId="77777777">
                <w:trPr>
                  <w:divId w:val="1855998617"/>
                  <w:tblCellSpacing w:w="15" w:type="dxa"/>
                </w:trPr>
                <w:tc>
                  <w:tcPr>
                    <w:tcW w:w="50" w:type="pct"/>
                    <w:hideMark/>
                  </w:tcPr>
                  <w:p w14:paraId="2C77E97A" w14:textId="77777777" w:rsidR="00680056" w:rsidRDefault="00680056">
                    <w:pPr>
                      <w:pStyle w:val="Literaturverzeichnis"/>
                      <w:rPr>
                        <w:lang w:val="de-DE"/>
                      </w:rPr>
                    </w:pPr>
                    <w:r>
                      <w:rPr>
                        <w:lang w:val="de-DE"/>
                      </w:rPr>
                      <w:t xml:space="preserve">[67] </w:t>
                    </w:r>
                  </w:p>
                </w:tc>
                <w:tc>
                  <w:tcPr>
                    <w:tcW w:w="0" w:type="auto"/>
                    <w:hideMark/>
                  </w:tcPr>
                  <w:p w14:paraId="0F44C24B" w14:textId="77777777" w:rsidR="00680056" w:rsidRPr="000264DF" w:rsidRDefault="00680056">
                    <w:pPr>
                      <w:pStyle w:val="Literaturverzeichnis"/>
                      <w:rPr>
                        <w:lang w:val="en-US"/>
                      </w:rPr>
                    </w:pPr>
                    <w:r w:rsidRPr="000264DF">
                      <w:rPr>
                        <w:lang w:val="en-US"/>
                      </w:rPr>
                      <w:t>„wko,“ [Online]. Available: https://www.wko.at/unternehmensfuehrung-finanzierung-foerderungen/datenschutz-grundverordnung-fragen-und-antworten.</w:t>
                    </w:r>
                  </w:p>
                </w:tc>
              </w:tr>
              <w:tr w:rsidR="00680056" w:rsidRPr="000264DF" w14:paraId="6665B742" w14:textId="77777777">
                <w:trPr>
                  <w:divId w:val="1855998617"/>
                  <w:tblCellSpacing w:w="15" w:type="dxa"/>
                </w:trPr>
                <w:tc>
                  <w:tcPr>
                    <w:tcW w:w="50" w:type="pct"/>
                    <w:hideMark/>
                  </w:tcPr>
                  <w:p w14:paraId="7E944E2B" w14:textId="77777777" w:rsidR="00680056" w:rsidRDefault="00680056">
                    <w:pPr>
                      <w:pStyle w:val="Literaturverzeichnis"/>
                      <w:rPr>
                        <w:lang w:val="de-DE"/>
                      </w:rPr>
                    </w:pPr>
                    <w:r>
                      <w:rPr>
                        <w:lang w:val="de-DE"/>
                      </w:rPr>
                      <w:t xml:space="preserve">[68] </w:t>
                    </w:r>
                  </w:p>
                </w:tc>
                <w:tc>
                  <w:tcPr>
                    <w:tcW w:w="0" w:type="auto"/>
                    <w:hideMark/>
                  </w:tcPr>
                  <w:p w14:paraId="1A87CA39" w14:textId="77777777" w:rsidR="00680056" w:rsidRPr="000264DF" w:rsidRDefault="00680056">
                    <w:pPr>
                      <w:pStyle w:val="Literaturverzeichnis"/>
                      <w:rPr>
                        <w:lang w:val="en-US"/>
                      </w:rPr>
                    </w:pPr>
                    <w:r w:rsidRPr="000264DF">
                      <w:rPr>
                        <w:lang w:val="en-US"/>
                      </w:rPr>
                      <w:t>„developers,“ 9 April 2025. [Online]. Available: https://developers.google.com/machine-learning/crash-course/production-ml-systems/static-vs-dynamic-training.</w:t>
                    </w:r>
                  </w:p>
                </w:tc>
              </w:tr>
              <w:tr w:rsidR="00680056" w:rsidRPr="000264DF" w14:paraId="6DDB92F8" w14:textId="77777777">
                <w:trPr>
                  <w:divId w:val="1855998617"/>
                  <w:tblCellSpacing w:w="15" w:type="dxa"/>
                </w:trPr>
                <w:tc>
                  <w:tcPr>
                    <w:tcW w:w="50" w:type="pct"/>
                    <w:hideMark/>
                  </w:tcPr>
                  <w:p w14:paraId="673454E9" w14:textId="77777777" w:rsidR="00680056" w:rsidRDefault="00680056">
                    <w:pPr>
                      <w:pStyle w:val="Literaturverzeichnis"/>
                      <w:rPr>
                        <w:lang w:val="de-DE"/>
                      </w:rPr>
                    </w:pPr>
                    <w:r>
                      <w:rPr>
                        <w:lang w:val="de-DE"/>
                      </w:rPr>
                      <w:t xml:space="preserve">[69] </w:t>
                    </w:r>
                  </w:p>
                </w:tc>
                <w:tc>
                  <w:tcPr>
                    <w:tcW w:w="0" w:type="auto"/>
                    <w:hideMark/>
                  </w:tcPr>
                  <w:p w14:paraId="5DAA6B19" w14:textId="77777777" w:rsidR="00680056" w:rsidRPr="000264DF" w:rsidRDefault="00680056">
                    <w:pPr>
                      <w:pStyle w:val="Literaturverzeichnis"/>
                      <w:rPr>
                        <w:lang w:val="en-US"/>
                      </w:rPr>
                    </w:pPr>
                    <w:r w:rsidRPr="000264DF">
                      <w:rPr>
                        <w:lang w:val="en-US"/>
                      </w:rPr>
                      <w:t>„scale,“ 9 April 2025. [Online]. Available: https://scale.com/guides/data-labeling-annotation-guide.</w:t>
                    </w:r>
                  </w:p>
                </w:tc>
              </w:tr>
              <w:tr w:rsidR="00680056" w:rsidRPr="000264DF" w14:paraId="7F4AEC46" w14:textId="77777777">
                <w:trPr>
                  <w:divId w:val="1855998617"/>
                  <w:tblCellSpacing w:w="15" w:type="dxa"/>
                </w:trPr>
                <w:tc>
                  <w:tcPr>
                    <w:tcW w:w="50" w:type="pct"/>
                    <w:hideMark/>
                  </w:tcPr>
                  <w:p w14:paraId="1BA21BB9" w14:textId="77777777" w:rsidR="00680056" w:rsidRDefault="00680056">
                    <w:pPr>
                      <w:pStyle w:val="Literaturverzeichnis"/>
                      <w:rPr>
                        <w:lang w:val="de-DE"/>
                      </w:rPr>
                    </w:pPr>
                    <w:r>
                      <w:rPr>
                        <w:lang w:val="de-DE"/>
                      </w:rPr>
                      <w:t xml:space="preserve">[70] </w:t>
                    </w:r>
                  </w:p>
                </w:tc>
                <w:tc>
                  <w:tcPr>
                    <w:tcW w:w="0" w:type="auto"/>
                    <w:hideMark/>
                  </w:tcPr>
                  <w:p w14:paraId="350E43C7" w14:textId="77777777" w:rsidR="00680056" w:rsidRPr="000264DF" w:rsidRDefault="00680056">
                    <w:pPr>
                      <w:pStyle w:val="Literaturverzeichnis"/>
                      <w:rPr>
                        <w:lang w:val="en-US"/>
                      </w:rPr>
                    </w:pPr>
                    <w:r w:rsidRPr="000264DF">
                      <w:rPr>
                        <w:lang w:val="en-US"/>
                      </w:rPr>
                      <w:t>„medium2,“ 9 April 2025. [Online]. Available: https://medium.com/%40piyushkashyap045/understanding-precision-recall-and-f1-score-metrics-ea219b908093.</w:t>
                    </w:r>
                  </w:p>
                </w:tc>
              </w:tr>
              <w:tr w:rsidR="00680056" w:rsidRPr="000264DF" w14:paraId="2C342D5E" w14:textId="77777777">
                <w:trPr>
                  <w:divId w:val="1855998617"/>
                  <w:tblCellSpacing w:w="15" w:type="dxa"/>
                </w:trPr>
                <w:tc>
                  <w:tcPr>
                    <w:tcW w:w="50" w:type="pct"/>
                    <w:hideMark/>
                  </w:tcPr>
                  <w:p w14:paraId="78574877" w14:textId="77777777" w:rsidR="00680056" w:rsidRDefault="00680056">
                    <w:pPr>
                      <w:pStyle w:val="Literaturverzeichnis"/>
                      <w:rPr>
                        <w:lang w:val="de-DE"/>
                      </w:rPr>
                    </w:pPr>
                    <w:r>
                      <w:rPr>
                        <w:lang w:val="de-DE"/>
                      </w:rPr>
                      <w:t xml:space="preserve">[71] </w:t>
                    </w:r>
                  </w:p>
                </w:tc>
                <w:tc>
                  <w:tcPr>
                    <w:tcW w:w="0" w:type="auto"/>
                    <w:hideMark/>
                  </w:tcPr>
                  <w:p w14:paraId="4783F3FE" w14:textId="77777777" w:rsidR="00680056" w:rsidRPr="000264DF" w:rsidRDefault="00680056">
                    <w:pPr>
                      <w:pStyle w:val="Literaturverzeichnis"/>
                      <w:rPr>
                        <w:lang w:val="en-US"/>
                      </w:rPr>
                    </w:pPr>
                    <w:r w:rsidRPr="000264DF">
                      <w:rPr>
                        <w:lang w:val="en-US"/>
                      </w:rPr>
                      <w:t>„cvat,“ [Online]. Available: https://www.cvat.ai/.</w:t>
                    </w:r>
                  </w:p>
                </w:tc>
              </w:tr>
              <w:tr w:rsidR="00680056" w:rsidRPr="000264DF" w14:paraId="2B902F08" w14:textId="77777777">
                <w:trPr>
                  <w:divId w:val="1855998617"/>
                  <w:tblCellSpacing w:w="15" w:type="dxa"/>
                </w:trPr>
                <w:tc>
                  <w:tcPr>
                    <w:tcW w:w="50" w:type="pct"/>
                    <w:hideMark/>
                  </w:tcPr>
                  <w:p w14:paraId="68BD3DAC" w14:textId="77777777" w:rsidR="00680056" w:rsidRDefault="00680056">
                    <w:pPr>
                      <w:pStyle w:val="Literaturverzeichnis"/>
                      <w:rPr>
                        <w:lang w:val="de-DE"/>
                      </w:rPr>
                    </w:pPr>
                    <w:r>
                      <w:rPr>
                        <w:lang w:val="de-DE"/>
                      </w:rPr>
                      <w:t xml:space="preserve">[72] </w:t>
                    </w:r>
                  </w:p>
                </w:tc>
                <w:tc>
                  <w:tcPr>
                    <w:tcW w:w="0" w:type="auto"/>
                    <w:hideMark/>
                  </w:tcPr>
                  <w:p w14:paraId="3EF3D71C" w14:textId="77777777" w:rsidR="00680056" w:rsidRPr="000264DF" w:rsidRDefault="00680056">
                    <w:pPr>
                      <w:pStyle w:val="Literaturverzeichnis"/>
                      <w:rPr>
                        <w:lang w:val="en-US"/>
                      </w:rPr>
                    </w:pPr>
                    <w:r w:rsidRPr="000264DF">
                      <w:rPr>
                        <w:lang w:val="en-US"/>
                      </w:rPr>
                      <w:t>„v7labs,“ 9 April 2025. [Online]. Available: https://www.v7labs.com/blog/yolo-object-detection.</w:t>
                    </w:r>
                  </w:p>
                </w:tc>
              </w:tr>
              <w:tr w:rsidR="00680056" w:rsidRPr="000264DF" w14:paraId="7AD6DC5A" w14:textId="77777777">
                <w:trPr>
                  <w:divId w:val="1855998617"/>
                  <w:tblCellSpacing w:w="15" w:type="dxa"/>
                </w:trPr>
                <w:tc>
                  <w:tcPr>
                    <w:tcW w:w="50" w:type="pct"/>
                    <w:hideMark/>
                  </w:tcPr>
                  <w:p w14:paraId="556901EC" w14:textId="77777777" w:rsidR="00680056" w:rsidRDefault="00680056">
                    <w:pPr>
                      <w:pStyle w:val="Literaturverzeichnis"/>
                      <w:rPr>
                        <w:lang w:val="de-DE"/>
                      </w:rPr>
                    </w:pPr>
                    <w:r>
                      <w:rPr>
                        <w:lang w:val="de-DE"/>
                      </w:rPr>
                      <w:t xml:space="preserve">[73] </w:t>
                    </w:r>
                  </w:p>
                </w:tc>
                <w:tc>
                  <w:tcPr>
                    <w:tcW w:w="0" w:type="auto"/>
                    <w:hideMark/>
                  </w:tcPr>
                  <w:p w14:paraId="387BA788" w14:textId="77777777" w:rsidR="00680056" w:rsidRPr="000264DF" w:rsidRDefault="00680056">
                    <w:pPr>
                      <w:pStyle w:val="Literaturverzeichnis"/>
                      <w:rPr>
                        <w:lang w:val="en-US"/>
                      </w:rPr>
                    </w:pPr>
                    <w:r w:rsidRPr="000264DF">
                      <w:rPr>
                        <w:lang w:val="en-US"/>
                      </w:rPr>
                      <w:t>„medium,“ 9 April 2025. [Online]. Available: https://medium.com/%40piyushkashyap045/early-stopping-in-deep-learning-a-simple-guide-to-prevent-overfitting-1073f56b493e.</w:t>
                    </w:r>
                  </w:p>
                </w:tc>
              </w:tr>
              <w:tr w:rsidR="00680056" w:rsidRPr="000264DF" w14:paraId="26DA57CF" w14:textId="77777777">
                <w:trPr>
                  <w:divId w:val="1855998617"/>
                  <w:tblCellSpacing w:w="15" w:type="dxa"/>
                </w:trPr>
                <w:tc>
                  <w:tcPr>
                    <w:tcW w:w="50" w:type="pct"/>
                    <w:hideMark/>
                  </w:tcPr>
                  <w:p w14:paraId="1FD061A2" w14:textId="77777777" w:rsidR="00680056" w:rsidRDefault="00680056">
                    <w:pPr>
                      <w:pStyle w:val="Literaturverzeichnis"/>
                      <w:rPr>
                        <w:lang w:val="de-DE"/>
                      </w:rPr>
                    </w:pPr>
                    <w:r>
                      <w:rPr>
                        <w:lang w:val="de-DE"/>
                      </w:rPr>
                      <w:t xml:space="preserve">[74] </w:t>
                    </w:r>
                  </w:p>
                </w:tc>
                <w:tc>
                  <w:tcPr>
                    <w:tcW w:w="0" w:type="auto"/>
                    <w:hideMark/>
                  </w:tcPr>
                  <w:p w14:paraId="183E3DEC" w14:textId="77777777" w:rsidR="00680056" w:rsidRPr="000264DF" w:rsidRDefault="00680056">
                    <w:pPr>
                      <w:pStyle w:val="Literaturverzeichnis"/>
                      <w:rPr>
                        <w:lang w:val="en-US"/>
                      </w:rPr>
                    </w:pPr>
                    <w:r w:rsidRPr="000264DF">
                      <w:rPr>
                        <w:lang w:val="en-US"/>
                      </w:rPr>
                      <w:t>„opencv,“ 9 April 2025. [Online]. Available: https://opencv.org/blog/deep-learning-model-training/.</w:t>
                    </w:r>
                  </w:p>
                </w:tc>
              </w:tr>
              <w:tr w:rsidR="00680056" w:rsidRPr="000264DF" w14:paraId="2F2C4EC0" w14:textId="77777777">
                <w:trPr>
                  <w:divId w:val="1855998617"/>
                  <w:tblCellSpacing w:w="15" w:type="dxa"/>
                </w:trPr>
                <w:tc>
                  <w:tcPr>
                    <w:tcW w:w="50" w:type="pct"/>
                    <w:hideMark/>
                  </w:tcPr>
                  <w:p w14:paraId="21676835" w14:textId="77777777" w:rsidR="00680056" w:rsidRDefault="00680056">
                    <w:pPr>
                      <w:pStyle w:val="Literaturverzeichnis"/>
                      <w:rPr>
                        <w:lang w:val="de-DE"/>
                      </w:rPr>
                    </w:pPr>
                    <w:r>
                      <w:rPr>
                        <w:lang w:val="de-DE"/>
                      </w:rPr>
                      <w:t xml:space="preserve">[75] </w:t>
                    </w:r>
                  </w:p>
                </w:tc>
                <w:tc>
                  <w:tcPr>
                    <w:tcW w:w="0" w:type="auto"/>
                    <w:hideMark/>
                  </w:tcPr>
                  <w:p w14:paraId="17158216" w14:textId="77777777" w:rsidR="00680056" w:rsidRPr="000264DF" w:rsidRDefault="00680056">
                    <w:pPr>
                      <w:pStyle w:val="Literaturverzeichnis"/>
                      <w:rPr>
                        <w:lang w:val="en-US"/>
                      </w:rPr>
                    </w:pPr>
                    <w:r w:rsidRPr="000264DF">
                      <w:rPr>
                        <w:lang w:val="en-US"/>
                      </w:rPr>
                      <w:t>„simplilearn,“ 1 April 2025. [Online]. Available: https://www.simplilearn.com/tutorials/machine-learning-tutorial/what-is-epoch-in-machine-learning.</w:t>
                    </w:r>
                  </w:p>
                </w:tc>
              </w:tr>
              <w:tr w:rsidR="00680056" w:rsidRPr="000264DF" w14:paraId="75811487" w14:textId="77777777">
                <w:trPr>
                  <w:divId w:val="1855998617"/>
                  <w:tblCellSpacing w:w="15" w:type="dxa"/>
                </w:trPr>
                <w:tc>
                  <w:tcPr>
                    <w:tcW w:w="50" w:type="pct"/>
                    <w:hideMark/>
                  </w:tcPr>
                  <w:p w14:paraId="51D5DD89" w14:textId="77777777" w:rsidR="00680056" w:rsidRDefault="00680056">
                    <w:pPr>
                      <w:pStyle w:val="Literaturverzeichnis"/>
                      <w:rPr>
                        <w:lang w:val="de-DE"/>
                      </w:rPr>
                    </w:pPr>
                    <w:r>
                      <w:rPr>
                        <w:lang w:val="de-DE"/>
                      </w:rPr>
                      <w:lastRenderedPageBreak/>
                      <w:t xml:space="preserve">[76] </w:t>
                    </w:r>
                  </w:p>
                </w:tc>
                <w:tc>
                  <w:tcPr>
                    <w:tcW w:w="0" w:type="auto"/>
                    <w:hideMark/>
                  </w:tcPr>
                  <w:p w14:paraId="14A0BD0B" w14:textId="77777777" w:rsidR="00680056" w:rsidRPr="000264DF" w:rsidRDefault="00680056">
                    <w:pPr>
                      <w:pStyle w:val="Literaturverzeichnis"/>
                      <w:rPr>
                        <w:lang w:val="en-US"/>
                      </w:rPr>
                    </w:pPr>
                    <w:r w:rsidRPr="000264DF">
                      <w:rPr>
                        <w:lang w:val="en-US"/>
                      </w:rPr>
                      <w:t>„googleusercontent,“ 1 April 2025. [Online]. Available: https://static.googleusercontent.com/media/research.google.com/de//pubs/archive/43442.pdf.</w:t>
                    </w:r>
                  </w:p>
                </w:tc>
              </w:tr>
              <w:tr w:rsidR="00680056" w:rsidRPr="000264DF" w14:paraId="3C3630C7" w14:textId="77777777">
                <w:trPr>
                  <w:divId w:val="1855998617"/>
                  <w:tblCellSpacing w:w="15" w:type="dxa"/>
                </w:trPr>
                <w:tc>
                  <w:tcPr>
                    <w:tcW w:w="50" w:type="pct"/>
                    <w:hideMark/>
                  </w:tcPr>
                  <w:p w14:paraId="73FD6E75" w14:textId="77777777" w:rsidR="00680056" w:rsidRDefault="00680056">
                    <w:pPr>
                      <w:pStyle w:val="Literaturverzeichnis"/>
                      <w:rPr>
                        <w:lang w:val="de-DE"/>
                      </w:rPr>
                    </w:pPr>
                    <w:r>
                      <w:rPr>
                        <w:lang w:val="de-DE"/>
                      </w:rPr>
                      <w:t xml:space="preserve">[77] </w:t>
                    </w:r>
                  </w:p>
                </w:tc>
                <w:tc>
                  <w:tcPr>
                    <w:tcW w:w="0" w:type="auto"/>
                    <w:hideMark/>
                  </w:tcPr>
                  <w:p w14:paraId="5C83829A" w14:textId="77777777" w:rsidR="00680056" w:rsidRPr="000264DF" w:rsidRDefault="00680056">
                    <w:pPr>
                      <w:pStyle w:val="Literaturverzeichnis"/>
                      <w:rPr>
                        <w:lang w:val="en-US"/>
                      </w:rPr>
                    </w:pPr>
                    <w:r w:rsidRPr="000264DF">
                      <w:rPr>
                        <w:lang w:val="en-US"/>
                      </w:rPr>
                      <w:t>„radiopaedia,“ 1 April 2025. [Online]. Available: https://radiopaedia.org/articles/iteration-machine-learning.</w:t>
                    </w:r>
                  </w:p>
                </w:tc>
              </w:tr>
              <w:tr w:rsidR="00680056" w14:paraId="14C1A2DC" w14:textId="77777777">
                <w:trPr>
                  <w:divId w:val="1855998617"/>
                  <w:tblCellSpacing w:w="15" w:type="dxa"/>
                </w:trPr>
                <w:tc>
                  <w:tcPr>
                    <w:tcW w:w="50" w:type="pct"/>
                    <w:hideMark/>
                  </w:tcPr>
                  <w:p w14:paraId="05FA0C2D" w14:textId="77777777" w:rsidR="00680056" w:rsidRDefault="00680056">
                    <w:pPr>
                      <w:pStyle w:val="Literaturverzeichnis"/>
                      <w:rPr>
                        <w:lang w:val="de-DE"/>
                      </w:rPr>
                    </w:pPr>
                    <w:r>
                      <w:rPr>
                        <w:lang w:val="de-DE"/>
                      </w:rPr>
                      <w:t xml:space="preserve">[78] </w:t>
                    </w:r>
                  </w:p>
                </w:tc>
                <w:tc>
                  <w:tcPr>
                    <w:tcW w:w="0" w:type="auto"/>
                    <w:hideMark/>
                  </w:tcPr>
                  <w:p w14:paraId="64B1D191" w14:textId="77777777" w:rsidR="00680056" w:rsidRDefault="00680056">
                    <w:pPr>
                      <w:pStyle w:val="Literaturverzeichnis"/>
                      <w:rPr>
                        <w:lang w:val="de-DE"/>
                      </w:rPr>
                    </w:pPr>
                    <w:r w:rsidRPr="000264DF">
                      <w:rPr>
                        <w:lang w:val="en-US"/>
                      </w:rPr>
                      <w:t xml:space="preserve">„What is Adam Optimizer?,“ 20 März 2024. [Online]. Available: https://www.geeksforgeeks.org/adam-optimizer/. </w:t>
                    </w:r>
                    <w:r>
                      <w:rPr>
                        <w:lang w:val="de-DE"/>
                      </w:rPr>
                      <w:t>[Zugriff am 26 Februar 2025].</w:t>
                    </w:r>
                  </w:p>
                </w:tc>
              </w:tr>
              <w:tr w:rsidR="00680056" w14:paraId="16974D6A" w14:textId="77777777">
                <w:trPr>
                  <w:divId w:val="1855998617"/>
                  <w:tblCellSpacing w:w="15" w:type="dxa"/>
                </w:trPr>
                <w:tc>
                  <w:tcPr>
                    <w:tcW w:w="50" w:type="pct"/>
                    <w:hideMark/>
                  </w:tcPr>
                  <w:p w14:paraId="63919D13" w14:textId="77777777" w:rsidR="00680056" w:rsidRDefault="00680056">
                    <w:pPr>
                      <w:pStyle w:val="Literaturverzeichnis"/>
                      <w:rPr>
                        <w:lang w:val="de-DE"/>
                      </w:rPr>
                    </w:pPr>
                    <w:r>
                      <w:rPr>
                        <w:lang w:val="de-DE"/>
                      </w:rPr>
                      <w:t xml:space="preserve">[79] </w:t>
                    </w:r>
                  </w:p>
                </w:tc>
                <w:tc>
                  <w:tcPr>
                    <w:tcW w:w="0" w:type="auto"/>
                    <w:hideMark/>
                  </w:tcPr>
                  <w:p w14:paraId="6443C2DC" w14:textId="77777777" w:rsidR="00680056" w:rsidRDefault="00680056">
                    <w:pPr>
                      <w:pStyle w:val="Literaturverzeichnis"/>
                      <w:rPr>
                        <w:lang w:val="de-DE"/>
                      </w:rPr>
                    </w:pPr>
                    <w:r>
                      <w:rPr>
                        <w:lang w:val="de-DE"/>
                      </w:rPr>
                      <w:t xml:space="preserve">„Was ist ein Gradientenabstieg,“ IBM, [Online]. </w:t>
                    </w:r>
                    <w:r w:rsidRPr="000264DF">
                      <w:rPr>
                        <w:lang w:val="en-US"/>
                      </w:rPr>
                      <w:t xml:space="preserve">Available: https://www.ibm.com/de-de/think/topics/gradient-descent. </w:t>
                    </w:r>
                    <w:r>
                      <w:rPr>
                        <w:lang w:val="de-DE"/>
                      </w:rPr>
                      <w:t>[Zugriff am 26 Februar 2025].</w:t>
                    </w:r>
                  </w:p>
                </w:tc>
              </w:tr>
              <w:tr w:rsidR="00680056" w14:paraId="5899F2DE" w14:textId="77777777">
                <w:trPr>
                  <w:divId w:val="1855998617"/>
                  <w:tblCellSpacing w:w="15" w:type="dxa"/>
                </w:trPr>
                <w:tc>
                  <w:tcPr>
                    <w:tcW w:w="50" w:type="pct"/>
                    <w:hideMark/>
                  </w:tcPr>
                  <w:p w14:paraId="458186AB" w14:textId="77777777" w:rsidR="00680056" w:rsidRDefault="00680056">
                    <w:pPr>
                      <w:pStyle w:val="Literaturverzeichnis"/>
                      <w:rPr>
                        <w:lang w:val="de-DE"/>
                      </w:rPr>
                    </w:pPr>
                    <w:r>
                      <w:rPr>
                        <w:lang w:val="de-DE"/>
                      </w:rPr>
                      <w:t xml:space="preserve">[80] </w:t>
                    </w:r>
                  </w:p>
                </w:tc>
                <w:tc>
                  <w:tcPr>
                    <w:tcW w:w="0" w:type="auto"/>
                    <w:hideMark/>
                  </w:tcPr>
                  <w:p w14:paraId="15181994" w14:textId="77777777" w:rsidR="00680056" w:rsidRDefault="00680056">
                    <w:pPr>
                      <w:pStyle w:val="Literaturverzeichnis"/>
                      <w:rPr>
                        <w:lang w:val="de-DE"/>
                      </w:rPr>
                    </w:pPr>
                    <w:r w:rsidRPr="000264DF">
                      <w:rPr>
                        <w:lang w:val="en-US"/>
                      </w:rPr>
                      <w:t xml:space="preserve">[Online]. Available: https://www.researchgate.net/figure/llustration-of-batch-size-iteration-and-epoch_fig1_378880342. </w:t>
                    </w:r>
                    <w:r>
                      <w:rPr>
                        <w:lang w:val="de-DE"/>
                      </w:rPr>
                      <w:t>[Zugriff am 25 Februar 2025].</w:t>
                    </w:r>
                  </w:p>
                </w:tc>
              </w:tr>
              <w:tr w:rsidR="00680056" w14:paraId="223F61B0" w14:textId="77777777">
                <w:trPr>
                  <w:divId w:val="1855998617"/>
                  <w:tblCellSpacing w:w="15" w:type="dxa"/>
                </w:trPr>
                <w:tc>
                  <w:tcPr>
                    <w:tcW w:w="50" w:type="pct"/>
                    <w:hideMark/>
                  </w:tcPr>
                  <w:p w14:paraId="25072004" w14:textId="77777777" w:rsidR="00680056" w:rsidRDefault="00680056">
                    <w:pPr>
                      <w:pStyle w:val="Literaturverzeichnis"/>
                      <w:rPr>
                        <w:lang w:val="de-DE"/>
                      </w:rPr>
                    </w:pPr>
                    <w:r>
                      <w:rPr>
                        <w:lang w:val="de-DE"/>
                      </w:rPr>
                      <w:t xml:space="preserve">[81] </w:t>
                    </w:r>
                  </w:p>
                </w:tc>
                <w:tc>
                  <w:tcPr>
                    <w:tcW w:w="0" w:type="auto"/>
                    <w:hideMark/>
                  </w:tcPr>
                  <w:p w14:paraId="1D640C7A" w14:textId="77777777" w:rsidR="00680056" w:rsidRDefault="00680056">
                    <w:pPr>
                      <w:pStyle w:val="Literaturverzeichnis"/>
                      <w:rPr>
                        <w:lang w:val="de-DE"/>
                      </w:rPr>
                    </w:pPr>
                    <w:r w:rsidRPr="000264DF">
                      <w:rPr>
                        <w:lang w:val="en-US"/>
                      </w:rPr>
                      <w:t xml:space="preserve">„Difference Between a Batch and an Epoch in a Neural Network,“ 15 August 2022. [Online]. Available: https://machinelearningmastery.com/difference-between-a-batch-and-an-epoch/. </w:t>
                    </w:r>
                    <w:r>
                      <w:rPr>
                        <w:lang w:val="de-DE"/>
                      </w:rPr>
                      <w:t>[Zugriff am 26 Februar 2025].</w:t>
                    </w:r>
                  </w:p>
                </w:tc>
              </w:tr>
              <w:tr w:rsidR="00680056" w14:paraId="1E7EAD6D" w14:textId="77777777">
                <w:trPr>
                  <w:divId w:val="1855998617"/>
                  <w:tblCellSpacing w:w="15" w:type="dxa"/>
                </w:trPr>
                <w:tc>
                  <w:tcPr>
                    <w:tcW w:w="50" w:type="pct"/>
                    <w:hideMark/>
                  </w:tcPr>
                  <w:p w14:paraId="74936DB5" w14:textId="77777777" w:rsidR="00680056" w:rsidRDefault="00680056">
                    <w:pPr>
                      <w:pStyle w:val="Literaturverzeichnis"/>
                      <w:rPr>
                        <w:lang w:val="de-DE"/>
                      </w:rPr>
                    </w:pPr>
                    <w:r>
                      <w:rPr>
                        <w:lang w:val="de-DE"/>
                      </w:rPr>
                      <w:t xml:space="preserve">[82] </w:t>
                    </w:r>
                  </w:p>
                </w:tc>
                <w:tc>
                  <w:tcPr>
                    <w:tcW w:w="0" w:type="auto"/>
                    <w:hideMark/>
                  </w:tcPr>
                  <w:p w14:paraId="56E4B19D" w14:textId="77777777" w:rsidR="00680056" w:rsidRDefault="00680056">
                    <w:pPr>
                      <w:pStyle w:val="Literaturverzeichnis"/>
                      <w:rPr>
                        <w:lang w:val="de-DE"/>
                      </w:rPr>
                    </w:pPr>
                    <w:r w:rsidRPr="000264DF">
                      <w:rPr>
                        <w:lang w:val="en-US"/>
                      </w:rPr>
                      <w:t xml:space="preserve">„Batch-Lernen,“ [Online]. Available: https://www.studysmarter.de/studium/ingenieurwissenschaften/maschinelles-lernen-studium/batch-lernen/. </w:t>
                    </w:r>
                    <w:r>
                      <w:rPr>
                        <w:lang w:val="de-DE"/>
                      </w:rPr>
                      <w:t>[Zugriff am 26 Februar 2025].</w:t>
                    </w:r>
                  </w:p>
                </w:tc>
              </w:tr>
              <w:tr w:rsidR="00680056" w:rsidRPr="000264DF" w14:paraId="2253BFD6" w14:textId="77777777">
                <w:trPr>
                  <w:divId w:val="1855998617"/>
                  <w:tblCellSpacing w:w="15" w:type="dxa"/>
                </w:trPr>
                <w:tc>
                  <w:tcPr>
                    <w:tcW w:w="50" w:type="pct"/>
                    <w:hideMark/>
                  </w:tcPr>
                  <w:p w14:paraId="7CCFFCD2" w14:textId="77777777" w:rsidR="00680056" w:rsidRDefault="00680056">
                    <w:pPr>
                      <w:pStyle w:val="Literaturverzeichnis"/>
                      <w:rPr>
                        <w:lang w:val="de-DE"/>
                      </w:rPr>
                    </w:pPr>
                    <w:r>
                      <w:rPr>
                        <w:lang w:val="de-DE"/>
                      </w:rPr>
                      <w:t xml:space="preserve">[83] </w:t>
                    </w:r>
                  </w:p>
                </w:tc>
                <w:tc>
                  <w:tcPr>
                    <w:tcW w:w="0" w:type="auto"/>
                    <w:hideMark/>
                  </w:tcPr>
                  <w:p w14:paraId="5222F667" w14:textId="77777777" w:rsidR="00680056" w:rsidRPr="000264DF" w:rsidRDefault="00680056">
                    <w:pPr>
                      <w:pStyle w:val="Literaturverzeichnis"/>
                      <w:rPr>
                        <w:lang w:val="en-US"/>
                      </w:rPr>
                    </w:pPr>
                    <w:r w:rsidRPr="000264DF">
                      <w:rPr>
                        <w:lang w:val="en-US"/>
                      </w:rPr>
                      <w:t>„tensorflow,“ [Online]. Available: https://www.tensorflow.org/.</w:t>
                    </w:r>
                  </w:p>
                </w:tc>
              </w:tr>
              <w:tr w:rsidR="00680056" w:rsidRPr="000264DF" w14:paraId="09A7D267" w14:textId="77777777">
                <w:trPr>
                  <w:divId w:val="1855998617"/>
                  <w:tblCellSpacing w:w="15" w:type="dxa"/>
                </w:trPr>
                <w:tc>
                  <w:tcPr>
                    <w:tcW w:w="50" w:type="pct"/>
                    <w:hideMark/>
                  </w:tcPr>
                  <w:p w14:paraId="01F3363C" w14:textId="77777777" w:rsidR="00680056" w:rsidRDefault="00680056">
                    <w:pPr>
                      <w:pStyle w:val="Literaturverzeichnis"/>
                      <w:rPr>
                        <w:lang w:val="de-DE"/>
                      </w:rPr>
                    </w:pPr>
                    <w:r>
                      <w:rPr>
                        <w:lang w:val="de-DE"/>
                      </w:rPr>
                      <w:t xml:space="preserve">[84] </w:t>
                    </w:r>
                  </w:p>
                </w:tc>
                <w:tc>
                  <w:tcPr>
                    <w:tcW w:w="0" w:type="auto"/>
                    <w:hideMark/>
                  </w:tcPr>
                  <w:p w14:paraId="6A7445D4" w14:textId="77777777" w:rsidR="00680056" w:rsidRPr="000264DF" w:rsidRDefault="00680056">
                    <w:pPr>
                      <w:pStyle w:val="Literaturverzeichnis"/>
                      <w:rPr>
                        <w:lang w:val="en-US"/>
                      </w:rPr>
                    </w:pPr>
                    <w:r w:rsidRPr="000264DF">
                      <w:rPr>
                        <w:lang w:val="en-US"/>
                      </w:rPr>
                      <w:t>„roboflow,“ [Online]. Available: https://roboflow.com/.</w:t>
                    </w:r>
                  </w:p>
                </w:tc>
              </w:tr>
              <w:tr w:rsidR="00680056" w:rsidRPr="000264DF" w14:paraId="6C352CC9" w14:textId="77777777">
                <w:trPr>
                  <w:divId w:val="1855998617"/>
                  <w:tblCellSpacing w:w="15" w:type="dxa"/>
                </w:trPr>
                <w:tc>
                  <w:tcPr>
                    <w:tcW w:w="50" w:type="pct"/>
                    <w:hideMark/>
                  </w:tcPr>
                  <w:p w14:paraId="063F719E" w14:textId="77777777" w:rsidR="00680056" w:rsidRDefault="00680056">
                    <w:pPr>
                      <w:pStyle w:val="Literaturverzeichnis"/>
                      <w:rPr>
                        <w:lang w:val="de-DE"/>
                      </w:rPr>
                    </w:pPr>
                    <w:r>
                      <w:rPr>
                        <w:lang w:val="de-DE"/>
                      </w:rPr>
                      <w:t xml:space="preserve">[85] </w:t>
                    </w:r>
                  </w:p>
                </w:tc>
                <w:tc>
                  <w:tcPr>
                    <w:tcW w:w="0" w:type="auto"/>
                    <w:hideMark/>
                  </w:tcPr>
                  <w:p w14:paraId="4AF676B7" w14:textId="77777777" w:rsidR="00680056" w:rsidRPr="000264DF" w:rsidRDefault="00680056">
                    <w:pPr>
                      <w:pStyle w:val="Literaturverzeichnis"/>
                      <w:rPr>
                        <w:lang w:val="en-US"/>
                      </w:rPr>
                    </w:pPr>
                    <w:r w:rsidRPr="000264DF">
                      <w:rPr>
                        <w:lang w:val="en-US"/>
                      </w:rPr>
                      <w:t>„ultralytics,“ [Online]. Available: https://www.ultralytics.com/de.</w:t>
                    </w:r>
                  </w:p>
                </w:tc>
              </w:tr>
              <w:tr w:rsidR="00680056" w:rsidRPr="000264DF" w14:paraId="33DF47FC" w14:textId="77777777">
                <w:trPr>
                  <w:divId w:val="1855998617"/>
                  <w:tblCellSpacing w:w="15" w:type="dxa"/>
                </w:trPr>
                <w:tc>
                  <w:tcPr>
                    <w:tcW w:w="50" w:type="pct"/>
                    <w:hideMark/>
                  </w:tcPr>
                  <w:p w14:paraId="4F0400D9" w14:textId="77777777" w:rsidR="00680056" w:rsidRDefault="00680056">
                    <w:pPr>
                      <w:pStyle w:val="Literaturverzeichnis"/>
                      <w:rPr>
                        <w:lang w:val="de-DE"/>
                      </w:rPr>
                    </w:pPr>
                    <w:r>
                      <w:rPr>
                        <w:lang w:val="de-DE"/>
                      </w:rPr>
                      <w:t xml:space="preserve">[86] </w:t>
                    </w:r>
                  </w:p>
                </w:tc>
                <w:tc>
                  <w:tcPr>
                    <w:tcW w:w="0" w:type="auto"/>
                    <w:hideMark/>
                  </w:tcPr>
                  <w:p w14:paraId="67A158F9" w14:textId="77777777" w:rsidR="00680056" w:rsidRPr="000264DF" w:rsidRDefault="00680056">
                    <w:pPr>
                      <w:pStyle w:val="Literaturverzeichnis"/>
                      <w:rPr>
                        <w:lang w:val="en-US"/>
                      </w:rPr>
                    </w:pPr>
                    <w:r w:rsidRPr="000264DF">
                      <w:rPr>
                        <w:lang w:val="en-US"/>
                      </w:rPr>
                      <w:t>„docs.nvidia,“ [Online]. Available: https://docs.nvidia.com/cuda/.</w:t>
                    </w:r>
                  </w:p>
                </w:tc>
              </w:tr>
              <w:tr w:rsidR="00680056" w14:paraId="7BE9DD13" w14:textId="77777777">
                <w:trPr>
                  <w:divId w:val="1855998617"/>
                  <w:tblCellSpacing w:w="15" w:type="dxa"/>
                </w:trPr>
                <w:tc>
                  <w:tcPr>
                    <w:tcW w:w="50" w:type="pct"/>
                    <w:hideMark/>
                  </w:tcPr>
                  <w:p w14:paraId="17D96E3C" w14:textId="77777777" w:rsidR="00680056" w:rsidRDefault="00680056">
                    <w:pPr>
                      <w:pStyle w:val="Literaturverzeichnis"/>
                      <w:rPr>
                        <w:lang w:val="de-DE"/>
                      </w:rPr>
                    </w:pPr>
                    <w:r>
                      <w:rPr>
                        <w:lang w:val="de-DE"/>
                      </w:rPr>
                      <w:t xml:space="preserve">[87] </w:t>
                    </w:r>
                  </w:p>
                </w:tc>
                <w:tc>
                  <w:tcPr>
                    <w:tcW w:w="0" w:type="auto"/>
                    <w:hideMark/>
                  </w:tcPr>
                  <w:p w14:paraId="0B66A58E" w14:textId="77777777" w:rsidR="00680056" w:rsidRDefault="00680056">
                    <w:pPr>
                      <w:pStyle w:val="Literaturverzeichnis"/>
                      <w:rPr>
                        <w:lang w:val="de-DE"/>
                      </w:rPr>
                    </w:pPr>
                    <w:r w:rsidRPr="000264DF">
                      <w:rPr>
                        <w:lang w:val="en-US"/>
                      </w:rPr>
                      <w:t xml:space="preserve">„Was sind CUDA Cores?,“ 20 September 2024. [Online]. Available: https://datacrunch.io/de/blog/what-are-cuda-cores-example-and-differences-with-tensor-cores. </w:t>
                    </w:r>
                    <w:r>
                      <w:rPr>
                        <w:lang w:val="de-DE"/>
                      </w:rPr>
                      <w:t>[Zugriff am 26 Februar 2025].</w:t>
                    </w:r>
                  </w:p>
                </w:tc>
              </w:tr>
              <w:tr w:rsidR="00680056" w:rsidRPr="000264DF" w14:paraId="3FC26F1A" w14:textId="77777777">
                <w:trPr>
                  <w:divId w:val="1855998617"/>
                  <w:tblCellSpacing w:w="15" w:type="dxa"/>
                </w:trPr>
                <w:tc>
                  <w:tcPr>
                    <w:tcW w:w="50" w:type="pct"/>
                    <w:hideMark/>
                  </w:tcPr>
                  <w:p w14:paraId="55D30D59" w14:textId="77777777" w:rsidR="00680056" w:rsidRDefault="00680056">
                    <w:pPr>
                      <w:pStyle w:val="Literaturverzeichnis"/>
                      <w:rPr>
                        <w:lang w:val="de-DE"/>
                      </w:rPr>
                    </w:pPr>
                    <w:r>
                      <w:rPr>
                        <w:lang w:val="de-DE"/>
                      </w:rPr>
                      <w:t xml:space="preserve">[88] </w:t>
                    </w:r>
                  </w:p>
                </w:tc>
                <w:tc>
                  <w:tcPr>
                    <w:tcW w:w="0" w:type="auto"/>
                    <w:hideMark/>
                  </w:tcPr>
                  <w:p w14:paraId="1CB3FB75" w14:textId="77777777" w:rsidR="00680056" w:rsidRPr="000264DF" w:rsidRDefault="00680056">
                    <w:pPr>
                      <w:pStyle w:val="Literaturverzeichnis"/>
                      <w:rPr>
                        <w:lang w:val="en-US"/>
                      </w:rPr>
                    </w:pPr>
                    <w:r w:rsidRPr="000264DF">
                      <w:rPr>
                        <w:lang w:val="en-US"/>
                      </w:rPr>
                      <w:t>„ai.google,“ [Online]. Available: https://ai.google.dev/edge/litert/libraries/modify.</w:t>
                    </w:r>
                  </w:p>
                </w:tc>
              </w:tr>
              <w:tr w:rsidR="00680056" w14:paraId="1ED3A5A8" w14:textId="77777777">
                <w:trPr>
                  <w:divId w:val="1855998617"/>
                  <w:tblCellSpacing w:w="15" w:type="dxa"/>
                </w:trPr>
                <w:tc>
                  <w:tcPr>
                    <w:tcW w:w="50" w:type="pct"/>
                    <w:hideMark/>
                  </w:tcPr>
                  <w:p w14:paraId="212D09BF" w14:textId="77777777" w:rsidR="00680056" w:rsidRDefault="00680056">
                    <w:pPr>
                      <w:pStyle w:val="Literaturverzeichnis"/>
                      <w:rPr>
                        <w:lang w:val="de-DE"/>
                      </w:rPr>
                    </w:pPr>
                    <w:r>
                      <w:rPr>
                        <w:lang w:val="de-DE"/>
                      </w:rPr>
                      <w:t xml:space="preserve">[89] </w:t>
                    </w:r>
                  </w:p>
                </w:tc>
                <w:tc>
                  <w:tcPr>
                    <w:tcW w:w="0" w:type="auto"/>
                    <w:hideMark/>
                  </w:tcPr>
                  <w:p w14:paraId="57DB9AEF" w14:textId="77777777" w:rsidR="00680056" w:rsidRDefault="00680056">
                    <w:pPr>
                      <w:pStyle w:val="Literaturverzeichnis"/>
                      <w:rPr>
                        <w:lang w:val="de-DE"/>
                      </w:rPr>
                    </w:pPr>
                    <w:r w:rsidRPr="000264DF">
                      <w:rPr>
                        <w:lang w:val="en-US"/>
                      </w:rPr>
                      <w:t xml:space="preserve">„Build Vision Models with Roboflow,“ 26 August 2024. [Online]. Available: https://docs.roboflow.com/. </w:t>
                    </w:r>
                    <w:r>
                      <w:rPr>
                        <w:lang w:val="de-DE"/>
                      </w:rPr>
                      <w:t>[Zugriff am 26 Februar 2025].</w:t>
                    </w:r>
                  </w:p>
                </w:tc>
              </w:tr>
              <w:tr w:rsidR="00680056" w14:paraId="6697B340" w14:textId="77777777">
                <w:trPr>
                  <w:divId w:val="1855998617"/>
                  <w:tblCellSpacing w:w="15" w:type="dxa"/>
                </w:trPr>
                <w:tc>
                  <w:tcPr>
                    <w:tcW w:w="50" w:type="pct"/>
                    <w:hideMark/>
                  </w:tcPr>
                  <w:p w14:paraId="3886E7E9" w14:textId="77777777" w:rsidR="00680056" w:rsidRDefault="00680056">
                    <w:pPr>
                      <w:pStyle w:val="Literaturverzeichnis"/>
                      <w:rPr>
                        <w:lang w:val="de-DE"/>
                      </w:rPr>
                    </w:pPr>
                    <w:r>
                      <w:rPr>
                        <w:lang w:val="de-DE"/>
                      </w:rPr>
                      <w:t xml:space="preserve">[90] </w:t>
                    </w:r>
                  </w:p>
                </w:tc>
                <w:tc>
                  <w:tcPr>
                    <w:tcW w:w="0" w:type="auto"/>
                    <w:hideMark/>
                  </w:tcPr>
                  <w:p w14:paraId="2A7BB33B" w14:textId="77777777" w:rsidR="00680056" w:rsidRDefault="00680056">
                    <w:pPr>
                      <w:pStyle w:val="Literaturverzeichnis"/>
                      <w:rPr>
                        <w:lang w:val="de-DE"/>
                      </w:rPr>
                    </w:pPr>
                    <w:r w:rsidRPr="000264DF">
                      <w:rPr>
                        <w:lang w:val="en-US"/>
                      </w:rPr>
                      <w:t xml:space="preserve">„An end-to-end platform for machine learning,“ [Online]. Available: https://www.tensorflow.org/. </w:t>
                    </w:r>
                    <w:r>
                      <w:rPr>
                        <w:lang w:val="de-DE"/>
                      </w:rPr>
                      <w:t>[Zugriff am 26 Februar 2025].</w:t>
                    </w:r>
                  </w:p>
                </w:tc>
              </w:tr>
              <w:tr w:rsidR="00680056" w14:paraId="2BD38762" w14:textId="77777777">
                <w:trPr>
                  <w:divId w:val="1855998617"/>
                  <w:tblCellSpacing w:w="15" w:type="dxa"/>
                </w:trPr>
                <w:tc>
                  <w:tcPr>
                    <w:tcW w:w="50" w:type="pct"/>
                    <w:hideMark/>
                  </w:tcPr>
                  <w:p w14:paraId="64C48FC4" w14:textId="77777777" w:rsidR="00680056" w:rsidRDefault="00680056">
                    <w:pPr>
                      <w:pStyle w:val="Literaturverzeichnis"/>
                      <w:rPr>
                        <w:lang w:val="de-DE"/>
                      </w:rPr>
                    </w:pPr>
                    <w:r>
                      <w:rPr>
                        <w:lang w:val="de-DE"/>
                      </w:rPr>
                      <w:t xml:space="preserve">[91] </w:t>
                    </w:r>
                  </w:p>
                </w:tc>
                <w:tc>
                  <w:tcPr>
                    <w:tcW w:w="0" w:type="auto"/>
                    <w:hideMark/>
                  </w:tcPr>
                  <w:p w14:paraId="63CC3329" w14:textId="77777777" w:rsidR="00680056" w:rsidRDefault="00680056">
                    <w:pPr>
                      <w:pStyle w:val="Literaturverzeichnis"/>
                      <w:rPr>
                        <w:lang w:val="de-DE"/>
                      </w:rPr>
                    </w:pPr>
                    <w:r>
                      <w:rPr>
                        <w:lang w:val="de-DE"/>
                      </w:rPr>
                      <w:t xml:space="preserve">„Klassifizierung: Genauigkeit, Trefferquote, Genauigkeit und zugehörige Messwerte,“ 11 Dezember 2024. </w:t>
                    </w:r>
                    <w:r w:rsidRPr="000264DF">
                      <w:rPr>
                        <w:lang w:val="en-US"/>
                      </w:rPr>
                      <w:t>[Online]. Available: https://developers.google.com/machine-</w:t>
                    </w:r>
                    <w:r w:rsidRPr="000264DF">
                      <w:rPr>
                        <w:lang w:val="en-US"/>
                      </w:rPr>
                      <w:lastRenderedPageBreak/>
                      <w:t xml:space="preserve">learning/crash-course/classification/accuracy-precision-recall?hl=de. </w:t>
                    </w:r>
                    <w:r>
                      <w:rPr>
                        <w:lang w:val="de-DE"/>
                      </w:rPr>
                      <w:t>[Zugriff am 26 Februar 2025].</w:t>
                    </w:r>
                  </w:p>
                </w:tc>
              </w:tr>
              <w:tr w:rsidR="00680056" w14:paraId="444C9CCF" w14:textId="77777777">
                <w:trPr>
                  <w:divId w:val="1855998617"/>
                  <w:tblCellSpacing w:w="15" w:type="dxa"/>
                </w:trPr>
                <w:tc>
                  <w:tcPr>
                    <w:tcW w:w="50" w:type="pct"/>
                    <w:hideMark/>
                  </w:tcPr>
                  <w:p w14:paraId="6CFD8C1F" w14:textId="77777777" w:rsidR="00680056" w:rsidRDefault="00680056">
                    <w:pPr>
                      <w:pStyle w:val="Literaturverzeichnis"/>
                      <w:rPr>
                        <w:lang w:val="de-DE"/>
                      </w:rPr>
                    </w:pPr>
                    <w:r>
                      <w:rPr>
                        <w:lang w:val="de-DE"/>
                      </w:rPr>
                      <w:lastRenderedPageBreak/>
                      <w:t xml:space="preserve">[92] </w:t>
                    </w:r>
                  </w:p>
                </w:tc>
                <w:tc>
                  <w:tcPr>
                    <w:tcW w:w="0" w:type="auto"/>
                    <w:hideMark/>
                  </w:tcPr>
                  <w:p w14:paraId="55F57314" w14:textId="77777777" w:rsidR="00680056" w:rsidRDefault="00680056">
                    <w:pPr>
                      <w:pStyle w:val="Literaturverzeichnis"/>
                      <w:rPr>
                        <w:lang w:val="de-DE"/>
                      </w:rPr>
                    </w:pPr>
                    <w:r>
                      <w:rPr>
                        <w:lang w:val="de-DE"/>
                      </w:rPr>
                      <w:t>„Bewertung von Modellen,“ [Online]. Available: https://www.studysmarter.de/studium/informatik-studium/kuenstliche-intelligenz-studium/bewertung-von-modellen/. [Zugriff am 26 Februar 2025].</w:t>
                    </w:r>
                  </w:p>
                </w:tc>
              </w:tr>
              <w:tr w:rsidR="00680056" w14:paraId="31E4AB35" w14:textId="77777777">
                <w:trPr>
                  <w:divId w:val="1855998617"/>
                  <w:tblCellSpacing w:w="15" w:type="dxa"/>
                </w:trPr>
                <w:tc>
                  <w:tcPr>
                    <w:tcW w:w="50" w:type="pct"/>
                    <w:hideMark/>
                  </w:tcPr>
                  <w:p w14:paraId="4A28832C" w14:textId="77777777" w:rsidR="00680056" w:rsidRDefault="00680056">
                    <w:pPr>
                      <w:pStyle w:val="Literaturverzeichnis"/>
                      <w:rPr>
                        <w:noProof/>
                        <w:lang w:val="en-GB"/>
                      </w:rPr>
                    </w:pPr>
                    <w:r>
                      <w:rPr>
                        <w:noProof/>
                        <w:lang w:val="en-GB"/>
                      </w:rPr>
                      <w:t xml:space="preserve">[93] </w:t>
                    </w:r>
                  </w:p>
                </w:tc>
                <w:tc>
                  <w:tcPr>
                    <w:tcW w:w="0" w:type="auto"/>
                    <w:hideMark/>
                  </w:tcPr>
                  <w:p w14:paraId="0F3CFDE3" w14:textId="77777777" w:rsidR="00680056" w:rsidRDefault="00680056">
                    <w:pPr>
                      <w:pStyle w:val="Literaturverzeichnis"/>
                      <w:rPr>
                        <w:noProof/>
                        <w:lang w:val="en-GB"/>
                      </w:rPr>
                    </w:pPr>
                    <w:r>
                      <w:rPr>
                        <w:noProof/>
                        <w:lang w:val="en-GB"/>
                      </w:rPr>
                      <w:t>Holybro, “Technical Specification | Holybro Docs,” 2025. [Online]. Available: https://docs.holybro.com/autopilot/pixhawk-6c-mini/technical-specification. [Accessed 1 März 2024].</w:t>
                    </w:r>
                  </w:p>
                </w:tc>
              </w:tr>
              <w:tr w:rsidR="00680056" w14:paraId="23DA9417" w14:textId="77777777">
                <w:trPr>
                  <w:divId w:val="1855998617"/>
                  <w:tblCellSpacing w:w="15" w:type="dxa"/>
                </w:trPr>
                <w:tc>
                  <w:tcPr>
                    <w:tcW w:w="50" w:type="pct"/>
                    <w:hideMark/>
                  </w:tcPr>
                  <w:p w14:paraId="2C88DD82" w14:textId="77777777" w:rsidR="00680056" w:rsidRDefault="00680056">
                    <w:pPr>
                      <w:pStyle w:val="Literaturverzeichnis"/>
                      <w:rPr>
                        <w:noProof/>
                        <w:lang w:val="de-DE"/>
                      </w:rPr>
                    </w:pPr>
                    <w:r>
                      <w:rPr>
                        <w:lang w:val="de-DE"/>
                      </w:rPr>
                      <w:t xml:space="preserve">[94] </w:t>
                    </w:r>
                  </w:p>
                </w:tc>
                <w:tc>
                  <w:tcPr>
                    <w:tcW w:w="0" w:type="auto"/>
                    <w:hideMark/>
                  </w:tcPr>
                  <w:p w14:paraId="19A6821F" w14:textId="77777777" w:rsidR="00680056" w:rsidRDefault="00680056">
                    <w:pPr>
                      <w:pStyle w:val="Literaturverzeichnis"/>
                      <w:rPr>
                        <w:lang w:val="de-DE"/>
                      </w:rPr>
                    </w:pPr>
                    <w:r w:rsidRPr="000264DF">
                      <w:rPr>
                        <w:lang w:val="en-US"/>
                      </w:rPr>
                      <w:t xml:space="preserve">Espressif Systems, „esp32_datasheet_en.pdf,“ Espressif Systems, [Online]. </w:t>
                    </w:r>
                    <w:r>
                      <w:rPr>
                        <w:lang w:val="de-DE"/>
                      </w:rPr>
                      <w:t>Available: https://www.espressif.com/sites/default/files/documentation/esp32_datasheet_en.pdf. [Zugriff am 13 Januar 2025].</w:t>
                    </w:r>
                  </w:p>
                </w:tc>
              </w:tr>
              <w:tr w:rsidR="00680056" w14:paraId="553A64F1" w14:textId="77777777">
                <w:trPr>
                  <w:divId w:val="1855998617"/>
                  <w:tblCellSpacing w:w="15" w:type="dxa"/>
                </w:trPr>
                <w:tc>
                  <w:tcPr>
                    <w:tcW w:w="50" w:type="pct"/>
                    <w:hideMark/>
                  </w:tcPr>
                  <w:p w14:paraId="136FEC02" w14:textId="77777777" w:rsidR="00680056" w:rsidRDefault="00680056">
                    <w:pPr>
                      <w:pStyle w:val="Literaturverzeichnis"/>
                      <w:rPr>
                        <w:lang w:val="de-DE"/>
                      </w:rPr>
                    </w:pPr>
                    <w:r>
                      <w:rPr>
                        <w:lang w:val="de-DE"/>
                      </w:rPr>
                      <w:t xml:space="preserve">[95] </w:t>
                    </w:r>
                  </w:p>
                </w:tc>
                <w:tc>
                  <w:tcPr>
                    <w:tcW w:w="0" w:type="auto"/>
                    <w:hideMark/>
                  </w:tcPr>
                  <w:p w14:paraId="47BDBE4D" w14:textId="77777777" w:rsidR="00680056" w:rsidRDefault="00680056">
                    <w:pPr>
                      <w:pStyle w:val="Literaturverzeichnis"/>
                      <w:rPr>
                        <w:lang w:val="de-DE"/>
                      </w:rPr>
                    </w:pPr>
                    <w:r>
                      <w:rPr>
                        <w:lang w:val="de-DE"/>
                      </w:rPr>
                      <w:t>MICROSONIC, „Messprinzip von Ultraschallsensoren | microsonic,“ [Online]. Available: https://www.microsonic.de/de/service/ultraschallsensoren/prinzip.htm. [Zugriff am 1 März 2025].</w:t>
                    </w:r>
                  </w:p>
                </w:tc>
              </w:tr>
              <w:tr w:rsidR="00680056" w14:paraId="430B6F7C" w14:textId="77777777">
                <w:trPr>
                  <w:divId w:val="1855998617"/>
                  <w:tblCellSpacing w:w="15" w:type="dxa"/>
                </w:trPr>
                <w:tc>
                  <w:tcPr>
                    <w:tcW w:w="50" w:type="pct"/>
                    <w:hideMark/>
                  </w:tcPr>
                  <w:p w14:paraId="3C3F4AA4" w14:textId="77777777" w:rsidR="00680056" w:rsidRDefault="00680056">
                    <w:pPr>
                      <w:pStyle w:val="Literaturverzeichnis"/>
                      <w:rPr>
                        <w:lang w:val="de-DE"/>
                      </w:rPr>
                    </w:pPr>
                    <w:r>
                      <w:rPr>
                        <w:lang w:val="de-DE"/>
                      </w:rPr>
                      <w:t xml:space="preserve">[96] </w:t>
                    </w:r>
                  </w:p>
                </w:tc>
                <w:tc>
                  <w:tcPr>
                    <w:tcW w:w="0" w:type="auto"/>
                    <w:hideMark/>
                  </w:tcPr>
                  <w:p w14:paraId="631F4E4B" w14:textId="77777777" w:rsidR="00680056" w:rsidRDefault="00680056">
                    <w:pPr>
                      <w:pStyle w:val="Literaturverzeichnis"/>
                      <w:rPr>
                        <w:lang w:val="de-DE"/>
                      </w:rPr>
                    </w:pPr>
                    <w:r w:rsidRPr="000264DF">
                      <w:rPr>
                        <w:lang w:val="en-US"/>
                      </w:rPr>
                      <w:t xml:space="preserve">Technopolis.tv, „How to use MAVLink on ESP32 | Technopolis.tv,“ [Online]. Available: https://www.technopolis.tv/blog/2023/07/12/How-to-use-MAVLink-on-ESP32/. </w:t>
                    </w:r>
                    <w:r>
                      <w:rPr>
                        <w:lang w:val="de-DE"/>
                      </w:rPr>
                      <w:t>[Zugriff am 1 März 2025].</w:t>
                    </w:r>
                  </w:p>
                </w:tc>
              </w:tr>
              <w:tr w:rsidR="00680056" w14:paraId="6D4B9384" w14:textId="77777777">
                <w:trPr>
                  <w:divId w:val="1855998617"/>
                  <w:tblCellSpacing w:w="15" w:type="dxa"/>
                </w:trPr>
                <w:tc>
                  <w:tcPr>
                    <w:tcW w:w="50" w:type="pct"/>
                    <w:hideMark/>
                  </w:tcPr>
                  <w:p w14:paraId="28C0B287" w14:textId="77777777" w:rsidR="00680056" w:rsidRDefault="00680056">
                    <w:pPr>
                      <w:pStyle w:val="Literaturverzeichnis"/>
                      <w:rPr>
                        <w:lang w:val="de-DE"/>
                      </w:rPr>
                    </w:pPr>
                    <w:r>
                      <w:rPr>
                        <w:lang w:val="de-DE"/>
                      </w:rPr>
                      <w:t xml:space="preserve">[97] </w:t>
                    </w:r>
                  </w:p>
                </w:tc>
                <w:tc>
                  <w:tcPr>
                    <w:tcW w:w="0" w:type="auto"/>
                    <w:hideMark/>
                  </w:tcPr>
                  <w:p w14:paraId="038DADA7" w14:textId="77777777" w:rsidR="00680056" w:rsidRDefault="00680056">
                    <w:pPr>
                      <w:pStyle w:val="Literaturverzeichnis"/>
                      <w:rPr>
                        <w:lang w:val="de-DE"/>
                      </w:rPr>
                    </w:pPr>
                    <w:r>
                      <w:rPr>
                        <w:lang w:val="de-DE"/>
                      </w:rPr>
                      <w:t>„Autonomes Fliegen – Wikipedia,“ [Online]. Available: https://de.wikipedia.org/wiki/Autonomes_Fliegen. [Zugriff am 13 Januar 2025].</w:t>
                    </w:r>
                  </w:p>
                </w:tc>
              </w:tr>
              <w:tr w:rsidR="00680056" w14:paraId="179B7436" w14:textId="77777777">
                <w:trPr>
                  <w:divId w:val="1855998617"/>
                  <w:tblCellSpacing w:w="15" w:type="dxa"/>
                </w:trPr>
                <w:tc>
                  <w:tcPr>
                    <w:tcW w:w="50" w:type="pct"/>
                    <w:hideMark/>
                  </w:tcPr>
                  <w:p w14:paraId="07672378" w14:textId="77777777" w:rsidR="00680056" w:rsidRDefault="00680056">
                    <w:pPr>
                      <w:pStyle w:val="Literaturverzeichnis"/>
                      <w:rPr>
                        <w:lang w:val="de-DE"/>
                      </w:rPr>
                    </w:pPr>
                    <w:r>
                      <w:rPr>
                        <w:lang w:val="de-DE"/>
                      </w:rPr>
                      <w:t xml:space="preserve">[98] </w:t>
                    </w:r>
                  </w:p>
                </w:tc>
                <w:tc>
                  <w:tcPr>
                    <w:tcW w:w="0" w:type="auto"/>
                    <w:hideMark/>
                  </w:tcPr>
                  <w:p w14:paraId="1AC87775" w14:textId="77777777" w:rsidR="00680056" w:rsidRDefault="00680056">
                    <w:pPr>
                      <w:pStyle w:val="Literaturverzeichnis"/>
                      <w:rPr>
                        <w:lang w:val="de-DE"/>
                      </w:rPr>
                    </w:pPr>
                    <w:r>
                      <w:rPr>
                        <w:lang w:val="de-DE"/>
                      </w:rPr>
                      <w:t xml:space="preserve">ÖAMTC, „Factsheet Drohnen3.pdf,“ [Online]. </w:t>
                    </w:r>
                    <w:r w:rsidRPr="000264DF">
                      <w:rPr>
                        <w:lang w:val="en-US"/>
                      </w:rPr>
                      <w:t xml:space="preserve">Available: https://www.oeamtc.at/Factsheet%2BDrohnen3.pdf/19.655.971. </w:t>
                    </w:r>
                    <w:r>
                      <w:rPr>
                        <w:lang w:val="de-DE"/>
                      </w:rPr>
                      <w:t>[Zugriff am 13 Januar 2024].</w:t>
                    </w:r>
                  </w:p>
                </w:tc>
              </w:tr>
              <w:tr w:rsidR="00680056" w14:paraId="1C040F01" w14:textId="77777777">
                <w:trPr>
                  <w:divId w:val="1855998617"/>
                  <w:tblCellSpacing w:w="15" w:type="dxa"/>
                </w:trPr>
                <w:tc>
                  <w:tcPr>
                    <w:tcW w:w="50" w:type="pct"/>
                    <w:hideMark/>
                  </w:tcPr>
                  <w:p w14:paraId="41C5F1A4" w14:textId="77777777" w:rsidR="00680056" w:rsidRDefault="00680056">
                    <w:pPr>
                      <w:pStyle w:val="Literaturverzeichnis"/>
                      <w:rPr>
                        <w:lang w:val="de-DE"/>
                      </w:rPr>
                    </w:pPr>
                    <w:r>
                      <w:rPr>
                        <w:lang w:val="de-DE"/>
                      </w:rPr>
                      <w:t xml:space="preserve">[99] </w:t>
                    </w:r>
                  </w:p>
                </w:tc>
                <w:tc>
                  <w:tcPr>
                    <w:tcW w:w="0" w:type="auto"/>
                    <w:hideMark/>
                  </w:tcPr>
                  <w:p w14:paraId="61D3F8FE" w14:textId="77777777" w:rsidR="00680056" w:rsidRDefault="00680056">
                    <w:pPr>
                      <w:pStyle w:val="Literaturverzeichnis"/>
                      <w:rPr>
                        <w:lang w:val="de-DE"/>
                      </w:rPr>
                    </w:pPr>
                    <w:r>
                      <w:rPr>
                        <w:lang w:val="de-DE"/>
                      </w:rPr>
                      <w:t>ArduPilot Dev Team, [Online]. Available: https://ardupilot.org/planner/docs/mission-planner-overview.html. [Zugriff am 01 März 2025].</w:t>
                    </w:r>
                  </w:p>
                </w:tc>
              </w:tr>
              <w:tr w:rsidR="00680056" w14:paraId="5514D10B" w14:textId="77777777">
                <w:trPr>
                  <w:divId w:val="1855998617"/>
                  <w:tblCellSpacing w:w="15" w:type="dxa"/>
                </w:trPr>
                <w:tc>
                  <w:tcPr>
                    <w:tcW w:w="50" w:type="pct"/>
                    <w:hideMark/>
                  </w:tcPr>
                  <w:p w14:paraId="62C04DF6" w14:textId="77777777" w:rsidR="00680056" w:rsidRDefault="00680056">
                    <w:pPr>
                      <w:pStyle w:val="Literaturverzeichnis"/>
                      <w:rPr>
                        <w:lang w:val="de-DE"/>
                      </w:rPr>
                    </w:pPr>
                    <w:r>
                      <w:rPr>
                        <w:lang w:val="de-DE"/>
                      </w:rPr>
                      <w:t xml:space="preserve">[100] </w:t>
                    </w:r>
                  </w:p>
                </w:tc>
                <w:tc>
                  <w:tcPr>
                    <w:tcW w:w="0" w:type="auto"/>
                    <w:hideMark/>
                  </w:tcPr>
                  <w:p w14:paraId="067BC3D7" w14:textId="77777777" w:rsidR="00680056" w:rsidRDefault="00680056">
                    <w:pPr>
                      <w:pStyle w:val="Literaturverzeichnis"/>
                      <w:rPr>
                        <w:lang w:val="de-DE"/>
                      </w:rPr>
                    </w:pPr>
                    <w:r w:rsidRPr="000264DF">
                      <w:rPr>
                        <w:lang w:val="en-US"/>
                      </w:rPr>
                      <w:t xml:space="preserve">SZ DJI Technology Co., Ltd., „DJI Mini 3 - Flieg einfach - DJI,“ SZ DJI Technology Co., Ltd., 12 Januar 2025. [Online]. Available: https://www.dji.com/at/mini-3. </w:t>
                    </w:r>
                    <w:r>
                      <w:rPr>
                        <w:lang w:val="de-DE"/>
                      </w:rPr>
                      <w:t>[Zugriff am 12 Januar 2025].</w:t>
                    </w:r>
                  </w:p>
                </w:tc>
              </w:tr>
              <w:tr w:rsidR="00680056" w14:paraId="10F0E7A6" w14:textId="77777777">
                <w:trPr>
                  <w:divId w:val="1855998617"/>
                  <w:tblCellSpacing w:w="15" w:type="dxa"/>
                </w:trPr>
                <w:tc>
                  <w:tcPr>
                    <w:tcW w:w="50" w:type="pct"/>
                    <w:hideMark/>
                  </w:tcPr>
                  <w:p w14:paraId="1AA466D8" w14:textId="77777777" w:rsidR="00680056" w:rsidRDefault="00680056">
                    <w:pPr>
                      <w:pStyle w:val="Literaturverzeichnis"/>
                      <w:rPr>
                        <w:lang w:val="de-DE"/>
                      </w:rPr>
                    </w:pPr>
                    <w:r>
                      <w:rPr>
                        <w:lang w:val="de-DE"/>
                      </w:rPr>
                      <w:t xml:space="preserve">[101] </w:t>
                    </w:r>
                  </w:p>
                </w:tc>
                <w:tc>
                  <w:tcPr>
                    <w:tcW w:w="0" w:type="auto"/>
                    <w:hideMark/>
                  </w:tcPr>
                  <w:p w14:paraId="300A29C3" w14:textId="77777777" w:rsidR="00680056" w:rsidRDefault="00680056">
                    <w:pPr>
                      <w:pStyle w:val="Literaturverzeichnis"/>
                      <w:rPr>
                        <w:lang w:val="de-DE"/>
                      </w:rPr>
                    </w:pPr>
                    <w:r w:rsidRPr="000264DF">
                      <w:rPr>
                        <w:lang w:val="en-US"/>
                      </w:rPr>
                      <w:t xml:space="preserve">Ryze Technology, „Offizielle Tello Webseite - Shenzhen Ryze Technology Co.,Ltd.,“ Ryze Tech, [Online]. Available: https://www.ryzerobotics.com/de. </w:t>
                    </w:r>
                    <w:r>
                      <w:rPr>
                        <w:lang w:val="de-DE"/>
                      </w:rPr>
                      <w:t>[Zugriff am 12 Januar 2025].</w:t>
                    </w:r>
                  </w:p>
                </w:tc>
              </w:tr>
              <w:tr w:rsidR="00680056" w14:paraId="7700F69B" w14:textId="77777777">
                <w:trPr>
                  <w:divId w:val="1855998617"/>
                  <w:tblCellSpacing w:w="15" w:type="dxa"/>
                </w:trPr>
                <w:tc>
                  <w:tcPr>
                    <w:tcW w:w="50" w:type="pct"/>
                    <w:hideMark/>
                  </w:tcPr>
                  <w:p w14:paraId="04F37B90" w14:textId="77777777" w:rsidR="00680056" w:rsidRDefault="00680056">
                    <w:pPr>
                      <w:pStyle w:val="Literaturverzeichnis"/>
                      <w:rPr>
                        <w:lang w:val="de-DE"/>
                      </w:rPr>
                    </w:pPr>
                    <w:r>
                      <w:rPr>
                        <w:lang w:val="de-DE"/>
                      </w:rPr>
                      <w:t xml:space="preserve">[102] </w:t>
                    </w:r>
                  </w:p>
                </w:tc>
                <w:tc>
                  <w:tcPr>
                    <w:tcW w:w="0" w:type="auto"/>
                    <w:hideMark/>
                  </w:tcPr>
                  <w:p w14:paraId="0BD7F5E5" w14:textId="77777777" w:rsidR="00680056" w:rsidRDefault="00680056">
                    <w:pPr>
                      <w:pStyle w:val="Literaturverzeichnis"/>
                      <w:rPr>
                        <w:lang w:val="de-DE"/>
                      </w:rPr>
                    </w:pPr>
                    <w:r w:rsidRPr="000264DF">
                      <w:rPr>
                        <w:lang w:val="en-US"/>
                      </w:rPr>
                      <w:t xml:space="preserve">Arduino, „Arduino,“ [Online]. Available: https://www.arduino.cc/. </w:t>
                    </w:r>
                    <w:r>
                      <w:rPr>
                        <w:lang w:val="de-DE"/>
                      </w:rPr>
                      <w:t>[Zugriff am 13 Januar 2025].</w:t>
                    </w:r>
                  </w:p>
                </w:tc>
              </w:tr>
              <w:tr w:rsidR="00680056" w14:paraId="0EA8D722" w14:textId="77777777">
                <w:trPr>
                  <w:divId w:val="1855998617"/>
                  <w:tblCellSpacing w:w="15" w:type="dxa"/>
                </w:trPr>
                <w:tc>
                  <w:tcPr>
                    <w:tcW w:w="50" w:type="pct"/>
                    <w:hideMark/>
                  </w:tcPr>
                  <w:p w14:paraId="7B017CC9" w14:textId="77777777" w:rsidR="00680056" w:rsidRDefault="00680056">
                    <w:pPr>
                      <w:pStyle w:val="Literaturverzeichnis"/>
                      <w:rPr>
                        <w:lang w:val="de-DE"/>
                      </w:rPr>
                    </w:pPr>
                    <w:r>
                      <w:rPr>
                        <w:lang w:val="de-DE"/>
                      </w:rPr>
                      <w:t xml:space="preserve">[103] </w:t>
                    </w:r>
                  </w:p>
                </w:tc>
                <w:tc>
                  <w:tcPr>
                    <w:tcW w:w="0" w:type="auto"/>
                    <w:hideMark/>
                  </w:tcPr>
                  <w:p w14:paraId="031D1B31" w14:textId="77777777" w:rsidR="00680056" w:rsidRDefault="00680056">
                    <w:pPr>
                      <w:pStyle w:val="Literaturverzeichnis"/>
                      <w:rPr>
                        <w:lang w:val="de-DE"/>
                      </w:rPr>
                    </w:pPr>
                    <w:r w:rsidRPr="000264DF">
                      <w:rPr>
                        <w:lang w:val="en-US"/>
                      </w:rPr>
                      <w:t xml:space="preserve">J. Pine, „Demystifying SLAM: The Secret Sauce Behind Autonomous Navigation - Nerd Werk,“ 27 Juli 2024. [Online]. Available: https://nerdwerk.io/blog/explaining-slam-the-secret-sauce-behind-autonomous-navigation. </w:t>
                    </w:r>
                    <w:r>
                      <w:rPr>
                        <w:lang w:val="de-DE"/>
                      </w:rPr>
                      <w:t>[Zugriff am 13 Januar 2025].</w:t>
                    </w:r>
                  </w:p>
                </w:tc>
              </w:tr>
              <w:tr w:rsidR="00680056" w14:paraId="3F7346EB" w14:textId="77777777">
                <w:trPr>
                  <w:divId w:val="1855998617"/>
                  <w:tblCellSpacing w:w="15" w:type="dxa"/>
                </w:trPr>
                <w:tc>
                  <w:tcPr>
                    <w:tcW w:w="50" w:type="pct"/>
                    <w:hideMark/>
                  </w:tcPr>
                  <w:p w14:paraId="7E51ECE5" w14:textId="77777777" w:rsidR="00680056" w:rsidRDefault="00680056">
                    <w:pPr>
                      <w:pStyle w:val="Literaturverzeichnis"/>
                      <w:rPr>
                        <w:lang w:val="de-DE"/>
                      </w:rPr>
                    </w:pPr>
                    <w:r>
                      <w:rPr>
                        <w:lang w:val="de-DE"/>
                      </w:rPr>
                      <w:t>[10</w:t>
                    </w:r>
                    <w:r>
                      <w:rPr>
                        <w:lang w:val="de-DE"/>
                      </w:rPr>
                      <w:lastRenderedPageBreak/>
                      <w:t xml:space="preserve">4] </w:t>
                    </w:r>
                  </w:p>
                </w:tc>
                <w:tc>
                  <w:tcPr>
                    <w:tcW w:w="0" w:type="auto"/>
                    <w:hideMark/>
                  </w:tcPr>
                  <w:p w14:paraId="27FA1138" w14:textId="77777777" w:rsidR="00680056" w:rsidRDefault="00680056">
                    <w:pPr>
                      <w:pStyle w:val="Literaturverzeichnis"/>
                      <w:rPr>
                        <w:lang w:val="de-DE"/>
                      </w:rPr>
                    </w:pPr>
                    <w:r>
                      <w:rPr>
                        <w:lang w:val="de-DE"/>
                      </w:rPr>
                      <w:lastRenderedPageBreak/>
                      <w:t xml:space="preserve">„Drohnen fliegen in Österreich: Rechtliche Aspekte und Datenschutz,“ 26 Mai 2023. </w:t>
                    </w:r>
                    <w:r>
                      <w:rPr>
                        <w:lang w:val="de-DE"/>
                      </w:rPr>
                      <w:lastRenderedPageBreak/>
                      <w:t>[Online]. Available: https://www.onlinesicherheit.gv.at/Services/News/Drohnen-fliegen-in-Oesterreich.html. [Zugriff am 13 Januar 2025].</w:t>
                    </w:r>
                  </w:p>
                </w:tc>
              </w:tr>
              <w:tr w:rsidR="00680056" w14:paraId="0EA06962" w14:textId="77777777">
                <w:trPr>
                  <w:divId w:val="1855998617"/>
                  <w:tblCellSpacing w:w="15" w:type="dxa"/>
                </w:trPr>
                <w:tc>
                  <w:tcPr>
                    <w:tcW w:w="50" w:type="pct"/>
                    <w:hideMark/>
                  </w:tcPr>
                  <w:p w14:paraId="44747A57" w14:textId="77777777" w:rsidR="00680056" w:rsidRDefault="00680056">
                    <w:pPr>
                      <w:pStyle w:val="Literaturverzeichnis"/>
                      <w:rPr>
                        <w:lang w:val="de-DE"/>
                      </w:rPr>
                    </w:pPr>
                    <w:r>
                      <w:rPr>
                        <w:lang w:val="de-DE"/>
                      </w:rPr>
                      <w:lastRenderedPageBreak/>
                      <w:t xml:space="preserve">[105] </w:t>
                    </w:r>
                  </w:p>
                </w:tc>
                <w:tc>
                  <w:tcPr>
                    <w:tcW w:w="0" w:type="auto"/>
                    <w:hideMark/>
                  </w:tcPr>
                  <w:p w14:paraId="438634B2" w14:textId="77777777" w:rsidR="00680056" w:rsidRDefault="00680056">
                    <w:pPr>
                      <w:pStyle w:val="Literaturverzeichnis"/>
                      <w:rPr>
                        <w:lang w:val="de-DE"/>
                      </w:rPr>
                    </w:pPr>
                    <w:r w:rsidRPr="000264DF">
                      <w:rPr>
                        <w:lang w:val="en-US"/>
                      </w:rPr>
                      <w:t xml:space="preserve">J. F. Guilmartin, „Unmanned aerial vehicle (UAV) | Definition, History, Types, &amp; Facts | Britannica,“ [Online]. </w:t>
                    </w:r>
                    <w:r>
                      <w:rPr>
                        <w:lang w:val="de-DE"/>
                      </w:rPr>
                      <w:t>Available: https://www.britannica.com/technology/unmanned-aerial-vehicle. [Zugriff am 13 Januar 2025].</w:t>
                    </w:r>
                  </w:p>
                </w:tc>
              </w:tr>
              <w:tr w:rsidR="00680056" w:rsidRPr="000264DF" w14:paraId="155E6515" w14:textId="77777777">
                <w:trPr>
                  <w:divId w:val="1855998617"/>
                  <w:tblCellSpacing w:w="15" w:type="dxa"/>
                </w:trPr>
                <w:tc>
                  <w:tcPr>
                    <w:tcW w:w="50" w:type="pct"/>
                    <w:hideMark/>
                  </w:tcPr>
                  <w:p w14:paraId="3AF78A7A" w14:textId="77777777" w:rsidR="00680056" w:rsidRDefault="00680056">
                    <w:pPr>
                      <w:pStyle w:val="Literaturverzeichnis"/>
                      <w:rPr>
                        <w:lang w:val="de-DE"/>
                      </w:rPr>
                    </w:pPr>
                    <w:r>
                      <w:rPr>
                        <w:lang w:val="de-DE"/>
                      </w:rPr>
                      <w:t xml:space="preserve">[106] </w:t>
                    </w:r>
                  </w:p>
                </w:tc>
                <w:tc>
                  <w:tcPr>
                    <w:tcW w:w="0" w:type="auto"/>
                    <w:hideMark/>
                  </w:tcPr>
                  <w:p w14:paraId="458834CD" w14:textId="77777777" w:rsidR="00680056" w:rsidRPr="000264DF" w:rsidRDefault="00680056">
                    <w:pPr>
                      <w:pStyle w:val="Literaturverzeichnis"/>
                      <w:rPr>
                        <w:lang w:val="en-US"/>
                      </w:rPr>
                    </w:pPr>
                    <w:r w:rsidRPr="000264DF">
                      <w:rPr>
                        <w:lang w:val="en-US"/>
                      </w:rPr>
                      <w:t>„roboflow,“ [Online]. Available: https://roboflow.com/.</w:t>
                    </w:r>
                  </w:p>
                </w:tc>
              </w:tr>
              <w:tr w:rsidR="00680056" w:rsidRPr="000264DF" w14:paraId="5AD3FC86" w14:textId="77777777">
                <w:trPr>
                  <w:divId w:val="1855998617"/>
                  <w:tblCellSpacing w:w="15" w:type="dxa"/>
                </w:trPr>
                <w:tc>
                  <w:tcPr>
                    <w:tcW w:w="50" w:type="pct"/>
                    <w:hideMark/>
                  </w:tcPr>
                  <w:p w14:paraId="61588A7A" w14:textId="77777777" w:rsidR="00680056" w:rsidRDefault="00680056">
                    <w:pPr>
                      <w:pStyle w:val="Literaturverzeichnis"/>
                      <w:rPr>
                        <w:lang w:val="de-DE"/>
                      </w:rPr>
                    </w:pPr>
                    <w:r>
                      <w:rPr>
                        <w:lang w:val="de-DE"/>
                      </w:rPr>
                      <w:t xml:space="preserve">[107] </w:t>
                    </w:r>
                  </w:p>
                </w:tc>
                <w:tc>
                  <w:tcPr>
                    <w:tcW w:w="0" w:type="auto"/>
                    <w:hideMark/>
                  </w:tcPr>
                  <w:p w14:paraId="1CC55ED6" w14:textId="77777777" w:rsidR="00680056" w:rsidRPr="000264DF" w:rsidRDefault="00680056">
                    <w:pPr>
                      <w:pStyle w:val="Literaturverzeichnis"/>
                      <w:rPr>
                        <w:lang w:val="en-US"/>
                      </w:rPr>
                    </w:pPr>
                    <w:r w:rsidRPr="000264DF">
                      <w:rPr>
                        <w:lang w:val="en-US"/>
                      </w:rPr>
                      <w:t>„krauss-gmbh,“ [Online]. Available: https://www.krauss-gmbh.com/blog/was-ist-tls-so-funktioniert-die-verschl%C3%BCsselung-f%C3%BCr-sichere-kommunikation.</w:t>
                    </w:r>
                  </w:p>
                </w:tc>
              </w:tr>
              <w:tr w:rsidR="00680056" w14:paraId="2518F289" w14:textId="77777777">
                <w:trPr>
                  <w:divId w:val="1855998617"/>
                  <w:tblCellSpacing w:w="15" w:type="dxa"/>
                </w:trPr>
                <w:tc>
                  <w:tcPr>
                    <w:tcW w:w="50" w:type="pct"/>
                    <w:hideMark/>
                  </w:tcPr>
                  <w:p w14:paraId="118B9725" w14:textId="77777777" w:rsidR="00680056" w:rsidRDefault="00680056">
                    <w:pPr>
                      <w:pStyle w:val="Literaturverzeichnis"/>
                      <w:rPr>
                        <w:lang w:val="de-DE"/>
                      </w:rPr>
                    </w:pPr>
                    <w:r>
                      <w:rPr>
                        <w:lang w:val="de-DE"/>
                      </w:rPr>
                      <w:t xml:space="preserve">[108] </w:t>
                    </w:r>
                  </w:p>
                </w:tc>
                <w:tc>
                  <w:tcPr>
                    <w:tcW w:w="0" w:type="auto"/>
                    <w:hideMark/>
                  </w:tcPr>
                  <w:p w14:paraId="33322096" w14:textId="77777777" w:rsidR="00680056" w:rsidRDefault="00680056">
                    <w:pPr>
                      <w:pStyle w:val="Literaturverzeichnis"/>
                      <w:rPr>
                        <w:lang w:val="de-DE"/>
                      </w:rPr>
                    </w:pPr>
                    <w:r>
                      <w:rPr>
                        <w:lang w:val="de-DE"/>
                      </w:rPr>
                      <w:t>„Hinderniserkennung,“ [Online]. Available: https://www.studysmarter.de/studium/informatik-studium/robotik-studium/hinderniserkennung/. [Zugriff am 28 Februar 2025].</w:t>
                    </w:r>
                  </w:p>
                </w:tc>
              </w:tr>
            </w:tbl>
            <w:p w14:paraId="491D35A8" w14:textId="77777777" w:rsidR="00680056" w:rsidRDefault="00680056">
              <w:pPr>
                <w:divId w:val="1855998617"/>
                <w:rPr>
                  <w:rFonts w:eastAsia="Times New Roman"/>
                  <w:noProof/>
                </w:rPr>
              </w:pPr>
            </w:p>
            <w:p w14:paraId="05BADB26" w14:textId="0FF735E6" w:rsidR="00243A52" w:rsidRDefault="00243A52">
              <w:r>
                <w:rPr>
                  <w:b/>
                  <w:bCs/>
                </w:rPr>
                <w:fldChar w:fldCharType="end"/>
              </w:r>
            </w:p>
          </w:sdtContent>
        </w:sdt>
      </w:sdtContent>
    </w:sdt>
    <w:p w14:paraId="07459315" w14:textId="77777777" w:rsidR="00A26FFF" w:rsidRDefault="00A26FFF" w:rsidP="00A26FFF">
      <w:pPr>
        <w:jc w:val="left"/>
      </w:pPr>
    </w:p>
    <w:p w14:paraId="3542C3DE" w14:textId="77777777" w:rsidR="003E6907" w:rsidRDefault="003E6907" w:rsidP="003E6907">
      <w:pPr>
        <w:pStyle w:val="berschrift1"/>
      </w:pPr>
      <w:bookmarkStart w:id="232" w:name="_Toc337631244"/>
      <w:bookmarkStart w:id="233" w:name="_Toc195651649"/>
      <w:bookmarkStart w:id="234" w:name="_Toc195651991"/>
      <w:r>
        <w:lastRenderedPageBreak/>
        <w:t>Abbildungsverzeichnis</w:t>
      </w:r>
      <w:bookmarkEnd w:id="232"/>
      <w:bookmarkEnd w:id="233"/>
      <w:bookmarkEnd w:id="234"/>
    </w:p>
    <w:p w14:paraId="3B4D6BD8" w14:textId="71ACDCFB" w:rsidR="008A5ADF" w:rsidRDefault="004F5E16">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r>
        <w:fldChar w:fldCharType="begin"/>
      </w:r>
      <w:r>
        <w:instrText xml:space="preserve"> TOC \h \z \c "Abbildung" </w:instrText>
      </w:r>
      <w:r>
        <w:fldChar w:fldCharType="separate"/>
      </w:r>
      <w:hyperlink w:anchor="_Toc191762677" w:history="1">
        <w:r w:rsidR="008A5ADF" w:rsidRPr="003A2540">
          <w:rPr>
            <w:rStyle w:val="Hyperlink"/>
            <w:noProof/>
          </w:rPr>
          <w:t>Abbildung 1: WCAG Level AA Seal</w:t>
        </w:r>
        <w:r w:rsidR="008A5ADF">
          <w:rPr>
            <w:noProof/>
            <w:webHidden/>
          </w:rPr>
          <w:tab/>
        </w:r>
        <w:r w:rsidR="008A5ADF">
          <w:rPr>
            <w:noProof/>
            <w:webHidden/>
          </w:rPr>
          <w:fldChar w:fldCharType="begin"/>
        </w:r>
        <w:r w:rsidR="008A5ADF">
          <w:rPr>
            <w:noProof/>
            <w:webHidden/>
          </w:rPr>
          <w:instrText xml:space="preserve"> PAGEREF _Toc191762677 \h </w:instrText>
        </w:r>
        <w:r w:rsidR="008A5ADF">
          <w:rPr>
            <w:noProof/>
            <w:webHidden/>
          </w:rPr>
        </w:r>
        <w:r w:rsidR="008A5ADF">
          <w:rPr>
            <w:noProof/>
            <w:webHidden/>
          </w:rPr>
          <w:fldChar w:fldCharType="separate"/>
        </w:r>
        <w:r w:rsidR="00F509F4">
          <w:rPr>
            <w:noProof/>
            <w:webHidden/>
          </w:rPr>
          <w:t>14</w:t>
        </w:r>
        <w:r w:rsidR="008A5ADF">
          <w:rPr>
            <w:noProof/>
            <w:webHidden/>
          </w:rPr>
          <w:fldChar w:fldCharType="end"/>
        </w:r>
      </w:hyperlink>
    </w:p>
    <w:p w14:paraId="242F1ECD" w14:textId="7FE38FE2"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78" w:history="1">
        <w:r w:rsidRPr="003A2540">
          <w:rPr>
            <w:rStyle w:val="Hyperlink"/>
            <w:noProof/>
          </w:rPr>
          <w:t>Abbildung 2: EN 301 549 Seal</w:t>
        </w:r>
        <w:r>
          <w:rPr>
            <w:noProof/>
            <w:webHidden/>
          </w:rPr>
          <w:tab/>
        </w:r>
        <w:r>
          <w:rPr>
            <w:noProof/>
            <w:webHidden/>
          </w:rPr>
          <w:fldChar w:fldCharType="begin"/>
        </w:r>
        <w:r>
          <w:rPr>
            <w:noProof/>
            <w:webHidden/>
          </w:rPr>
          <w:instrText xml:space="preserve"> PAGEREF _Toc191762678 \h </w:instrText>
        </w:r>
        <w:r>
          <w:rPr>
            <w:noProof/>
            <w:webHidden/>
          </w:rPr>
        </w:r>
        <w:r>
          <w:rPr>
            <w:noProof/>
            <w:webHidden/>
          </w:rPr>
          <w:fldChar w:fldCharType="separate"/>
        </w:r>
        <w:r w:rsidR="00F509F4">
          <w:rPr>
            <w:noProof/>
            <w:webHidden/>
          </w:rPr>
          <w:t>16</w:t>
        </w:r>
        <w:r>
          <w:rPr>
            <w:noProof/>
            <w:webHidden/>
          </w:rPr>
          <w:fldChar w:fldCharType="end"/>
        </w:r>
      </w:hyperlink>
    </w:p>
    <w:p w14:paraId="3EBD7670" w14:textId="0D8D756D"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79" w:history="1">
        <w:r w:rsidRPr="003A2540">
          <w:rPr>
            <w:rStyle w:val="Hyperlink"/>
            <w:noProof/>
          </w:rPr>
          <w:t>Abbildung 3: Startbildschirm - Darstellung der Hauptfunktionen</w:t>
        </w:r>
        <w:r>
          <w:rPr>
            <w:noProof/>
            <w:webHidden/>
          </w:rPr>
          <w:tab/>
        </w:r>
        <w:r>
          <w:rPr>
            <w:noProof/>
            <w:webHidden/>
          </w:rPr>
          <w:fldChar w:fldCharType="begin"/>
        </w:r>
        <w:r>
          <w:rPr>
            <w:noProof/>
            <w:webHidden/>
          </w:rPr>
          <w:instrText xml:space="preserve"> PAGEREF _Toc191762679 \h </w:instrText>
        </w:r>
        <w:r>
          <w:rPr>
            <w:noProof/>
            <w:webHidden/>
          </w:rPr>
        </w:r>
        <w:r>
          <w:rPr>
            <w:noProof/>
            <w:webHidden/>
          </w:rPr>
          <w:fldChar w:fldCharType="separate"/>
        </w:r>
        <w:r w:rsidR="00F509F4">
          <w:rPr>
            <w:noProof/>
            <w:webHidden/>
          </w:rPr>
          <w:t>23</w:t>
        </w:r>
        <w:r>
          <w:rPr>
            <w:noProof/>
            <w:webHidden/>
          </w:rPr>
          <w:fldChar w:fldCharType="end"/>
        </w:r>
      </w:hyperlink>
    </w:p>
    <w:p w14:paraId="057589F9" w14:textId="223E6E42"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0" w:history="1">
        <w:r w:rsidRPr="003A2540">
          <w:rPr>
            <w:rStyle w:val="Hyperlink"/>
            <w:noProof/>
          </w:rPr>
          <w:t>Abbildung 4: Einstellungsbildschirm - Optionen zur Anpassung der Benutzerführung und Barrierefreiheit</w:t>
        </w:r>
        <w:r>
          <w:rPr>
            <w:noProof/>
            <w:webHidden/>
          </w:rPr>
          <w:tab/>
        </w:r>
        <w:r>
          <w:rPr>
            <w:noProof/>
            <w:webHidden/>
          </w:rPr>
          <w:fldChar w:fldCharType="begin"/>
        </w:r>
        <w:r>
          <w:rPr>
            <w:noProof/>
            <w:webHidden/>
          </w:rPr>
          <w:instrText xml:space="preserve"> PAGEREF _Toc191762680 \h </w:instrText>
        </w:r>
        <w:r>
          <w:rPr>
            <w:noProof/>
            <w:webHidden/>
          </w:rPr>
        </w:r>
        <w:r>
          <w:rPr>
            <w:noProof/>
            <w:webHidden/>
          </w:rPr>
          <w:fldChar w:fldCharType="separate"/>
        </w:r>
        <w:r w:rsidR="00F509F4">
          <w:rPr>
            <w:noProof/>
            <w:webHidden/>
          </w:rPr>
          <w:t>23</w:t>
        </w:r>
        <w:r>
          <w:rPr>
            <w:noProof/>
            <w:webHidden/>
          </w:rPr>
          <w:fldChar w:fldCharType="end"/>
        </w:r>
      </w:hyperlink>
    </w:p>
    <w:p w14:paraId="093ABC6C" w14:textId="5B2DB355"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1" w:history="1">
        <w:r w:rsidRPr="003A2540">
          <w:rPr>
            <w:rStyle w:val="Hyperlink"/>
            <w:noProof/>
          </w:rPr>
          <w:t>Abbildung 5: Navigationsbildschirm</w:t>
        </w:r>
        <w:r>
          <w:rPr>
            <w:noProof/>
            <w:webHidden/>
          </w:rPr>
          <w:tab/>
        </w:r>
        <w:r>
          <w:rPr>
            <w:noProof/>
            <w:webHidden/>
          </w:rPr>
          <w:fldChar w:fldCharType="begin"/>
        </w:r>
        <w:r>
          <w:rPr>
            <w:noProof/>
            <w:webHidden/>
          </w:rPr>
          <w:instrText xml:space="preserve"> PAGEREF _Toc191762681 \h </w:instrText>
        </w:r>
        <w:r>
          <w:rPr>
            <w:noProof/>
            <w:webHidden/>
          </w:rPr>
        </w:r>
        <w:r>
          <w:rPr>
            <w:noProof/>
            <w:webHidden/>
          </w:rPr>
          <w:fldChar w:fldCharType="separate"/>
        </w:r>
        <w:r w:rsidR="00F509F4">
          <w:rPr>
            <w:noProof/>
            <w:webHidden/>
          </w:rPr>
          <w:t>23</w:t>
        </w:r>
        <w:r>
          <w:rPr>
            <w:noProof/>
            <w:webHidden/>
          </w:rPr>
          <w:fldChar w:fldCharType="end"/>
        </w:r>
      </w:hyperlink>
    </w:p>
    <w:p w14:paraId="2D5B4018" w14:textId="258056D0"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2" w:history="1">
        <w:r w:rsidRPr="003A2540">
          <w:rPr>
            <w:rStyle w:val="Hyperlink"/>
            <w:noProof/>
          </w:rPr>
          <w:t>Abbildung 6: Showcase-Bildschirm - Übersicht der Flugmanöver</w:t>
        </w:r>
        <w:r>
          <w:rPr>
            <w:noProof/>
            <w:webHidden/>
          </w:rPr>
          <w:tab/>
        </w:r>
        <w:r>
          <w:rPr>
            <w:noProof/>
            <w:webHidden/>
          </w:rPr>
          <w:fldChar w:fldCharType="begin"/>
        </w:r>
        <w:r>
          <w:rPr>
            <w:noProof/>
            <w:webHidden/>
          </w:rPr>
          <w:instrText xml:space="preserve"> PAGEREF _Toc191762682 \h </w:instrText>
        </w:r>
        <w:r>
          <w:rPr>
            <w:noProof/>
            <w:webHidden/>
          </w:rPr>
        </w:r>
        <w:r>
          <w:rPr>
            <w:noProof/>
            <w:webHidden/>
          </w:rPr>
          <w:fldChar w:fldCharType="separate"/>
        </w:r>
        <w:r w:rsidR="00F509F4">
          <w:rPr>
            <w:noProof/>
            <w:webHidden/>
          </w:rPr>
          <w:t>24</w:t>
        </w:r>
        <w:r>
          <w:rPr>
            <w:noProof/>
            <w:webHidden/>
          </w:rPr>
          <w:fldChar w:fldCharType="end"/>
        </w:r>
      </w:hyperlink>
    </w:p>
    <w:p w14:paraId="20B6AFCA" w14:textId="5B81ACF7"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3" w:history="1">
        <w:r w:rsidRPr="003A2540">
          <w:rPr>
            <w:rStyle w:val="Hyperlink"/>
            <w:noProof/>
          </w:rPr>
          <w:t>Abbildung 7: Semantik-Widget in Flutter</w:t>
        </w:r>
        <w:r>
          <w:rPr>
            <w:noProof/>
            <w:webHidden/>
          </w:rPr>
          <w:tab/>
        </w:r>
        <w:r>
          <w:rPr>
            <w:noProof/>
            <w:webHidden/>
          </w:rPr>
          <w:fldChar w:fldCharType="begin"/>
        </w:r>
        <w:r>
          <w:rPr>
            <w:noProof/>
            <w:webHidden/>
          </w:rPr>
          <w:instrText xml:space="preserve"> PAGEREF _Toc191762683 \h </w:instrText>
        </w:r>
        <w:r>
          <w:rPr>
            <w:noProof/>
            <w:webHidden/>
          </w:rPr>
        </w:r>
        <w:r>
          <w:rPr>
            <w:noProof/>
            <w:webHidden/>
          </w:rPr>
          <w:fldChar w:fldCharType="separate"/>
        </w:r>
        <w:r w:rsidR="00F509F4">
          <w:rPr>
            <w:noProof/>
            <w:webHidden/>
          </w:rPr>
          <w:t>25</w:t>
        </w:r>
        <w:r>
          <w:rPr>
            <w:noProof/>
            <w:webHidden/>
          </w:rPr>
          <w:fldChar w:fldCharType="end"/>
        </w:r>
      </w:hyperlink>
    </w:p>
    <w:p w14:paraId="1B828E69" w14:textId="4F1BA235"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4" w:history="1">
        <w:r w:rsidRPr="003A2540">
          <w:rPr>
            <w:rStyle w:val="Hyperlink"/>
            <w:noProof/>
          </w:rPr>
          <w:t>Abbildung 8: Kontrasteinstellungen</w:t>
        </w:r>
        <w:r>
          <w:rPr>
            <w:noProof/>
            <w:webHidden/>
          </w:rPr>
          <w:tab/>
        </w:r>
        <w:r>
          <w:rPr>
            <w:noProof/>
            <w:webHidden/>
          </w:rPr>
          <w:fldChar w:fldCharType="begin"/>
        </w:r>
        <w:r>
          <w:rPr>
            <w:noProof/>
            <w:webHidden/>
          </w:rPr>
          <w:instrText xml:space="preserve"> PAGEREF _Toc191762684 \h </w:instrText>
        </w:r>
        <w:r>
          <w:rPr>
            <w:noProof/>
            <w:webHidden/>
          </w:rPr>
        </w:r>
        <w:r>
          <w:rPr>
            <w:noProof/>
            <w:webHidden/>
          </w:rPr>
          <w:fldChar w:fldCharType="separate"/>
        </w:r>
        <w:r w:rsidR="00F509F4">
          <w:rPr>
            <w:noProof/>
            <w:webHidden/>
          </w:rPr>
          <w:t>25</w:t>
        </w:r>
        <w:r>
          <w:rPr>
            <w:noProof/>
            <w:webHidden/>
          </w:rPr>
          <w:fldChar w:fldCharType="end"/>
        </w:r>
      </w:hyperlink>
    </w:p>
    <w:p w14:paraId="7A9E0432" w14:textId="681AE640"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5" w:history="1">
        <w:r w:rsidRPr="003A2540">
          <w:rPr>
            <w:rStyle w:val="Hyperlink"/>
            <w:noProof/>
          </w:rPr>
          <w:t>Abbildung 9: Haptische Rückmeldungen</w:t>
        </w:r>
        <w:r>
          <w:rPr>
            <w:noProof/>
            <w:webHidden/>
          </w:rPr>
          <w:tab/>
        </w:r>
        <w:r>
          <w:rPr>
            <w:noProof/>
            <w:webHidden/>
          </w:rPr>
          <w:fldChar w:fldCharType="begin"/>
        </w:r>
        <w:r>
          <w:rPr>
            <w:noProof/>
            <w:webHidden/>
          </w:rPr>
          <w:instrText xml:space="preserve"> PAGEREF _Toc191762685 \h </w:instrText>
        </w:r>
        <w:r>
          <w:rPr>
            <w:noProof/>
            <w:webHidden/>
          </w:rPr>
        </w:r>
        <w:r>
          <w:rPr>
            <w:noProof/>
            <w:webHidden/>
          </w:rPr>
          <w:fldChar w:fldCharType="separate"/>
        </w:r>
        <w:r w:rsidR="00F509F4">
          <w:rPr>
            <w:noProof/>
            <w:webHidden/>
          </w:rPr>
          <w:t>25</w:t>
        </w:r>
        <w:r>
          <w:rPr>
            <w:noProof/>
            <w:webHidden/>
          </w:rPr>
          <w:fldChar w:fldCharType="end"/>
        </w:r>
      </w:hyperlink>
    </w:p>
    <w:p w14:paraId="1B13D8E5" w14:textId="7FC0A3C6"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6" w:history="1">
        <w:r w:rsidRPr="003A2540">
          <w:rPr>
            <w:rStyle w:val="Hyperlink"/>
            <w:noProof/>
          </w:rPr>
          <w:t>Abbildung 10: Kompatibilität</w:t>
        </w:r>
        <w:r>
          <w:rPr>
            <w:noProof/>
            <w:webHidden/>
          </w:rPr>
          <w:tab/>
        </w:r>
        <w:r>
          <w:rPr>
            <w:noProof/>
            <w:webHidden/>
          </w:rPr>
          <w:fldChar w:fldCharType="begin"/>
        </w:r>
        <w:r>
          <w:rPr>
            <w:noProof/>
            <w:webHidden/>
          </w:rPr>
          <w:instrText xml:space="preserve"> PAGEREF _Toc191762686 \h </w:instrText>
        </w:r>
        <w:r>
          <w:rPr>
            <w:noProof/>
            <w:webHidden/>
          </w:rPr>
        </w:r>
        <w:r>
          <w:rPr>
            <w:noProof/>
            <w:webHidden/>
          </w:rPr>
          <w:fldChar w:fldCharType="separate"/>
        </w:r>
        <w:r w:rsidR="00F509F4">
          <w:rPr>
            <w:noProof/>
            <w:webHidden/>
          </w:rPr>
          <w:t>26</w:t>
        </w:r>
        <w:r>
          <w:rPr>
            <w:noProof/>
            <w:webHidden/>
          </w:rPr>
          <w:fldChar w:fldCharType="end"/>
        </w:r>
      </w:hyperlink>
    </w:p>
    <w:p w14:paraId="63747DDD" w14:textId="7374D84D"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7" w:history="1">
        <w:r w:rsidRPr="003A2540">
          <w:rPr>
            <w:rStyle w:val="Hyperlink"/>
            <w:noProof/>
            <w:lang w:val="en-GB"/>
          </w:rPr>
          <w:t>Abbildung 11: Login im Accessibility Scanner</w:t>
        </w:r>
        <w:r>
          <w:rPr>
            <w:noProof/>
            <w:webHidden/>
          </w:rPr>
          <w:tab/>
        </w:r>
        <w:r>
          <w:rPr>
            <w:noProof/>
            <w:webHidden/>
          </w:rPr>
          <w:fldChar w:fldCharType="begin"/>
        </w:r>
        <w:r>
          <w:rPr>
            <w:noProof/>
            <w:webHidden/>
          </w:rPr>
          <w:instrText xml:space="preserve"> PAGEREF _Toc191762687 \h </w:instrText>
        </w:r>
        <w:r>
          <w:rPr>
            <w:noProof/>
            <w:webHidden/>
          </w:rPr>
        </w:r>
        <w:r>
          <w:rPr>
            <w:noProof/>
            <w:webHidden/>
          </w:rPr>
          <w:fldChar w:fldCharType="separate"/>
        </w:r>
        <w:r w:rsidR="00F509F4">
          <w:rPr>
            <w:noProof/>
            <w:webHidden/>
          </w:rPr>
          <w:t>27</w:t>
        </w:r>
        <w:r>
          <w:rPr>
            <w:noProof/>
            <w:webHidden/>
          </w:rPr>
          <w:fldChar w:fldCharType="end"/>
        </w:r>
      </w:hyperlink>
    </w:p>
    <w:p w14:paraId="070D7BBA" w14:textId="28E8F318"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8" w:history="1">
        <w:r w:rsidRPr="003A2540">
          <w:rPr>
            <w:rStyle w:val="Hyperlink"/>
            <w:noProof/>
          </w:rPr>
          <w:t>Abbildung 12: Scanner Empfehlung</w:t>
        </w:r>
        <w:r>
          <w:rPr>
            <w:noProof/>
            <w:webHidden/>
          </w:rPr>
          <w:tab/>
        </w:r>
        <w:r>
          <w:rPr>
            <w:noProof/>
            <w:webHidden/>
          </w:rPr>
          <w:fldChar w:fldCharType="begin"/>
        </w:r>
        <w:r>
          <w:rPr>
            <w:noProof/>
            <w:webHidden/>
          </w:rPr>
          <w:instrText xml:space="preserve"> PAGEREF _Toc191762688 \h </w:instrText>
        </w:r>
        <w:r>
          <w:rPr>
            <w:noProof/>
            <w:webHidden/>
          </w:rPr>
        </w:r>
        <w:r>
          <w:rPr>
            <w:noProof/>
            <w:webHidden/>
          </w:rPr>
          <w:fldChar w:fldCharType="separate"/>
        </w:r>
        <w:r w:rsidR="00F509F4">
          <w:rPr>
            <w:noProof/>
            <w:webHidden/>
          </w:rPr>
          <w:t>28</w:t>
        </w:r>
        <w:r>
          <w:rPr>
            <w:noProof/>
            <w:webHidden/>
          </w:rPr>
          <w:fldChar w:fldCharType="end"/>
        </w:r>
      </w:hyperlink>
    </w:p>
    <w:p w14:paraId="2B504C63" w14:textId="46F9A445"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9" w:history="1">
        <w:r w:rsidRPr="003A2540">
          <w:rPr>
            <w:rStyle w:val="Hyperlink"/>
            <w:noProof/>
          </w:rPr>
          <w:t>Abbildung 13: DevicePreview-Snippet</w:t>
        </w:r>
        <w:r>
          <w:rPr>
            <w:noProof/>
            <w:webHidden/>
          </w:rPr>
          <w:tab/>
        </w:r>
        <w:r>
          <w:rPr>
            <w:noProof/>
            <w:webHidden/>
          </w:rPr>
          <w:fldChar w:fldCharType="begin"/>
        </w:r>
        <w:r>
          <w:rPr>
            <w:noProof/>
            <w:webHidden/>
          </w:rPr>
          <w:instrText xml:space="preserve"> PAGEREF _Toc191762689 \h </w:instrText>
        </w:r>
        <w:r>
          <w:rPr>
            <w:noProof/>
            <w:webHidden/>
          </w:rPr>
        </w:r>
        <w:r>
          <w:rPr>
            <w:noProof/>
            <w:webHidden/>
          </w:rPr>
          <w:fldChar w:fldCharType="separate"/>
        </w:r>
        <w:r w:rsidR="00F509F4">
          <w:rPr>
            <w:noProof/>
            <w:webHidden/>
          </w:rPr>
          <w:t>28</w:t>
        </w:r>
        <w:r>
          <w:rPr>
            <w:noProof/>
            <w:webHidden/>
          </w:rPr>
          <w:fldChar w:fldCharType="end"/>
        </w:r>
      </w:hyperlink>
    </w:p>
    <w:p w14:paraId="428F462F" w14:textId="47BDAADC"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0" w:history="1">
        <w:r w:rsidRPr="003A2540">
          <w:rPr>
            <w:rStyle w:val="Hyperlink"/>
            <w:noProof/>
          </w:rPr>
          <w:t>Abbildung 14: DevicePreview in der App</w:t>
        </w:r>
        <w:r>
          <w:rPr>
            <w:noProof/>
            <w:webHidden/>
          </w:rPr>
          <w:tab/>
        </w:r>
        <w:r>
          <w:rPr>
            <w:noProof/>
            <w:webHidden/>
          </w:rPr>
          <w:fldChar w:fldCharType="begin"/>
        </w:r>
        <w:r>
          <w:rPr>
            <w:noProof/>
            <w:webHidden/>
          </w:rPr>
          <w:instrText xml:space="preserve"> PAGEREF _Toc191762690 \h </w:instrText>
        </w:r>
        <w:r>
          <w:rPr>
            <w:noProof/>
            <w:webHidden/>
          </w:rPr>
        </w:r>
        <w:r>
          <w:rPr>
            <w:noProof/>
            <w:webHidden/>
          </w:rPr>
          <w:fldChar w:fldCharType="separate"/>
        </w:r>
        <w:r w:rsidR="00F509F4">
          <w:rPr>
            <w:noProof/>
            <w:webHidden/>
          </w:rPr>
          <w:t>29</w:t>
        </w:r>
        <w:r>
          <w:rPr>
            <w:noProof/>
            <w:webHidden/>
          </w:rPr>
          <w:fldChar w:fldCharType="end"/>
        </w:r>
      </w:hyperlink>
    </w:p>
    <w:p w14:paraId="0D845936" w14:textId="76C60294"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1" w:history="1">
        <w:r w:rsidRPr="003A2540">
          <w:rPr>
            <w:rStyle w:val="Hyperlink"/>
            <w:noProof/>
          </w:rPr>
          <w:t>Abbildung 15: Performance Tabelle</w:t>
        </w:r>
        <w:r>
          <w:rPr>
            <w:noProof/>
            <w:webHidden/>
          </w:rPr>
          <w:tab/>
        </w:r>
        <w:r>
          <w:rPr>
            <w:noProof/>
            <w:webHidden/>
          </w:rPr>
          <w:fldChar w:fldCharType="begin"/>
        </w:r>
        <w:r>
          <w:rPr>
            <w:noProof/>
            <w:webHidden/>
          </w:rPr>
          <w:instrText xml:space="preserve"> PAGEREF _Toc191762691 \h </w:instrText>
        </w:r>
        <w:r>
          <w:rPr>
            <w:noProof/>
            <w:webHidden/>
          </w:rPr>
        </w:r>
        <w:r>
          <w:rPr>
            <w:noProof/>
            <w:webHidden/>
          </w:rPr>
          <w:fldChar w:fldCharType="separate"/>
        </w:r>
        <w:r w:rsidR="00F509F4">
          <w:rPr>
            <w:noProof/>
            <w:webHidden/>
          </w:rPr>
          <w:t>33</w:t>
        </w:r>
        <w:r>
          <w:rPr>
            <w:noProof/>
            <w:webHidden/>
          </w:rPr>
          <w:fldChar w:fldCharType="end"/>
        </w:r>
      </w:hyperlink>
    </w:p>
    <w:p w14:paraId="295F21D1" w14:textId="1F901BB9"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2" w:history="1">
        <w:r w:rsidRPr="003A2540">
          <w:rPr>
            <w:rStyle w:val="Hyperlink"/>
            <w:noProof/>
          </w:rPr>
          <w:t>Abbildung 16: Example Bounding Boxes</w:t>
        </w:r>
        <w:r>
          <w:rPr>
            <w:noProof/>
            <w:webHidden/>
          </w:rPr>
          <w:tab/>
        </w:r>
        <w:r>
          <w:rPr>
            <w:noProof/>
            <w:webHidden/>
          </w:rPr>
          <w:fldChar w:fldCharType="begin"/>
        </w:r>
        <w:r>
          <w:rPr>
            <w:noProof/>
            <w:webHidden/>
          </w:rPr>
          <w:instrText xml:space="preserve"> PAGEREF _Toc191762692 \h </w:instrText>
        </w:r>
        <w:r>
          <w:rPr>
            <w:noProof/>
            <w:webHidden/>
          </w:rPr>
        </w:r>
        <w:r>
          <w:rPr>
            <w:noProof/>
            <w:webHidden/>
          </w:rPr>
          <w:fldChar w:fldCharType="separate"/>
        </w:r>
        <w:r w:rsidR="00F509F4">
          <w:rPr>
            <w:noProof/>
            <w:webHidden/>
          </w:rPr>
          <w:t>35</w:t>
        </w:r>
        <w:r>
          <w:rPr>
            <w:noProof/>
            <w:webHidden/>
          </w:rPr>
          <w:fldChar w:fldCharType="end"/>
        </w:r>
      </w:hyperlink>
    </w:p>
    <w:p w14:paraId="41A1276B" w14:textId="498DDEC6" w:rsidR="008A5ADF" w:rsidRDefault="008A5ADF">
      <w:pPr>
        <w:pStyle w:val="Abbildungsverzeichni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3" w:history="1">
        <w:r w:rsidRPr="003A2540">
          <w:rPr>
            <w:rStyle w:val="Hyperlink"/>
            <w:noProof/>
          </w:rPr>
          <w:t>Abbildung 17: Visualisierung des Trainingsprozesses</w:t>
        </w:r>
        <w:r>
          <w:rPr>
            <w:noProof/>
            <w:webHidden/>
          </w:rPr>
          <w:tab/>
        </w:r>
        <w:r>
          <w:rPr>
            <w:noProof/>
            <w:webHidden/>
          </w:rPr>
          <w:fldChar w:fldCharType="begin"/>
        </w:r>
        <w:r>
          <w:rPr>
            <w:noProof/>
            <w:webHidden/>
          </w:rPr>
          <w:instrText xml:space="preserve"> PAGEREF _Toc191762693 \h </w:instrText>
        </w:r>
        <w:r>
          <w:rPr>
            <w:noProof/>
            <w:webHidden/>
          </w:rPr>
        </w:r>
        <w:r>
          <w:rPr>
            <w:noProof/>
            <w:webHidden/>
          </w:rPr>
          <w:fldChar w:fldCharType="separate"/>
        </w:r>
        <w:r w:rsidR="00F509F4">
          <w:rPr>
            <w:noProof/>
            <w:webHidden/>
          </w:rPr>
          <w:t>38</w:t>
        </w:r>
        <w:r>
          <w:rPr>
            <w:noProof/>
            <w:webHidden/>
          </w:rPr>
          <w:fldChar w:fldCharType="end"/>
        </w:r>
      </w:hyperlink>
    </w:p>
    <w:p w14:paraId="03B65534" w14:textId="5E71FB34" w:rsidR="004F5E16" w:rsidRDefault="004F5E16" w:rsidP="003E6907">
      <w:r>
        <w:fldChar w:fldCharType="end"/>
      </w:r>
    </w:p>
    <w:p w14:paraId="386ADA85" w14:textId="77777777" w:rsidR="00E31FA2" w:rsidRPr="007D3DF8" w:rsidRDefault="00E31FA2" w:rsidP="003E6907">
      <w:pPr>
        <w:pStyle w:val="berschrift1"/>
        <w:rPr>
          <w:highlight w:val="yellow"/>
        </w:rPr>
      </w:pPr>
      <w:bookmarkStart w:id="235" w:name="_Toc337631245"/>
      <w:bookmarkStart w:id="236" w:name="_Toc195651650"/>
      <w:bookmarkStart w:id="237" w:name="_Toc195651992"/>
      <w:r w:rsidRPr="007D3DF8">
        <w:rPr>
          <w:highlight w:val="yellow"/>
        </w:rPr>
        <w:lastRenderedPageBreak/>
        <w:t>Tabellenverzeichnis</w:t>
      </w:r>
      <w:bookmarkEnd w:id="235"/>
      <w:bookmarkEnd w:id="236"/>
      <w:bookmarkEnd w:id="237"/>
    </w:p>
    <w:p w14:paraId="6DFB9E20" w14:textId="1CBF1521" w:rsidR="00E31FA2" w:rsidRDefault="007D3DF8" w:rsidP="00E31FA2">
      <w:pPr>
        <w:rPr>
          <w:b/>
          <w:lang w:val="de-DE"/>
        </w:rPr>
      </w:pPr>
      <w:r w:rsidRPr="007D3DF8">
        <w:rPr>
          <w:highlight w:val="yellow"/>
        </w:rPr>
        <w:fldChar w:fldCharType="begin"/>
      </w:r>
      <w:r w:rsidRPr="007D3DF8">
        <w:rPr>
          <w:highlight w:val="yellow"/>
        </w:rPr>
        <w:instrText xml:space="preserve"> TOC \h \z \c "Tab." </w:instrText>
      </w:r>
      <w:r w:rsidRPr="007D3DF8">
        <w:rPr>
          <w:highlight w:val="yellow"/>
        </w:rPr>
        <w:fldChar w:fldCharType="separate"/>
      </w:r>
      <w:r w:rsidR="008263A8">
        <w:rPr>
          <w:b/>
          <w:bCs/>
          <w:noProof/>
          <w:highlight w:val="yellow"/>
          <w:lang w:val="de-DE"/>
        </w:rPr>
        <w:t>Es konnten keine Einträge für ein Abbildungsverzeichnis gefunden werden.</w:t>
      </w:r>
      <w:r w:rsidRPr="007D3DF8">
        <w:rPr>
          <w:b/>
          <w:bCs/>
          <w:noProof/>
          <w:highlight w:val="yellow"/>
          <w:lang w:val="de-DE"/>
        </w:rPr>
        <w:fldChar w:fldCharType="end"/>
      </w:r>
    </w:p>
    <w:p w14:paraId="1BF407F7" w14:textId="77777777" w:rsidR="00B629D2" w:rsidRPr="00E31FA2" w:rsidRDefault="00B629D2" w:rsidP="00E31FA2"/>
    <w:p w14:paraId="69A21A37" w14:textId="77777777" w:rsidR="003E6907" w:rsidRPr="008263A8" w:rsidRDefault="003E6907" w:rsidP="003E6907">
      <w:pPr>
        <w:pStyle w:val="berschrift1"/>
      </w:pPr>
      <w:bookmarkStart w:id="238" w:name="_Toc337631246"/>
      <w:bookmarkStart w:id="239" w:name="_Toc195651651"/>
      <w:bookmarkStart w:id="240" w:name="_Toc195651993"/>
      <w:r w:rsidRPr="008263A8">
        <w:lastRenderedPageBreak/>
        <w:t>Abkürzungsverzeichnis</w:t>
      </w:r>
      <w:bookmarkEnd w:id="238"/>
      <w:bookmarkEnd w:id="239"/>
      <w:bookmarkEnd w:id="240"/>
    </w:p>
    <w:tbl>
      <w:tblPr>
        <w:tblStyle w:val="Tabellenraster"/>
        <w:tblW w:w="0" w:type="auto"/>
        <w:tblLook w:val="04A0" w:firstRow="1" w:lastRow="0" w:firstColumn="1" w:lastColumn="0" w:noHBand="0" w:noVBand="1"/>
      </w:tblPr>
      <w:tblGrid>
        <w:gridCol w:w="1937"/>
        <w:gridCol w:w="7124"/>
      </w:tblGrid>
      <w:tr w:rsidR="00183A05" w:rsidRPr="00183A05" w14:paraId="193399F1" w14:textId="77777777" w:rsidTr="00183A05">
        <w:trPr>
          <w:tblHeader/>
        </w:trPr>
        <w:tc>
          <w:tcPr>
            <w:tcW w:w="1951" w:type="dxa"/>
          </w:tcPr>
          <w:p w14:paraId="65F1C8B1" w14:textId="77777777" w:rsidR="00183A05" w:rsidRPr="00183A05" w:rsidRDefault="00183A05" w:rsidP="00183A05">
            <w:pPr>
              <w:pStyle w:val="KeinLeerraum"/>
              <w:jc w:val="center"/>
              <w:rPr>
                <w:b/>
              </w:rPr>
            </w:pPr>
            <w:r w:rsidRPr="00183A05">
              <w:rPr>
                <w:b/>
              </w:rPr>
              <w:t>Abkürzung</w:t>
            </w:r>
          </w:p>
        </w:tc>
        <w:tc>
          <w:tcPr>
            <w:tcW w:w="7259" w:type="dxa"/>
          </w:tcPr>
          <w:p w14:paraId="67E9D96B" w14:textId="77777777" w:rsidR="00183A05" w:rsidRPr="00183A05" w:rsidRDefault="00183A05" w:rsidP="00183A05">
            <w:pPr>
              <w:pStyle w:val="KeinLeerraum"/>
              <w:jc w:val="center"/>
              <w:rPr>
                <w:b/>
              </w:rPr>
            </w:pPr>
            <w:r w:rsidRPr="00183A05">
              <w:rPr>
                <w:b/>
              </w:rPr>
              <w:t>Bedeutung</w:t>
            </w:r>
          </w:p>
        </w:tc>
      </w:tr>
      <w:tr w:rsidR="00183A05" w14:paraId="70DF9E56" w14:textId="77777777" w:rsidTr="00183A05">
        <w:tc>
          <w:tcPr>
            <w:tcW w:w="1951" w:type="dxa"/>
          </w:tcPr>
          <w:p w14:paraId="44E871BC" w14:textId="7C1A6191" w:rsidR="00183A05" w:rsidRDefault="002B03F4" w:rsidP="00183A05">
            <w:pPr>
              <w:pStyle w:val="KeinLeerraum"/>
            </w:pPr>
            <w:r>
              <w:t>UX</w:t>
            </w:r>
          </w:p>
        </w:tc>
        <w:tc>
          <w:tcPr>
            <w:tcW w:w="7259" w:type="dxa"/>
          </w:tcPr>
          <w:p w14:paraId="144A5D23" w14:textId="55758EA5" w:rsidR="00183A05" w:rsidRDefault="002B03F4" w:rsidP="00183A05">
            <w:pPr>
              <w:pStyle w:val="KeinLeerraum"/>
            </w:pPr>
            <w:r>
              <w:t>User Experience</w:t>
            </w:r>
            <w:r w:rsidR="00E053AA">
              <w:t>, das Erlebnis und die Wahrnehmung eines Produkts.</w:t>
            </w:r>
          </w:p>
        </w:tc>
      </w:tr>
      <w:tr w:rsidR="00DF02ED" w14:paraId="4CF9A34E" w14:textId="77777777" w:rsidTr="00183A05">
        <w:tc>
          <w:tcPr>
            <w:tcW w:w="1951" w:type="dxa"/>
          </w:tcPr>
          <w:p w14:paraId="5951C141" w14:textId="7005FF1B" w:rsidR="00DF02ED" w:rsidRDefault="00DF02ED" w:rsidP="00183A05">
            <w:pPr>
              <w:pStyle w:val="KeinLeerraum"/>
            </w:pPr>
            <w:r w:rsidRPr="00DF02ED">
              <w:t>WCAG</w:t>
            </w:r>
          </w:p>
        </w:tc>
        <w:tc>
          <w:tcPr>
            <w:tcW w:w="7259" w:type="dxa"/>
          </w:tcPr>
          <w:p w14:paraId="306FD2E0" w14:textId="502D018B" w:rsidR="00DF02ED" w:rsidRDefault="00DF02ED" w:rsidP="00183A05">
            <w:pPr>
              <w:pStyle w:val="KeinLeerraum"/>
            </w:pPr>
            <w:r w:rsidRPr="00DF02ED">
              <w:t>W</w:t>
            </w:r>
            <w:r w:rsidR="00C84966">
              <w:t>eb</w:t>
            </w:r>
            <w:r w:rsidRPr="00DF02ED">
              <w:t xml:space="preserve"> C</w:t>
            </w:r>
            <w:r w:rsidR="00C84966">
              <w:t>ontent</w:t>
            </w:r>
            <w:r w:rsidRPr="00DF02ED">
              <w:t xml:space="preserve"> A</w:t>
            </w:r>
            <w:r w:rsidR="00C84966">
              <w:t>ccessibility</w:t>
            </w:r>
            <w:r w:rsidRPr="00DF02ED">
              <w:t xml:space="preserve"> G</w:t>
            </w:r>
            <w:r w:rsidR="00C84966">
              <w:t>uidelines</w:t>
            </w:r>
          </w:p>
        </w:tc>
      </w:tr>
      <w:tr w:rsidR="00BC6CA4" w:rsidRPr="00BC6CA4" w14:paraId="5BD80DC8" w14:textId="77777777" w:rsidTr="00183A05">
        <w:tc>
          <w:tcPr>
            <w:tcW w:w="1951" w:type="dxa"/>
          </w:tcPr>
          <w:p w14:paraId="2353DDB2" w14:textId="4CD679B1" w:rsidR="00BC6CA4" w:rsidRPr="00DF02ED" w:rsidRDefault="00BC6CA4" w:rsidP="00183A05">
            <w:pPr>
              <w:pStyle w:val="KeinLeerraum"/>
            </w:pPr>
            <w:r>
              <w:t>ADA</w:t>
            </w:r>
          </w:p>
        </w:tc>
        <w:tc>
          <w:tcPr>
            <w:tcW w:w="7259" w:type="dxa"/>
          </w:tcPr>
          <w:p w14:paraId="636CB13B" w14:textId="334DCB65" w:rsidR="00BC6CA4" w:rsidRPr="00BC6CA4" w:rsidRDefault="00BC6CA4" w:rsidP="00183A05">
            <w:pPr>
              <w:pStyle w:val="KeinLeerraum"/>
              <w:rPr>
                <w:lang w:val="en-GB"/>
              </w:rPr>
            </w:pPr>
            <w:r w:rsidRPr="00BC6CA4">
              <w:rPr>
                <w:lang w:val="en-GB"/>
              </w:rPr>
              <w:t>Americans with Disabilities Act</w:t>
            </w:r>
          </w:p>
        </w:tc>
      </w:tr>
      <w:tr w:rsidR="00D8276E" w:rsidRPr="00BC6CA4" w14:paraId="23686DFF" w14:textId="77777777" w:rsidTr="00183A05">
        <w:tc>
          <w:tcPr>
            <w:tcW w:w="1951" w:type="dxa"/>
          </w:tcPr>
          <w:p w14:paraId="74E9310C" w14:textId="75030318" w:rsidR="00D8276E" w:rsidRDefault="00D8276E" w:rsidP="00183A05">
            <w:pPr>
              <w:pStyle w:val="KeinLeerraum"/>
            </w:pPr>
            <w:r>
              <w:t>UAAG</w:t>
            </w:r>
          </w:p>
        </w:tc>
        <w:tc>
          <w:tcPr>
            <w:tcW w:w="7259" w:type="dxa"/>
          </w:tcPr>
          <w:p w14:paraId="310B8E8C" w14:textId="0E483048" w:rsidR="00D8276E" w:rsidRPr="00BC6CA4" w:rsidRDefault="00D8276E" w:rsidP="00183A05">
            <w:pPr>
              <w:pStyle w:val="KeinLeerraum"/>
              <w:rPr>
                <w:lang w:val="en-GB"/>
              </w:rPr>
            </w:pPr>
            <w:r w:rsidRPr="00D8276E">
              <w:rPr>
                <w:lang w:val="en-GB"/>
              </w:rPr>
              <w:t>User Agent Accessibility Guidelines</w:t>
            </w:r>
          </w:p>
        </w:tc>
      </w:tr>
      <w:tr w:rsidR="003F7620" w:rsidRPr="00BC6CA4" w14:paraId="7CC31500" w14:textId="77777777" w:rsidTr="00183A05">
        <w:tc>
          <w:tcPr>
            <w:tcW w:w="1951" w:type="dxa"/>
          </w:tcPr>
          <w:p w14:paraId="0A5D9A17" w14:textId="740F9B44" w:rsidR="003F7620" w:rsidRDefault="003F7620" w:rsidP="00183A05">
            <w:pPr>
              <w:pStyle w:val="KeinLeerraum"/>
            </w:pPr>
            <w:r>
              <w:t>ATAG</w:t>
            </w:r>
          </w:p>
        </w:tc>
        <w:tc>
          <w:tcPr>
            <w:tcW w:w="7259" w:type="dxa"/>
          </w:tcPr>
          <w:p w14:paraId="43ED2C23" w14:textId="2DB7387E" w:rsidR="003F7620" w:rsidRPr="00D8276E" w:rsidRDefault="003F7620" w:rsidP="00183A05">
            <w:pPr>
              <w:pStyle w:val="KeinLeerraum"/>
              <w:rPr>
                <w:lang w:val="en-GB"/>
              </w:rPr>
            </w:pPr>
            <w:r w:rsidRPr="003F7620">
              <w:rPr>
                <w:lang w:val="en-GB"/>
              </w:rPr>
              <w:t>Authoring Tool Accessibility Guidelines</w:t>
            </w:r>
          </w:p>
        </w:tc>
      </w:tr>
      <w:tr w:rsidR="00CE08D0" w:rsidRPr="00BC6CA4" w14:paraId="517469CE" w14:textId="77777777" w:rsidTr="00183A05">
        <w:tc>
          <w:tcPr>
            <w:tcW w:w="1951" w:type="dxa"/>
          </w:tcPr>
          <w:p w14:paraId="502C9940" w14:textId="36F50FA9" w:rsidR="00CE08D0" w:rsidRDefault="00CE08D0" w:rsidP="00183A05">
            <w:pPr>
              <w:pStyle w:val="KeinLeerraum"/>
            </w:pPr>
            <w:r w:rsidRPr="00CE08D0">
              <w:rPr>
                <w:lang w:val="en-GB"/>
              </w:rPr>
              <w:t>TFLite</w:t>
            </w:r>
          </w:p>
        </w:tc>
        <w:tc>
          <w:tcPr>
            <w:tcW w:w="7259" w:type="dxa"/>
          </w:tcPr>
          <w:p w14:paraId="5A001D64" w14:textId="51E7E835" w:rsidR="00CE08D0" w:rsidRPr="003F7620" w:rsidRDefault="00CE08D0" w:rsidP="00183A05">
            <w:pPr>
              <w:pStyle w:val="KeinLeerraum"/>
              <w:rPr>
                <w:lang w:val="en-GB"/>
              </w:rPr>
            </w:pPr>
            <w:r w:rsidRPr="00CE08D0">
              <w:rPr>
                <w:lang w:val="en-GB"/>
              </w:rPr>
              <w:t>TensorFlow Lite</w:t>
            </w:r>
          </w:p>
        </w:tc>
      </w:tr>
    </w:tbl>
    <w:p w14:paraId="738610EB" w14:textId="77777777" w:rsidR="00183A05" w:rsidRPr="00BC6CA4" w:rsidRDefault="00183A05" w:rsidP="003E6907">
      <w:pPr>
        <w:rPr>
          <w:lang w:val="en-GB"/>
        </w:rPr>
      </w:pPr>
    </w:p>
    <w:p w14:paraId="637805D2" w14:textId="77777777" w:rsidR="003E6907" w:rsidRPr="00BC6CA4" w:rsidRDefault="003E6907" w:rsidP="003E6907">
      <w:pPr>
        <w:rPr>
          <w:lang w:val="en-GB"/>
        </w:rPr>
      </w:pPr>
    </w:p>
    <w:p w14:paraId="19A852B8" w14:textId="77777777" w:rsidR="003E6907" w:rsidRDefault="003E6907" w:rsidP="003E6907">
      <w:pPr>
        <w:pStyle w:val="berschrift1"/>
      </w:pPr>
      <w:bookmarkStart w:id="241" w:name="_Toc337631247"/>
      <w:bookmarkStart w:id="242" w:name="_Toc195651652"/>
      <w:bookmarkStart w:id="243" w:name="_Toc195651994"/>
      <w:r>
        <w:lastRenderedPageBreak/>
        <w:t>Anhang</w:t>
      </w:r>
      <w:bookmarkEnd w:id="241"/>
      <w:bookmarkEnd w:id="242"/>
      <w:bookmarkEnd w:id="243"/>
    </w:p>
    <w:sectPr w:rsidR="003E6907" w:rsidSect="004240D6">
      <w:headerReference w:type="default" r:id="rId70"/>
      <w:pgSz w:w="11906" w:h="16838" w:code="9"/>
      <w:pgMar w:top="1134" w:right="1134" w:bottom="1134" w:left="1701" w:header="737" w:footer="73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 w:author="WIESINGER, Clemens" w:date="2025-03-14T12:36:00Z" w:initials="CW">
    <w:p w14:paraId="60E1354F" w14:textId="77777777" w:rsidR="008A2291" w:rsidRDefault="008A2291" w:rsidP="008A2291">
      <w:pPr>
        <w:pStyle w:val="Kommentartext"/>
        <w:jc w:val="left"/>
      </w:pPr>
      <w:r>
        <w:rPr>
          <w:rStyle w:val="Kommentarzeichen"/>
        </w:rPr>
        <w:annotationRef/>
      </w:r>
      <w:r>
        <w:t>Bitte nach Absätzen bzw. am Schluss eines Abschnittes keine zusätzlichen Zelenumbrüche. Die Formatvorlage setzt hier genug Abstand. Bitte asap alle aus deinem DA-Teil entfernen. Solltest du am Überlegen sein, dass ein Abschnitt nicht fertig ist, dann bspw. ein TODO als Markierung setzen. Mit diesen zusätzlichen Zeilenumbrüchen ist unklar, ob du für dich den Abschnitt schriftlich abgeschlossen hast...</w:t>
      </w:r>
    </w:p>
  </w:comment>
  <w:comment w:id="18" w:author="WIESINGER, Clemens" w:date="2025-03-14T12:40:00Z" w:initials="CW">
    <w:p w14:paraId="2910FDF0" w14:textId="77777777" w:rsidR="00352D74" w:rsidRDefault="00607A27" w:rsidP="00352D74">
      <w:pPr>
        <w:pStyle w:val="Kommentartext"/>
        <w:jc w:val="left"/>
      </w:pPr>
      <w:r>
        <w:rPr>
          <w:rStyle w:val="Kommentarzeichen"/>
        </w:rPr>
        <w:annotationRef/>
      </w:r>
      <w:r w:rsidR="00352D74">
        <w:t>Diese „automatische“ Einrückung bei der Überschrift, obwohl es eigentlich gar nicht so konfiguriert ist, ist leider bei dieser Formatvorlage ein unangenehmes Übel. Bitte setzt die Überschrift 3 (ev auch Ü2) manuell so, dass sie nicht einrückt. Normalerweise sollte es dann passen.</w:t>
      </w:r>
    </w:p>
  </w:comment>
  <w:comment w:id="19" w:author="WIESINGER, Clemens" w:date="2025-03-17T10:27:00Z" w:initials="CW">
    <w:p w14:paraId="401E62B9" w14:textId="724766AF" w:rsidR="00831AD5" w:rsidRDefault="00831AD5" w:rsidP="00831AD5">
      <w:pPr>
        <w:pStyle w:val="Kommentartext"/>
        <w:jc w:val="left"/>
      </w:pPr>
      <w:r>
        <w:rPr>
          <w:rStyle w:val="Kommentarzeichen"/>
        </w:rPr>
        <w:annotationRef/>
      </w:r>
      <w:r>
        <w:t>Zwischen zwei Überschriften muss immer zumindest ein kurzer Text stehen.</w:t>
      </w:r>
    </w:p>
  </w:comment>
  <w:comment w:id="20" w:author="WIESINGER, Clemens" w:date="2025-03-17T10:49:00Z" w:initials="CW">
    <w:p w14:paraId="1E796E8A" w14:textId="77777777" w:rsidR="00C879BF" w:rsidRDefault="005A6867" w:rsidP="00C879BF">
      <w:pPr>
        <w:pStyle w:val="Kommentartext"/>
        <w:jc w:val="left"/>
      </w:pPr>
      <w:r>
        <w:rPr>
          <w:rStyle w:val="Kommentarzeichen"/>
        </w:rPr>
        <w:annotationRef/>
      </w:r>
      <w:r w:rsidR="00C879BF">
        <w:t>Du solltest hier noch ein bisschen nacharbeiten. Der Unterschied UX und UI ist eigentlich ziemlich klar definiert. Am besten sieht man ihn bspw. hier:</w:t>
      </w:r>
      <w:r w:rsidR="00C879BF">
        <w:br/>
      </w:r>
      <w:r w:rsidR="00C879BF">
        <w:br/>
        <w:t xml:space="preserve">a) </w:t>
      </w:r>
      <w:hyperlink r:id="rId1" w:history="1">
        <w:r w:rsidR="00C879BF" w:rsidRPr="00DF74F9">
          <w:rPr>
            <w:rStyle w:val="Hyperlink"/>
          </w:rPr>
          <w:t>https://userpeek.com/blog/ui-vs-ux-what-is-the-difference/</w:t>
        </w:r>
      </w:hyperlink>
      <w:r w:rsidR="00C879BF">
        <w:t xml:space="preserve"> (Definition, Grafik Versus und)</w:t>
      </w:r>
      <w:r w:rsidR="00C879BF">
        <w:br/>
        <w:t xml:space="preserve">b) </w:t>
      </w:r>
      <w:hyperlink r:id="rId2" w:history="1">
        <w:r w:rsidR="00C879BF" w:rsidRPr="00DF74F9">
          <w:rPr>
            <w:rStyle w:val="Hyperlink"/>
          </w:rPr>
          <w:t>https://www.coursera.org/articles/ui-vs-ux-design</w:t>
        </w:r>
      </w:hyperlink>
      <w:r w:rsidR="00C879BF">
        <w:t xml:space="preserve"> (Definition, Jobrollen und Grafik zu Versus)</w:t>
      </w:r>
      <w:r w:rsidR="00C879BF">
        <w:br/>
        <w:t xml:space="preserve">c) </w:t>
      </w:r>
      <w:hyperlink r:id="rId3" w:history="1">
        <w:r w:rsidR="00C879BF" w:rsidRPr="00DF74F9">
          <w:rPr>
            <w:rStyle w:val="Hyperlink"/>
          </w:rPr>
          <w:t>https://careerfoundry.com/en/blog/ux-design/the-difference-between-ux-and-ui-design-a-laymans-guide/</w:t>
        </w:r>
      </w:hyperlink>
      <w:r w:rsidR="00C879BF">
        <w:br/>
      </w:r>
      <w:r w:rsidR="00C879BF">
        <w:br/>
        <w:t>Schaue dir an, was jeweils in Bezug auf das Design gemacht werden muss. Was der Unterschiede in der Rolle UX- vs. UI-Dev sind. Die drei Quellen beschreiben die Unterschiede sehr ähnlich und auch in einer Grafik. Vergiss nicht, dass UX etwas mit der User Journey zu tun hat - benenne bzw. erkläre das kurz.</w:t>
      </w:r>
      <w:r w:rsidR="00C879BF">
        <w:br/>
      </w:r>
      <w:r w:rsidR="00C879BF">
        <w:br/>
        <w:t>Bringe eine Abbildung ein. Ein Bild sagt mehr als 1000 Worte.</w:t>
      </w:r>
    </w:p>
  </w:comment>
  <w:comment w:id="21" w:author="WIESINGER, Clemens" w:date="2025-03-17T13:12:00Z" w:initials="CW">
    <w:p w14:paraId="7535FDDE" w14:textId="77777777" w:rsidR="00D110BF" w:rsidRDefault="00D110BF" w:rsidP="00D110BF">
      <w:pPr>
        <w:pStyle w:val="Kommentartext"/>
        <w:jc w:val="left"/>
      </w:pPr>
      <w:r>
        <w:rPr>
          <w:rStyle w:val="Kommentarzeichen"/>
        </w:rPr>
        <w:annotationRef/>
      </w:r>
      <w:r>
        <w:t>Abbildung fehlt</w:t>
      </w:r>
    </w:p>
  </w:comment>
  <w:comment w:id="24" w:author="WIESINGER, Clemens" w:date="2025-03-17T13:21:00Z" w:initials="CW">
    <w:p w14:paraId="46ECAED3" w14:textId="77777777" w:rsidR="004A2A19" w:rsidRDefault="004A2A19" w:rsidP="004A2A19">
      <w:pPr>
        <w:pStyle w:val="Kommentartext"/>
        <w:jc w:val="left"/>
      </w:pPr>
      <w:r>
        <w:rPr>
          <w:rStyle w:val="Kommentarzeichen"/>
        </w:rPr>
        <w:annotationRef/>
      </w:r>
      <w:r>
        <w:t>Bitte hier wesentlich genauer sein.</w:t>
      </w:r>
      <w:r>
        <w:br/>
      </w:r>
      <w:r>
        <w:br/>
        <w:t xml:space="preserve">ZB. Quelle: </w:t>
      </w:r>
      <w:hyperlink r:id="rId4" w:history="1">
        <w:r w:rsidRPr="004C5303">
          <w:rPr>
            <w:rStyle w:val="Hyperlink"/>
          </w:rPr>
          <w:t>https://www.ramotion.com/blog/accessibility-in-ux-design/</w:t>
        </w:r>
      </w:hyperlink>
      <w:r>
        <w:t xml:space="preserve"> oder </w:t>
      </w:r>
      <w:hyperlink r:id="rId5" w:history="1">
        <w:r w:rsidRPr="004C5303">
          <w:rPr>
            <w:rStyle w:val="Hyperlink"/>
          </w:rPr>
          <w:t>https://www.audioeye.com/post/accessibility-ux-design/</w:t>
        </w:r>
      </w:hyperlink>
      <w:r>
        <w:br/>
      </w:r>
      <w:r>
        <w:br/>
        <w:t>Hier die Grafik Fokus Usability vs Accessibility</w:t>
      </w:r>
      <w:r>
        <w:br/>
      </w:r>
      <w:hyperlink r:id="rId6" w:history="1">
        <w:r w:rsidRPr="004C5303">
          <w:rPr>
            <w:rStyle w:val="Hyperlink"/>
          </w:rPr>
          <w:t>https://www.interaction-design.org/literature/topics/accessibility</w:t>
        </w:r>
      </w:hyperlink>
      <w:r>
        <w:br/>
      </w:r>
      <w:r>
        <w:br/>
      </w:r>
      <w:r>
        <w:br/>
      </w:r>
    </w:p>
  </w:comment>
  <w:comment w:id="25" w:author="WIESINGER, Clemens" w:date="2025-03-17T13:23:00Z" w:initials="CW">
    <w:p w14:paraId="3BD45247" w14:textId="77777777" w:rsidR="00CB0776" w:rsidRDefault="00CB0776" w:rsidP="00CB0776">
      <w:pPr>
        <w:pStyle w:val="Kommentartext"/>
        <w:jc w:val="left"/>
      </w:pPr>
      <w:r>
        <w:rPr>
          <w:rStyle w:val="Kommentarzeichen"/>
        </w:rPr>
        <w:annotationRef/>
      </w:r>
      <w:r>
        <w:t>Villeicht darunter auch noch „situationsbedingt“ berücksichtigen:</w:t>
      </w:r>
      <w:r>
        <w:br/>
      </w:r>
      <w:r>
        <w:br/>
        <w:t xml:space="preserve">Siehe die Abbildung 1 hier </w:t>
      </w:r>
      <w:hyperlink r:id="rId7" w:history="1">
        <w:r w:rsidRPr="00A01C80">
          <w:rPr>
            <w:rStyle w:val="Hyperlink"/>
          </w:rPr>
          <w:t>https://uxmag.com/articles/accessibility-in-ux-the-case-for-radical-empathy</w:t>
        </w:r>
      </w:hyperlink>
    </w:p>
  </w:comment>
  <w:comment w:id="28" w:author="WIESINGER, Clemens" w:date="2025-03-17T13:34:00Z" w:initials="CW">
    <w:p w14:paraId="36F712C2" w14:textId="77777777" w:rsidR="0068395B" w:rsidRDefault="0068395B" w:rsidP="0068395B">
      <w:pPr>
        <w:pStyle w:val="Kommentartext"/>
        <w:jc w:val="left"/>
      </w:pPr>
      <w:r>
        <w:rPr>
          <w:rStyle w:val="Kommentarzeichen"/>
        </w:rPr>
        <w:annotationRef/>
      </w:r>
      <w:r>
        <w:t>Ich denke, man sollte hier zumindest auch den VoiceOver-Rotor kurz erwähnen und man kann dazu auch eine Abbildung einbinden.</w:t>
      </w:r>
      <w:r>
        <w:br/>
      </w:r>
      <w:r>
        <w:br/>
      </w:r>
      <w:hyperlink r:id="rId8" w:history="1">
        <w:r w:rsidRPr="00A96BAE">
          <w:rPr>
            <w:rStyle w:val="Hyperlink"/>
          </w:rPr>
          <w:t>https://www.createwithswift.com/understanding-accessibility-rotors-and-how-to-use-them/</w:t>
        </w:r>
      </w:hyperlink>
    </w:p>
  </w:comment>
  <w:comment w:id="32" w:author="WIESINGER, Clemens" w:date="2025-03-17T13:43:00Z" w:initials="CW">
    <w:p w14:paraId="7321EA84" w14:textId="77777777" w:rsidR="003C18D2" w:rsidRDefault="003C18D2" w:rsidP="003C18D2">
      <w:pPr>
        <w:pStyle w:val="Kommentartext"/>
        <w:jc w:val="left"/>
      </w:pPr>
      <w:r>
        <w:rPr>
          <w:rStyle w:val="Kommentarzeichen"/>
        </w:rPr>
        <w:annotationRef/>
      </w:r>
      <w:r>
        <w:t>Aber was heißt das genau? Auf was ist in den Bereichen genau zu achten. Beispiele.</w:t>
      </w:r>
      <w:r>
        <w:br/>
      </w:r>
      <w:r>
        <w:br/>
        <w:t>Grundsätzlich verstehe ich zwar, dass du das Thema zuerst allgemein erklären willst, aber irgendwo müsstest du schon beschreiben, was in einer Accesssibility-Checklist steht, was Tools genau checken.</w:t>
      </w:r>
    </w:p>
  </w:comment>
  <w:comment w:id="52" w:author="WIESINGER, Clemens" w:date="2025-03-17T13:48:00Z" w:initials="CW">
    <w:p w14:paraId="27D2BF8C" w14:textId="13CB56C6" w:rsidR="002556A6" w:rsidRDefault="007F11DF" w:rsidP="002556A6">
      <w:pPr>
        <w:pStyle w:val="Kommentartext"/>
        <w:jc w:val="left"/>
      </w:pPr>
      <w:r>
        <w:rPr>
          <w:rStyle w:val="Kommentarzeichen"/>
        </w:rPr>
        <w:annotationRef/>
      </w:r>
      <w:r w:rsidR="002556A6">
        <w:t>Dieses Thema ist noch zu allgemein beschrieben bzw. musst du dich irgendwo im Bereich der Accessibility in deinem DA-Teil darauf einlassen, welche Elemente du für Checks herausstreichst.</w:t>
      </w:r>
      <w:r w:rsidR="002556A6">
        <w:br/>
      </w:r>
      <w:r w:rsidR="002556A6">
        <w:br/>
        <w:t xml:space="preserve">Das kann man schon ein Stück in der Theorie machen oder man entwickelt eine konkrete Checkliste im Konzept. Mir ist nicht ganz klar, wo diese „allgemeine“ Erläuterung hinführt und welche Bereiche der Prinzipien (an welcher Stelle) abgedeckt werden sollen oder auch wie die Flutter Accessibility mit den Levels von oben zusammenpasst. </w:t>
      </w:r>
    </w:p>
  </w:comment>
  <w:comment w:id="118" w:author="WIESINGER, Clemens" w:date="2025-03-18T09:48:00Z" w:initials="CW">
    <w:p w14:paraId="6EB7DFCD" w14:textId="77777777" w:rsidR="003A1060" w:rsidRDefault="001F15EB" w:rsidP="003A1060">
      <w:pPr>
        <w:pStyle w:val="Kommentartext"/>
        <w:jc w:val="left"/>
      </w:pPr>
      <w:r>
        <w:rPr>
          <w:rStyle w:val="Kommentarzeichen"/>
        </w:rPr>
        <w:annotationRef/>
      </w:r>
      <w:r w:rsidR="003A1060">
        <w:t>Bitte zuerst die ersten Kommentare bei Janina lesen.</w:t>
      </w:r>
      <w:r w:rsidR="003A1060">
        <w:br/>
      </w:r>
      <w:r w:rsidR="003A1060">
        <w:br/>
        <w:t>Meine Änderungen zuerst durchschauen (Nachverfolgung aus) und Änderung für Änderung annehmen bzw. falls notwendig auch einen Bereich fertigstellen.</w:t>
      </w:r>
      <w:r w:rsidR="003A1060">
        <w:br/>
      </w:r>
      <w:r w:rsidR="003A1060">
        <w:br/>
        <w:t>Bitte niemals selbst in der Änderungsverfolgung arbeiten. Das wäre ja sinnlos.</w:t>
      </w:r>
    </w:p>
  </w:comment>
  <w:comment w:id="119" w:author="WIESINGER, Clemens" w:date="2025-03-18T10:17:00Z" w:initials="CW">
    <w:p w14:paraId="4B7DAAAB" w14:textId="77777777" w:rsidR="009C0ACE" w:rsidRDefault="009C0ACE" w:rsidP="009C0ACE">
      <w:pPr>
        <w:pStyle w:val="Kommentartext"/>
        <w:jc w:val="left"/>
      </w:pPr>
      <w:r>
        <w:rPr>
          <w:rStyle w:val="Kommentarzeichen"/>
        </w:rPr>
        <w:annotationRef/>
      </w:r>
      <w:r>
        <w:t xml:space="preserve">Hier wäre es noch wichtig, wenn du dafür bzw. für die Entwicklung bei KI Zahlen in 1-2 Sätzen liefern würdest, damit man gleich auch ein Gefühl bekommt, dass es sich um ein signifikante Thema handelt. Du kannst auch eine Abbildung dazu einfügen - aber Achtung die Einführung soll auch nicht zu lange werden. </w:t>
      </w:r>
    </w:p>
  </w:comment>
  <w:comment w:id="120" w:author="WIESINGER, Clemens" w:date="2025-03-18T10:25:00Z" w:initials="CW">
    <w:p w14:paraId="4AE4D48A" w14:textId="77777777" w:rsidR="009E43D4" w:rsidRDefault="009E43D4" w:rsidP="009E43D4">
      <w:pPr>
        <w:pStyle w:val="Kommentartext"/>
        <w:jc w:val="left"/>
      </w:pPr>
      <w:r>
        <w:rPr>
          <w:rStyle w:val="Kommentarzeichen"/>
        </w:rPr>
        <w:annotationRef/>
      </w:r>
      <w:r>
        <w:t>Das isollte der 3. Absatz deiner Einführung sein.</w:t>
      </w:r>
    </w:p>
  </w:comment>
  <w:comment w:id="121" w:author="WIESINGER, Clemens" w:date="2025-03-18T10:27:00Z" w:initials="CW">
    <w:p w14:paraId="0A03D305" w14:textId="77777777" w:rsidR="00AC27E6" w:rsidRDefault="00AC27E6" w:rsidP="00AC27E6">
      <w:pPr>
        <w:pStyle w:val="Kommentartext"/>
        <w:jc w:val="left"/>
      </w:pPr>
      <w:r>
        <w:rPr>
          <w:rStyle w:val="Kommentarzeichen"/>
        </w:rPr>
        <w:annotationRef/>
      </w:r>
      <w:r>
        <w:t>Wenn das den Aufbau der Arbeit beschreiben soll, dann sollte das der letzte Absatz deiner Einführung sein. Bitte für die Struktur der Einführung bei Janina nachschauen. Es fehlt bei dir auch die Forschungsfrage.</w:t>
      </w:r>
    </w:p>
  </w:comment>
  <w:comment w:id="122" w:author="WIESINGER, Clemens" w:date="2025-03-18T10:28:00Z" w:initials="CW">
    <w:p w14:paraId="0027DD54" w14:textId="77777777" w:rsidR="00987577" w:rsidRDefault="00987577" w:rsidP="00987577">
      <w:pPr>
        <w:pStyle w:val="Kommentartext"/>
        <w:jc w:val="left"/>
      </w:pPr>
      <w:r>
        <w:rPr>
          <w:rStyle w:val="Kommentarzeichen"/>
        </w:rPr>
        <w:annotationRef/>
      </w:r>
      <w:r>
        <w:t>Falls das der Aufbau der Arbeit ist, dann fehlen auch die Querverweise auf deine wesentlichen Kapitel / Abschnitte.</w:t>
      </w:r>
    </w:p>
  </w:comment>
  <w:comment w:id="128" w:author="WIESINGER, Clemens" w:date="2025-03-18T10:30:00Z" w:initials="CW">
    <w:p w14:paraId="1DA8427F" w14:textId="77777777" w:rsidR="005D5D49" w:rsidRDefault="005D5D49" w:rsidP="005D5D49">
      <w:pPr>
        <w:pStyle w:val="Kommentartext"/>
        <w:jc w:val="left"/>
      </w:pPr>
      <w:r>
        <w:rPr>
          <w:rStyle w:val="Kommentarzeichen"/>
        </w:rPr>
        <w:annotationRef/>
      </w:r>
      <w:r>
        <w:t>Bitte den Fehler mit der Einrückung der Überschriften fixen!</w:t>
      </w:r>
    </w:p>
  </w:comment>
  <w:comment w:id="129" w:author="WIESINGER, Clemens" w:date="2025-03-18T11:36:00Z" w:initials="CW">
    <w:p w14:paraId="0D95D5AE" w14:textId="77777777" w:rsidR="00123EB9" w:rsidRDefault="00123EB9" w:rsidP="00123EB9">
      <w:pPr>
        <w:pStyle w:val="Kommentartext"/>
        <w:jc w:val="left"/>
      </w:pPr>
      <w:r>
        <w:rPr>
          <w:rStyle w:val="Kommentarzeichen"/>
        </w:rPr>
        <w:annotationRef/>
      </w:r>
      <w:r>
        <w:t>Quellen:</w:t>
      </w:r>
      <w:r>
        <w:br/>
        <w:t xml:space="preserve">1: </w:t>
      </w:r>
      <w:hyperlink r:id="rId9" w:history="1">
        <w:r w:rsidRPr="007512CB">
          <w:rPr>
            <w:rStyle w:val="Hyperlink"/>
          </w:rPr>
          <w:t>https://cloud.google.com/learn/artificial-intelligence-vs-machine-learning</w:t>
        </w:r>
      </w:hyperlink>
      <w:r>
        <w:br/>
        <w:t xml:space="preserve">2: </w:t>
      </w:r>
      <w:hyperlink r:id="rId10" w:history="1">
        <w:r w:rsidRPr="007512CB">
          <w:rPr>
            <w:rStyle w:val="Hyperlink"/>
          </w:rPr>
          <w:t>https://ai.lernos.org/de/1-01-ai-machine-learning/</w:t>
        </w:r>
      </w:hyperlink>
      <w:r>
        <w:br/>
        <w:t xml:space="preserve">3: </w:t>
      </w:r>
      <w:hyperlink r:id="rId11" w:history="1">
        <w:r w:rsidRPr="007512CB">
          <w:rPr>
            <w:rStyle w:val="Hyperlink"/>
          </w:rPr>
          <w:t>https://www.kobold.ai/ml-vs-ai/</w:t>
        </w:r>
      </w:hyperlink>
      <w:r>
        <w:br/>
        <w:t xml:space="preserve">4: </w:t>
      </w:r>
      <w:hyperlink r:id="rId12" w:history="1">
        <w:r w:rsidRPr="007512CB">
          <w:rPr>
            <w:rStyle w:val="Hyperlink"/>
          </w:rPr>
          <w:t>https://scilogs.spektrum.de/gehirn-und-ki/wissenschaft-wird-spannend-auch-ki-sei-dank/</w:t>
        </w:r>
      </w:hyperlink>
      <w:r>
        <w:br/>
      </w:r>
      <w:r>
        <w:br/>
        <w:t>Überarbeite bitte nochmals die beiden Absätze zu KI und ML, sodass sie auch mit den obigen Quellen zusammen passen. Achte besonders auf die Abbildungen in 2, 3 und 4. (die ineinander verschachtelten Mengen bzw Bereiche). Erstelle selbst so eine  Abbildung aus den dreien, die die wichtigsten Merkmale darstellt. Wichtig ist, dass die Abgrenzung KI („machine or software that can mimic human intelligence“ / System / Programm) zu ML („teach a machine how to perform a specific task and leran from data“ / Methodensammlung / Algos) aus deinem Text und der Abbildung hervorgeht.</w:t>
      </w:r>
      <w:r>
        <w:br/>
      </w:r>
      <w:r>
        <w:br/>
        <w:t xml:space="preserve">Zum Abschluss kannst du gerne noch einen kurzen Absatz zu weak and strong AI formulieren. Schau dir zB bei diesem Artikel die „Key Takeaways“ am Schluss an. So ähnlich könnte dein Absatz ausschauen. </w:t>
      </w:r>
      <w:hyperlink r:id="rId13" w:history="1">
        <w:r w:rsidRPr="007512CB">
          <w:rPr>
            <w:rStyle w:val="Hyperlink"/>
          </w:rPr>
          <w:t>https://www.neilsahota.com/strong-ai-vs-weak-ai-how-they-compare-and-whats-next/</w:t>
        </w:r>
      </w:hyperlink>
    </w:p>
  </w:comment>
  <w:comment w:id="130" w:author="WIESINGER, Clemens" w:date="2025-03-18T10:30:00Z" w:initials="CW">
    <w:p w14:paraId="2272C130" w14:textId="54E9F110" w:rsidR="005D5D49" w:rsidRDefault="005D5D49" w:rsidP="005D5D49">
      <w:pPr>
        <w:pStyle w:val="Kommentartext"/>
        <w:jc w:val="left"/>
      </w:pPr>
      <w:r>
        <w:rPr>
          <w:rStyle w:val="Kommentarzeichen"/>
        </w:rPr>
        <w:annotationRef/>
      </w:r>
      <w:r>
        <w:t>Textfromat für diesen Absatz stimmt nicht mehr. Fixen!</w:t>
      </w:r>
    </w:p>
  </w:comment>
  <w:comment w:id="131" w:author="WIESINGER, Clemens" w:date="2025-03-18T14:31:00Z" w:initials="CW">
    <w:p w14:paraId="7706A6E7" w14:textId="77777777" w:rsidR="00834981" w:rsidRDefault="00834981" w:rsidP="00834981">
      <w:pPr>
        <w:pStyle w:val="Kommentartext"/>
        <w:jc w:val="left"/>
      </w:pPr>
      <w:r>
        <w:rPr>
          <w:rStyle w:val="Kommentarzeichen"/>
        </w:rPr>
        <w:annotationRef/>
      </w:r>
      <w:r>
        <w:t>Was hier in dem Abschnitt fehlt ist definitiv die Abgrenzung von Training und Inferenz (siehe dazu die Abbildung 1 in Quelle 1)</w:t>
      </w:r>
      <w:r>
        <w:br/>
      </w:r>
      <w:r>
        <w:br/>
        <w:t xml:space="preserve">1: </w:t>
      </w:r>
      <w:hyperlink r:id="rId14" w:history="1">
        <w:r w:rsidRPr="004A0D4C">
          <w:rPr>
            <w:rStyle w:val="Hyperlink"/>
          </w:rPr>
          <w:t>https://www.linkedin.com/pulse/difference-between-deep-learning-training-inference-mark-robins-mdq8c/</w:t>
        </w:r>
      </w:hyperlink>
      <w:r>
        <w:br/>
        <w:t xml:space="preserve">2: </w:t>
      </w:r>
      <w:hyperlink r:id="rId15" w:history="1">
        <w:r w:rsidRPr="004A0D4C">
          <w:rPr>
            <w:rStyle w:val="Hyperlink"/>
          </w:rPr>
          <w:t>https://www.redhat.com/de/topics/ai/what-is-ai-inference</w:t>
        </w:r>
      </w:hyperlink>
    </w:p>
  </w:comment>
  <w:comment w:id="132" w:author="WIESINGER, Clemens" w:date="2025-03-18T11:47:00Z" w:initials="CW">
    <w:p w14:paraId="33471C78" w14:textId="3BB139AB" w:rsidR="007D67EB" w:rsidRDefault="004C5554" w:rsidP="007D67EB">
      <w:pPr>
        <w:pStyle w:val="Kommentartext"/>
        <w:jc w:val="left"/>
      </w:pPr>
      <w:r>
        <w:rPr>
          <w:rStyle w:val="Kommentarzeichen"/>
        </w:rPr>
        <w:annotationRef/>
      </w:r>
      <w:r w:rsidR="007D67EB">
        <w:t xml:space="preserve">Bitte darunter noch die Abbildung von „Maschinelles Lernen im Überblick: Anwendungsbeispiele nach Arten“ aus </w:t>
      </w:r>
      <w:hyperlink r:id="rId16" w:history="1">
        <w:r w:rsidR="007D67EB" w:rsidRPr="00206F6B">
          <w:rPr>
            <w:rStyle w:val="Hyperlink"/>
          </w:rPr>
          <w:t>https://datasolut.com/was-ist-machine-learning/</w:t>
        </w:r>
      </w:hyperlink>
      <w:r w:rsidR="007D67EB">
        <w:t xml:space="preserve"> - so bekommt man einen wesentlich besseren Überblick zu den vielen Anwendungsgebieten der einzelnen Methoden/Algorithemn.</w:t>
      </w:r>
      <w:r w:rsidR="007D67EB">
        <w:br/>
      </w:r>
      <w:r w:rsidR="007D67EB">
        <w:br/>
        <w:t xml:space="preserve">Jedoch, besser als „nur“ alle Methoden aus der Vogelperspektive zu beschreiben, wäre es gewesen, gleich in den Bereich der „Computer Vision“ einzutauchen </w:t>
      </w:r>
      <w:hyperlink r:id="rId17" w:history="1">
        <w:r w:rsidR="007D67EB" w:rsidRPr="00206F6B">
          <w:rPr>
            <w:rStyle w:val="Hyperlink"/>
          </w:rPr>
          <w:t>https://www.ibm.com/think/topics/computer-vision</w:t>
        </w:r>
      </w:hyperlink>
      <w:r w:rsidR="007D67EB">
        <w:t>. Damit bekommst du schneller die Kurve zu deinem Thema und die „Hinderniserkennung“ danach hängt nicht so in der Luft.</w:t>
      </w:r>
    </w:p>
  </w:comment>
  <w:comment w:id="135" w:author="WIESINGER, Clemens" w:date="2025-03-18T12:43:00Z" w:initials="CW">
    <w:p w14:paraId="3F32F5FE" w14:textId="77777777" w:rsidR="001674FA" w:rsidRDefault="00057A97" w:rsidP="001674FA">
      <w:pPr>
        <w:pStyle w:val="Kommentartext"/>
        <w:jc w:val="left"/>
      </w:pPr>
      <w:r>
        <w:rPr>
          <w:rStyle w:val="Kommentarzeichen"/>
        </w:rPr>
        <w:annotationRef/>
      </w:r>
      <w:r w:rsidR="001674FA">
        <w:t xml:space="preserve">Wenn du oben mehr in Richtung Computer Vision als Anwendungsbereich gehst, dann kannst du hier in der Theorie bereits kurz auf Object Detection und Object Tracking eingehen </w:t>
      </w:r>
      <w:r w:rsidR="001674FA">
        <w:br/>
      </w:r>
      <w:r w:rsidR="001674FA">
        <w:br/>
        <w:t xml:space="preserve">1: </w:t>
      </w:r>
      <w:hyperlink r:id="rId18" w:history="1">
        <w:r w:rsidR="001674FA" w:rsidRPr="00495978">
          <w:rPr>
            <w:rStyle w:val="Hyperlink"/>
          </w:rPr>
          <w:t>https://lembergsolutions.com/blog/object-detection-and-object-tracking-explained-real-examples</w:t>
        </w:r>
      </w:hyperlink>
      <w:r w:rsidR="001674FA">
        <w:br/>
        <w:t xml:space="preserve">2: </w:t>
      </w:r>
      <w:hyperlink r:id="rId19" w:history="1">
        <w:r w:rsidR="001674FA" w:rsidRPr="00495978">
          <w:rPr>
            <w:rStyle w:val="Hyperlink"/>
          </w:rPr>
          <w:t>https://labelyourdata.com/articles/object-tracking</w:t>
        </w:r>
      </w:hyperlink>
      <w:r w:rsidR="001674FA">
        <w:br/>
        <w:t xml:space="preserve">3: </w:t>
      </w:r>
      <w:hyperlink r:id="rId20" w:history="1">
        <w:r w:rsidR="001674FA" w:rsidRPr="00495978">
          <w:rPr>
            <w:rStyle w:val="Hyperlink"/>
          </w:rPr>
          <w:t>https://learnopencv.com/yolov8-object-tracking-and-counting-with-opencv/</w:t>
        </w:r>
      </w:hyperlink>
      <w:r w:rsidR="001674FA">
        <w:br/>
      </w:r>
      <w:r w:rsidR="001674FA">
        <w:br/>
        <w:t>Das öffnet deinen spezifischen KI-Anwendungsbereich besser und macht auch gleichzeitig die Brücke zu YOLO.</w:t>
      </w:r>
    </w:p>
  </w:comment>
  <w:comment w:id="136" w:author="WIESINGER, Clemens" w:date="2025-03-18T14:08:00Z" w:initials="CW">
    <w:p w14:paraId="562D341B" w14:textId="504BBFD7" w:rsidR="00F8118D" w:rsidRDefault="00F8118D" w:rsidP="00F8118D">
      <w:pPr>
        <w:pStyle w:val="Kommentartext"/>
        <w:jc w:val="left"/>
      </w:pPr>
      <w:r>
        <w:rPr>
          <w:rStyle w:val="Kommentarzeichen"/>
        </w:rPr>
        <w:annotationRef/>
      </w:r>
      <w:r>
        <w:t xml:space="preserve">So eine oder ähnliche Abbildung wie  im Artikel (Abbildung 1) </w:t>
      </w:r>
      <w:hyperlink r:id="rId21" w:history="1">
        <w:r w:rsidRPr="00D57A0D">
          <w:rPr>
            <w:rStyle w:val="Hyperlink"/>
          </w:rPr>
          <w:t>https://docs.ultralytics.com/de/models/yolo-world/</w:t>
        </w:r>
      </w:hyperlink>
      <w:r>
        <w:t xml:space="preserve"> zur Funktionsweise wäre wichtig. Durch eine Abbildung lässt sich der Text wesentlich besser nachvollziehen.</w:t>
      </w:r>
    </w:p>
  </w:comment>
  <w:comment w:id="143" w:author="WIESINGER, Clemens" w:date="2025-03-24T11:44:00Z" w:initials="CW">
    <w:p w14:paraId="7A007C15" w14:textId="77777777" w:rsidR="00894DF6" w:rsidRDefault="008A6178" w:rsidP="00894DF6">
      <w:pPr>
        <w:pStyle w:val="Kommentartext"/>
        <w:jc w:val="left"/>
      </w:pPr>
      <w:r>
        <w:rPr>
          <w:rStyle w:val="Kommentarzeichen"/>
        </w:rPr>
        <w:annotationRef/>
      </w:r>
      <w:r w:rsidR="00894DF6">
        <w:t>Grundsätzlich fehlt hier in dem Bereich, dass du vor dieser Überschrift gar nicht die Aufteilung der Daten erklärst, wenn ich das richtig sehe.</w:t>
      </w:r>
      <w:r w:rsidR="00894DF6">
        <w:br/>
      </w:r>
      <w:r w:rsidR="00894DF6">
        <w:br/>
        <w:t>Dh. du unterscheidest nicht zw. Trainings, Validierungs- und Testdaten.</w:t>
      </w:r>
      <w:r w:rsidR="00894DF6">
        <w:br/>
      </w:r>
      <w:r w:rsidR="00894DF6">
        <w:br/>
        <w:t>Außerdem verstehe ich nicht, wie der Prozess in 3.2.4 mit dem Prozess in 3.2.5 zusammenpasst bzw. wie die Prozesse ineinander greifen. Mir kommt vor, dass da etwas vermischt ist.</w:t>
      </w:r>
      <w:r w:rsidR="00894DF6">
        <w:br/>
      </w:r>
      <w:r w:rsidR="00894DF6">
        <w:br/>
        <w:t>Grundsätzlich ist es aber für mich sehr schwer nachzuvollziehen, da du kaum Referenzen im Text hast. Dh ich kann nicht mal ordentlich nachlesen und nachvollziehen, woher diese Prozesse kommen, die mMn nicht sauber zusammenpassen...</w:t>
      </w:r>
    </w:p>
  </w:comment>
  <w:comment w:id="146" w:author="WIESINGER, Clemens" w:date="2025-03-24T11:49:00Z" w:initials="CW">
    <w:p w14:paraId="6F51956F" w14:textId="77777777" w:rsidR="00756C61" w:rsidRDefault="00756C61" w:rsidP="00756C61">
      <w:pPr>
        <w:pStyle w:val="Kommentartext"/>
        <w:jc w:val="left"/>
      </w:pPr>
      <w:r>
        <w:rPr>
          <w:rStyle w:val="Kommentarzeichen"/>
        </w:rPr>
        <w:annotationRef/>
      </w:r>
      <w:r>
        <w:t>Auch hier wieder, woher kommt diese Zusammenfassung? Referenzen fehlen nah beim Text bzw. zumindest beim Absatz.</w:t>
      </w:r>
    </w:p>
  </w:comment>
  <w:comment w:id="147" w:author="WIESINGER, Clemens" w:date="2025-03-24T11:38:00Z" w:initials="CW">
    <w:p w14:paraId="51997720" w14:textId="7F75675B" w:rsidR="00816EDD" w:rsidRDefault="00816EDD" w:rsidP="00816EDD">
      <w:pPr>
        <w:pStyle w:val="Kommentartext"/>
        <w:jc w:val="left"/>
      </w:pPr>
      <w:r>
        <w:rPr>
          <w:rStyle w:val="Kommentarzeichen"/>
        </w:rPr>
        <w:annotationRef/>
      </w:r>
      <w:r>
        <w:t>Wo kommt bei dir der Text her? Referenzen Fehlen an sehr vielen Stellen. Nicht nur hier unter 3.2.5, sondern generell in deinem Text.</w:t>
      </w:r>
    </w:p>
  </w:comment>
  <w:comment w:id="148" w:author="WIESINGER, Clemens" w:date="2025-03-24T11:51:00Z" w:initials="CW">
    <w:p w14:paraId="27E21541" w14:textId="77777777" w:rsidR="00FA7105" w:rsidRDefault="00FA7105" w:rsidP="00FA7105">
      <w:pPr>
        <w:pStyle w:val="Kommentartext"/>
        <w:jc w:val="left"/>
      </w:pPr>
      <w:r>
        <w:rPr>
          <w:rStyle w:val="Kommentarzeichen"/>
        </w:rPr>
        <w:annotationRef/>
      </w:r>
      <w:r>
        <w:t>Ich lasse es hier mal. Dein Text ist einfach kaum mit Referenzen hinterlegt, das macht es fast unmöglich etwas dazu zu sagen.</w:t>
      </w:r>
    </w:p>
  </w:comment>
  <w:comment w:id="185" w:author="WIESINGER, Clemens" w:date="2025-03-24T13:44:00Z" w:initials="CW">
    <w:p w14:paraId="355239B2" w14:textId="77777777" w:rsidR="00135567" w:rsidRDefault="00135567" w:rsidP="00135567">
      <w:pPr>
        <w:pStyle w:val="Kommentartext"/>
        <w:jc w:val="left"/>
      </w:pPr>
      <w:r>
        <w:rPr>
          <w:rStyle w:val="Kommentarzeichen"/>
        </w:rPr>
        <w:annotationRef/>
      </w:r>
      <w:r>
        <w:t>Schau dir bitte die Einführung bei Janina an, dein Aufbau stimmt nicht!</w:t>
      </w:r>
    </w:p>
  </w:comment>
  <w:comment w:id="186" w:author="WIESINGER, Clemens" w:date="2025-03-24T13:20:00Z" w:initials="CW">
    <w:p w14:paraId="72EB68BE" w14:textId="27C81AB2" w:rsidR="00E60740" w:rsidRDefault="00E60740" w:rsidP="00E60740">
      <w:pPr>
        <w:pStyle w:val="Kommentartext"/>
        <w:jc w:val="left"/>
      </w:pPr>
      <w:r>
        <w:rPr>
          <w:rStyle w:val="Kommentarzeichen"/>
        </w:rPr>
        <w:annotationRef/>
      </w:r>
      <w:r>
        <w:t>Kurzer Text zu Assistenzsystem Bsp für sehbehinderte Menschen - am besten mit Drohne, sonst anderes.</w:t>
      </w:r>
    </w:p>
  </w:comment>
  <w:comment w:id="187" w:author="WIESINGER, Clemens" w:date="2025-03-24T13:43:00Z" w:initials="CW">
    <w:p w14:paraId="5C859B6D" w14:textId="77777777" w:rsidR="00975084" w:rsidRDefault="00975084" w:rsidP="00975084">
      <w:pPr>
        <w:pStyle w:val="Kommentartext"/>
        <w:jc w:val="left"/>
      </w:pPr>
      <w:r>
        <w:rPr>
          <w:rStyle w:val="Kommentarzeichen"/>
        </w:rPr>
        <w:annotationRef/>
      </w:r>
      <w:r>
        <w:t>Diesen Absatz schreibt man eher im Schlussteil. Hier geht es um die Aufgabenstellung, die Ziele bzw die Fragestellung, die du bearbeiten wirst.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0E1354F" w15:done="1"/>
  <w15:commentEx w15:paraId="2910FDF0" w15:done="0"/>
  <w15:commentEx w15:paraId="401E62B9" w15:paraIdParent="2910FDF0" w15:done="0"/>
  <w15:commentEx w15:paraId="1E796E8A" w15:paraIdParent="2910FDF0" w15:done="0"/>
  <w15:commentEx w15:paraId="7535FDDE" w15:done="1"/>
  <w15:commentEx w15:paraId="46ECAED3" w15:done="1"/>
  <w15:commentEx w15:paraId="3BD45247" w15:done="1"/>
  <w15:commentEx w15:paraId="36F712C2" w15:done="1"/>
  <w15:commentEx w15:paraId="7321EA84" w15:done="1"/>
  <w15:commentEx w15:paraId="27D2BF8C" w15:done="0"/>
  <w15:commentEx w15:paraId="6EB7DFCD" w15:done="1"/>
  <w15:commentEx w15:paraId="4B7DAAAB" w15:done="1"/>
  <w15:commentEx w15:paraId="4AE4D48A" w15:done="1"/>
  <w15:commentEx w15:paraId="0A03D305" w15:done="1"/>
  <w15:commentEx w15:paraId="0027DD54" w15:paraIdParent="0A03D305" w15:done="1"/>
  <w15:commentEx w15:paraId="1DA8427F" w15:done="1"/>
  <w15:commentEx w15:paraId="0D95D5AE" w15:done="1"/>
  <w15:commentEx w15:paraId="2272C130" w15:done="1"/>
  <w15:commentEx w15:paraId="7706A6E7" w15:done="1"/>
  <w15:commentEx w15:paraId="33471C78" w15:done="1"/>
  <w15:commentEx w15:paraId="3F32F5FE" w15:done="1"/>
  <w15:commentEx w15:paraId="562D341B" w15:done="1"/>
  <w15:commentEx w15:paraId="7A007C15" w15:done="0"/>
  <w15:commentEx w15:paraId="6F51956F" w15:done="1"/>
  <w15:commentEx w15:paraId="51997720" w15:done="1"/>
  <w15:commentEx w15:paraId="27E21541" w15:paraIdParent="51997720" w15:done="1"/>
  <w15:commentEx w15:paraId="355239B2" w15:done="0"/>
  <w15:commentEx w15:paraId="72EB68BE" w15:done="0"/>
  <w15:commentEx w15:paraId="5C859B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639127E" w16cex:dateUtc="2025-03-14T11:36:00Z"/>
  <w16cex:commentExtensible w16cex:durableId="059FDBCF" w16cex:dateUtc="2025-03-14T11:40:00Z"/>
  <w16cex:commentExtensible w16cex:durableId="504C61AC" w16cex:dateUtc="2025-03-17T09:27:00Z"/>
  <w16cex:commentExtensible w16cex:durableId="76316BAC" w16cex:dateUtc="2025-03-17T09:49:00Z"/>
  <w16cex:commentExtensible w16cex:durableId="2E896AB1" w16cex:dateUtc="2025-03-17T12:12:00Z"/>
  <w16cex:commentExtensible w16cex:durableId="248778F1" w16cex:dateUtc="2025-03-17T12:21:00Z"/>
  <w16cex:commentExtensible w16cex:durableId="4127C9EA" w16cex:dateUtc="2025-03-17T12:23:00Z"/>
  <w16cex:commentExtensible w16cex:durableId="5955F131" w16cex:dateUtc="2025-03-17T12:34:00Z"/>
  <w16cex:commentExtensible w16cex:durableId="3A06BA81" w16cex:dateUtc="2025-03-17T12:43:00Z"/>
  <w16cex:commentExtensible w16cex:durableId="6CF3D6A7" w16cex:dateUtc="2025-03-17T12:48:00Z"/>
  <w16cex:commentExtensible w16cex:durableId="5D076E62" w16cex:dateUtc="2025-03-18T08:48:00Z"/>
  <w16cex:commentExtensible w16cex:durableId="2A738D6B" w16cex:dateUtc="2025-03-18T09:17:00Z"/>
  <w16cex:commentExtensible w16cex:durableId="6EF25745" w16cex:dateUtc="2025-03-18T09:25:00Z"/>
  <w16cex:commentExtensible w16cex:durableId="49305E1E" w16cex:dateUtc="2025-03-18T09:27:00Z"/>
  <w16cex:commentExtensible w16cex:durableId="3F181F30" w16cex:dateUtc="2025-03-18T09:28:00Z"/>
  <w16cex:commentExtensible w16cex:durableId="1FC7A3AA" w16cex:dateUtc="2025-03-18T09:30:00Z"/>
  <w16cex:commentExtensible w16cex:durableId="44D3A978" w16cex:dateUtc="2025-03-18T10:36:00Z"/>
  <w16cex:commentExtensible w16cex:durableId="7011FD43" w16cex:dateUtc="2025-03-18T09:30:00Z"/>
  <w16cex:commentExtensible w16cex:durableId="32D8AC1E" w16cex:dateUtc="2025-03-18T13:31:00Z"/>
  <w16cex:commentExtensible w16cex:durableId="575EC479" w16cex:dateUtc="2025-03-18T10:47:00Z"/>
  <w16cex:commentExtensible w16cex:durableId="5D69B611" w16cex:dateUtc="2025-03-18T11:43:00Z"/>
  <w16cex:commentExtensible w16cex:durableId="4DD48A4C" w16cex:dateUtc="2025-03-18T13:08:00Z"/>
  <w16cex:commentExtensible w16cex:durableId="1D3A30C8" w16cex:dateUtc="2025-03-24T10:44:00Z"/>
  <w16cex:commentExtensible w16cex:durableId="2143309E" w16cex:dateUtc="2025-03-24T10:49:00Z"/>
  <w16cex:commentExtensible w16cex:durableId="4BBFC559" w16cex:dateUtc="2025-03-24T10:38:00Z"/>
  <w16cex:commentExtensible w16cex:durableId="70E0A160" w16cex:dateUtc="2025-03-24T10:51:00Z"/>
  <w16cex:commentExtensible w16cex:durableId="447F9E2B" w16cex:dateUtc="2025-03-24T12:44:00Z"/>
  <w16cex:commentExtensible w16cex:durableId="0AD6C458" w16cex:dateUtc="2025-03-24T12:20:00Z"/>
  <w16cex:commentExtensible w16cex:durableId="297FC3DC" w16cex:dateUtc="2025-03-24T1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0E1354F" w16cid:durableId="1639127E"/>
  <w16cid:commentId w16cid:paraId="2910FDF0" w16cid:durableId="059FDBCF"/>
  <w16cid:commentId w16cid:paraId="401E62B9" w16cid:durableId="504C61AC"/>
  <w16cid:commentId w16cid:paraId="1E796E8A" w16cid:durableId="76316BAC"/>
  <w16cid:commentId w16cid:paraId="7535FDDE" w16cid:durableId="2E896AB1"/>
  <w16cid:commentId w16cid:paraId="46ECAED3" w16cid:durableId="248778F1"/>
  <w16cid:commentId w16cid:paraId="3BD45247" w16cid:durableId="4127C9EA"/>
  <w16cid:commentId w16cid:paraId="36F712C2" w16cid:durableId="5955F131"/>
  <w16cid:commentId w16cid:paraId="7321EA84" w16cid:durableId="3A06BA81"/>
  <w16cid:commentId w16cid:paraId="27D2BF8C" w16cid:durableId="6CF3D6A7"/>
  <w16cid:commentId w16cid:paraId="6EB7DFCD" w16cid:durableId="5D076E62"/>
  <w16cid:commentId w16cid:paraId="4B7DAAAB" w16cid:durableId="2A738D6B"/>
  <w16cid:commentId w16cid:paraId="4AE4D48A" w16cid:durableId="6EF25745"/>
  <w16cid:commentId w16cid:paraId="0A03D305" w16cid:durableId="49305E1E"/>
  <w16cid:commentId w16cid:paraId="0027DD54" w16cid:durableId="3F181F30"/>
  <w16cid:commentId w16cid:paraId="1DA8427F" w16cid:durableId="1FC7A3AA"/>
  <w16cid:commentId w16cid:paraId="0D95D5AE" w16cid:durableId="44D3A978"/>
  <w16cid:commentId w16cid:paraId="2272C130" w16cid:durableId="7011FD43"/>
  <w16cid:commentId w16cid:paraId="7706A6E7" w16cid:durableId="32D8AC1E"/>
  <w16cid:commentId w16cid:paraId="33471C78" w16cid:durableId="575EC479"/>
  <w16cid:commentId w16cid:paraId="3F32F5FE" w16cid:durableId="5D69B611"/>
  <w16cid:commentId w16cid:paraId="562D341B" w16cid:durableId="4DD48A4C"/>
  <w16cid:commentId w16cid:paraId="7A007C15" w16cid:durableId="1D3A30C8"/>
  <w16cid:commentId w16cid:paraId="6F51956F" w16cid:durableId="2143309E"/>
  <w16cid:commentId w16cid:paraId="51997720" w16cid:durableId="4BBFC559"/>
  <w16cid:commentId w16cid:paraId="27E21541" w16cid:durableId="70E0A160"/>
  <w16cid:commentId w16cid:paraId="355239B2" w16cid:durableId="447F9E2B"/>
  <w16cid:commentId w16cid:paraId="72EB68BE" w16cid:durableId="0AD6C458"/>
  <w16cid:commentId w16cid:paraId="5C859B6D" w16cid:durableId="297FC3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0DE1ED" w14:textId="77777777" w:rsidR="009E5D84" w:rsidRDefault="009E5D84">
      <w:r>
        <w:separator/>
      </w:r>
    </w:p>
    <w:p w14:paraId="5FA1256D" w14:textId="77777777" w:rsidR="009E5D84" w:rsidRDefault="009E5D84"/>
  </w:endnote>
  <w:endnote w:type="continuationSeparator" w:id="0">
    <w:p w14:paraId="73CAABDF" w14:textId="77777777" w:rsidR="009E5D84" w:rsidRDefault="009E5D84">
      <w:r>
        <w:continuationSeparator/>
      </w:r>
    </w:p>
    <w:p w14:paraId="41308891" w14:textId="77777777" w:rsidR="009E5D84" w:rsidRDefault="009E5D84"/>
  </w:endnote>
  <w:endnote w:type="continuationNotice" w:id="1">
    <w:p w14:paraId="12FA7356" w14:textId="77777777" w:rsidR="009E5D84" w:rsidRDefault="009E5D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Ligh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21919" w14:textId="75EB5976" w:rsidR="00C5749C" w:rsidRDefault="00C5749C" w:rsidP="00427956">
    <w:pPr>
      <w:tabs>
        <w:tab w:val="center" w:pos="4536"/>
        <w:tab w:val="right" w:pos="9072"/>
      </w:tabs>
      <w:spacing w:after="0"/>
      <w:ind w:right="-1"/>
      <w:rPr>
        <w:rFonts w:eastAsia="Helvetica" w:cs="Helvetica"/>
        <w:color w:val="181412"/>
      </w:rPr>
    </w:pPr>
    <w:r w:rsidRPr="00A14F8D">
      <w:rPr>
        <w:b/>
        <w:noProof/>
        <w:sz w:val="48"/>
        <w:szCs w:val="48"/>
      </w:rPr>
      <w:drawing>
        <wp:inline distT="0" distB="0" distL="0" distR="0" wp14:anchorId="5B64B099" wp14:editId="40D7B6BF">
          <wp:extent cx="899795" cy="386715"/>
          <wp:effectExtent l="0" t="0" r="0" b="0"/>
          <wp:docPr id="9"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99795" cy="386715"/>
                  </a:xfrm>
                  <a:prstGeom prst="rect">
                    <a:avLst/>
                  </a:prstGeom>
                  <a:solidFill>
                    <a:srgbClr val="FFFFFF"/>
                  </a:solidFill>
                  <a:ln>
                    <a:noFill/>
                  </a:ln>
                </pic:spPr>
              </pic:pic>
            </a:graphicData>
          </a:graphic>
        </wp:inline>
      </w:drawing>
    </w:r>
    <w:r>
      <w:rPr>
        <w:rFonts w:eastAsia="Helvetica" w:cs="Helvetica"/>
        <w:color w:val="181412"/>
      </w:rPr>
      <w:tab/>
    </w:r>
  </w:p>
  <w:p w14:paraId="648043F4" w14:textId="60B8393F" w:rsidR="00C5749C" w:rsidRPr="00427956" w:rsidRDefault="00C5749C" w:rsidP="00427956">
    <w:pPr>
      <w:tabs>
        <w:tab w:val="center" w:pos="4536"/>
        <w:tab w:val="right" w:pos="9072"/>
      </w:tabs>
      <w:spacing w:after="0"/>
      <w:ind w:right="-1"/>
      <w:rPr>
        <w:rFonts w:eastAsia="Helvetica" w:cs="Helvetica"/>
        <w:color w:val="181412"/>
      </w:rPr>
    </w:pPr>
    <w:r>
      <w:rPr>
        <w:rFonts w:eastAsia="Helvetica" w:cs="Helvetica"/>
        <w:color w:val="181412"/>
      </w:rPr>
      <w:tab/>
      <w:t xml:space="preserve">Projektnummer: </w:t>
    </w:r>
    <w:sdt>
      <w:sdtPr>
        <w:rPr>
          <w:rFonts w:eastAsia="Helvetica" w:cs="Helvetica"/>
          <w:color w:val="181412"/>
        </w:rPr>
        <w:alias w:val="Schlüsselwörter"/>
        <w:tag w:val=""/>
        <w:id w:val="1275590127"/>
        <w:placeholder>
          <w:docPart w:val="0565A94583D447269AA38FBC03DD682B"/>
        </w:placeholder>
        <w:dataBinding w:prefixMappings="xmlns:ns0='http://purl.org/dc/elements/1.1/' xmlns:ns1='http://schemas.openxmlformats.org/package/2006/metadata/core-properties' " w:xpath="/ns1:coreProperties[1]/ns1:keywords[1]" w:storeItemID="{6C3C8BC8-F283-45AE-878A-BAB7291924A1}"/>
        <w:text/>
      </w:sdtPr>
      <w:sdtContent>
        <w:r w:rsidR="00EB1923" w:rsidRPr="00FE21E7">
          <w:rPr>
            <w:rFonts w:eastAsia="Helvetica" w:cs="Helvetica"/>
            <w:color w:val="181412"/>
          </w:rPr>
          <w:t>22IF2504</w:t>
        </w:r>
      </w:sdtContent>
    </w:sdt>
    <w:r>
      <w:rPr>
        <w:rFonts w:eastAsia="Helvetica" w:cs="Helvetica"/>
        <w:color w:val="181412"/>
      </w:rPr>
      <w:tab/>
      <w:t>Schuljahr: 20</w:t>
    </w:r>
    <w:r w:rsidR="00BC1264">
      <w:rPr>
        <w:rFonts w:eastAsia="Helvetica" w:cs="Helvetica"/>
        <w:color w:val="181412"/>
      </w:rPr>
      <w:t>24</w:t>
    </w:r>
    <w:r>
      <w:rPr>
        <w:rFonts w:eastAsia="Helvetica" w:cs="Helvetica"/>
        <w:color w:val="181412"/>
      </w:rPr>
      <w:t>/</w:t>
    </w:r>
    <w:r w:rsidR="00BC1264">
      <w:rPr>
        <w:rFonts w:eastAsia="Helvetica" w:cs="Helvetica"/>
        <w:color w:val="181412"/>
      </w:rPr>
      <w:t>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51C66" w14:textId="70249BC6" w:rsidR="00C17B0D" w:rsidRDefault="00C17B0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913B37" w14:textId="77777777" w:rsidR="009E5D84" w:rsidRDefault="009E5D84">
      <w:r>
        <w:separator/>
      </w:r>
    </w:p>
    <w:p w14:paraId="429977AF" w14:textId="77777777" w:rsidR="009E5D84" w:rsidRDefault="009E5D84"/>
  </w:footnote>
  <w:footnote w:type="continuationSeparator" w:id="0">
    <w:p w14:paraId="2606E3D8" w14:textId="77777777" w:rsidR="009E5D84" w:rsidRDefault="009E5D84">
      <w:r>
        <w:continuationSeparator/>
      </w:r>
    </w:p>
    <w:p w14:paraId="715FA4BD" w14:textId="77777777" w:rsidR="009E5D84" w:rsidRDefault="009E5D84"/>
  </w:footnote>
  <w:footnote w:type="continuationNotice" w:id="1">
    <w:p w14:paraId="188B3265" w14:textId="77777777" w:rsidR="009E5D84" w:rsidRDefault="009E5D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51C5C" w14:textId="77777777" w:rsidR="00C5749C" w:rsidRDefault="00C5749C" w:rsidP="00A46203">
    <w:pPr>
      <w:tabs>
        <w:tab w:val="left" w:pos="7332"/>
      </w:tabs>
      <w:autoSpaceDE w:val="0"/>
      <w:spacing w:line="220" w:lineRule="exact"/>
      <w:rPr>
        <w:rFonts w:eastAsia="Helvetica Neue Light" w:cs="Helvetica Neue Light"/>
        <w:color w:val="181412"/>
        <w:spacing w:val="-6"/>
        <w:sz w:val="16"/>
        <w:szCs w:val="16"/>
      </w:rPr>
    </w:pPr>
    <w:r>
      <w:rPr>
        <w:noProof/>
      </w:rPr>
      <mc:AlternateContent>
        <mc:Choice Requires="wps">
          <w:drawing>
            <wp:anchor distT="0" distB="0" distL="114300" distR="114300" simplePos="0" relativeHeight="251658242" behindDoc="0" locked="0" layoutInCell="1" allowOverlap="1" wp14:anchorId="779EC77D" wp14:editId="25B26674">
              <wp:simplePos x="0" y="0"/>
              <wp:positionH relativeFrom="column">
                <wp:posOffset>4215765</wp:posOffset>
              </wp:positionH>
              <wp:positionV relativeFrom="paragraph">
                <wp:posOffset>154305</wp:posOffset>
              </wp:positionV>
              <wp:extent cx="1066800" cy="228600"/>
              <wp:effectExtent l="0" t="0" r="19050" b="19050"/>
              <wp:wrapNone/>
              <wp:docPr id="6" name="Rechteck 6"/>
              <wp:cNvGraphicFramePr/>
              <a:graphic xmlns:a="http://schemas.openxmlformats.org/drawingml/2006/main">
                <a:graphicData uri="http://schemas.microsoft.com/office/word/2010/wordprocessingShape">
                  <wps:wsp>
                    <wps:cNvSpPr/>
                    <wps:spPr>
                      <a:xfrm>
                        <a:off x="0" y="0"/>
                        <a:ext cx="10668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7244E" id="Rechteck 6" o:spid="_x0000_s1026" style="position:absolute;margin-left:331.95pt;margin-top:12.15pt;width:84pt;height:18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" fillcolor="white [3212]" strokecolor="white [3212]" strokeweight="2pt"/>
          </w:pict>
        </mc:Fallback>
      </mc:AlternateContent>
    </w:r>
    <w:r>
      <w:rPr>
        <w:noProof/>
      </w:rPr>
      <w:drawing>
        <wp:anchor distT="0" distB="0" distL="0" distR="0" simplePos="0" relativeHeight="251658240" behindDoc="1" locked="0" layoutInCell="1" allowOverlap="1" wp14:anchorId="489CDE9D" wp14:editId="45150FA4">
          <wp:simplePos x="0" y="0"/>
          <wp:positionH relativeFrom="page">
            <wp:posOffset>0</wp:posOffset>
          </wp:positionH>
          <wp:positionV relativeFrom="page">
            <wp:posOffset>0</wp:posOffset>
          </wp:positionV>
          <wp:extent cx="7559675" cy="1547495"/>
          <wp:effectExtent l="0" t="0" r="3175" b="0"/>
          <wp:wrapNone/>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675" cy="1547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0" distR="0" simplePos="0" relativeHeight="251658241" behindDoc="0" locked="0" layoutInCell="1" allowOverlap="1" wp14:anchorId="5405E1EA" wp14:editId="00B8B7F6">
              <wp:simplePos x="0" y="0"/>
              <wp:positionH relativeFrom="page">
                <wp:posOffset>899795</wp:posOffset>
              </wp:positionH>
              <wp:positionV relativeFrom="page">
                <wp:posOffset>360045</wp:posOffset>
              </wp:positionV>
              <wp:extent cx="1082040" cy="612140"/>
              <wp:effectExtent l="4445"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612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D36A5" w14:textId="77777777" w:rsidR="00C5749C" w:rsidRDefault="00C5749C" w:rsidP="00EC60DA">
                          <w:pPr>
                            <w:autoSpaceDE w:val="0"/>
                            <w:spacing w:after="0" w:line="193" w:lineRule="exact"/>
                            <w:rPr>
                              <w:b/>
                              <w:bCs/>
                              <w:sz w:val="15"/>
                              <w:szCs w:val="15"/>
                            </w:rPr>
                          </w:pPr>
                          <w:r>
                            <w:rPr>
                              <w:b/>
                              <w:bCs/>
                              <w:sz w:val="15"/>
                              <w:szCs w:val="15"/>
                            </w:rPr>
                            <w:t>htl donaustadt</w:t>
                          </w:r>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05E1EA" id="_x0000_t202" coordsize="21600,21600" o:spt="202" path="m,l,21600r21600,l21600,xe">
              <v:stroke joinstyle="miter"/>
              <v:path gradientshapeok="t" o:connecttype="rect"/>
            </v:shapetype>
            <v:shape id="Text Box 2" o:spid="_x0000_s1032" type="#_x0000_t202" style="position:absolute;left:0;text-align:left;margin-left:70.85pt;margin-top:28.35pt;width:85.2pt;height:48.2pt;z-index:251658241;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" stroked="f">
              <v:textbox inset="0,0,0,0">
                <w:txbxContent>
                  <w:p w14:paraId="67DD36A5" w14:textId="77777777" w:rsidR="00C5749C" w:rsidRDefault="00C5749C" w:rsidP="00EC60DA">
                    <w:pPr>
                      <w:autoSpaceDE w:val="0"/>
                      <w:spacing w:after="0" w:line="193" w:lineRule="exact"/>
                      <w:rPr>
                        <w:b/>
                        <w:bCs/>
                        <w:sz w:val="15"/>
                        <w:szCs w:val="15"/>
                      </w:rPr>
                    </w:pPr>
                    <w:r>
                      <w:rPr>
                        <w:b/>
                        <w:bCs/>
                        <w:sz w:val="15"/>
                        <w:szCs w:val="15"/>
                      </w:rPr>
                      <w:t>htl donaustadt</w:t>
                    </w:r>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v:textbox>
              <w10:wrap type="topAndBottom" anchorx="page" anchory="page"/>
            </v:shape>
          </w:pict>
        </mc:Fallback>
      </mc:AlternateContent>
    </w:r>
    <w:r>
      <w:rPr>
        <w:rFonts w:eastAsia="Helvetica Neue Light" w:cs="Helvetica Neue Light"/>
        <w:color w:val="181412"/>
        <w:spacing w:val="-6"/>
        <w:sz w:val="16"/>
        <w:szCs w:val="16"/>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5D62C" w14:textId="054D7649" w:rsidR="00C5749C" w:rsidRPr="00596B5A" w:rsidRDefault="00680056" w:rsidP="000A6EFD">
    <w:pPr>
      <w:pStyle w:val="Kopfzeile"/>
      <w:pBdr>
        <w:bottom w:val="single" w:sz="4" w:space="0" w:color="000000"/>
      </w:pBdr>
    </w:pPr>
    <w:sdt>
      <w:sdtPr>
        <w:alias w:val="Titel"/>
        <w:tag w:val=""/>
        <w:id w:val="1143926571"/>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tab/>
    </w:r>
    <w:r w:rsidR="00C5749C">
      <w:fldChar w:fldCharType="begin"/>
    </w:r>
    <w:r w:rsidR="00C5749C">
      <w:instrText>STYLEREF  Verfasser/in</w:instrText>
    </w:r>
    <w:r w:rsidR="00C5749C">
      <w:fldChar w:fldCharType="separate"/>
    </w:r>
    <w:r w:rsidR="0092386F">
      <w:rPr>
        <w:noProof/>
      </w:rPr>
      <w:t>Janina KOWATSCH</w:t>
    </w:r>
    <w:r w:rsidR="00C5749C">
      <w:fldChar w:fldCharType="end"/>
    </w:r>
    <w:r w:rsidR="00AD0C15">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88B53" w14:textId="5CF0095E" w:rsidR="003554CF" w:rsidRPr="00596B5A" w:rsidRDefault="00680056" w:rsidP="000A6EFD">
    <w:pPr>
      <w:pStyle w:val="Kopfzeile"/>
      <w:pBdr>
        <w:bottom w:val="single" w:sz="4" w:space="0" w:color="000000"/>
      </w:pBdr>
    </w:pPr>
    <w:sdt>
      <w:sdtPr>
        <w:alias w:val="Titel"/>
        <w:tag w:val=""/>
        <w:id w:val="190737390"/>
        <w:dataBinding w:prefixMappings="xmlns:ns0='http://purl.org/dc/elements/1.1/' xmlns:ns1='http://schemas.openxmlformats.org/package/2006/metadata/core-properties' " w:xpath="/ns1:coreProperties[1]/ns0:title[1]" w:storeItemID="{6C3C8BC8-F283-45AE-878A-BAB7291924A1}"/>
        <w:text/>
      </w:sdtPr>
      <w:sdtContent>
        <w:r w:rsidR="003554CF">
          <w:t>NIMBUS</w:t>
        </w:r>
      </w:sdtContent>
    </w:sdt>
    <w:r w:rsidR="003554CF">
      <w:tab/>
    </w:r>
    <w:r w:rsidR="003554CF">
      <w:tab/>
    </w:r>
    <w:r w:rsidR="002678E4">
      <w:t>Markus WANKE</w:t>
    </w:r>
    <w:r w:rsidR="003554CF">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A59AA" w14:textId="73097291" w:rsidR="00C5749C" w:rsidRPr="00596B5A" w:rsidRDefault="00680056" w:rsidP="004240D6">
    <w:pPr>
      <w:pStyle w:val="Kopfzeile"/>
    </w:pPr>
    <w:sdt>
      <w:sdtPr>
        <w:alias w:val="Titel"/>
        <w:tag w:val=""/>
        <w:id w:val="2000463275"/>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tab/>
    </w:r>
    <w:sdt>
      <w:sdtPr>
        <w:rPr>
          <w:highlight w:val="yellow"/>
        </w:rPr>
        <w:alias w:val="Autor"/>
        <w:tag w:val=""/>
        <w:id w:val="-1472125238"/>
        <w:dataBinding w:prefixMappings="xmlns:ns0='http://purl.org/dc/elements/1.1/' xmlns:ns1='http://schemas.openxmlformats.org/package/2006/metadata/core-properties' " w:xpath="/ns1:coreProperties[1]/ns0:creator[1]" w:storeItemID="{6C3C8BC8-F283-45AE-878A-BAB7291924A1}"/>
        <w:text/>
      </w:sdtPr>
      <w:sdtContent>
        <w:r w:rsidR="00CC0E76">
          <w:rPr>
            <w:highlight w:val="yellow"/>
          </w:rPr>
          <w:t>Janina Kowatsch; Markus Wanke; Maximilian Langer</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71A82"/>
    <w:multiLevelType w:val="hybridMultilevel"/>
    <w:tmpl w:val="5F7EE8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82D692B"/>
    <w:multiLevelType w:val="hybridMultilevel"/>
    <w:tmpl w:val="0CE653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9930073"/>
    <w:multiLevelType w:val="hybridMultilevel"/>
    <w:tmpl w:val="EA9293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99E16E4"/>
    <w:multiLevelType w:val="hybridMultilevel"/>
    <w:tmpl w:val="996426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ACC62CC"/>
    <w:multiLevelType w:val="hybridMultilevel"/>
    <w:tmpl w:val="0C7EBC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B3058F7"/>
    <w:multiLevelType w:val="hybridMultilevel"/>
    <w:tmpl w:val="A7143C1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BD947F6"/>
    <w:multiLevelType w:val="hybridMultilevel"/>
    <w:tmpl w:val="CE5667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F1260F8"/>
    <w:multiLevelType w:val="hybridMultilevel"/>
    <w:tmpl w:val="85BCF6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2AC0C58"/>
    <w:multiLevelType w:val="hybridMultilevel"/>
    <w:tmpl w:val="9FF62D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5A75C39"/>
    <w:multiLevelType w:val="hybridMultilevel"/>
    <w:tmpl w:val="86F26BBE"/>
    <w:lvl w:ilvl="0" w:tplc="0C07000F">
      <w:start w:val="1"/>
      <w:numFmt w:val="decimal"/>
      <w:lvlText w:val="%1."/>
      <w:lvlJc w:val="left"/>
      <w:pPr>
        <w:ind w:left="-774" w:hanging="360"/>
      </w:pPr>
    </w:lvl>
    <w:lvl w:ilvl="1" w:tplc="0C070019">
      <w:start w:val="1"/>
      <w:numFmt w:val="lowerLetter"/>
      <w:lvlText w:val="%2."/>
      <w:lvlJc w:val="left"/>
      <w:pPr>
        <w:ind w:left="-54" w:hanging="360"/>
      </w:pPr>
    </w:lvl>
    <w:lvl w:ilvl="2" w:tplc="0C07001B">
      <w:start w:val="1"/>
      <w:numFmt w:val="lowerRoman"/>
      <w:lvlText w:val="%3."/>
      <w:lvlJc w:val="right"/>
      <w:pPr>
        <w:ind w:left="666" w:hanging="180"/>
      </w:pPr>
    </w:lvl>
    <w:lvl w:ilvl="3" w:tplc="0C070001">
      <w:start w:val="1"/>
      <w:numFmt w:val="bullet"/>
      <w:lvlText w:val=""/>
      <w:lvlJc w:val="left"/>
      <w:pPr>
        <w:ind w:left="720" w:hanging="360"/>
      </w:pPr>
      <w:rPr>
        <w:rFonts w:ascii="Symbol" w:hAnsi="Symbol" w:hint="default"/>
      </w:rPr>
    </w:lvl>
    <w:lvl w:ilvl="4" w:tplc="0C070019">
      <w:start w:val="1"/>
      <w:numFmt w:val="lowerLetter"/>
      <w:lvlText w:val="%5."/>
      <w:lvlJc w:val="left"/>
      <w:pPr>
        <w:ind w:left="2106" w:hanging="360"/>
      </w:pPr>
    </w:lvl>
    <w:lvl w:ilvl="5" w:tplc="0C07001B" w:tentative="1">
      <w:start w:val="1"/>
      <w:numFmt w:val="lowerRoman"/>
      <w:lvlText w:val="%6."/>
      <w:lvlJc w:val="right"/>
      <w:pPr>
        <w:ind w:left="2826" w:hanging="180"/>
      </w:pPr>
    </w:lvl>
    <w:lvl w:ilvl="6" w:tplc="0C07000F" w:tentative="1">
      <w:start w:val="1"/>
      <w:numFmt w:val="decimal"/>
      <w:lvlText w:val="%7."/>
      <w:lvlJc w:val="left"/>
      <w:pPr>
        <w:ind w:left="3546" w:hanging="360"/>
      </w:pPr>
    </w:lvl>
    <w:lvl w:ilvl="7" w:tplc="0C070019" w:tentative="1">
      <w:start w:val="1"/>
      <w:numFmt w:val="lowerLetter"/>
      <w:lvlText w:val="%8."/>
      <w:lvlJc w:val="left"/>
      <w:pPr>
        <w:ind w:left="4266" w:hanging="360"/>
      </w:pPr>
    </w:lvl>
    <w:lvl w:ilvl="8" w:tplc="0C07001B" w:tentative="1">
      <w:start w:val="1"/>
      <w:numFmt w:val="lowerRoman"/>
      <w:lvlText w:val="%9."/>
      <w:lvlJc w:val="right"/>
      <w:pPr>
        <w:ind w:left="4986" w:hanging="180"/>
      </w:pPr>
    </w:lvl>
  </w:abstractNum>
  <w:abstractNum w:abstractNumId="10" w15:restartNumberingAfterBreak="0">
    <w:nsid w:val="15B32216"/>
    <w:multiLevelType w:val="hybridMultilevel"/>
    <w:tmpl w:val="A3F439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6FE48E6"/>
    <w:multiLevelType w:val="hybridMultilevel"/>
    <w:tmpl w:val="B27239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18F3505A"/>
    <w:multiLevelType w:val="hybridMultilevel"/>
    <w:tmpl w:val="A92464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9C55489"/>
    <w:multiLevelType w:val="hybridMultilevel"/>
    <w:tmpl w:val="C9F413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AAE2AFA"/>
    <w:multiLevelType w:val="hybridMultilevel"/>
    <w:tmpl w:val="F1E2042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1C081096"/>
    <w:multiLevelType w:val="hybridMultilevel"/>
    <w:tmpl w:val="144AAFAE"/>
    <w:lvl w:ilvl="0" w:tplc="0C070001">
      <w:start w:val="1"/>
      <w:numFmt w:val="bullet"/>
      <w:lvlText w:val=""/>
      <w:lvlJc w:val="left"/>
      <w:pPr>
        <w:ind w:left="2160" w:hanging="360"/>
      </w:pPr>
      <w:rPr>
        <w:rFonts w:ascii="Symbol" w:hAnsi="Symbol" w:hint="default"/>
      </w:rPr>
    </w:lvl>
    <w:lvl w:ilvl="1" w:tplc="0C070003" w:tentative="1">
      <w:start w:val="1"/>
      <w:numFmt w:val="bullet"/>
      <w:lvlText w:val="o"/>
      <w:lvlJc w:val="left"/>
      <w:pPr>
        <w:ind w:left="2880" w:hanging="360"/>
      </w:pPr>
      <w:rPr>
        <w:rFonts w:ascii="Courier New" w:hAnsi="Courier New" w:cs="Courier New" w:hint="default"/>
      </w:rPr>
    </w:lvl>
    <w:lvl w:ilvl="2" w:tplc="0C070005" w:tentative="1">
      <w:start w:val="1"/>
      <w:numFmt w:val="bullet"/>
      <w:lvlText w:val=""/>
      <w:lvlJc w:val="left"/>
      <w:pPr>
        <w:ind w:left="3600" w:hanging="360"/>
      </w:pPr>
      <w:rPr>
        <w:rFonts w:ascii="Wingdings" w:hAnsi="Wingdings" w:hint="default"/>
      </w:rPr>
    </w:lvl>
    <w:lvl w:ilvl="3" w:tplc="0C070001" w:tentative="1">
      <w:start w:val="1"/>
      <w:numFmt w:val="bullet"/>
      <w:lvlText w:val=""/>
      <w:lvlJc w:val="left"/>
      <w:pPr>
        <w:ind w:left="4320" w:hanging="360"/>
      </w:pPr>
      <w:rPr>
        <w:rFonts w:ascii="Symbol" w:hAnsi="Symbol" w:hint="default"/>
      </w:rPr>
    </w:lvl>
    <w:lvl w:ilvl="4" w:tplc="0C070003" w:tentative="1">
      <w:start w:val="1"/>
      <w:numFmt w:val="bullet"/>
      <w:lvlText w:val="o"/>
      <w:lvlJc w:val="left"/>
      <w:pPr>
        <w:ind w:left="5040" w:hanging="360"/>
      </w:pPr>
      <w:rPr>
        <w:rFonts w:ascii="Courier New" w:hAnsi="Courier New" w:cs="Courier New" w:hint="default"/>
      </w:rPr>
    </w:lvl>
    <w:lvl w:ilvl="5" w:tplc="0C070005" w:tentative="1">
      <w:start w:val="1"/>
      <w:numFmt w:val="bullet"/>
      <w:lvlText w:val=""/>
      <w:lvlJc w:val="left"/>
      <w:pPr>
        <w:ind w:left="5760" w:hanging="360"/>
      </w:pPr>
      <w:rPr>
        <w:rFonts w:ascii="Wingdings" w:hAnsi="Wingdings" w:hint="default"/>
      </w:rPr>
    </w:lvl>
    <w:lvl w:ilvl="6" w:tplc="0C070001" w:tentative="1">
      <w:start w:val="1"/>
      <w:numFmt w:val="bullet"/>
      <w:lvlText w:val=""/>
      <w:lvlJc w:val="left"/>
      <w:pPr>
        <w:ind w:left="6480" w:hanging="360"/>
      </w:pPr>
      <w:rPr>
        <w:rFonts w:ascii="Symbol" w:hAnsi="Symbol" w:hint="default"/>
      </w:rPr>
    </w:lvl>
    <w:lvl w:ilvl="7" w:tplc="0C070003" w:tentative="1">
      <w:start w:val="1"/>
      <w:numFmt w:val="bullet"/>
      <w:lvlText w:val="o"/>
      <w:lvlJc w:val="left"/>
      <w:pPr>
        <w:ind w:left="7200" w:hanging="360"/>
      </w:pPr>
      <w:rPr>
        <w:rFonts w:ascii="Courier New" w:hAnsi="Courier New" w:cs="Courier New" w:hint="default"/>
      </w:rPr>
    </w:lvl>
    <w:lvl w:ilvl="8" w:tplc="0C070005" w:tentative="1">
      <w:start w:val="1"/>
      <w:numFmt w:val="bullet"/>
      <w:lvlText w:val=""/>
      <w:lvlJc w:val="left"/>
      <w:pPr>
        <w:ind w:left="7920" w:hanging="360"/>
      </w:pPr>
      <w:rPr>
        <w:rFonts w:ascii="Wingdings" w:hAnsi="Wingdings" w:hint="default"/>
      </w:rPr>
    </w:lvl>
  </w:abstractNum>
  <w:abstractNum w:abstractNumId="16" w15:restartNumberingAfterBreak="0">
    <w:nsid w:val="1D8B07F7"/>
    <w:multiLevelType w:val="hybridMultilevel"/>
    <w:tmpl w:val="70BA21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E1B166F"/>
    <w:multiLevelType w:val="hybridMultilevel"/>
    <w:tmpl w:val="9ED4D7C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1F775A3E"/>
    <w:multiLevelType w:val="hybridMultilevel"/>
    <w:tmpl w:val="9FEA60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09E0C50"/>
    <w:multiLevelType w:val="hybridMultilevel"/>
    <w:tmpl w:val="28EA1F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25726DD"/>
    <w:multiLevelType w:val="hybridMultilevel"/>
    <w:tmpl w:val="3E8C162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30D5792"/>
    <w:multiLevelType w:val="hybridMultilevel"/>
    <w:tmpl w:val="7E2860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32034E5"/>
    <w:multiLevelType w:val="hybridMultilevel"/>
    <w:tmpl w:val="D1424F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23E6625A"/>
    <w:multiLevelType w:val="hybridMultilevel"/>
    <w:tmpl w:val="B75E3DD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245B7F07"/>
    <w:multiLevelType w:val="hybridMultilevel"/>
    <w:tmpl w:val="1F9855B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5" w15:restartNumberingAfterBreak="0">
    <w:nsid w:val="24B86A88"/>
    <w:multiLevelType w:val="hybridMultilevel"/>
    <w:tmpl w:val="5CE4309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26775C34"/>
    <w:multiLevelType w:val="hybridMultilevel"/>
    <w:tmpl w:val="0A6A022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27D00FAF"/>
    <w:multiLevelType w:val="hybridMultilevel"/>
    <w:tmpl w:val="D9A046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2B78637F"/>
    <w:multiLevelType w:val="hybridMultilevel"/>
    <w:tmpl w:val="83361CD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2BE9523B"/>
    <w:multiLevelType w:val="hybridMultilevel"/>
    <w:tmpl w:val="C8CE0A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2F3B2A9C"/>
    <w:multiLevelType w:val="hybridMultilevel"/>
    <w:tmpl w:val="356AA902"/>
    <w:lvl w:ilvl="0" w:tplc="0C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1E01AB8"/>
    <w:multiLevelType w:val="hybridMultilevel"/>
    <w:tmpl w:val="50505C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3211775A"/>
    <w:multiLevelType w:val="hybridMultilevel"/>
    <w:tmpl w:val="27E622B0"/>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34BC420A"/>
    <w:multiLevelType w:val="multilevel"/>
    <w:tmpl w:val="843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41116E"/>
    <w:multiLevelType w:val="hybridMultilevel"/>
    <w:tmpl w:val="AC2CA2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36F046E6"/>
    <w:multiLevelType w:val="hybridMultilevel"/>
    <w:tmpl w:val="547A3AA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6" w15:restartNumberingAfterBreak="0">
    <w:nsid w:val="37864B3A"/>
    <w:multiLevelType w:val="hybridMultilevel"/>
    <w:tmpl w:val="8196E5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3DDE2794"/>
    <w:multiLevelType w:val="hybridMultilevel"/>
    <w:tmpl w:val="10A278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3E1B539B"/>
    <w:multiLevelType w:val="hybridMultilevel"/>
    <w:tmpl w:val="3B12857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40A70BBE"/>
    <w:multiLevelType w:val="hybridMultilevel"/>
    <w:tmpl w:val="69F2C1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429B0306"/>
    <w:multiLevelType w:val="hybridMultilevel"/>
    <w:tmpl w:val="63F0594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4BA953E2"/>
    <w:multiLevelType w:val="hybridMultilevel"/>
    <w:tmpl w:val="8F98661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4C0532D9"/>
    <w:multiLevelType w:val="hybridMultilevel"/>
    <w:tmpl w:val="F71CA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4C175097"/>
    <w:multiLevelType w:val="hybridMultilevel"/>
    <w:tmpl w:val="C824BB5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4D8E0ED8"/>
    <w:multiLevelType w:val="hybridMultilevel"/>
    <w:tmpl w:val="B73AA4DA"/>
    <w:lvl w:ilvl="0" w:tplc="AB406100">
      <w:numFmt w:val="bullet"/>
      <w:lvlText w:val="-"/>
      <w:lvlJc w:val="left"/>
      <w:pPr>
        <w:ind w:left="1069" w:hanging="360"/>
      </w:pPr>
      <w:rPr>
        <w:rFonts w:ascii="Arial" w:eastAsia="Arial Unicode MS" w:hAnsi="Arial" w:cs="Aria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45" w15:restartNumberingAfterBreak="0">
    <w:nsid w:val="4E531075"/>
    <w:multiLevelType w:val="hybridMultilevel"/>
    <w:tmpl w:val="19D8BB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4EFF57F5"/>
    <w:multiLevelType w:val="hybridMultilevel"/>
    <w:tmpl w:val="44D892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7" w15:restartNumberingAfterBreak="0">
    <w:nsid w:val="583361DE"/>
    <w:multiLevelType w:val="multilevel"/>
    <w:tmpl w:val="ED9874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CA0AF6"/>
    <w:multiLevelType w:val="hybridMultilevel"/>
    <w:tmpl w:val="EA52D49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9" w15:restartNumberingAfterBreak="0">
    <w:nsid w:val="5EEE1B46"/>
    <w:multiLevelType w:val="hybridMultilevel"/>
    <w:tmpl w:val="0D864D7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0" w15:restartNumberingAfterBreak="0">
    <w:nsid w:val="60387F68"/>
    <w:multiLevelType w:val="hybridMultilevel"/>
    <w:tmpl w:val="2D7426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61845EC1"/>
    <w:multiLevelType w:val="hybridMultilevel"/>
    <w:tmpl w:val="94F8866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2" w15:restartNumberingAfterBreak="0">
    <w:nsid w:val="62983EC2"/>
    <w:multiLevelType w:val="hybridMultilevel"/>
    <w:tmpl w:val="A86008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3" w15:restartNumberingAfterBreak="0">
    <w:nsid w:val="62F76CB9"/>
    <w:multiLevelType w:val="hybridMultilevel"/>
    <w:tmpl w:val="A2D8C4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4" w15:restartNumberingAfterBreak="0">
    <w:nsid w:val="6639698C"/>
    <w:multiLevelType w:val="hybridMultilevel"/>
    <w:tmpl w:val="B7466C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5" w15:restartNumberingAfterBreak="0">
    <w:nsid w:val="668E3475"/>
    <w:multiLevelType w:val="hybridMultilevel"/>
    <w:tmpl w:val="3C8C1894"/>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6" w15:restartNumberingAfterBreak="0">
    <w:nsid w:val="6B1E3B11"/>
    <w:multiLevelType w:val="hybridMultilevel"/>
    <w:tmpl w:val="056C75BA"/>
    <w:lvl w:ilvl="0" w:tplc="0C07000F">
      <w:start w:val="1"/>
      <w:numFmt w:val="decimal"/>
      <w:lvlText w:val="%1."/>
      <w:lvlJc w:val="left"/>
      <w:pPr>
        <w:ind w:left="720" w:hanging="360"/>
      </w:pPr>
    </w:lvl>
    <w:lvl w:ilvl="1" w:tplc="0C070001">
      <w:start w:val="1"/>
      <w:numFmt w:val="bullet"/>
      <w:lvlText w:val=""/>
      <w:lvlJc w:val="left"/>
      <w:pPr>
        <w:ind w:left="1440" w:hanging="360"/>
      </w:pPr>
      <w:rPr>
        <w:rFonts w:ascii="Symbol" w:hAnsi="Symbol" w:hint="default"/>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7" w15:restartNumberingAfterBreak="0">
    <w:nsid w:val="6C0D00CA"/>
    <w:multiLevelType w:val="hybridMultilevel"/>
    <w:tmpl w:val="9D0434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8" w15:restartNumberingAfterBreak="0">
    <w:nsid w:val="6E0E4C7C"/>
    <w:multiLevelType w:val="hybridMultilevel"/>
    <w:tmpl w:val="CA54904E"/>
    <w:lvl w:ilvl="0" w:tplc="0C070001">
      <w:start w:val="1"/>
      <w:numFmt w:val="bullet"/>
      <w:lvlText w:val=""/>
      <w:lvlJc w:val="left"/>
      <w:pPr>
        <w:ind w:left="1860" w:hanging="360"/>
      </w:pPr>
      <w:rPr>
        <w:rFonts w:ascii="Symbol" w:hAnsi="Symbol" w:hint="default"/>
      </w:rPr>
    </w:lvl>
    <w:lvl w:ilvl="1" w:tplc="0C070003" w:tentative="1">
      <w:start w:val="1"/>
      <w:numFmt w:val="bullet"/>
      <w:lvlText w:val="o"/>
      <w:lvlJc w:val="left"/>
      <w:pPr>
        <w:ind w:left="2580" w:hanging="360"/>
      </w:pPr>
      <w:rPr>
        <w:rFonts w:ascii="Courier New" w:hAnsi="Courier New" w:cs="Courier New" w:hint="default"/>
      </w:rPr>
    </w:lvl>
    <w:lvl w:ilvl="2" w:tplc="0C070005" w:tentative="1">
      <w:start w:val="1"/>
      <w:numFmt w:val="bullet"/>
      <w:lvlText w:val=""/>
      <w:lvlJc w:val="left"/>
      <w:pPr>
        <w:ind w:left="3300" w:hanging="360"/>
      </w:pPr>
      <w:rPr>
        <w:rFonts w:ascii="Wingdings" w:hAnsi="Wingdings" w:hint="default"/>
      </w:rPr>
    </w:lvl>
    <w:lvl w:ilvl="3" w:tplc="0C070001" w:tentative="1">
      <w:start w:val="1"/>
      <w:numFmt w:val="bullet"/>
      <w:lvlText w:val=""/>
      <w:lvlJc w:val="left"/>
      <w:pPr>
        <w:ind w:left="4020" w:hanging="360"/>
      </w:pPr>
      <w:rPr>
        <w:rFonts w:ascii="Symbol" w:hAnsi="Symbol" w:hint="default"/>
      </w:rPr>
    </w:lvl>
    <w:lvl w:ilvl="4" w:tplc="0C070003" w:tentative="1">
      <w:start w:val="1"/>
      <w:numFmt w:val="bullet"/>
      <w:lvlText w:val="o"/>
      <w:lvlJc w:val="left"/>
      <w:pPr>
        <w:ind w:left="4740" w:hanging="360"/>
      </w:pPr>
      <w:rPr>
        <w:rFonts w:ascii="Courier New" w:hAnsi="Courier New" w:cs="Courier New" w:hint="default"/>
      </w:rPr>
    </w:lvl>
    <w:lvl w:ilvl="5" w:tplc="0C070005" w:tentative="1">
      <w:start w:val="1"/>
      <w:numFmt w:val="bullet"/>
      <w:lvlText w:val=""/>
      <w:lvlJc w:val="left"/>
      <w:pPr>
        <w:ind w:left="5460" w:hanging="360"/>
      </w:pPr>
      <w:rPr>
        <w:rFonts w:ascii="Wingdings" w:hAnsi="Wingdings" w:hint="default"/>
      </w:rPr>
    </w:lvl>
    <w:lvl w:ilvl="6" w:tplc="0C070001" w:tentative="1">
      <w:start w:val="1"/>
      <w:numFmt w:val="bullet"/>
      <w:lvlText w:val=""/>
      <w:lvlJc w:val="left"/>
      <w:pPr>
        <w:ind w:left="6180" w:hanging="360"/>
      </w:pPr>
      <w:rPr>
        <w:rFonts w:ascii="Symbol" w:hAnsi="Symbol" w:hint="default"/>
      </w:rPr>
    </w:lvl>
    <w:lvl w:ilvl="7" w:tplc="0C070003" w:tentative="1">
      <w:start w:val="1"/>
      <w:numFmt w:val="bullet"/>
      <w:lvlText w:val="o"/>
      <w:lvlJc w:val="left"/>
      <w:pPr>
        <w:ind w:left="6900" w:hanging="360"/>
      </w:pPr>
      <w:rPr>
        <w:rFonts w:ascii="Courier New" w:hAnsi="Courier New" w:cs="Courier New" w:hint="default"/>
      </w:rPr>
    </w:lvl>
    <w:lvl w:ilvl="8" w:tplc="0C070005" w:tentative="1">
      <w:start w:val="1"/>
      <w:numFmt w:val="bullet"/>
      <w:lvlText w:val=""/>
      <w:lvlJc w:val="left"/>
      <w:pPr>
        <w:ind w:left="7620" w:hanging="360"/>
      </w:pPr>
      <w:rPr>
        <w:rFonts w:ascii="Wingdings" w:hAnsi="Wingdings" w:hint="default"/>
      </w:rPr>
    </w:lvl>
  </w:abstractNum>
  <w:abstractNum w:abstractNumId="59" w15:restartNumberingAfterBreak="0">
    <w:nsid w:val="740B243B"/>
    <w:multiLevelType w:val="hybridMultilevel"/>
    <w:tmpl w:val="4C62B858"/>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0" w15:restartNumberingAfterBreak="0">
    <w:nsid w:val="74955943"/>
    <w:multiLevelType w:val="hybridMultilevel"/>
    <w:tmpl w:val="76FACC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1" w15:restartNumberingAfterBreak="0">
    <w:nsid w:val="75EA52D7"/>
    <w:multiLevelType w:val="hybridMultilevel"/>
    <w:tmpl w:val="B2CA6E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2" w15:restartNumberingAfterBreak="0">
    <w:nsid w:val="760F6655"/>
    <w:multiLevelType w:val="hybridMultilevel"/>
    <w:tmpl w:val="2996BE04"/>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63" w15:restartNumberingAfterBreak="0">
    <w:nsid w:val="770B2CE0"/>
    <w:multiLevelType w:val="multilevel"/>
    <w:tmpl w:val="1332A2A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4" w15:restartNumberingAfterBreak="0">
    <w:nsid w:val="77181EE1"/>
    <w:multiLevelType w:val="hybridMultilevel"/>
    <w:tmpl w:val="972295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5" w15:restartNumberingAfterBreak="0">
    <w:nsid w:val="79FA3389"/>
    <w:multiLevelType w:val="multilevel"/>
    <w:tmpl w:val="87A67A9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7A8636DB"/>
    <w:multiLevelType w:val="hybridMultilevel"/>
    <w:tmpl w:val="5D1EC7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7" w15:restartNumberingAfterBreak="0">
    <w:nsid w:val="7AA01100"/>
    <w:multiLevelType w:val="hybridMultilevel"/>
    <w:tmpl w:val="CB6A57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8" w15:restartNumberingAfterBreak="0">
    <w:nsid w:val="7EAD7C4A"/>
    <w:multiLevelType w:val="hybridMultilevel"/>
    <w:tmpl w:val="D33E792E"/>
    <w:lvl w:ilvl="0" w:tplc="0C07000F">
      <w:start w:val="1"/>
      <w:numFmt w:val="decimal"/>
      <w:lvlText w:val="%1."/>
      <w:lvlJc w:val="left"/>
      <w:pPr>
        <w:ind w:left="-774" w:hanging="360"/>
      </w:pPr>
    </w:lvl>
    <w:lvl w:ilvl="1" w:tplc="0C070019" w:tentative="1">
      <w:start w:val="1"/>
      <w:numFmt w:val="lowerLetter"/>
      <w:lvlText w:val="%2."/>
      <w:lvlJc w:val="left"/>
      <w:pPr>
        <w:ind w:left="-54" w:hanging="360"/>
      </w:pPr>
    </w:lvl>
    <w:lvl w:ilvl="2" w:tplc="0C07001B" w:tentative="1">
      <w:start w:val="1"/>
      <w:numFmt w:val="lowerRoman"/>
      <w:lvlText w:val="%3."/>
      <w:lvlJc w:val="right"/>
      <w:pPr>
        <w:ind w:left="666" w:hanging="180"/>
      </w:pPr>
    </w:lvl>
    <w:lvl w:ilvl="3" w:tplc="0C07000F" w:tentative="1">
      <w:start w:val="1"/>
      <w:numFmt w:val="decimal"/>
      <w:lvlText w:val="%4."/>
      <w:lvlJc w:val="left"/>
      <w:pPr>
        <w:ind w:left="1386" w:hanging="360"/>
      </w:pPr>
    </w:lvl>
    <w:lvl w:ilvl="4" w:tplc="0C070019" w:tentative="1">
      <w:start w:val="1"/>
      <w:numFmt w:val="lowerLetter"/>
      <w:lvlText w:val="%5."/>
      <w:lvlJc w:val="left"/>
      <w:pPr>
        <w:ind w:left="2106" w:hanging="360"/>
      </w:pPr>
    </w:lvl>
    <w:lvl w:ilvl="5" w:tplc="0C07001B" w:tentative="1">
      <w:start w:val="1"/>
      <w:numFmt w:val="lowerRoman"/>
      <w:lvlText w:val="%6."/>
      <w:lvlJc w:val="right"/>
      <w:pPr>
        <w:ind w:left="2826" w:hanging="180"/>
      </w:pPr>
    </w:lvl>
    <w:lvl w:ilvl="6" w:tplc="0C07000F" w:tentative="1">
      <w:start w:val="1"/>
      <w:numFmt w:val="decimal"/>
      <w:lvlText w:val="%7."/>
      <w:lvlJc w:val="left"/>
      <w:pPr>
        <w:ind w:left="3546" w:hanging="360"/>
      </w:pPr>
    </w:lvl>
    <w:lvl w:ilvl="7" w:tplc="0C070019" w:tentative="1">
      <w:start w:val="1"/>
      <w:numFmt w:val="lowerLetter"/>
      <w:lvlText w:val="%8."/>
      <w:lvlJc w:val="left"/>
      <w:pPr>
        <w:ind w:left="4266" w:hanging="360"/>
      </w:pPr>
    </w:lvl>
    <w:lvl w:ilvl="8" w:tplc="0C07001B" w:tentative="1">
      <w:start w:val="1"/>
      <w:numFmt w:val="lowerRoman"/>
      <w:lvlText w:val="%9."/>
      <w:lvlJc w:val="right"/>
      <w:pPr>
        <w:ind w:left="4986" w:hanging="180"/>
      </w:pPr>
    </w:lvl>
  </w:abstractNum>
  <w:num w:numId="1" w16cid:durableId="1281062454">
    <w:abstractNumId w:val="63"/>
  </w:num>
  <w:num w:numId="2" w16cid:durableId="2020160850">
    <w:abstractNumId w:val="44"/>
  </w:num>
  <w:num w:numId="3" w16cid:durableId="1891722905">
    <w:abstractNumId w:val="65"/>
  </w:num>
  <w:num w:numId="4" w16cid:durableId="1031733914">
    <w:abstractNumId w:val="58"/>
  </w:num>
  <w:num w:numId="5" w16cid:durableId="1683318563">
    <w:abstractNumId w:val="57"/>
  </w:num>
  <w:num w:numId="6" w16cid:durableId="926230297">
    <w:abstractNumId w:val="47"/>
  </w:num>
  <w:num w:numId="7" w16cid:durableId="1178349875">
    <w:abstractNumId w:val="35"/>
  </w:num>
  <w:num w:numId="8" w16cid:durableId="1376352811">
    <w:abstractNumId w:val="9"/>
  </w:num>
  <w:num w:numId="9" w16cid:durableId="538009266">
    <w:abstractNumId w:val="23"/>
  </w:num>
  <w:num w:numId="10" w16cid:durableId="1772621785">
    <w:abstractNumId w:val="17"/>
  </w:num>
  <w:num w:numId="11" w16cid:durableId="371728857">
    <w:abstractNumId w:val="32"/>
  </w:num>
  <w:num w:numId="12" w16cid:durableId="1175613450">
    <w:abstractNumId w:val="68"/>
  </w:num>
  <w:num w:numId="13" w16cid:durableId="656156525">
    <w:abstractNumId w:val="38"/>
  </w:num>
  <w:num w:numId="14" w16cid:durableId="985430329">
    <w:abstractNumId w:val="43"/>
  </w:num>
  <w:num w:numId="15" w16cid:durableId="679625584">
    <w:abstractNumId w:val="33"/>
  </w:num>
  <w:num w:numId="16" w16cid:durableId="869488130">
    <w:abstractNumId w:val="42"/>
  </w:num>
  <w:num w:numId="17" w16cid:durableId="641236742">
    <w:abstractNumId w:val="48"/>
  </w:num>
  <w:num w:numId="18" w16cid:durableId="314603221">
    <w:abstractNumId w:val="24"/>
  </w:num>
  <w:num w:numId="19" w16cid:durableId="1846939577">
    <w:abstractNumId w:val="45"/>
  </w:num>
  <w:num w:numId="20" w16cid:durableId="2090152675">
    <w:abstractNumId w:val="54"/>
  </w:num>
  <w:num w:numId="21" w16cid:durableId="104620097">
    <w:abstractNumId w:val="50"/>
  </w:num>
  <w:num w:numId="22" w16cid:durableId="1858887266">
    <w:abstractNumId w:val="11"/>
  </w:num>
  <w:num w:numId="23" w16cid:durableId="342047954">
    <w:abstractNumId w:val="5"/>
  </w:num>
  <w:num w:numId="24" w16cid:durableId="477964469">
    <w:abstractNumId w:val="51"/>
  </w:num>
  <w:num w:numId="25" w16cid:durableId="307443213">
    <w:abstractNumId w:val="46"/>
  </w:num>
  <w:num w:numId="26" w16cid:durableId="1844125938">
    <w:abstractNumId w:val="6"/>
  </w:num>
  <w:num w:numId="27" w16cid:durableId="2130077627">
    <w:abstractNumId w:val="28"/>
  </w:num>
  <w:num w:numId="28" w16cid:durableId="878393445">
    <w:abstractNumId w:val="29"/>
  </w:num>
  <w:num w:numId="29" w16cid:durableId="1103842183">
    <w:abstractNumId w:val="37"/>
  </w:num>
  <w:num w:numId="30" w16cid:durableId="1966888839">
    <w:abstractNumId w:val="15"/>
  </w:num>
  <w:num w:numId="31" w16cid:durableId="1486163384">
    <w:abstractNumId w:val="60"/>
  </w:num>
  <w:num w:numId="32" w16cid:durableId="1433552599">
    <w:abstractNumId w:val="52"/>
  </w:num>
  <w:num w:numId="33" w16cid:durableId="2139911645">
    <w:abstractNumId w:val="53"/>
  </w:num>
  <w:num w:numId="34" w16cid:durableId="820805254">
    <w:abstractNumId w:val="31"/>
  </w:num>
  <w:num w:numId="35" w16cid:durableId="1738163720">
    <w:abstractNumId w:val="61"/>
  </w:num>
  <w:num w:numId="36" w16cid:durableId="374475466">
    <w:abstractNumId w:val="20"/>
  </w:num>
  <w:num w:numId="37" w16cid:durableId="1217205403">
    <w:abstractNumId w:val="34"/>
  </w:num>
  <w:num w:numId="38" w16cid:durableId="1743479060">
    <w:abstractNumId w:val="7"/>
  </w:num>
  <w:num w:numId="39" w16cid:durableId="519008257">
    <w:abstractNumId w:val="14"/>
  </w:num>
  <w:num w:numId="40" w16cid:durableId="488139566">
    <w:abstractNumId w:val="21"/>
  </w:num>
  <w:num w:numId="41" w16cid:durableId="1147893312">
    <w:abstractNumId w:val="40"/>
  </w:num>
  <w:num w:numId="42" w16cid:durableId="1090468514">
    <w:abstractNumId w:val="22"/>
  </w:num>
  <w:num w:numId="43" w16cid:durableId="1351569358">
    <w:abstractNumId w:val="56"/>
  </w:num>
  <w:num w:numId="44" w16cid:durableId="1517889722">
    <w:abstractNumId w:val="30"/>
  </w:num>
  <w:num w:numId="45" w16cid:durableId="820804796">
    <w:abstractNumId w:val="0"/>
  </w:num>
  <w:num w:numId="46" w16cid:durableId="1230455322">
    <w:abstractNumId w:val="25"/>
  </w:num>
  <w:num w:numId="47" w16cid:durableId="12999575">
    <w:abstractNumId w:val="4"/>
  </w:num>
  <w:num w:numId="48" w16cid:durableId="847325540">
    <w:abstractNumId w:val="18"/>
  </w:num>
  <w:num w:numId="49" w16cid:durableId="45225534">
    <w:abstractNumId w:val="64"/>
  </w:num>
  <w:num w:numId="50" w16cid:durableId="1941334746">
    <w:abstractNumId w:val="66"/>
  </w:num>
  <w:num w:numId="51" w16cid:durableId="1586917564">
    <w:abstractNumId w:val="36"/>
  </w:num>
  <w:num w:numId="52" w16cid:durableId="1845853388">
    <w:abstractNumId w:val="49"/>
  </w:num>
  <w:num w:numId="53" w16cid:durableId="1680346095">
    <w:abstractNumId w:val="3"/>
  </w:num>
  <w:num w:numId="54" w16cid:durableId="754398072">
    <w:abstractNumId w:val="41"/>
  </w:num>
  <w:num w:numId="55" w16cid:durableId="860513277">
    <w:abstractNumId w:val="26"/>
  </w:num>
  <w:num w:numId="56" w16cid:durableId="538321208">
    <w:abstractNumId w:val="12"/>
  </w:num>
  <w:num w:numId="57" w16cid:durableId="1808620708">
    <w:abstractNumId w:val="39"/>
  </w:num>
  <w:num w:numId="58" w16cid:durableId="57214255">
    <w:abstractNumId w:val="16"/>
  </w:num>
  <w:num w:numId="59" w16cid:durableId="253248493">
    <w:abstractNumId w:val="13"/>
  </w:num>
  <w:num w:numId="60" w16cid:durableId="1449425071">
    <w:abstractNumId w:val="8"/>
  </w:num>
  <w:num w:numId="61" w16cid:durableId="425153768">
    <w:abstractNumId w:val="1"/>
  </w:num>
  <w:num w:numId="62" w16cid:durableId="102188746">
    <w:abstractNumId w:val="2"/>
  </w:num>
  <w:num w:numId="63" w16cid:durableId="1441728024">
    <w:abstractNumId w:val="55"/>
  </w:num>
  <w:num w:numId="64" w16cid:durableId="1258827589">
    <w:abstractNumId w:val="27"/>
  </w:num>
  <w:num w:numId="65" w16cid:durableId="599483137">
    <w:abstractNumId w:val="59"/>
  </w:num>
  <w:num w:numId="66" w16cid:durableId="1766536988">
    <w:abstractNumId w:val="62"/>
  </w:num>
  <w:num w:numId="67" w16cid:durableId="792335051">
    <w:abstractNumId w:val="19"/>
  </w:num>
  <w:num w:numId="68" w16cid:durableId="843471741">
    <w:abstractNumId w:val="10"/>
  </w:num>
  <w:num w:numId="69" w16cid:durableId="2013604822">
    <w:abstractNumId w:val="6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WIESINGER, Clemens">
    <w15:presenceInfo w15:providerId="AD" w15:userId="S::WIES@htl-donaustadt.at::42dddbaa-ffba-4d07-b60f-b9d6815fd1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09"/>
  <w:autoHyphenation/>
  <w:hyphenationZone w:val="1134"/>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C8C"/>
    <w:rsid w:val="00000335"/>
    <w:rsid w:val="00000787"/>
    <w:rsid w:val="00000843"/>
    <w:rsid w:val="00000E08"/>
    <w:rsid w:val="00001609"/>
    <w:rsid w:val="00001711"/>
    <w:rsid w:val="00002022"/>
    <w:rsid w:val="00002531"/>
    <w:rsid w:val="000028F1"/>
    <w:rsid w:val="000037AB"/>
    <w:rsid w:val="00003FD4"/>
    <w:rsid w:val="00004056"/>
    <w:rsid w:val="00005277"/>
    <w:rsid w:val="00005299"/>
    <w:rsid w:val="00005974"/>
    <w:rsid w:val="00005AF0"/>
    <w:rsid w:val="0000759C"/>
    <w:rsid w:val="00007BDC"/>
    <w:rsid w:val="00007C91"/>
    <w:rsid w:val="00007FF0"/>
    <w:rsid w:val="0001012D"/>
    <w:rsid w:val="000112B0"/>
    <w:rsid w:val="0001139F"/>
    <w:rsid w:val="000117C7"/>
    <w:rsid w:val="0001202A"/>
    <w:rsid w:val="00012276"/>
    <w:rsid w:val="00012768"/>
    <w:rsid w:val="0001333B"/>
    <w:rsid w:val="000136EB"/>
    <w:rsid w:val="00013C4D"/>
    <w:rsid w:val="000141C7"/>
    <w:rsid w:val="00014498"/>
    <w:rsid w:val="000147DD"/>
    <w:rsid w:val="000149BD"/>
    <w:rsid w:val="00015C7A"/>
    <w:rsid w:val="0001657F"/>
    <w:rsid w:val="00016A6A"/>
    <w:rsid w:val="0001743A"/>
    <w:rsid w:val="00017AAF"/>
    <w:rsid w:val="00017EE2"/>
    <w:rsid w:val="00021949"/>
    <w:rsid w:val="00021D67"/>
    <w:rsid w:val="00021D7D"/>
    <w:rsid w:val="00021DC7"/>
    <w:rsid w:val="00022717"/>
    <w:rsid w:val="00024315"/>
    <w:rsid w:val="00024E14"/>
    <w:rsid w:val="000264DF"/>
    <w:rsid w:val="00027113"/>
    <w:rsid w:val="00027AD9"/>
    <w:rsid w:val="00030335"/>
    <w:rsid w:val="000311CF"/>
    <w:rsid w:val="00031222"/>
    <w:rsid w:val="000321F9"/>
    <w:rsid w:val="000337DC"/>
    <w:rsid w:val="00033DBC"/>
    <w:rsid w:val="00033E98"/>
    <w:rsid w:val="00034829"/>
    <w:rsid w:val="00036081"/>
    <w:rsid w:val="000361D7"/>
    <w:rsid w:val="00036361"/>
    <w:rsid w:val="000366D3"/>
    <w:rsid w:val="00036D2A"/>
    <w:rsid w:val="00036DA6"/>
    <w:rsid w:val="00037115"/>
    <w:rsid w:val="00037B88"/>
    <w:rsid w:val="0004014F"/>
    <w:rsid w:val="000408A7"/>
    <w:rsid w:val="00040F12"/>
    <w:rsid w:val="0004157F"/>
    <w:rsid w:val="000418FF"/>
    <w:rsid w:val="00041B6E"/>
    <w:rsid w:val="000421E3"/>
    <w:rsid w:val="000423D5"/>
    <w:rsid w:val="0004247A"/>
    <w:rsid w:val="00043611"/>
    <w:rsid w:val="00043940"/>
    <w:rsid w:val="00043C58"/>
    <w:rsid w:val="00044063"/>
    <w:rsid w:val="000447D3"/>
    <w:rsid w:val="0004647B"/>
    <w:rsid w:val="000465F0"/>
    <w:rsid w:val="00046E35"/>
    <w:rsid w:val="0004774E"/>
    <w:rsid w:val="00050548"/>
    <w:rsid w:val="0005181D"/>
    <w:rsid w:val="00051D66"/>
    <w:rsid w:val="000522AF"/>
    <w:rsid w:val="00052BF8"/>
    <w:rsid w:val="00052CA5"/>
    <w:rsid w:val="000531EE"/>
    <w:rsid w:val="00053361"/>
    <w:rsid w:val="0005362D"/>
    <w:rsid w:val="00053954"/>
    <w:rsid w:val="00053DF4"/>
    <w:rsid w:val="00054B8F"/>
    <w:rsid w:val="00055839"/>
    <w:rsid w:val="00055957"/>
    <w:rsid w:val="00056EB4"/>
    <w:rsid w:val="00057779"/>
    <w:rsid w:val="00057A97"/>
    <w:rsid w:val="00057FC6"/>
    <w:rsid w:val="00060E92"/>
    <w:rsid w:val="000614D3"/>
    <w:rsid w:val="0006173F"/>
    <w:rsid w:val="00063158"/>
    <w:rsid w:val="000632F2"/>
    <w:rsid w:val="00064031"/>
    <w:rsid w:val="000645C8"/>
    <w:rsid w:val="00064628"/>
    <w:rsid w:val="00064D9E"/>
    <w:rsid w:val="00065DF3"/>
    <w:rsid w:val="00067AAB"/>
    <w:rsid w:val="00067BC4"/>
    <w:rsid w:val="00067FD9"/>
    <w:rsid w:val="0007103F"/>
    <w:rsid w:val="000711BA"/>
    <w:rsid w:val="00072857"/>
    <w:rsid w:val="00072E6C"/>
    <w:rsid w:val="0007391D"/>
    <w:rsid w:val="00073FA6"/>
    <w:rsid w:val="000742F0"/>
    <w:rsid w:val="00074B7C"/>
    <w:rsid w:val="000752A0"/>
    <w:rsid w:val="0007538F"/>
    <w:rsid w:val="00076362"/>
    <w:rsid w:val="00076ACD"/>
    <w:rsid w:val="0008124E"/>
    <w:rsid w:val="000836FE"/>
    <w:rsid w:val="000838A9"/>
    <w:rsid w:val="00084745"/>
    <w:rsid w:val="00084B83"/>
    <w:rsid w:val="00085133"/>
    <w:rsid w:val="00085294"/>
    <w:rsid w:val="000853EA"/>
    <w:rsid w:val="00085607"/>
    <w:rsid w:val="00086184"/>
    <w:rsid w:val="00086538"/>
    <w:rsid w:val="00087BFB"/>
    <w:rsid w:val="00087CA0"/>
    <w:rsid w:val="00087F7F"/>
    <w:rsid w:val="0009075D"/>
    <w:rsid w:val="00090AEA"/>
    <w:rsid w:val="00091352"/>
    <w:rsid w:val="00091695"/>
    <w:rsid w:val="00091C28"/>
    <w:rsid w:val="00092BC0"/>
    <w:rsid w:val="00093282"/>
    <w:rsid w:val="00093DBE"/>
    <w:rsid w:val="00093E7A"/>
    <w:rsid w:val="00094497"/>
    <w:rsid w:val="00094F14"/>
    <w:rsid w:val="00095DF7"/>
    <w:rsid w:val="0009631F"/>
    <w:rsid w:val="000966F8"/>
    <w:rsid w:val="000975C4"/>
    <w:rsid w:val="00097AF8"/>
    <w:rsid w:val="00097E56"/>
    <w:rsid w:val="000A00A8"/>
    <w:rsid w:val="000A0BA5"/>
    <w:rsid w:val="000A13EE"/>
    <w:rsid w:val="000A190D"/>
    <w:rsid w:val="000A2159"/>
    <w:rsid w:val="000A2B7C"/>
    <w:rsid w:val="000A319F"/>
    <w:rsid w:val="000A45C8"/>
    <w:rsid w:val="000A6073"/>
    <w:rsid w:val="000A6EFD"/>
    <w:rsid w:val="000A7443"/>
    <w:rsid w:val="000A7494"/>
    <w:rsid w:val="000A7B54"/>
    <w:rsid w:val="000B032E"/>
    <w:rsid w:val="000B0A65"/>
    <w:rsid w:val="000B0ACC"/>
    <w:rsid w:val="000B104F"/>
    <w:rsid w:val="000B2141"/>
    <w:rsid w:val="000B2889"/>
    <w:rsid w:val="000B32B3"/>
    <w:rsid w:val="000B467F"/>
    <w:rsid w:val="000B50D0"/>
    <w:rsid w:val="000B50D1"/>
    <w:rsid w:val="000B54BD"/>
    <w:rsid w:val="000B5565"/>
    <w:rsid w:val="000B5683"/>
    <w:rsid w:val="000B5DB7"/>
    <w:rsid w:val="000B5EB7"/>
    <w:rsid w:val="000B620A"/>
    <w:rsid w:val="000B6362"/>
    <w:rsid w:val="000B7D68"/>
    <w:rsid w:val="000B7D7D"/>
    <w:rsid w:val="000B7F13"/>
    <w:rsid w:val="000C00B8"/>
    <w:rsid w:val="000C02ED"/>
    <w:rsid w:val="000C0312"/>
    <w:rsid w:val="000C03F2"/>
    <w:rsid w:val="000C051F"/>
    <w:rsid w:val="000C11F1"/>
    <w:rsid w:val="000C140D"/>
    <w:rsid w:val="000C23B9"/>
    <w:rsid w:val="000C2B0C"/>
    <w:rsid w:val="000C3A22"/>
    <w:rsid w:val="000C3C27"/>
    <w:rsid w:val="000C4165"/>
    <w:rsid w:val="000C4854"/>
    <w:rsid w:val="000C491F"/>
    <w:rsid w:val="000C5392"/>
    <w:rsid w:val="000C556D"/>
    <w:rsid w:val="000C5E55"/>
    <w:rsid w:val="000C60AC"/>
    <w:rsid w:val="000C6929"/>
    <w:rsid w:val="000C6E8C"/>
    <w:rsid w:val="000C7177"/>
    <w:rsid w:val="000C74DF"/>
    <w:rsid w:val="000C7C69"/>
    <w:rsid w:val="000D08B3"/>
    <w:rsid w:val="000D0BC0"/>
    <w:rsid w:val="000D0C83"/>
    <w:rsid w:val="000D1577"/>
    <w:rsid w:val="000D15E5"/>
    <w:rsid w:val="000D1EB9"/>
    <w:rsid w:val="000D2058"/>
    <w:rsid w:val="000D2327"/>
    <w:rsid w:val="000D2B12"/>
    <w:rsid w:val="000D2FEE"/>
    <w:rsid w:val="000D32D2"/>
    <w:rsid w:val="000D390A"/>
    <w:rsid w:val="000D3931"/>
    <w:rsid w:val="000D3970"/>
    <w:rsid w:val="000D3F84"/>
    <w:rsid w:val="000D45DF"/>
    <w:rsid w:val="000D49E2"/>
    <w:rsid w:val="000D4BC7"/>
    <w:rsid w:val="000D4DD9"/>
    <w:rsid w:val="000D6BBE"/>
    <w:rsid w:val="000D7627"/>
    <w:rsid w:val="000D771A"/>
    <w:rsid w:val="000D776A"/>
    <w:rsid w:val="000D78B8"/>
    <w:rsid w:val="000E0410"/>
    <w:rsid w:val="000E0BB4"/>
    <w:rsid w:val="000E0E42"/>
    <w:rsid w:val="000E104F"/>
    <w:rsid w:val="000E10A5"/>
    <w:rsid w:val="000E172C"/>
    <w:rsid w:val="000E1F0B"/>
    <w:rsid w:val="000E254C"/>
    <w:rsid w:val="000E3A65"/>
    <w:rsid w:val="000E5AE0"/>
    <w:rsid w:val="000E5DD5"/>
    <w:rsid w:val="000E6344"/>
    <w:rsid w:val="000E666C"/>
    <w:rsid w:val="000E7917"/>
    <w:rsid w:val="000E7F60"/>
    <w:rsid w:val="000F020A"/>
    <w:rsid w:val="000F025C"/>
    <w:rsid w:val="000F0EA2"/>
    <w:rsid w:val="000F120B"/>
    <w:rsid w:val="000F1884"/>
    <w:rsid w:val="000F1946"/>
    <w:rsid w:val="000F1951"/>
    <w:rsid w:val="000F1C46"/>
    <w:rsid w:val="000F1C70"/>
    <w:rsid w:val="000F2F54"/>
    <w:rsid w:val="000F316A"/>
    <w:rsid w:val="000F36C1"/>
    <w:rsid w:val="000F375A"/>
    <w:rsid w:val="000F3E58"/>
    <w:rsid w:val="000F49C3"/>
    <w:rsid w:val="000F555C"/>
    <w:rsid w:val="000F5573"/>
    <w:rsid w:val="000F6126"/>
    <w:rsid w:val="000F6451"/>
    <w:rsid w:val="000F7530"/>
    <w:rsid w:val="000F7D97"/>
    <w:rsid w:val="00100615"/>
    <w:rsid w:val="00100BB8"/>
    <w:rsid w:val="001030AE"/>
    <w:rsid w:val="001041B9"/>
    <w:rsid w:val="00104CED"/>
    <w:rsid w:val="00104F80"/>
    <w:rsid w:val="0010511D"/>
    <w:rsid w:val="00106F08"/>
    <w:rsid w:val="001070CC"/>
    <w:rsid w:val="001074F5"/>
    <w:rsid w:val="0010774F"/>
    <w:rsid w:val="001104A7"/>
    <w:rsid w:val="001104CA"/>
    <w:rsid w:val="0011078F"/>
    <w:rsid w:val="001108DF"/>
    <w:rsid w:val="00110984"/>
    <w:rsid w:val="00110A00"/>
    <w:rsid w:val="001115D0"/>
    <w:rsid w:val="00111DC6"/>
    <w:rsid w:val="00112FF6"/>
    <w:rsid w:val="00113653"/>
    <w:rsid w:val="00113698"/>
    <w:rsid w:val="00113AB7"/>
    <w:rsid w:val="00113D4D"/>
    <w:rsid w:val="00114F89"/>
    <w:rsid w:val="00115131"/>
    <w:rsid w:val="00115C18"/>
    <w:rsid w:val="00117775"/>
    <w:rsid w:val="00117891"/>
    <w:rsid w:val="00117CDC"/>
    <w:rsid w:val="00120472"/>
    <w:rsid w:val="00120786"/>
    <w:rsid w:val="001208D7"/>
    <w:rsid w:val="00120ED8"/>
    <w:rsid w:val="001223DA"/>
    <w:rsid w:val="001233B8"/>
    <w:rsid w:val="0012363D"/>
    <w:rsid w:val="00123CE9"/>
    <w:rsid w:val="00123EB9"/>
    <w:rsid w:val="00124D24"/>
    <w:rsid w:val="0012628C"/>
    <w:rsid w:val="00126D78"/>
    <w:rsid w:val="00126D8C"/>
    <w:rsid w:val="00127510"/>
    <w:rsid w:val="00127F18"/>
    <w:rsid w:val="00131252"/>
    <w:rsid w:val="0013138F"/>
    <w:rsid w:val="00131B45"/>
    <w:rsid w:val="00131B51"/>
    <w:rsid w:val="00131D79"/>
    <w:rsid w:val="00131EF0"/>
    <w:rsid w:val="00132FB1"/>
    <w:rsid w:val="0013322C"/>
    <w:rsid w:val="0013351E"/>
    <w:rsid w:val="0013371F"/>
    <w:rsid w:val="00133A34"/>
    <w:rsid w:val="00133A36"/>
    <w:rsid w:val="001348DE"/>
    <w:rsid w:val="00134A17"/>
    <w:rsid w:val="00134AEF"/>
    <w:rsid w:val="001353B7"/>
    <w:rsid w:val="00135567"/>
    <w:rsid w:val="00136059"/>
    <w:rsid w:val="001365EE"/>
    <w:rsid w:val="00137147"/>
    <w:rsid w:val="00137CD3"/>
    <w:rsid w:val="00137F8C"/>
    <w:rsid w:val="00141F82"/>
    <w:rsid w:val="00142622"/>
    <w:rsid w:val="001428F5"/>
    <w:rsid w:val="00143550"/>
    <w:rsid w:val="00143729"/>
    <w:rsid w:val="0014372C"/>
    <w:rsid w:val="00143777"/>
    <w:rsid w:val="001440AC"/>
    <w:rsid w:val="001444F8"/>
    <w:rsid w:val="00144636"/>
    <w:rsid w:val="00144C80"/>
    <w:rsid w:val="00144FD3"/>
    <w:rsid w:val="0014547C"/>
    <w:rsid w:val="00145E26"/>
    <w:rsid w:val="0014622F"/>
    <w:rsid w:val="0014666B"/>
    <w:rsid w:val="001468EC"/>
    <w:rsid w:val="0014704D"/>
    <w:rsid w:val="00151349"/>
    <w:rsid w:val="001519C1"/>
    <w:rsid w:val="00151BE8"/>
    <w:rsid w:val="00151DBE"/>
    <w:rsid w:val="001520B5"/>
    <w:rsid w:val="00152154"/>
    <w:rsid w:val="0015236A"/>
    <w:rsid w:val="00152CF2"/>
    <w:rsid w:val="001536DC"/>
    <w:rsid w:val="001537C9"/>
    <w:rsid w:val="0015396B"/>
    <w:rsid w:val="00153D4E"/>
    <w:rsid w:val="0015434D"/>
    <w:rsid w:val="00154A73"/>
    <w:rsid w:val="00154E95"/>
    <w:rsid w:val="00155BB5"/>
    <w:rsid w:val="00155E08"/>
    <w:rsid w:val="0015686C"/>
    <w:rsid w:val="00156BB0"/>
    <w:rsid w:val="00157A82"/>
    <w:rsid w:val="0016071F"/>
    <w:rsid w:val="00160D8E"/>
    <w:rsid w:val="00160D95"/>
    <w:rsid w:val="001613FA"/>
    <w:rsid w:val="00162684"/>
    <w:rsid w:val="00162832"/>
    <w:rsid w:val="0016291B"/>
    <w:rsid w:val="001636C4"/>
    <w:rsid w:val="001637B6"/>
    <w:rsid w:val="00163E08"/>
    <w:rsid w:val="00163FBA"/>
    <w:rsid w:val="00164B3A"/>
    <w:rsid w:val="001657F7"/>
    <w:rsid w:val="001664B0"/>
    <w:rsid w:val="001674FA"/>
    <w:rsid w:val="00167ADF"/>
    <w:rsid w:val="00167D35"/>
    <w:rsid w:val="0017053C"/>
    <w:rsid w:val="00170CCE"/>
    <w:rsid w:val="0017172E"/>
    <w:rsid w:val="00171CEC"/>
    <w:rsid w:val="00172A7D"/>
    <w:rsid w:val="001750B9"/>
    <w:rsid w:val="001751E1"/>
    <w:rsid w:val="001760A8"/>
    <w:rsid w:val="00176697"/>
    <w:rsid w:val="00176AEA"/>
    <w:rsid w:val="00180708"/>
    <w:rsid w:val="00181085"/>
    <w:rsid w:val="00181625"/>
    <w:rsid w:val="00181B3D"/>
    <w:rsid w:val="00182563"/>
    <w:rsid w:val="00183A05"/>
    <w:rsid w:val="00183FF6"/>
    <w:rsid w:val="00184481"/>
    <w:rsid w:val="00185123"/>
    <w:rsid w:val="0018668A"/>
    <w:rsid w:val="00186AB3"/>
    <w:rsid w:val="0018786A"/>
    <w:rsid w:val="001904E0"/>
    <w:rsid w:val="001910B0"/>
    <w:rsid w:val="00192F39"/>
    <w:rsid w:val="00193A1B"/>
    <w:rsid w:val="00193BCC"/>
    <w:rsid w:val="001945E1"/>
    <w:rsid w:val="0019514C"/>
    <w:rsid w:val="00195C83"/>
    <w:rsid w:val="00196548"/>
    <w:rsid w:val="00196729"/>
    <w:rsid w:val="00196B6F"/>
    <w:rsid w:val="001A047D"/>
    <w:rsid w:val="001A096F"/>
    <w:rsid w:val="001A09F2"/>
    <w:rsid w:val="001A2B0F"/>
    <w:rsid w:val="001A302F"/>
    <w:rsid w:val="001A3166"/>
    <w:rsid w:val="001A33B4"/>
    <w:rsid w:val="001A37D3"/>
    <w:rsid w:val="001A39BF"/>
    <w:rsid w:val="001A3AB2"/>
    <w:rsid w:val="001A4588"/>
    <w:rsid w:val="001A45AD"/>
    <w:rsid w:val="001A48A1"/>
    <w:rsid w:val="001A4A23"/>
    <w:rsid w:val="001A4B86"/>
    <w:rsid w:val="001A60B8"/>
    <w:rsid w:val="001A62D6"/>
    <w:rsid w:val="001A6C02"/>
    <w:rsid w:val="001B05C9"/>
    <w:rsid w:val="001B0A80"/>
    <w:rsid w:val="001B0B33"/>
    <w:rsid w:val="001B14E1"/>
    <w:rsid w:val="001B1D0C"/>
    <w:rsid w:val="001B1FBF"/>
    <w:rsid w:val="001B1FF5"/>
    <w:rsid w:val="001B2675"/>
    <w:rsid w:val="001B3820"/>
    <w:rsid w:val="001B38B1"/>
    <w:rsid w:val="001B3C2E"/>
    <w:rsid w:val="001B4383"/>
    <w:rsid w:val="001B44A4"/>
    <w:rsid w:val="001B471F"/>
    <w:rsid w:val="001B4800"/>
    <w:rsid w:val="001B4968"/>
    <w:rsid w:val="001B4DC5"/>
    <w:rsid w:val="001B5DB3"/>
    <w:rsid w:val="001B6ED8"/>
    <w:rsid w:val="001B7239"/>
    <w:rsid w:val="001C046B"/>
    <w:rsid w:val="001C2E40"/>
    <w:rsid w:val="001C3179"/>
    <w:rsid w:val="001C3335"/>
    <w:rsid w:val="001C4EA6"/>
    <w:rsid w:val="001C52CC"/>
    <w:rsid w:val="001C52CE"/>
    <w:rsid w:val="001C5969"/>
    <w:rsid w:val="001C5A81"/>
    <w:rsid w:val="001C6C21"/>
    <w:rsid w:val="001C77DD"/>
    <w:rsid w:val="001D0C65"/>
    <w:rsid w:val="001D22EF"/>
    <w:rsid w:val="001D26AC"/>
    <w:rsid w:val="001D2926"/>
    <w:rsid w:val="001D30CB"/>
    <w:rsid w:val="001D39FE"/>
    <w:rsid w:val="001E01CB"/>
    <w:rsid w:val="001E0378"/>
    <w:rsid w:val="001E03A2"/>
    <w:rsid w:val="001E07D2"/>
    <w:rsid w:val="001E0F9B"/>
    <w:rsid w:val="001E1B13"/>
    <w:rsid w:val="001E20C4"/>
    <w:rsid w:val="001E30AA"/>
    <w:rsid w:val="001E3A44"/>
    <w:rsid w:val="001E3A6F"/>
    <w:rsid w:val="001E41DE"/>
    <w:rsid w:val="001E42D7"/>
    <w:rsid w:val="001E565D"/>
    <w:rsid w:val="001E781E"/>
    <w:rsid w:val="001F04BF"/>
    <w:rsid w:val="001F12B3"/>
    <w:rsid w:val="001F1458"/>
    <w:rsid w:val="001F15EB"/>
    <w:rsid w:val="001F1A3C"/>
    <w:rsid w:val="001F1B23"/>
    <w:rsid w:val="001F2754"/>
    <w:rsid w:val="001F292C"/>
    <w:rsid w:val="001F3330"/>
    <w:rsid w:val="001F387C"/>
    <w:rsid w:val="001F4535"/>
    <w:rsid w:val="001F4FFC"/>
    <w:rsid w:val="001F5437"/>
    <w:rsid w:val="001F5EAE"/>
    <w:rsid w:val="001F5FA1"/>
    <w:rsid w:val="001F6C6D"/>
    <w:rsid w:val="001F766D"/>
    <w:rsid w:val="001F77EB"/>
    <w:rsid w:val="00200428"/>
    <w:rsid w:val="00201195"/>
    <w:rsid w:val="00201F44"/>
    <w:rsid w:val="002035C4"/>
    <w:rsid w:val="0020381F"/>
    <w:rsid w:val="002039A5"/>
    <w:rsid w:val="002040EC"/>
    <w:rsid w:val="00204A41"/>
    <w:rsid w:val="00204C2E"/>
    <w:rsid w:val="00205848"/>
    <w:rsid w:val="00205EF5"/>
    <w:rsid w:val="00205F18"/>
    <w:rsid w:val="00205F22"/>
    <w:rsid w:val="0020646F"/>
    <w:rsid w:val="00207152"/>
    <w:rsid w:val="00207215"/>
    <w:rsid w:val="0021023B"/>
    <w:rsid w:val="00211F42"/>
    <w:rsid w:val="00213551"/>
    <w:rsid w:val="00213752"/>
    <w:rsid w:val="00213FE6"/>
    <w:rsid w:val="002149B9"/>
    <w:rsid w:val="00214C4B"/>
    <w:rsid w:val="00214F3D"/>
    <w:rsid w:val="002155E3"/>
    <w:rsid w:val="002157D3"/>
    <w:rsid w:val="0021581B"/>
    <w:rsid w:val="00215A63"/>
    <w:rsid w:val="00215E2B"/>
    <w:rsid w:val="0021653F"/>
    <w:rsid w:val="00216A3B"/>
    <w:rsid w:val="002178AF"/>
    <w:rsid w:val="00217E34"/>
    <w:rsid w:val="002209D8"/>
    <w:rsid w:val="00220C98"/>
    <w:rsid w:val="002210F2"/>
    <w:rsid w:val="00223275"/>
    <w:rsid w:val="0022396A"/>
    <w:rsid w:val="00224354"/>
    <w:rsid w:val="00224401"/>
    <w:rsid w:val="0022463E"/>
    <w:rsid w:val="002258DF"/>
    <w:rsid w:val="0022594B"/>
    <w:rsid w:val="0023249E"/>
    <w:rsid w:val="0023267E"/>
    <w:rsid w:val="00232B0F"/>
    <w:rsid w:val="00233857"/>
    <w:rsid w:val="00233EB6"/>
    <w:rsid w:val="002342F5"/>
    <w:rsid w:val="002349A8"/>
    <w:rsid w:val="0023522B"/>
    <w:rsid w:val="002352C3"/>
    <w:rsid w:val="00235B2F"/>
    <w:rsid w:val="00235B66"/>
    <w:rsid w:val="00235E2F"/>
    <w:rsid w:val="002365B7"/>
    <w:rsid w:val="00236A7A"/>
    <w:rsid w:val="00236C32"/>
    <w:rsid w:val="0023717F"/>
    <w:rsid w:val="0023799B"/>
    <w:rsid w:val="00241763"/>
    <w:rsid w:val="00241826"/>
    <w:rsid w:val="00242449"/>
    <w:rsid w:val="00242548"/>
    <w:rsid w:val="002430EF"/>
    <w:rsid w:val="00243421"/>
    <w:rsid w:val="00243452"/>
    <w:rsid w:val="002436FF"/>
    <w:rsid w:val="00243A52"/>
    <w:rsid w:val="002442A7"/>
    <w:rsid w:val="00244B8A"/>
    <w:rsid w:val="00245078"/>
    <w:rsid w:val="0024597B"/>
    <w:rsid w:val="00245BA8"/>
    <w:rsid w:val="00245E36"/>
    <w:rsid w:val="00246542"/>
    <w:rsid w:val="0024686D"/>
    <w:rsid w:val="00246ADD"/>
    <w:rsid w:val="00246CA8"/>
    <w:rsid w:val="002470B2"/>
    <w:rsid w:val="00247C9C"/>
    <w:rsid w:val="00250727"/>
    <w:rsid w:val="00250FC4"/>
    <w:rsid w:val="002510F5"/>
    <w:rsid w:val="00253E0C"/>
    <w:rsid w:val="0025464D"/>
    <w:rsid w:val="00255162"/>
    <w:rsid w:val="002556A6"/>
    <w:rsid w:val="00255FF8"/>
    <w:rsid w:val="00256CEC"/>
    <w:rsid w:val="00256E4E"/>
    <w:rsid w:val="00257024"/>
    <w:rsid w:val="00257317"/>
    <w:rsid w:val="00260145"/>
    <w:rsid w:val="002604CC"/>
    <w:rsid w:val="00260955"/>
    <w:rsid w:val="002616B3"/>
    <w:rsid w:val="0026177F"/>
    <w:rsid w:val="002620AE"/>
    <w:rsid w:val="002623D2"/>
    <w:rsid w:val="0026275E"/>
    <w:rsid w:val="002634CF"/>
    <w:rsid w:val="002637CA"/>
    <w:rsid w:val="00263DBE"/>
    <w:rsid w:val="00264AB7"/>
    <w:rsid w:val="00264C78"/>
    <w:rsid w:val="002662E5"/>
    <w:rsid w:val="00266613"/>
    <w:rsid w:val="002678E4"/>
    <w:rsid w:val="0027087E"/>
    <w:rsid w:val="0027089C"/>
    <w:rsid w:val="00271179"/>
    <w:rsid w:val="00271CD4"/>
    <w:rsid w:val="00273289"/>
    <w:rsid w:val="00273318"/>
    <w:rsid w:val="002737C9"/>
    <w:rsid w:val="0027408E"/>
    <w:rsid w:val="0027487C"/>
    <w:rsid w:val="00275770"/>
    <w:rsid w:val="002758CA"/>
    <w:rsid w:val="00275B3C"/>
    <w:rsid w:val="00275DBC"/>
    <w:rsid w:val="00276043"/>
    <w:rsid w:val="002762EF"/>
    <w:rsid w:val="0027704E"/>
    <w:rsid w:val="00277208"/>
    <w:rsid w:val="00277290"/>
    <w:rsid w:val="00277543"/>
    <w:rsid w:val="0028125B"/>
    <w:rsid w:val="00281B59"/>
    <w:rsid w:val="00282035"/>
    <w:rsid w:val="002845A2"/>
    <w:rsid w:val="00284864"/>
    <w:rsid w:val="00284AB4"/>
    <w:rsid w:val="00284B03"/>
    <w:rsid w:val="002852BE"/>
    <w:rsid w:val="00285702"/>
    <w:rsid w:val="00285BCA"/>
    <w:rsid w:val="00285C9A"/>
    <w:rsid w:val="00286B5E"/>
    <w:rsid w:val="00286FDC"/>
    <w:rsid w:val="00287A92"/>
    <w:rsid w:val="002904B3"/>
    <w:rsid w:val="002907E2"/>
    <w:rsid w:val="00290BCA"/>
    <w:rsid w:val="00290BE7"/>
    <w:rsid w:val="00290D84"/>
    <w:rsid w:val="00291C18"/>
    <w:rsid w:val="00292342"/>
    <w:rsid w:val="0029357E"/>
    <w:rsid w:val="00293C32"/>
    <w:rsid w:val="00294189"/>
    <w:rsid w:val="002941A5"/>
    <w:rsid w:val="0029689F"/>
    <w:rsid w:val="00296A32"/>
    <w:rsid w:val="002970B3"/>
    <w:rsid w:val="002A15EC"/>
    <w:rsid w:val="002A1D92"/>
    <w:rsid w:val="002A1DA8"/>
    <w:rsid w:val="002A201A"/>
    <w:rsid w:val="002A3538"/>
    <w:rsid w:val="002A53AE"/>
    <w:rsid w:val="002A562C"/>
    <w:rsid w:val="002A634D"/>
    <w:rsid w:val="002A721C"/>
    <w:rsid w:val="002A757E"/>
    <w:rsid w:val="002A7594"/>
    <w:rsid w:val="002A75D3"/>
    <w:rsid w:val="002A7635"/>
    <w:rsid w:val="002B02CB"/>
    <w:rsid w:val="002B03B4"/>
    <w:rsid w:val="002B03F4"/>
    <w:rsid w:val="002B06D8"/>
    <w:rsid w:val="002B0DCD"/>
    <w:rsid w:val="002B1FC8"/>
    <w:rsid w:val="002B2EC1"/>
    <w:rsid w:val="002B2FDF"/>
    <w:rsid w:val="002B38E9"/>
    <w:rsid w:val="002B45A4"/>
    <w:rsid w:val="002B49A9"/>
    <w:rsid w:val="002B49AD"/>
    <w:rsid w:val="002B5357"/>
    <w:rsid w:val="002B55E6"/>
    <w:rsid w:val="002B578F"/>
    <w:rsid w:val="002B5D26"/>
    <w:rsid w:val="002B5D40"/>
    <w:rsid w:val="002B5EC2"/>
    <w:rsid w:val="002B673B"/>
    <w:rsid w:val="002B789C"/>
    <w:rsid w:val="002B7D32"/>
    <w:rsid w:val="002C13BF"/>
    <w:rsid w:val="002C1534"/>
    <w:rsid w:val="002C17D0"/>
    <w:rsid w:val="002C185E"/>
    <w:rsid w:val="002C2049"/>
    <w:rsid w:val="002C265B"/>
    <w:rsid w:val="002C3096"/>
    <w:rsid w:val="002C3374"/>
    <w:rsid w:val="002C3397"/>
    <w:rsid w:val="002C3418"/>
    <w:rsid w:val="002C3CD6"/>
    <w:rsid w:val="002C3E29"/>
    <w:rsid w:val="002C4CA6"/>
    <w:rsid w:val="002C58CC"/>
    <w:rsid w:val="002C616B"/>
    <w:rsid w:val="002C6ABB"/>
    <w:rsid w:val="002C6B2F"/>
    <w:rsid w:val="002C792B"/>
    <w:rsid w:val="002C79D9"/>
    <w:rsid w:val="002D02BB"/>
    <w:rsid w:val="002D1F78"/>
    <w:rsid w:val="002D2155"/>
    <w:rsid w:val="002D22B7"/>
    <w:rsid w:val="002D236B"/>
    <w:rsid w:val="002D281F"/>
    <w:rsid w:val="002D2D1D"/>
    <w:rsid w:val="002D3757"/>
    <w:rsid w:val="002D3F00"/>
    <w:rsid w:val="002D42D8"/>
    <w:rsid w:val="002D4558"/>
    <w:rsid w:val="002D4E78"/>
    <w:rsid w:val="002D51F5"/>
    <w:rsid w:val="002D56FC"/>
    <w:rsid w:val="002D57B7"/>
    <w:rsid w:val="002D66D7"/>
    <w:rsid w:val="002D6E81"/>
    <w:rsid w:val="002D761E"/>
    <w:rsid w:val="002D78FB"/>
    <w:rsid w:val="002E03A5"/>
    <w:rsid w:val="002E0EF5"/>
    <w:rsid w:val="002E1268"/>
    <w:rsid w:val="002E1766"/>
    <w:rsid w:val="002E1B1A"/>
    <w:rsid w:val="002E202E"/>
    <w:rsid w:val="002E29D4"/>
    <w:rsid w:val="002E2C12"/>
    <w:rsid w:val="002E32E0"/>
    <w:rsid w:val="002E379C"/>
    <w:rsid w:val="002E396D"/>
    <w:rsid w:val="002E4D61"/>
    <w:rsid w:val="002E4DBB"/>
    <w:rsid w:val="002E4F88"/>
    <w:rsid w:val="002E54BA"/>
    <w:rsid w:val="002E5C0E"/>
    <w:rsid w:val="002E7270"/>
    <w:rsid w:val="002F0075"/>
    <w:rsid w:val="002F01E5"/>
    <w:rsid w:val="002F0F15"/>
    <w:rsid w:val="002F1A8C"/>
    <w:rsid w:val="002F2D1E"/>
    <w:rsid w:val="002F2DBF"/>
    <w:rsid w:val="002F31A9"/>
    <w:rsid w:val="002F696B"/>
    <w:rsid w:val="002F6AC0"/>
    <w:rsid w:val="002F7727"/>
    <w:rsid w:val="002F773A"/>
    <w:rsid w:val="002F784B"/>
    <w:rsid w:val="002F7ACE"/>
    <w:rsid w:val="002F7D9A"/>
    <w:rsid w:val="0030071C"/>
    <w:rsid w:val="00300CC5"/>
    <w:rsid w:val="0030293B"/>
    <w:rsid w:val="00302D3B"/>
    <w:rsid w:val="00302F8F"/>
    <w:rsid w:val="00303122"/>
    <w:rsid w:val="00303764"/>
    <w:rsid w:val="00303B81"/>
    <w:rsid w:val="00303F27"/>
    <w:rsid w:val="00304395"/>
    <w:rsid w:val="00305C56"/>
    <w:rsid w:val="00306131"/>
    <w:rsid w:val="0030646E"/>
    <w:rsid w:val="003070DF"/>
    <w:rsid w:val="00307529"/>
    <w:rsid w:val="00307916"/>
    <w:rsid w:val="003079E9"/>
    <w:rsid w:val="00307F1C"/>
    <w:rsid w:val="00310F8E"/>
    <w:rsid w:val="00310FED"/>
    <w:rsid w:val="003125A2"/>
    <w:rsid w:val="00312C5C"/>
    <w:rsid w:val="00313340"/>
    <w:rsid w:val="00313540"/>
    <w:rsid w:val="00314170"/>
    <w:rsid w:val="003141AA"/>
    <w:rsid w:val="003143A7"/>
    <w:rsid w:val="003161FA"/>
    <w:rsid w:val="00316517"/>
    <w:rsid w:val="0031684F"/>
    <w:rsid w:val="0031722B"/>
    <w:rsid w:val="00317A45"/>
    <w:rsid w:val="00317E43"/>
    <w:rsid w:val="0032010C"/>
    <w:rsid w:val="0032029D"/>
    <w:rsid w:val="00321345"/>
    <w:rsid w:val="00321694"/>
    <w:rsid w:val="003218AD"/>
    <w:rsid w:val="00321D1E"/>
    <w:rsid w:val="003221BF"/>
    <w:rsid w:val="003226CD"/>
    <w:rsid w:val="00324230"/>
    <w:rsid w:val="003245F6"/>
    <w:rsid w:val="00324864"/>
    <w:rsid w:val="00326412"/>
    <w:rsid w:val="00326F86"/>
    <w:rsid w:val="00327F54"/>
    <w:rsid w:val="003313ED"/>
    <w:rsid w:val="00331A92"/>
    <w:rsid w:val="00332937"/>
    <w:rsid w:val="00332F35"/>
    <w:rsid w:val="00333361"/>
    <w:rsid w:val="00333548"/>
    <w:rsid w:val="00333720"/>
    <w:rsid w:val="00334C8C"/>
    <w:rsid w:val="00335ACA"/>
    <w:rsid w:val="00335C4C"/>
    <w:rsid w:val="0033625E"/>
    <w:rsid w:val="00336FE8"/>
    <w:rsid w:val="0033716D"/>
    <w:rsid w:val="00337681"/>
    <w:rsid w:val="00337786"/>
    <w:rsid w:val="003404CA"/>
    <w:rsid w:val="003408EF"/>
    <w:rsid w:val="00341ECB"/>
    <w:rsid w:val="003426B1"/>
    <w:rsid w:val="0034284E"/>
    <w:rsid w:val="0034518B"/>
    <w:rsid w:val="00345608"/>
    <w:rsid w:val="00345C83"/>
    <w:rsid w:val="00346340"/>
    <w:rsid w:val="00346930"/>
    <w:rsid w:val="00346B60"/>
    <w:rsid w:val="00346FEE"/>
    <w:rsid w:val="00347C01"/>
    <w:rsid w:val="00347D2A"/>
    <w:rsid w:val="00350114"/>
    <w:rsid w:val="003502B9"/>
    <w:rsid w:val="00350D22"/>
    <w:rsid w:val="0035142B"/>
    <w:rsid w:val="00351ADB"/>
    <w:rsid w:val="00351C31"/>
    <w:rsid w:val="0035295C"/>
    <w:rsid w:val="00352D74"/>
    <w:rsid w:val="003535C3"/>
    <w:rsid w:val="003549B5"/>
    <w:rsid w:val="00354FB1"/>
    <w:rsid w:val="003554CF"/>
    <w:rsid w:val="003555C7"/>
    <w:rsid w:val="0035567A"/>
    <w:rsid w:val="00355B64"/>
    <w:rsid w:val="00356041"/>
    <w:rsid w:val="003566C9"/>
    <w:rsid w:val="003567CD"/>
    <w:rsid w:val="00356B8D"/>
    <w:rsid w:val="003573C0"/>
    <w:rsid w:val="003574C2"/>
    <w:rsid w:val="0036076B"/>
    <w:rsid w:val="00360C3D"/>
    <w:rsid w:val="00360E76"/>
    <w:rsid w:val="00361AD2"/>
    <w:rsid w:val="00362790"/>
    <w:rsid w:val="00362C29"/>
    <w:rsid w:val="00362D27"/>
    <w:rsid w:val="0036428B"/>
    <w:rsid w:val="00364497"/>
    <w:rsid w:val="00364686"/>
    <w:rsid w:val="0036560C"/>
    <w:rsid w:val="00365992"/>
    <w:rsid w:val="00365D1E"/>
    <w:rsid w:val="003669C0"/>
    <w:rsid w:val="00366CB6"/>
    <w:rsid w:val="003679E9"/>
    <w:rsid w:val="00367D71"/>
    <w:rsid w:val="00370015"/>
    <w:rsid w:val="00370822"/>
    <w:rsid w:val="00370A3D"/>
    <w:rsid w:val="00370C39"/>
    <w:rsid w:val="00371083"/>
    <w:rsid w:val="00371CFE"/>
    <w:rsid w:val="003723A5"/>
    <w:rsid w:val="00372AB5"/>
    <w:rsid w:val="00373187"/>
    <w:rsid w:val="003734F3"/>
    <w:rsid w:val="00373F4C"/>
    <w:rsid w:val="00374369"/>
    <w:rsid w:val="00375356"/>
    <w:rsid w:val="0037543B"/>
    <w:rsid w:val="00375776"/>
    <w:rsid w:val="003757E5"/>
    <w:rsid w:val="0037595F"/>
    <w:rsid w:val="00375E66"/>
    <w:rsid w:val="00375F8A"/>
    <w:rsid w:val="003763D3"/>
    <w:rsid w:val="00376C6D"/>
    <w:rsid w:val="00376F9D"/>
    <w:rsid w:val="00377319"/>
    <w:rsid w:val="00377425"/>
    <w:rsid w:val="00377B79"/>
    <w:rsid w:val="00382399"/>
    <w:rsid w:val="003829D5"/>
    <w:rsid w:val="003836AB"/>
    <w:rsid w:val="003854E6"/>
    <w:rsid w:val="00385822"/>
    <w:rsid w:val="00385DA6"/>
    <w:rsid w:val="0038601A"/>
    <w:rsid w:val="003861F5"/>
    <w:rsid w:val="00386226"/>
    <w:rsid w:val="00386A79"/>
    <w:rsid w:val="00386F51"/>
    <w:rsid w:val="0038777A"/>
    <w:rsid w:val="00390095"/>
    <w:rsid w:val="00390414"/>
    <w:rsid w:val="00390575"/>
    <w:rsid w:val="00390CF7"/>
    <w:rsid w:val="003919C5"/>
    <w:rsid w:val="00392769"/>
    <w:rsid w:val="0039335B"/>
    <w:rsid w:val="0039375E"/>
    <w:rsid w:val="003942D4"/>
    <w:rsid w:val="00394580"/>
    <w:rsid w:val="00394A54"/>
    <w:rsid w:val="0039521B"/>
    <w:rsid w:val="0039537A"/>
    <w:rsid w:val="00395592"/>
    <w:rsid w:val="00395941"/>
    <w:rsid w:val="00395D49"/>
    <w:rsid w:val="00396A7D"/>
    <w:rsid w:val="003972F7"/>
    <w:rsid w:val="00397507"/>
    <w:rsid w:val="003976F5"/>
    <w:rsid w:val="003A0680"/>
    <w:rsid w:val="003A0DA5"/>
    <w:rsid w:val="003A1060"/>
    <w:rsid w:val="003A1292"/>
    <w:rsid w:val="003A14C6"/>
    <w:rsid w:val="003A25EA"/>
    <w:rsid w:val="003A2A31"/>
    <w:rsid w:val="003A542C"/>
    <w:rsid w:val="003A5959"/>
    <w:rsid w:val="003A5B4F"/>
    <w:rsid w:val="003A6191"/>
    <w:rsid w:val="003A6567"/>
    <w:rsid w:val="003A6BF7"/>
    <w:rsid w:val="003A7338"/>
    <w:rsid w:val="003A7682"/>
    <w:rsid w:val="003A79BC"/>
    <w:rsid w:val="003B055F"/>
    <w:rsid w:val="003B0C8B"/>
    <w:rsid w:val="003B0D28"/>
    <w:rsid w:val="003B15DD"/>
    <w:rsid w:val="003B15FA"/>
    <w:rsid w:val="003B1D2D"/>
    <w:rsid w:val="003B207A"/>
    <w:rsid w:val="003B240B"/>
    <w:rsid w:val="003B2F2A"/>
    <w:rsid w:val="003B3B79"/>
    <w:rsid w:val="003B3D5C"/>
    <w:rsid w:val="003B4C75"/>
    <w:rsid w:val="003B4F21"/>
    <w:rsid w:val="003B4F61"/>
    <w:rsid w:val="003B52A5"/>
    <w:rsid w:val="003B5707"/>
    <w:rsid w:val="003B5A9B"/>
    <w:rsid w:val="003B6E17"/>
    <w:rsid w:val="003B70BD"/>
    <w:rsid w:val="003B7104"/>
    <w:rsid w:val="003B71ED"/>
    <w:rsid w:val="003B7B31"/>
    <w:rsid w:val="003B7F71"/>
    <w:rsid w:val="003C0543"/>
    <w:rsid w:val="003C18D2"/>
    <w:rsid w:val="003C2539"/>
    <w:rsid w:val="003C25B2"/>
    <w:rsid w:val="003C3004"/>
    <w:rsid w:val="003C31F4"/>
    <w:rsid w:val="003C3244"/>
    <w:rsid w:val="003C348B"/>
    <w:rsid w:val="003C36C7"/>
    <w:rsid w:val="003C3B3E"/>
    <w:rsid w:val="003C4483"/>
    <w:rsid w:val="003C5CBE"/>
    <w:rsid w:val="003C651E"/>
    <w:rsid w:val="003C6A06"/>
    <w:rsid w:val="003C781B"/>
    <w:rsid w:val="003C7BED"/>
    <w:rsid w:val="003C7C72"/>
    <w:rsid w:val="003C7EB2"/>
    <w:rsid w:val="003D01C2"/>
    <w:rsid w:val="003D0EF8"/>
    <w:rsid w:val="003D160E"/>
    <w:rsid w:val="003D177B"/>
    <w:rsid w:val="003D17C0"/>
    <w:rsid w:val="003D2455"/>
    <w:rsid w:val="003D2918"/>
    <w:rsid w:val="003D2CEF"/>
    <w:rsid w:val="003D3BD9"/>
    <w:rsid w:val="003D4D8B"/>
    <w:rsid w:val="003D6FD7"/>
    <w:rsid w:val="003D7B8C"/>
    <w:rsid w:val="003D7C93"/>
    <w:rsid w:val="003E1220"/>
    <w:rsid w:val="003E1A68"/>
    <w:rsid w:val="003E2489"/>
    <w:rsid w:val="003E2A1C"/>
    <w:rsid w:val="003E32D4"/>
    <w:rsid w:val="003E3476"/>
    <w:rsid w:val="003E3A63"/>
    <w:rsid w:val="003E3F7B"/>
    <w:rsid w:val="003E40A6"/>
    <w:rsid w:val="003E421C"/>
    <w:rsid w:val="003E4740"/>
    <w:rsid w:val="003E5165"/>
    <w:rsid w:val="003E59F3"/>
    <w:rsid w:val="003E6101"/>
    <w:rsid w:val="003E6907"/>
    <w:rsid w:val="003E6AA5"/>
    <w:rsid w:val="003F03FC"/>
    <w:rsid w:val="003F04DA"/>
    <w:rsid w:val="003F07FC"/>
    <w:rsid w:val="003F0E13"/>
    <w:rsid w:val="003F0FF9"/>
    <w:rsid w:val="003F161F"/>
    <w:rsid w:val="003F170D"/>
    <w:rsid w:val="003F1CD3"/>
    <w:rsid w:val="003F22AE"/>
    <w:rsid w:val="003F28D6"/>
    <w:rsid w:val="003F2C8F"/>
    <w:rsid w:val="003F2DE7"/>
    <w:rsid w:val="003F3AD9"/>
    <w:rsid w:val="003F4397"/>
    <w:rsid w:val="003F4922"/>
    <w:rsid w:val="003F4E43"/>
    <w:rsid w:val="003F580C"/>
    <w:rsid w:val="003F5B6C"/>
    <w:rsid w:val="003F6AA1"/>
    <w:rsid w:val="003F7620"/>
    <w:rsid w:val="003F76A2"/>
    <w:rsid w:val="003F76C4"/>
    <w:rsid w:val="003F7FF8"/>
    <w:rsid w:val="00400D4E"/>
    <w:rsid w:val="0040110C"/>
    <w:rsid w:val="004013CD"/>
    <w:rsid w:val="004022FA"/>
    <w:rsid w:val="00402B9D"/>
    <w:rsid w:val="0040320E"/>
    <w:rsid w:val="004032F3"/>
    <w:rsid w:val="00403B5D"/>
    <w:rsid w:val="004041A6"/>
    <w:rsid w:val="00404B58"/>
    <w:rsid w:val="00405873"/>
    <w:rsid w:val="00406838"/>
    <w:rsid w:val="00406A9D"/>
    <w:rsid w:val="00406F85"/>
    <w:rsid w:val="00407B14"/>
    <w:rsid w:val="00407B8B"/>
    <w:rsid w:val="00410001"/>
    <w:rsid w:val="00410139"/>
    <w:rsid w:val="0041044E"/>
    <w:rsid w:val="00410598"/>
    <w:rsid w:val="004114D2"/>
    <w:rsid w:val="00411773"/>
    <w:rsid w:val="00411F18"/>
    <w:rsid w:val="0041202B"/>
    <w:rsid w:val="004126A8"/>
    <w:rsid w:val="00412E53"/>
    <w:rsid w:val="0041332E"/>
    <w:rsid w:val="004137CD"/>
    <w:rsid w:val="00413B03"/>
    <w:rsid w:val="00413D01"/>
    <w:rsid w:val="00414154"/>
    <w:rsid w:val="00414182"/>
    <w:rsid w:val="00414383"/>
    <w:rsid w:val="0041463D"/>
    <w:rsid w:val="00415077"/>
    <w:rsid w:val="004153B4"/>
    <w:rsid w:val="004153E1"/>
    <w:rsid w:val="00416C07"/>
    <w:rsid w:val="00416C99"/>
    <w:rsid w:val="00417241"/>
    <w:rsid w:val="00417796"/>
    <w:rsid w:val="00417E11"/>
    <w:rsid w:val="0042152B"/>
    <w:rsid w:val="00421B29"/>
    <w:rsid w:val="00422004"/>
    <w:rsid w:val="004225E9"/>
    <w:rsid w:val="004229B4"/>
    <w:rsid w:val="00423047"/>
    <w:rsid w:val="0042331D"/>
    <w:rsid w:val="00423680"/>
    <w:rsid w:val="004240D6"/>
    <w:rsid w:val="00425042"/>
    <w:rsid w:val="004253A4"/>
    <w:rsid w:val="00425F24"/>
    <w:rsid w:val="00426174"/>
    <w:rsid w:val="00426292"/>
    <w:rsid w:val="00426E40"/>
    <w:rsid w:val="00427956"/>
    <w:rsid w:val="00427E27"/>
    <w:rsid w:val="00427F70"/>
    <w:rsid w:val="00430053"/>
    <w:rsid w:val="004313F1"/>
    <w:rsid w:val="0043190A"/>
    <w:rsid w:val="00431D59"/>
    <w:rsid w:val="00432BF9"/>
    <w:rsid w:val="00432C75"/>
    <w:rsid w:val="0043356B"/>
    <w:rsid w:val="00433887"/>
    <w:rsid w:val="00434158"/>
    <w:rsid w:val="004349A0"/>
    <w:rsid w:val="00434EB4"/>
    <w:rsid w:val="00434FFD"/>
    <w:rsid w:val="00436227"/>
    <w:rsid w:val="004364FE"/>
    <w:rsid w:val="00436C81"/>
    <w:rsid w:val="00436DBA"/>
    <w:rsid w:val="00436E85"/>
    <w:rsid w:val="00437F87"/>
    <w:rsid w:val="0044026E"/>
    <w:rsid w:val="00440386"/>
    <w:rsid w:val="00440733"/>
    <w:rsid w:val="004408E9"/>
    <w:rsid w:val="00440B1A"/>
    <w:rsid w:val="0044187C"/>
    <w:rsid w:val="00441C5C"/>
    <w:rsid w:val="00441C78"/>
    <w:rsid w:val="004422C6"/>
    <w:rsid w:val="00442E69"/>
    <w:rsid w:val="00445474"/>
    <w:rsid w:val="00445909"/>
    <w:rsid w:val="004464C0"/>
    <w:rsid w:val="004467A9"/>
    <w:rsid w:val="0044743D"/>
    <w:rsid w:val="00447F70"/>
    <w:rsid w:val="00450151"/>
    <w:rsid w:val="00450314"/>
    <w:rsid w:val="0045035F"/>
    <w:rsid w:val="00450BC4"/>
    <w:rsid w:val="00450D18"/>
    <w:rsid w:val="0045162D"/>
    <w:rsid w:val="00451E33"/>
    <w:rsid w:val="00451FA8"/>
    <w:rsid w:val="00452676"/>
    <w:rsid w:val="00453367"/>
    <w:rsid w:val="00453767"/>
    <w:rsid w:val="004537BE"/>
    <w:rsid w:val="00453D91"/>
    <w:rsid w:val="0045579F"/>
    <w:rsid w:val="00455C81"/>
    <w:rsid w:val="00456073"/>
    <w:rsid w:val="00456539"/>
    <w:rsid w:val="00456553"/>
    <w:rsid w:val="0045664F"/>
    <w:rsid w:val="0045677E"/>
    <w:rsid w:val="004568A5"/>
    <w:rsid w:val="00456E18"/>
    <w:rsid w:val="0045755D"/>
    <w:rsid w:val="00457A53"/>
    <w:rsid w:val="00460227"/>
    <w:rsid w:val="004610A0"/>
    <w:rsid w:val="00461738"/>
    <w:rsid w:val="00461837"/>
    <w:rsid w:val="0046238B"/>
    <w:rsid w:val="00462BA7"/>
    <w:rsid w:val="00463568"/>
    <w:rsid w:val="00464767"/>
    <w:rsid w:val="0046496D"/>
    <w:rsid w:val="00465584"/>
    <w:rsid w:val="00466BE4"/>
    <w:rsid w:val="00466CC8"/>
    <w:rsid w:val="00466DB1"/>
    <w:rsid w:val="004677B0"/>
    <w:rsid w:val="004701E4"/>
    <w:rsid w:val="004712F7"/>
    <w:rsid w:val="00471811"/>
    <w:rsid w:val="00471DA4"/>
    <w:rsid w:val="00471EEB"/>
    <w:rsid w:val="004722F3"/>
    <w:rsid w:val="0047239F"/>
    <w:rsid w:val="00472E2E"/>
    <w:rsid w:val="00473064"/>
    <w:rsid w:val="00473FC8"/>
    <w:rsid w:val="004742BB"/>
    <w:rsid w:val="00474443"/>
    <w:rsid w:val="004746DA"/>
    <w:rsid w:val="00474B94"/>
    <w:rsid w:val="004751D9"/>
    <w:rsid w:val="00475713"/>
    <w:rsid w:val="00476DE6"/>
    <w:rsid w:val="00477028"/>
    <w:rsid w:val="004771F5"/>
    <w:rsid w:val="004771FE"/>
    <w:rsid w:val="00477AAA"/>
    <w:rsid w:val="00477E76"/>
    <w:rsid w:val="004802B5"/>
    <w:rsid w:val="00480F5B"/>
    <w:rsid w:val="00480FAF"/>
    <w:rsid w:val="00481819"/>
    <w:rsid w:val="00481C61"/>
    <w:rsid w:val="004826E5"/>
    <w:rsid w:val="00482DEC"/>
    <w:rsid w:val="00483CD4"/>
    <w:rsid w:val="004840A3"/>
    <w:rsid w:val="00484C27"/>
    <w:rsid w:val="00484C53"/>
    <w:rsid w:val="00484CD2"/>
    <w:rsid w:val="004854FB"/>
    <w:rsid w:val="004855CE"/>
    <w:rsid w:val="00485EA6"/>
    <w:rsid w:val="004860F4"/>
    <w:rsid w:val="004862D5"/>
    <w:rsid w:val="00486B6E"/>
    <w:rsid w:val="00486B9F"/>
    <w:rsid w:val="00487B29"/>
    <w:rsid w:val="00487CB2"/>
    <w:rsid w:val="0049010F"/>
    <w:rsid w:val="004907BE"/>
    <w:rsid w:val="00490B67"/>
    <w:rsid w:val="00490E1C"/>
    <w:rsid w:val="00490EC9"/>
    <w:rsid w:val="004911AB"/>
    <w:rsid w:val="004918CC"/>
    <w:rsid w:val="00491C4F"/>
    <w:rsid w:val="0049275E"/>
    <w:rsid w:val="004930D3"/>
    <w:rsid w:val="00493647"/>
    <w:rsid w:val="00493DA8"/>
    <w:rsid w:val="004941CD"/>
    <w:rsid w:val="0049441D"/>
    <w:rsid w:val="00494940"/>
    <w:rsid w:val="00494EAE"/>
    <w:rsid w:val="00495221"/>
    <w:rsid w:val="0049565C"/>
    <w:rsid w:val="00495A17"/>
    <w:rsid w:val="00495A8D"/>
    <w:rsid w:val="004960A9"/>
    <w:rsid w:val="00496F88"/>
    <w:rsid w:val="004970C9"/>
    <w:rsid w:val="0049782E"/>
    <w:rsid w:val="00497A34"/>
    <w:rsid w:val="00497D05"/>
    <w:rsid w:val="00497D08"/>
    <w:rsid w:val="004A1255"/>
    <w:rsid w:val="004A1300"/>
    <w:rsid w:val="004A13A7"/>
    <w:rsid w:val="004A1622"/>
    <w:rsid w:val="004A1C15"/>
    <w:rsid w:val="004A1D92"/>
    <w:rsid w:val="004A23A3"/>
    <w:rsid w:val="004A2A19"/>
    <w:rsid w:val="004A453F"/>
    <w:rsid w:val="004A4669"/>
    <w:rsid w:val="004A529D"/>
    <w:rsid w:val="004A5B96"/>
    <w:rsid w:val="004A69C2"/>
    <w:rsid w:val="004A6DB8"/>
    <w:rsid w:val="004A6E21"/>
    <w:rsid w:val="004A72C5"/>
    <w:rsid w:val="004A77ED"/>
    <w:rsid w:val="004B0081"/>
    <w:rsid w:val="004B01EA"/>
    <w:rsid w:val="004B0CE8"/>
    <w:rsid w:val="004B0E8F"/>
    <w:rsid w:val="004B2894"/>
    <w:rsid w:val="004B2A8A"/>
    <w:rsid w:val="004B347A"/>
    <w:rsid w:val="004B355D"/>
    <w:rsid w:val="004B3EB7"/>
    <w:rsid w:val="004B4466"/>
    <w:rsid w:val="004B4E10"/>
    <w:rsid w:val="004B4EDF"/>
    <w:rsid w:val="004B546C"/>
    <w:rsid w:val="004B5CA3"/>
    <w:rsid w:val="004B5FFE"/>
    <w:rsid w:val="004B662E"/>
    <w:rsid w:val="004B6A3C"/>
    <w:rsid w:val="004B6A83"/>
    <w:rsid w:val="004B6C5C"/>
    <w:rsid w:val="004B709F"/>
    <w:rsid w:val="004B7325"/>
    <w:rsid w:val="004B7E6F"/>
    <w:rsid w:val="004C0EDA"/>
    <w:rsid w:val="004C0F37"/>
    <w:rsid w:val="004C1367"/>
    <w:rsid w:val="004C27E2"/>
    <w:rsid w:val="004C2F35"/>
    <w:rsid w:val="004C3F7A"/>
    <w:rsid w:val="004C44B5"/>
    <w:rsid w:val="004C47A1"/>
    <w:rsid w:val="004C47F2"/>
    <w:rsid w:val="004C486D"/>
    <w:rsid w:val="004C4967"/>
    <w:rsid w:val="004C54FB"/>
    <w:rsid w:val="004C5554"/>
    <w:rsid w:val="004C5E24"/>
    <w:rsid w:val="004C64FC"/>
    <w:rsid w:val="004C68A4"/>
    <w:rsid w:val="004C693F"/>
    <w:rsid w:val="004C69E9"/>
    <w:rsid w:val="004C6B8F"/>
    <w:rsid w:val="004C7539"/>
    <w:rsid w:val="004C76DD"/>
    <w:rsid w:val="004C7C3D"/>
    <w:rsid w:val="004C7ED2"/>
    <w:rsid w:val="004D0217"/>
    <w:rsid w:val="004D03CC"/>
    <w:rsid w:val="004D1CAC"/>
    <w:rsid w:val="004D26B2"/>
    <w:rsid w:val="004D2751"/>
    <w:rsid w:val="004D384C"/>
    <w:rsid w:val="004D40D7"/>
    <w:rsid w:val="004D55F7"/>
    <w:rsid w:val="004D6223"/>
    <w:rsid w:val="004D62D8"/>
    <w:rsid w:val="004D63DF"/>
    <w:rsid w:val="004D6830"/>
    <w:rsid w:val="004D6880"/>
    <w:rsid w:val="004D6AA6"/>
    <w:rsid w:val="004D7B0D"/>
    <w:rsid w:val="004E0F78"/>
    <w:rsid w:val="004E1147"/>
    <w:rsid w:val="004E1251"/>
    <w:rsid w:val="004E1433"/>
    <w:rsid w:val="004E1478"/>
    <w:rsid w:val="004E14F4"/>
    <w:rsid w:val="004E1546"/>
    <w:rsid w:val="004E1C03"/>
    <w:rsid w:val="004E2B5B"/>
    <w:rsid w:val="004E2DF5"/>
    <w:rsid w:val="004E5306"/>
    <w:rsid w:val="004E5528"/>
    <w:rsid w:val="004E5A3E"/>
    <w:rsid w:val="004E5C4D"/>
    <w:rsid w:val="004E7248"/>
    <w:rsid w:val="004E74D8"/>
    <w:rsid w:val="004E75DD"/>
    <w:rsid w:val="004E792D"/>
    <w:rsid w:val="004E796C"/>
    <w:rsid w:val="004E7E8B"/>
    <w:rsid w:val="004E7ED4"/>
    <w:rsid w:val="004F0440"/>
    <w:rsid w:val="004F0CEA"/>
    <w:rsid w:val="004F19ED"/>
    <w:rsid w:val="004F1A07"/>
    <w:rsid w:val="004F2332"/>
    <w:rsid w:val="004F29AB"/>
    <w:rsid w:val="004F2B30"/>
    <w:rsid w:val="004F32A4"/>
    <w:rsid w:val="004F3808"/>
    <w:rsid w:val="004F3DBE"/>
    <w:rsid w:val="004F3F01"/>
    <w:rsid w:val="004F44CD"/>
    <w:rsid w:val="004F479E"/>
    <w:rsid w:val="004F49A8"/>
    <w:rsid w:val="004F4D74"/>
    <w:rsid w:val="004F5B9F"/>
    <w:rsid w:val="004F5E16"/>
    <w:rsid w:val="004F5F8A"/>
    <w:rsid w:val="004F7E7E"/>
    <w:rsid w:val="005004AF"/>
    <w:rsid w:val="00500EE6"/>
    <w:rsid w:val="00500F53"/>
    <w:rsid w:val="00500FAA"/>
    <w:rsid w:val="00501975"/>
    <w:rsid w:val="00501990"/>
    <w:rsid w:val="00501BDD"/>
    <w:rsid w:val="00502A15"/>
    <w:rsid w:val="0050308A"/>
    <w:rsid w:val="005035B7"/>
    <w:rsid w:val="0050414F"/>
    <w:rsid w:val="00504548"/>
    <w:rsid w:val="005051FF"/>
    <w:rsid w:val="00505B79"/>
    <w:rsid w:val="00505BB7"/>
    <w:rsid w:val="0050694E"/>
    <w:rsid w:val="00507301"/>
    <w:rsid w:val="00507336"/>
    <w:rsid w:val="00507BCA"/>
    <w:rsid w:val="0051023D"/>
    <w:rsid w:val="00510753"/>
    <w:rsid w:val="005108E7"/>
    <w:rsid w:val="00510C6E"/>
    <w:rsid w:val="00511E16"/>
    <w:rsid w:val="005121A8"/>
    <w:rsid w:val="005121C6"/>
    <w:rsid w:val="005131BF"/>
    <w:rsid w:val="00513711"/>
    <w:rsid w:val="005137FA"/>
    <w:rsid w:val="00513C67"/>
    <w:rsid w:val="0051490C"/>
    <w:rsid w:val="00515BF4"/>
    <w:rsid w:val="00515F55"/>
    <w:rsid w:val="00515F5B"/>
    <w:rsid w:val="00516CFD"/>
    <w:rsid w:val="005179DE"/>
    <w:rsid w:val="00517AC8"/>
    <w:rsid w:val="00517FA9"/>
    <w:rsid w:val="00520916"/>
    <w:rsid w:val="005209EA"/>
    <w:rsid w:val="005214A4"/>
    <w:rsid w:val="00521520"/>
    <w:rsid w:val="0052181D"/>
    <w:rsid w:val="00521B14"/>
    <w:rsid w:val="005226ED"/>
    <w:rsid w:val="005228E6"/>
    <w:rsid w:val="00523104"/>
    <w:rsid w:val="0052358F"/>
    <w:rsid w:val="00523D9D"/>
    <w:rsid w:val="00524354"/>
    <w:rsid w:val="00524B68"/>
    <w:rsid w:val="00524DC5"/>
    <w:rsid w:val="00525952"/>
    <w:rsid w:val="00525A0A"/>
    <w:rsid w:val="00530D81"/>
    <w:rsid w:val="00530E1C"/>
    <w:rsid w:val="005315D2"/>
    <w:rsid w:val="005323B3"/>
    <w:rsid w:val="00532736"/>
    <w:rsid w:val="00532C03"/>
    <w:rsid w:val="00533B2D"/>
    <w:rsid w:val="00533B59"/>
    <w:rsid w:val="00534599"/>
    <w:rsid w:val="00534DF6"/>
    <w:rsid w:val="0053533A"/>
    <w:rsid w:val="00535366"/>
    <w:rsid w:val="00535D07"/>
    <w:rsid w:val="00536577"/>
    <w:rsid w:val="00537034"/>
    <w:rsid w:val="00537E14"/>
    <w:rsid w:val="005404F2"/>
    <w:rsid w:val="00540BBC"/>
    <w:rsid w:val="00541143"/>
    <w:rsid w:val="00541C22"/>
    <w:rsid w:val="005427EF"/>
    <w:rsid w:val="0054286E"/>
    <w:rsid w:val="00542F81"/>
    <w:rsid w:val="005431B4"/>
    <w:rsid w:val="005441C5"/>
    <w:rsid w:val="00544401"/>
    <w:rsid w:val="005444D0"/>
    <w:rsid w:val="0054489F"/>
    <w:rsid w:val="00545D41"/>
    <w:rsid w:val="00546240"/>
    <w:rsid w:val="005462F4"/>
    <w:rsid w:val="005466D2"/>
    <w:rsid w:val="00546AAC"/>
    <w:rsid w:val="0054734B"/>
    <w:rsid w:val="005500E1"/>
    <w:rsid w:val="005505B1"/>
    <w:rsid w:val="0055093B"/>
    <w:rsid w:val="00550D4C"/>
    <w:rsid w:val="0055180B"/>
    <w:rsid w:val="00551AE7"/>
    <w:rsid w:val="00552F6B"/>
    <w:rsid w:val="00553B8F"/>
    <w:rsid w:val="00553FB4"/>
    <w:rsid w:val="00554201"/>
    <w:rsid w:val="005544BD"/>
    <w:rsid w:val="00554FA5"/>
    <w:rsid w:val="00555372"/>
    <w:rsid w:val="00555585"/>
    <w:rsid w:val="005559C7"/>
    <w:rsid w:val="00555D8B"/>
    <w:rsid w:val="00555E33"/>
    <w:rsid w:val="00555F28"/>
    <w:rsid w:val="005566F6"/>
    <w:rsid w:val="0055694E"/>
    <w:rsid w:val="00556C26"/>
    <w:rsid w:val="00556CF0"/>
    <w:rsid w:val="00556F51"/>
    <w:rsid w:val="00557A3D"/>
    <w:rsid w:val="00557AD4"/>
    <w:rsid w:val="00557FB5"/>
    <w:rsid w:val="005603C4"/>
    <w:rsid w:val="00560406"/>
    <w:rsid w:val="0056097A"/>
    <w:rsid w:val="005615DD"/>
    <w:rsid w:val="005616DD"/>
    <w:rsid w:val="00562203"/>
    <w:rsid w:val="00562478"/>
    <w:rsid w:val="005626CC"/>
    <w:rsid w:val="00562B18"/>
    <w:rsid w:val="00562EC4"/>
    <w:rsid w:val="00563112"/>
    <w:rsid w:val="00563B2F"/>
    <w:rsid w:val="00565165"/>
    <w:rsid w:val="00565291"/>
    <w:rsid w:val="00565881"/>
    <w:rsid w:val="00566633"/>
    <w:rsid w:val="005678BF"/>
    <w:rsid w:val="00570DF6"/>
    <w:rsid w:val="0057185D"/>
    <w:rsid w:val="00571A20"/>
    <w:rsid w:val="0057240D"/>
    <w:rsid w:val="005724D4"/>
    <w:rsid w:val="005741F8"/>
    <w:rsid w:val="005743B4"/>
    <w:rsid w:val="005749ED"/>
    <w:rsid w:val="00574B45"/>
    <w:rsid w:val="00575E2F"/>
    <w:rsid w:val="00576042"/>
    <w:rsid w:val="005763EE"/>
    <w:rsid w:val="00576542"/>
    <w:rsid w:val="00576960"/>
    <w:rsid w:val="00576C19"/>
    <w:rsid w:val="00576E4E"/>
    <w:rsid w:val="00577053"/>
    <w:rsid w:val="00577B00"/>
    <w:rsid w:val="00577FC0"/>
    <w:rsid w:val="00580135"/>
    <w:rsid w:val="00580974"/>
    <w:rsid w:val="00580FD0"/>
    <w:rsid w:val="00581317"/>
    <w:rsid w:val="00581571"/>
    <w:rsid w:val="005823BE"/>
    <w:rsid w:val="005825E3"/>
    <w:rsid w:val="005826C9"/>
    <w:rsid w:val="00582F8F"/>
    <w:rsid w:val="00582FA9"/>
    <w:rsid w:val="005833B8"/>
    <w:rsid w:val="0058362E"/>
    <w:rsid w:val="0058363A"/>
    <w:rsid w:val="005838C2"/>
    <w:rsid w:val="00583AE8"/>
    <w:rsid w:val="00584388"/>
    <w:rsid w:val="005851BD"/>
    <w:rsid w:val="00585997"/>
    <w:rsid w:val="00586025"/>
    <w:rsid w:val="0058652B"/>
    <w:rsid w:val="0058672D"/>
    <w:rsid w:val="0058683D"/>
    <w:rsid w:val="00586D78"/>
    <w:rsid w:val="00587161"/>
    <w:rsid w:val="005872BA"/>
    <w:rsid w:val="005877B9"/>
    <w:rsid w:val="00587BDD"/>
    <w:rsid w:val="00590372"/>
    <w:rsid w:val="00590540"/>
    <w:rsid w:val="00590EE9"/>
    <w:rsid w:val="0059129F"/>
    <w:rsid w:val="005923E4"/>
    <w:rsid w:val="0059321B"/>
    <w:rsid w:val="005944E3"/>
    <w:rsid w:val="005961DE"/>
    <w:rsid w:val="00596AB2"/>
    <w:rsid w:val="00596B5A"/>
    <w:rsid w:val="005A0491"/>
    <w:rsid w:val="005A0B05"/>
    <w:rsid w:val="005A0FC4"/>
    <w:rsid w:val="005A2DB7"/>
    <w:rsid w:val="005A4F65"/>
    <w:rsid w:val="005A5FBA"/>
    <w:rsid w:val="005A6867"/>
    <w:rsid w:val="005A6DC6"/>
    <w:rsid w:val="005A78CE"/>
    <w:rsid w:val="005B2142"/>
    <w:rsid w:val="005B28E0"/>
    <w:rsid w:val="005B2AB4"/>
    <w:rsid w:val="005B2B56"/>
    <w:rsid w:val="005B2C2E"/>
    <w:rsid w:val="005B2DC2"/>
    <w:rsid w:val="005B3EA8"/>
    <w:rsid w:val="005B4A85"/>
    <w:rsid w:val="005B4EEA"/>
    <w:rsid w:val="005B6B22"/>
    <w:rsid w:val="005B7A09"/>
    <w:rsid w:val="005B7BDC"/>
    <w:rsid w:val="005B7D25"/>
    <w:rsid w:val="005B7E32"/>
    <w:rsid w:val="005C0D33"/>
    <w:rsid w:val="005C10E0"/>
    <w:rsid w:val="005C1D27"/>
    <w:rsid w:val="005C1EA9"/>
    <w:rsid w:val="005C1F59"/>
    <w:rsid w:val="005C2029"/>
    <w:rsid w:val="005C24D9"/>
    <w:rsid w:val="005C3FC0"/>
    <w:rsid w:val="005C467A"/>
    <w:rsid w:val="005C4F26"/>
    <w:rsid w:val="005C626A"/>
    <w:rsid w:val="005C693C"/>
    <w:rsid w:val="005C6A10"/>
    <w:rsid w:val="005C6FE7"/>
    <w:rsid w:val="005C70F1"/>
    <w:rsid w:val="005C761A"/>
    <w:rsid w:val="005D0068"/>
    <w:rsid w:val="005D0E7A"/>
    <w:rsid w:val="005D1746"/>
    <w:rsid w:val="005D1A98"/>
    <w:rsid w:val="005D26B4"/>
    <w:rsid w:val="005D2A0B"/>
    <w:rsid w:val="005D32EA"/>
    <w:rsid w:val="005D34F9"/>
    <w:rsid w:val="005D3722"/>
    <w:rsid w:val="005D4A05"/>
    <w:rsid w:val="005D55D6"/>
    <w:rsid w:val="005D5C31"/>
    <w:rsid w:val="005D5D49"/>
    <w:rsid w:val="005D62C4"/>
    <w:rsid w:val="005D63BC"/>
    <w:rsid w:val="005D6430"/>
    <w:rsid w:val="005D65E2"/>
    <w:rsid w:val="005D693A"/>
    <w:rsid w:val="005E0300"/>
    <w:rsid w:val="005E0AE9"/>
    <w:rsid w:val="005E1267"/>
    <w:rsid w:val="005E1417"/>
    <w:rsid w:val="005E1D9E"/>
    <w:rsid w:val="005E1E3B"/>
    <w:rsid w:val="005E284E"/>
    <w:rsid w:val="005E2AD8"/>
    <w:rsid w:val="005E30B2"/>
    <w:rsid w:val="005E3815"/>
    <w:rsid w:val="005E39EB"/>
    <w:rsid w:val="005E4300"/>
    <w:rsid w:val="005E44B5"/>
    <w:rsid w:val="005E4599"/>
    <w:rsid w:val="005E5BC2"/>
    <w:rsid w:val="005E616C"/>
    <w:rsid w:val="005E6176"/>
    <w:rsid w:val="005E6B7C"/>
    <w:rsid w:val="005E6EBD"/>
    <w:rsid w:val="005F0024"/>
    <w:rsid w:val="005F0A20"/>
    <w:rsid w:val="005F12C1"/>
    <w:rsid w:val="005F15FB"/>
    <w:rsid w:val="005F1A73"/>
    <w:rsid w:val="005F248D"/>
    <w:rsid w:val="005F24FA"/>
    <w:rsid w:val="005F2D4A"/>
    <w:rsid w:val="005F2D67"/>
    <w:rsid w:val="005F311B"/>
    <w:rsid w:val="005F3169"/>
    <w:rsid w:val="005F3EAD"/>
    <w:rsid w:val="005F49A6"/>
    <w:rsid w:val="005F4D56"/>
    <w:rsid w:val="005F5516"/>
    <w:rsid w:val="005F576D"/>
    <w:rsid w:val="005F5CBF"/>
    <w:rsid w:val="005F6120"/>
    <w:rsid w:val="005F68C0"/>
    <w:rsid w:val="005F6913"/>
    <w:rsid w:val="005F6E6E"/>
    <w:rsid w:val="005F72A9"/>
    <w:rsid w:val="005F7CB2"/>
    <w:rsid w:val="0060024F"/>
    <w:rsid w:val="0060084B"/>
    <w:rsid w:val="006014A3"/>
    <w:rsid w:val="00601529"/>
    <w:rsid w:val="00601644"/>
    <w:rsid w:val="00601962"/>
    <w:rsid w:val="00601C50"/>
    <w:rsid w:val="0060232A"/>
    <w:rsid w:val="00602C49"/>
    <w:rsid w:val="006035F6"/>
    <w:rsid w:val="00604301"/>
    <w:rsid w:val="006043B4"/>
    <w:rsid w:val="006054F9"/>
    <w:rsid w:val="0060554D"/>
    <w:rsid w:val="00605A75"/>
    <w:rsid w:val="00606904"/>
    <w:rsid w:val="0060690D"/>
    <w:rsid w:val="00606CE3"/>
    <w:rsid w:val="00607A27"/>
    <w:rsid w:val="00610024"/>
    <w:rsid w:val="0061004E"/>
    <w:rsid w:val="0061026E"/>
    <w:rsid w:val="006103D1"/>
    <w:rsid w:val="0061090E"/>
    <w:rsid w:val="00610F0F"/>
    <w:rsid w:val="00611A09"/>
    <w:rsid w:val="00611F57"/>
    <w:rsid w:val="0061293D"/>
    <w:rsid w:val="00612E09"/>
    <w:rsid w:val="00613562"/>
    <w:rsid w:val="006135BE"/>
    <w:rsid w:val="00613B88"/>
    <w:rsid w:val="00614083"/>
    <w:rsid w:val="0061483D"/>
    <w:rsid w:val="006158C6"/>
    <w:rsid w:val="00617855"/>
    <w:rsid w:val="00620F52"/>
    <w:rsid w:val="006217A5"/>
    <w:rsid w:val="0062217D"/>
    <w:rsid w:val="00622269"/>
    <w:rsid w:val="00622754"/>
    <w:rsid w:val="006229BB"/>
    <w:rsid w:val="00623052"/>
    <w:rsid w:val="006252F3"/>
    <w:rsid w:val="00625826"/>
    <w:rsid w:val="0062612C"/>
    <w:rsid w:val="00626650"/>
    <w:rsid w:val="006266C1"/>
    <w:rsid w:val="006267FB"/>
    <w:rsid w:val="006268BC"/>
    <w:rsid w:val="006269A8"/>
    <w:rsid w:val="00627285"/>
    <w:rsid w:val="00627503"/>
    <w:rsid w:val="00630122"/>
    <w:rsid w:val="0063038E"/>
    <w:rsid w:val="006310FF"/>
    <w:rsid w:val="00632143"/>
    <w:rsid w:val="006321B3"/>
    <w:rsid w:val="006323EB"/>
    <w:rsid w:val="00632410"/>
    <w:rsid w:val="00632446"/>
    <w:rsid w:val="0063245D"/>
    <w:rsid w:val="00632DF8"/>
    <w:rsid w:val="00633BE1"/>
    <w:rsid w:val="00633D6D"/>
    <w:rsid w:val="00633DA5"/>
    <w:rsid w:val="00633DD6"/>
    <w:rsid w:val="00634345"/>
    <w:rsid w:val="00634FFC"/>
    <w:rsid w:val="0063516E"/>
    <w:rsid w:val="006355CD"/>
    <w:rsid w:val="00635CFC"/>
    <w:rsid w:val="00636376"/>
    <w:rsid w:val="0063647C"/>
    <w:rsid w:val="00636A63"/>
    <w:rsid w:val="00636AB7"/>
    <w:rsid w:val="00636B81"/>
    <w:rsid w:val="00636DEF"/>
    <w:rsid w:val="00636FC1"/>
    <w:rsid w:val="00637302"/>
    <w:rsid w:val="00637450"/>
    <w:rsid w:val="00640389"/>
    <w:rsid w:val="00640E8F"/>
    <w:rsid w:val="00642371"/>
    <w:rsid w:val="0064273C"/>
    <w:rsid w:val="006432C6"/>
    <w:rsid w:val="00643C63"/>
    <w:rsid w:val="00643C75"/>
    <w:rsid w:val="00643FC1"/>
    <w:rsid w:val="00643FDD"/>
    <w:rsid w:val="00644723"/>
    <w:rsid w:val="00644E2C"/>
    <w:rsid w:val="00645099"/>
    <w:rsid w:val="00645394"/>
    <w:rsid w:val="006459DB"/>
    <w:rsid w:val="00645CC3"/>
    <w:rsid w:val="00645EA1"/>
    <w:rsid w:val="00646036"/>
    <w:rsid w:val="00646AE1"/>
    <w:rsid w:val="006478DA"/>
    <w:rsid w:val="00647E0F"/>
    <w:rsid w:val="00647F09"/>
    <w:rsid w:val="00650580"/>
    <w:rsid w:val="00651EA3"/>
    <w:rsid w:val="0065201D"/>
    <w:rsid w:val="00652300"/>
    <w:rsid w:val="00652C39"/>
    <w:rsid w:val="00652D91"/>
    <w:rsid w:val="00652EEA"/>
    <w:rsid w:val="00653544"/>
    <w:rsid w:val="006537BF"/>
    <w:rsid w:val="00654A8D"/>
    <w:rsid w:val="00654AD1"/>
    <w:rsid w:val="00654E16"/>
    <w:rsid w:val="00654F08"/>
    <w:rsid w:val="006562EC"/>
    <w:rsid w:val="006568B1"/>
    <w:rsid w:val="00656BB0"/>
    <w:rsid w:val="00656FB4"/>
    <w:rsid w:val="00657953"/>
    <w:rsid w:val="00657B4E"/>
    <w:rsid w:val="00657CA9"/>
    <w:rsid w:val="00657D60"/>
    <w:rsid w:val="00660932"/>
    <w:rsid w:val="00660A96"/>
    <w:rsid w:val="00660B4E"/>
    <w:rsid w:val="00661219"/>
    <w:rsid w:val="006614A9"/>
    <w:rsid w:val="00661BEB"/>
    <w:rsid w:val="00661D43"/>
    <w:rsid w:val="00662190"/>
    <w:rsid w:val="00662325"/>
    <w:rsid w:val="00662B62"/>
    <w:rsid w:val="00663C60"/>
    <w:rsid w:val="006640B0"/>
    <w:rsid w:val="006657BB"/>
    <w:rsid w:val="0066617B"/>
    <w:rsid w:val="0066650E"/>
    <w:rsid w:val="00666533"/>
    <w:rsid w:val="00666C44"/>
    <w:rsid w:val="00666D7C"/>
    <w:rsid w:val="00667045"/>
    <w:rsid w:val="00667AC6"/>
    <w:rsid w:val="006701AB"/>
    <w:rsid w:val="00671E41"/>
    <w:rsid w:val="00671E7C"/>
    <w:rsid w:val="0067248C"/>
    <w:rsid w:val="006725F2"/>
    <w:rsid w:val="006739BB"/>
    <w:rsid w:val="00673BD5"/>
    <w:rsid w:val="00674321"/>
    <w:rsid w:val="0067588C"/>
    <w:rsid w:val="00675C45"/>
    <w:rsid w:val="00676959"/>
    <w:rsid w:val="0067708C"/>
    <w:rsid w:val="006775B2"/>
    <w:rsid w:val="0067766C"/>
    <w:rsid w:val="00677AE0"/>
    <w:rsid w:val="00677D7E"/>
    <w:rsid w:val="00680056"/>
    <w:rsid w:val="00680A95"/>
    <w:rsid w:val="00680DB1"/>
    <w:rsid w:val="0068108D"/>
    <w:rsid w:val="0068395B"/>
    <w:rsid w:val="006839EB"/>
    <w:rsid w:val="00683B61"/>
    <w:rsid w:val="00683F7A"/>
    <w:rsid w:val="0068467E"/>
    <w:rsid w:val="00684A3F"/>
    <w:rsid w:val="00684DEF"/>
    <w:rsid w:val="0068555A"/>
    <w:rsid w:val="00685989"/>
    <w:rsid w:val="00686900"/>
    <w:rsid w:val="006870F5"/>
    <w:rsid w:val="00687311"/>
    <w:rsid w:val="006904E8"/>
    <w:rsid w:val="00690CB1"/>
    <w:rsid w:val="006914D8"/>
    <w:rsid w:val="006915E8"/>
    <w:rsid w:val="00691A96"/>
    <w:rsid w:val="0069250B"/>
    <w:rsid w:val="00692F4E"/>
    <w:rsid w:val="0069357B"/>
    <w:rsid w:val="00694F3B"/>
    <w:rsid w:val="00695478"/>
    <w:rsid w:val="0069639A"/>
    <w:rsid w:val="006968B5"/>
    <w:rsid w:val="00696E75"/>
    <w:rsid w:val="00696EF3"/>
    <w:rsid w:val="006973A9"/>
    <w:rsid w:val="006A07C0"/>
    <w:rsid w:val="006A0FAC"/>
    <w:rsid w:val="006A1852"/>
    <w:rsid w:val="006A18B5"/>
    <w:rsid w:val="006A26BA"/>
    <w:rsid w:val="006A2710"/>
    <w:rsid w:val="006A28AC"/>
    <w:rsid w:val="006A2D8F"/>
    <w:rsid w:val="006A3BBB"/>
    <w:rsid w:val="006A3BF7"/>
    <w:rsid w:val="006A4269"/>
    <w:rsid w:val="006A4555"/>
    <w:rsid w:val="006A55D2"/>
    <w:rsid w:val="006A569D"/>
    <w:rsid w:val="006A6839"/>
    <w:rsid w:val="006B077F"/>
    <w:rsid w:val="006B0EAF"/>
    <w:rsid w:val="006B150E"/>
    <w:rsid w:val="006B172E"/>
    <w:rsid w:val="006B2529"/>
    <w:rsid w:val="006B285D"/>
    <w:rsid w:val="006B2D34"/>
    <w:rsid w:val="006B342C"/>
    <w:rsid w:val="006B3469"/>
    <w:rsid w:val="006B41E1"/>
    <w:rsid w:val="006B4E60"/>
    <w:rsid w:val="006B52FC"/>
    <w:rsid w:val="006B64BF"/>
    <w:rsid w:val="006B6F22"/>
    <w:rsid w:val="006B7D28"/>
    <w:rsid w:val="006C00CA"/>
    <w:rsid w:val="006C0204"/>
    <w:rsid w:val="006C108E"/>
    <w:rsid w:val="006C1BBB"/>
    <w:rsid w:val="006C1E7A"/>
    <w:rsid w:val="006C2B26"/>
    <w:rsid w:val="006C31C2"/>
    <w:rsid w:val="006C366A"/>
    <w:rsid w:val="006C3702"/>
    <w:rsid w:val="006C5030"/>
    <w:rsid w:val="006C586B"/>
    <w:rsid w:val="006C68EE"/>
    <w:rsid w:val="006C6BAB"/>
    <w:rsid w:val="006C7BDD"/>
    <w:rsid w:val="006D0D70"/>
    <w:rsid w:val="006D1634"/>
    <w:rsid w:val="006D1981"/>
    <w:rsid w:val="006D231C"/>
    <w:rsid w:val="006D23A7"/>
    <w:rsid w:val="006D2C2A"/>
    <w:rsid w:val="006D3A63"/>
    <w:rsid w:val="006D406F"/>
    <w:rsid w:val="006D4116"/>
    <w:rsid w:val="006D42AD"/>
    <w:rsid w:val="006D4D33"/>
    <w:rsid w:val="006D4EDC"/>
    <w:rsid w:val="006D5403"/>
    <w:rsid w:val="006D5842"/>
    <w:rsid w:val="006D6335"/>
    <w:rsid w:val="006D684D"/>
    <w:rsid w:val="006D68AA"/>
    <w:rsid w:val="006D79F1"/>
    <w:rsid w:val="006D7E66"/>
    <w:rsid w:val="006E01A8"/>
    <w:rsid w:val="006E122F"/>
    <w:rsid w:val="006E1A20"/>
    <w:rsid w:val="006E1B63"/>
    <w:rsid w:val="006E1D3D"/>
    <w:rsid w:val="006E2AA0"/>
    <w:rsid w:val="006E2C0A"/>
    <w:rsid w:val="006E35F2"/>
    <w:rsid w:val="006E3D07"/>
    <w:rsid w:val="006E408A"/>
    <w:rsid w:val="006E4112"/>
    <w:rsid w:val="006E411E"/>
    <w:rsid w:val="006E4345"/>
    <w:rsid w:val="006E43B1"/>
    <w:rsid w:val="006E560C"/>
    <w:rsid w:val="006E6810"/>
    <w:rsid w:val="006E6A03"/>
    <w:rsid w:val="006E7293"/>
    <w:rsid w:val="006E76F9"/>
    <w:rsid w:val="006F06B2"/>
    <w:rsid w:val="006F0785"/>
    <w:rsid w:val="006F088A"/>
    <w:rsid w:val="006F098A"/>
    <w:rsid w:val="006F1078"/>
    <w:rsid w:val="006F14BB"/>
    <w:rsid w:val="006F1979"/>
    <w:rsid w:val="006F199B"/>
    <w:rsid w:val="006F32CD"/>
    <w:rsid w:val="006F4D87"/>
    <w:rsid w:val="006F5FC9"/>
    <w:rsid w:val="006F6B0A"/>
    <w:rsid w:val="006F6F6D"/>
    <w:rsid w:val="007021BD"/>
    <w:rsid w:val="007030ED"/>
    <w:rsid w:val="007034B7"/>
    <w:rsid w:val="00703719"/>
    <w:rsid w:val="00704315"/>
    <w:rsid w:val="0070445A"/>
    <w:rsid w:val="00704765"/>
    <w:rsid w:val="00704843"/>
    <w:rsid w:val="00705FA4"/>
    <w:rsid w:val="0070621F"/>
    <w:rsid w:val="0070673A"/>
    <w:rsid w:val="007067F0"/>
    <w:rsid w:val="00707219"/>
    <w:rsid w:val="00707736"/>
    <w:rsid w:val="00707768"/>
    <w:rsid w:val="00710653"/>
    <w:rsid w:val="0071090E"/>
    <w:rsid w:val="00710D1F"/>
    <w:rsid w:val="00710D85"/>
    <w:rsid w:val="00710E7F"/>
    <w:rsid w:val="00711019"/>
    <w:rsid w:val="00711090"/>
    <w:rsid w:val="007118B1"/>
    <w:rsid w:val="007127C3"/>
    <w:rsid w:val="007130E4"/>
    <w:rsid w:val="00713F53"/>
    <w:rsid w:val="00714161"/>
    <w:rsid w:val="00715857"/>
    <w:rsid w:val="0071585A"/>
    <w:rsid w:val="00715F36"/>
    <w:rsid w:val="0071608B"/>
    <w:rsid w:val="007160FC"/>
    <w:rsid w:val="0071728B"/>
    <w:rsid w:val="007172EC"/>
    <w:rsid w:val="007173FD"/>
    <w:rsid w:val="00717EB2"/>
    <w:rsid w:val="0072112E"/>
    <w:rsid w:val="00721D19"/>
    <w:rsid w:val="0072264B"/>
    <w:rsid w:val="0072270F"/>
    <w:rsid w:val="00722CA9"/>
    <w:rsid w:val="0072355A"/>
    <w:rsid w:val="007237AA"/>
    <w:rsid w:val="00723E16"/>
    <w:rsid w:val="00723F5F"/>
    <w:rsid w:val="00724188"/>
    <w:rsid w:val="0072438F"/>
    <w:rsid w:val="007248A3"/>
    <w:rsid w:val="00725457"/>
    <w:rsid w:val="00725E11"/>
    <w:rsid w:val="00727148"/>
    <w:rsid w:val="007272F5"/>
    <w:rsid w:val="00727E01"/>
    <w:rsid w:val="00730195"/>
    <w:rsid w:val="007302D7"/>
    <w:rsid w:val="00730380"/>
    <w:rsid w:val="0073072F"/>
    <w:rsid w:val="00730D0E"/>
    <w:rsid w:val="007310EF"/>
    <w:rsid w:val="00731469"/>
    <w:rsid w:val="007317A9"/>
    <w:rsid w:val="00732E80"/>
    <w:rsid w:val="00732EB5"/>
    <w:rsid w:val="007331B8"/>
    <w:rsid w:val="007332C7"/>
    <w:rsid w:val="007332F2"/>
    <w:rsid w:val="00736DF4"/>
    <w:rsid w:val="0073763A"/>
    <w:rsid w:val="007378AF"/>
    <w:rsid w:val="00737B83"/>
    <w:rsid w:val="00737BE4"/>
    <w:rsid w:val="00737E43"/>
    <w:rsid w:val="00737EF6"/>
    <w:rsid w:val="007403F5"/>
    <w:rsid w:val="00740717"/>
    <w:rsid w:val="00740826"/>
    <w:rsid w:val="00740E66"/>
    <w:rsid w:val="0074133D"/>
    <w:rsid w:val="00743832"/>
    <w:rsid w:val="00743E40"/>
    <w:rsid w:val="0074424C"/>
    <w:rsid w:val="0074425B"/>
    <w:rsid w:val="00745B3B"/>
    <w:rsid w:val="00746395"/>
    <w:rsid w:val="007467D6"/>
    <w:rsid w:val="00746C13"/>
    <w:rsid w:val="007501E7"/>
    <w:rsid w:val="0075073B"/>
    <w:rsid w:val="00750F13"/>
    <w:rsid w:val="0075112E"/>
    <w:rsid w:val="007511D2"/>
    <w:rsid w:val="007516DD"/>
    <w:rsid w:val="00751834"/>
    <w:rsid w:val="00751E1D"/>
    <w:rsid w:val="007522E4"/>
    <w:rsid w:val="007526A7"/>
    <w:rsid w:val="007526C7"/>
    <w:rsid w:val="0075370A"/>
    <w:rsid w:val="00754147"/>
    <w:rsid w:val="00754356"/>
    <w:rsid w:val="00754BEC"/>
    <w:rsid w:val="00754F65"/>
    <w:rsid w:val="00755303"/>
    <w:rsid w:val="007558C9"/>
    <w:rsid w:val="0075624D"/>
    <w:rsid w:val="00756C61"/>
    <w:rsid w:val="0075709B"/>
    <w:rsid w:val="0076099B"/>
    <w:rsid w:val="007609F9"/>
    <w:rsid w:val="00760A48"/>
    <w:rsid w:val="00760DD7"/>
    <w:rsid w:val="00760DDD"/>
    <w:rsid w:val="007613C9"/>
    <w:rsid w:val="00761C42"/>
    <w:rsid w:val="00762460"/>
    <w:rsid w:val="0076276F"/>
    <w:rsid w:val="0076299E"/>
    <w:rsid w:val="00762AB4"/>
    <w:rsid w:val="00763462"/>
    <w:rsid w:val="00764146"/>
    <w:rsid w:val="00764B5F"/>
    <w:rsid w:val="00765195"/>
    <w:rsid w:val="007652D9"/>
    <w:rsid w:val="007657D4"/>
    <w:rsid w:val="007659DC"/>
    <w:rsid w:val="00765AD6"/>
    <w:rsid w:val="00765B8E"/>
    <w:rsid w:val="007663B2"/>
    <w:rsid w:val="00767059"/>
    <w:rsid w:val="007675C6"/>
    <w:rsid w:val="00767BF6"/>
    <w:rsid w:val="007707D0"/>
    <w:rsid w:val="00770BB1"/>
    <w:rsid w:val="00770E57"/>
    <w:rsid w:val="00770FB7"/>
    <w:rsid w:val="007712F4"/>
    <w:rsid w:val="00771890"/>
    <w:rsid w:val="00772545"/>
    <w:rsid w:val="0077275C"/>
    <w:rsid w:val="00772769"/>
    <w:rsid w:val="007730D2"/>
    <w:rsid w:val="00773225"/>
    <w:rsid w:val="00773BB9"/>
    <w:rsid w:val="007750A4"/>
    <w:rsid w:val="00775190"/>
    <w:rsid w:val="00775518"/>
    <w:rsid w:val="00775D55"/>
    <w:rsid w:val="00776005"/>
    <w:rsid w:val="007760C7"/>
    <w:rsid w:val="0077617D"/>
    <w:rsid w:val="00776908"/>
    <w:rsid w:val="00776F61"/>
    <w:rsid w:val="0077755F"/>
    <w:rsid w:val="0077764E"/>
    <w:rsid w:val="00780531"/>
    <w:rsid w:val="00781E0E"/>
    <w:rsid w:val="007820A8"/>
    <w:rsid w:val="00783DE9"/>
    <w:rsid w:val="00784084"/>
    <w:rsid w:val="007845CB"/>
    <w:rsid w:val="007849B1"/>
    <w:rsid w:val="007858F0"/>
    <w:rsid w:val="00785CFD"/>
    <w:rsid w:val="007861B1"/>
    <w:rsid w:val="00787017"/>
    <w:rsid w:val="0078725E"/>
    <w:rsid w:val="00787D60"/>
    <w:rsid w:val="00787E41"/>
    <w:rsid w:val="00787FB6"/>
    <w:rsid w:val="00791710"/>
    <w:rsid w:val="00792551"/>
    <w:rsid w:val="0079283A"/>
    <w:rsid w:val="00793180"/>
    <w:rsid w:val="00793B30"/>
    <w:rsid w:val="00793DD8"/>
    <w:rsid w:val="00794873"/>
    <w:rsid w:val="00795582"/>
    <w:rsid w:val="00795C1B"/>
    <w:rsid w:val="00796AE5"/>
    <w:rsid w:val="00796E59"/>
    <w:rsid w:val="00797324"/>
    <w:rsid w:val="0079759C"/>
    <w:rsid w:val="00797770"/>
    <w:rsid w:val="007A0F18"/>
    <w:rsid w:val="007A175D"/>
    <w:rsid w:val="007A19D0"/>
    <w:rsid w:val="007A1A0B"/>
    <w:rsid w:val="007A2E58"/>
    <w:rsid w:val="007A3054"/>
    <w:rsid w:val="007A3122"/>
    <w:rsid w:val="007A3B94"/>
    <w:rsid w:val="007A43BA"/>
    <w:rsid w:val="007A4C19"/>
    <w:rsid w:val="007A4F34"/>
    <w:rsid w:val="007A57F3"/>
    <w:rsid w:val="007A605A"/>
    <w:rsid w:val="007A6F7C"/>
    <w:rsid w:val="007A762E"/>
    <w:rsid w:val="007B018C"/>
    <w:rsid w:val="007B0299"/>
    <w:rsid w:val="007B0929"/>
    <w:rsid w:val="007B13F8"/>
    <w:rsid w:val="007B149C"/>
    <w:rsid w:val="007B191D"/>
    <w:rsid w:val="007B1A63"/>
    <w:rsid w:val="007B2298"/>
    <w:rsid w:val="007B36FC"/>
    <w:rsid w:val="007B37BA"/>
    <w:rsid w:val="007B43E3"/>
    <w:rsid w:val="007B4A45"/>
    <w:rsid w:val="007B4D2D"/>
    <w:rsid w:val="007B52DF"/>
    <w:rsid w:val="007B59BC"/>
    <w:rsid w:val="007B59C9"/>
    <w:rsid w:val="007B6E02"/>
    <w:rsid w:val="007B70C9"/>
    <w:rsid w:val="007B7852"/>
    <w:rsid w:val="007C059E"/>
    <w:rsid w:val="007C0626"/>
    <w:rsid w:val="007C06CF"/>
    <w:rsid w:val="007C0BEC"/>
    <w:rsid w:val="007C0F82"/>
    <w:rsid w:val="007C1EA6"/>
    <w:rsid w:val="007C213F"/>
    <w:rsid w:val="007C27E4"/>
    <w:rsid w:val="007C2960"/>
    <w:rsid w:val="007C3380"/>
    <w:rsid w:val="007C3D80"/>
    <w:rsid w:val="007C3F6E"/>
    <w:rsid w:val="007C4005"/>
    <w:rsid w:val="007C4CEF"/>
    <w:rsid w:val="007C4D5B"/>
    <w:rsid w:val="007C4DB4"/>
    <w:rsid w:val="007C56C8"/>
    <w:rsid w:val="007C5AD2"/>
    <w:rsid w:val="007C6510"/>
    <w:rsid w:val="007C73FA"/>
    <w:rsid w:val="007C7608"/>
    <w:rsid w:val="007C768F"/>
    <w:rsid w:val="007C7D5F"/>
    <w:rsid w:val="007D0AFD"/>
    <w:rsid w:val="007D1159"/>
    <w:rsid w:val="007D11DE"/>
    <w:rsid w:val="007D1E91"/>
    <w:rsid w:val="007D22EB"/>
    <w:rsid w:val="007D260F"/>
    <w:rsid w:val="007D2744"/>
    <w:rsid w:val="007D2AEC"/>
    <w:rsid w:val="007D2E42"/>
    <w:rsid w:val="007D356A"/>
    <w:rsid w:val="007D3D49"/>
    <w:rsid w:val="007D3DF8"/>
    <w:rsid w:val="007D4120"/>
    <w:rsid w:val="007D5830"/>
    <w:rsid w:val="007D5E82"/>
    <w:rsid w:val="007D67C1"/>
    <w:rsid w:val="007D67EB"/>
    <w:rsid w:val="007E28A1"/>
    <w:rsid w:val="007E3B66"/>
    <w:rsid w:val="007E3E0D"/>
    <w:rsid w:val="007E3F75"/>
    <w:rsid w:val="007E4861"/>
    <w:rsid w:val="007E4AE9"/>
    <w:rsid w:val="007E4DDD"/>
    <w:rsid w:val="007E54BA"/>
    <w:rsid w:val="007E6D44"/>
    <w:rsid w:val="007E7032"/>
    <w:rsid w:val="007E7329"/>
    <w:rsid w:val="007E7405"/>
    <w:rsid w:val="007E7D68"/>
    <w:rsid w:val="007F0488"/>
    <w:rsid w:val="007F1047"/>
    <w:rsid w:val="007F10D6"/>
    <w:rsid w:val="007F11DF"/>
    <w:rsid w:val="007F2297"/>
    <w:rsid w:val="007F26F2"/>
    <w:rsid w:val="007F4F42"/>
    <w:rsid w:val="007F53FD"/>
    <w:rsid w:val="007F5AC4"/>
    <w:rsid w:val="007F6193"/>
    <w:rsid w:val="007F69E1"/>
    <w:rsid w:val="007F726F"/>
    <w:rsid w:val="007F76F2"/>
    <w:rsid w:val="008005D2"/>
    <w:rsid w:val="00800EDF"/>
    <w:rsid w:val="0080115D"/>
    <w:rsid w:val="008012CF"/>
    <w:rsid w:val="008013D6"/>
    <w:rsid w:val="0080206E"/>
    <w:rsid w:val="00802F43"/>
    <w:rsid w:val="008037B6"/>
    <w:rsid w:val="00804922"/>
    <w:rsid w:val="008049AA"/>
    <w:rsid w:val="00804C09"/>
    <w:rsid w:val="00805965"/>
    <w:rsid w:val="008073B0"/>
    <w:rsid w:val="00810738"/>
    <w:rsid w:val="00810A03"/>
    <w:rsid w:val="00810D05"/>
    <w:rsid w:val="008112B4"/>
    <w:rsid w:val="008113CD"/>
    <w:rsid w:val="0081164B"/>
    <w:rsid w:val="008125E8"/>
    <w:rsid w:val="008126DD"/>
    <w:rsid w:val="00812784"/>
    <w:rsid w:val="00812A8F"/>
    <w:rsid w:val="00812D0B"/>
    <w:rsid w:val="00813C1C"/>
    <w:rsid w:val="0081433F"/>
    <w:rsid w:val="008151F9"/>
    <w:rsid w:val="008153FF"/>
    <w:rsid w:val="00815F89"/>
    <w:rsid w:val="008162A5"/>
    <w:rsid w:val="00816302"/>
    <w:rsid w:val="00816A80"/>
    <w:rsid w:val="00816D90"/>
    <w:rsid w:val="00816EDD"/>
    <w:rsid w:val="008171A4"/>
    <w:rsid w:val="00817A1D"/>
    <w:rsid w:val="00817DF7"/>
    <w:rsid w:val="00821005"/>
    <w:rsid w:val="0082103D"/>
    <w:rsid w:val="00822985"/>
    <w:rsid w:val="00822E73"/>
    <w:rsid w:val="00823FC3"/>
    <w:rsid w:val="008242F9"/>
    <w:rsid w:val="00824325"/>
    <w:rsid w:val="0082548E"/>
    <w:rsid w:val="008263A8"/>
    <w:rsid w:val="008272FA"/>
    <w:rsid w:val="00827B77"/>
    <w:rsid w:val="00827DF1"/>
    <w:rsid w:val="00827EE9"/>
    <w:rsid w:val="00830037"/>
    <w:rsid w:val="00830BD3"/>
    <w:rsid w:val="00830CA2"/>
    <w:rsid w:val="00831108"/>
    <w:rsid w:val="008318B0"/>
    <w:rsid w:val="00831AD5"/>
    <w:rsid w:val="00831AE0"/>
    <w:rsid w:val="00832855"/>
    <w:rsid w:val="0083314E"/>
    <w:rsid w:val="008333F8"/>
    <w:rsid w:val="0083384B"/>
    <w:rsid w:val="0083392A"/>
    <w:rsid w:val="00834308"/>
    <w:rsid w:val="00834528"/>
    <w:rsid w:val="00834981"/>
    <w:rsid w:val="00834C5D"/>
    <w:rsid w:val="00835019"/>
    <w:rsid w:val="00835742"/>
    <w:rsid w:val="00835AC1"/>
    <w:rsid w:val="00836C00"/>
    <w:rsid w:val="00841271"/>
    <w:rsid w:val="008418BD"/>
    <w:rsid w:val="00842079"/>
    <w:rsid w:val="00842086"/>
    <w:rsid w:val="00842847"/>
    <w:rsid w:val="00842BB7"/>
    <w:rsid w:val="00843FC8"/>
    <w:rsid w:val="008440FE"/>
    <w:rsid w:val="008447CC"/>
    <w:rsid w:val="00844A43"/>
    <w:rsid w:val="00844E5D"/>
    <w:rsid w:val="00844E95"/>
    <w:rsid w:val="00845086"/>
    <w:rsid w:val="008459EE"/>
    <w:rsid w:val="00845FAD"/>
    <w:rsid w:val="0084686F"/>
    <w:rsid w:val="00847D20"/>
    <w:rsid w:val="00847DAA"/>
    <w:rsid w:val="008506F5"/>
    <w:rsid w:val="0085140E"/>
    <w:rsid w:val="00851990"/>
    <w:rsid w:val="00851BF5"/>
    <w:rsid w:val="008524EC"/>
    <w:rsid w:val="0085286D"/>
    <w:rsid w:val="00852B11"/>
    <w:rsid w:val="00852BA1"/>
    <w:rsid w:val="008545D0"/>
    <w:rsid w:val="008559D7"/>
    <w:rsid w:val="008561B9"/>
    <w:rsid w:val="00857A51"/>
    <w:rsid w:val="00857EC7"/>
    <w:rsid w:val="0086003B"/>
    <w:rsid w:val="008604A1"/>
    <w:rsid w:val="0086065B"/>
    <w:rsid w:val="0086071A"/>
    <w:rsid w:val="008615E4"/>
    <w:rsid w:val="00861851"/>
    <w:rsid w:val="00862833"/>
    <w:rsid w:val="00862874"/>
    <w:rsid w:val="00862DE0"/>
    <w:rsid w:val="00863030"/>
    <w:rsid w:val="0086344A"/>
    <w:rsid w:val="00865C4F"/>
    <w:rsid w:val="00866BD6"/>
    <w:rsid w:val="00867484"/>
    <w:rsid w:val="00867736"/>
    <w:rsid w:val="00867885"/>
    <w:rsid w:val="00870445"/>
    <w:rsid w:val="00870714"/>
    <w:rsid w:val="00871030"/>
    <w:rsid w:val="008717CC"/>
    <w:rsid w:val="0087264C"/>
    <w:rsid w:val="00872EA1"/>
    <w:rsid w:val="00872F2D"/>
    <w:rsid w:val="00873287"/>
    <w:rsid w:val="0087351D"/>
    <w:rsid w:val="00874394"/>
    <w:rsid w:val="008745D4"/>
    <w:rsid w:val="00874EC1"/>
    <w:rsid w:val="00875B2A"/>
    <w:rsid w:val="00875DFD"/>
    <w:rsid w:val="00876308"/>
    <w:rsid w:val="0087645D"/>
    <w:rsid w:val="00876D15"/>
    <w:rsid w:val="008770A4"/>
    <w:rsid w:val="0087723B"/>
    <w:rsid w:val="008772C5"/>
    <w:rsid w:val="0087757F"/>
    <w:rsid w:val="008779AD"/>
    <w:rsid w:val="00877BD0"/>
    <w:rsid w:val="0088049E"/>
    <w:rsid w:val="00880B9F"/>
    <w:rsid w:val="00880F34"/>
    <w:rsid w:val="00881124"/>
    <w:rsid w:val="00882198"/>
    <w:rsid w:val="0088237F"/>
    <w:rsid w:val="008826A5"/>
    <w:rsid w:val="00883260"/>
    <w:rsid w:val="008835E3"/>
    <w:rsid w:val="00883CC9"/>
    <w:rsid w:val="00884078"/>
    <w:rsid w:val="00884B6D"/>
    <w:rsid w:val="00885324"/>
    <w:rsid w:val="008862FD"/>
    <w:rsid w:val="008868CE"/>
    <w:rsid w:val="00886DE0"/>
    <w:rsid w:val="008871D6"/>
    <w:rsid w:val="00887F23"/>
    <w:rsid w:val="00890071"/>
    <w:rsid w:val="00890731"/>
    <w:rsid w:val="00891908"/>
    <w:rsid w:val="0089190C"/>
    <w:rsid w:val="00891E88"/>
    <w:rsid w:val="00892329"/>
    <w:rsid w:val="00892A0D"/>
    <w:rsid w:val="00892A85"/>
    <w:rsid w:val="0089317E"/>
    <w:rsid w:val="008937C1"/>
    <w:rsid w:val="00893A8E"/>
    <w:rsid w:val="00893C58"/>
    <w:rsid w:val="008940CB"/>
    <w:rsid w:val="00894B4C"/>
    <w:rsid w:val="00894C3E"/>
    <w:rsid w:val="00894DF6"/>
    <w:rsid w:val="00895527"/>
    <w:rsid w:val="0089598D"/>
    <w:rsid w:val="00895BAB"/>
    <w:rsid w:val="00895BB1"/>
    <w:rsid w:val="008963EF"/>
    <w:rsid w:val="008966D9"/>
    <w:rsid w:val="0089686A"/>
    <w:rsid w:val="00897227"/>
    <w:rsid w:val="0089753C"/>
    <w:rsid w:val="0089788A"/>
    <w:rsid w:val="008A014C"/>
    <w:rsid w:val="008A0C13"/>
    <w:rsid w:val="008A2291"/>
    <w:rsid w:val="008A29D6"/>
    <w:rsid w:val="008A2B23"/>
    <w:rsid w:val="008A4E54"/>
    <w:rsid w:val="008A5020"/>
    <w:rsid w:val="008A5ADF"/>
    <w:rsid w:val="008A5CE9"/>
    <w:rsid w:val="008A6178"/>
    <w:rsid w:val="008A6464"/>
    <w:rsid w:val="008A6D69"/>
    <w:rsid w:val="008A6F04"/>
    <w:rsid w:val="008A7704"/>
    <w:rsid w:val="008B0209"/>
    <w:rsid w:val="008B0272"/>
    <w:rsid w:val="008B1741"/>
    <w:rsid w:val="008B17BB"/>
    <w:rsid w:val="008B1DAB"/>
    <w:rsid w:val="008B2188"/>
    <w:rsid w:val="008B3294"/>
    <w:rsid w:val="008B36D7"/>
    <w:rsid w:val="008B449B"/>
    <w:rsid w:val="008B48B4"/>
    <w:rsid w:val="008B50D0"/>
    <w:rsid w:val="008B58FA"/>
    <w:rsid w:val="008B6027"/>
    <w:rsid w:val="008B650B"/>
    <w:rsid w:val="008B7277"/>
    <w:rsid w:val="008B7601"/>
    <w:rsid w:val="008B7B78"/>
    <w:rsid w:val="008C048A"/>
    <w:rsid w:val="008C0564"/>
    <w:rsid w:val="008C099F"/>
    <w:rsid w:val="008C0A1E"/>
    <w:rsid w:val="008C0F8B"/>
    <w:rsid w:val="008C1142"/>
    <w:rsid w:val="008C1C33"/>
    <w:rsid w:val="008C2100"/>
    <w:rsid w:val="008C23F3"/>
    <w:rsid w:val="008C241D"/>
    <w:rsid w:val="008C2741"/>
    <w:rsid w:val="008C4119"/>
    <w:rsid w:val="008C4B12"/>
    <w:rsid w:val="008C4BAB"/>
    <w:rsid w:val="008C508F"/>
    <w:rsid w:val="008C5D8F"/>
    <w:rsid w:val="008C6032"/>
    <w:rsid w:val="008C68B8"/>
    <w:rsid w:val="008C695E"/>
    <w:rsid w:val="008D06FF"/>
    <w:rsid w:val="008D079B"/>
    <w:rsid w:val="008D0C02"/>
    <w:rsid w:val="008D1240"/>
    <w:rsid w:val="008D1DC4"/>
    <w:rsid w:val="008D3567"/>
    <w:rsid w:val="008D3B7D"/>
    <w:rsid w:val="008D40C9"/>
    <w:rsid w:val="008D4506"/>
    <w:rsid w:val="008D4D26"/>
    <w:rsid w:val="008D50E9"/>
    <w:rsid w:val="008D5124"/>
    <w:rsid w:val="008D72C4"/>
    <w:rsid w:val="008D7E73"/>
    <w:rsid w:val="008E0266"/>
    <w:rsid w:val="008E05BA"/>
    <w:rsid w:val="008E13AB"/>
    <w:rsid w:val="008E198B"/>
    <w:rsid w:val="008E1FEF"/>
    <w:rsid w:val="008E2A29"/>
    <w:rsid w:val="008E2C80"/>
    <w:rsid w:val="008E2EC4"/>
    <w:rsid w:val="008E40D4"/>
    <w:rsid w:val="008E41CF"/>
    <w:rsid w:val="008E43DE"/>
    <w:rsid w:val="008E462F"/>
    <w:rsid w:val="008E47CA"/>
    <w:rsid w:val="008E4838"/>
    <w:rsid w:val="008E4BA2"/>
    <w:rsid w:val="008E59AF"/>
    <w:rsid w:val="008E6946"/>
    <w:rsid w:val="008E6BE7"/>
    <w:rsid w:val="008E6D45"/>
    <w:rsid w:val="008E7C4F"/>
    <w:rsid w:val="008F0818"/>
    <w:rsid w:val="008F0E9E"/>
    <w:rsid w:val="008F0F00"/>
    <w:rsid w:val="008F1973"/>
    <w:rsid w:val="008F1AF9"/>
    <w:rsid w:val="008F1CCE"/>
    <w:rsid w:val="008F286F"/>
    <w:rsid w:val="008F2999"/>
    <w:rsid w:val="008F334F"/>
    <w:rsid w:val="008F36D4"/>
    <w:rsid w:val="008F3E36"/>
    <w:rsid w:val="008F4F11"/>
    <w:rsid w:val="008F542A"/>
    <w:rsid w:val="008F5C40"/>
    <w:rsid w:val="008F6543"/>
    <w:rsid w:val="008F6CF4"/>
    <w:rsid w:val="009019F9"/>
    <w:rsid w:val="00901A35"/>
    <w:rsid w:val="00902F47"/>
    <w:rsid w:val="0090341A"/>
    <w:rsid w:val="00903589"/>
    <w:rsid w:val="00903B78"/>
    <w:rsid w:val="0090442C"/>
    <w:rsid w:val="009048D7"/>
    <w:rsid w:val="00904B0D"/>
    <w:rsid w:val="00905572"/>
    <w:rsid w:val="009063E5"/>
    <w:rsid w:val="0090658F"/>
    <w:rsid w:val="009066BD"/>
    <w:rsid w:val="009075A9"/>
    <w:rsid w:val="0090784F"/>
    <w:rsid w:val="00907C09"/>
    <w:rsid w:val="00907E33"/>
    <w:rsid w:val="0091048A"/>
    <w:rsid w:val="00910548"/>
    <w:rsid w:val="009109DE"/>
    <w:rsid w:val="009130A8"/>
    <w:rsid w:val="00913283"/>
    <w:rsid w:val="00913DF8"/>
    <w:rsid w:val="009142D5"/>
    <w:rsid w:val="00914626"/>
    <w:rsid w:val="0091478A"/>
    <w:rsid w:val="009149E6"/>
    <w:rsid w:val="00914E5F"/>
    <w:rsid w:val="00914FE4"/>
    <w:rsid w:val="0091533C"/>
    <w:rsid w:val="00915934"/>
    <w:rsid w:val="00915C0B"/>
    <w:rsid w:val="00916305"/>
    <w:rsid w:val="009169DB"/>
    <w:rsid w:val="0091727D"/>
    <w:rsid w:val="00917BF6"/>
    <w:rsid w:val="00917D9C"/>
    <w:rsid w:val="00917E97"/>
    <w:rsid w:val="00920933"/>
    <w:rsid w:val="009211CB"/>
    <w:rsid w:val="00921BDC"/>
    <w:rsid w:val="00921EA0"/>
    <w:rsid w:val="009236B3"/>
    <w:rsid w:val="0092386F"/>
    <w:rsid w:val="009239A2"/>
    <w:rsid w:val="009247DA"/>
    <w:rsid w:val="00924B9F"/>
    <w:rsid w:val="009251CA"/>
    <w:rsid w:val="009252E4"/>
    <w:rsid w:val="0092610C"/>
    <w:rsid w:val="00927D8A"/>
    <w:rsid w:val="00930D23"/>
    <w:rsid w:val="00931178"/>
    <w:rsid w:val="0093121A"/>
    <w:rsid w:val="009314B7"/>
    <w:rsid w:val="0093158E"/>
    <w:rsid w:val="00931BE5"/>
    <w:rsid w:val="00931BE9"/>
    <w:rsid w:val="0093257B"/>
    <w:rsid w:val="009326EA"/>
    <w:rsid w:val="00932C22"/>
    <w:rsid w:val="00932FD8"/>
    <w:rsid w:val="00933185"/>
    <w:rsid w:val="009331A3"/>
    <w:rsid w:val="0093321C"/>
    <w:rsid w:val="00933FD8"/>
    <w:rsid w:val="009341B3"/>
    <w:rsid w:val="009345B3"/>
    <w:rsid w:val="00934895"/>
    <w:rsid w:val="009358A1"/>
    <w:rsid w:val="009359F1"/>
    <w:rsid w:val="0093616D"/>
    <w:rsid w:val="00936A2E"/>
    <w:rsid w:val="00936B9C"/>
    <w:rsid w:val="00936CDE"/>
    <w:rsid w:val="00940AD7"/>
    <w:rsid w:val="00941B3D"/>
    <w:rsid w:val="00941C40"/>
    <w:rsid w:val="00941DD7"/>
    <w:rsid w:val="00942F6D"/>
    <w:rsid w:val="009432DA"/>
    <w:rsid w:val="00943E70"/>
    <w:rsid w:val="00944082"/>
    <w:rsid w:val="00944496"/>
    <w:rsid w:val="00944C5D"/>
    <w:rsid w:val="00944CEF"/>
    <w:rsid w:val="00945E19"/>
    <w:rsid w:val="0095016C"/>
    <w:rsid w:val="0095135C"/>
    <w:rsid w:val="0095214F"/>
    <w:rsid w:val="00953619"/>
    <w:rsid w:val="00953E67"/>
    <w:rsid w:val="00953FBE"/>
    <w:rsid w:val="00954F3E"/>
    <w:rsid w:val="009564D3"/>
    <w:rsid w:val="0095729B"/>
    <w:rsid w:val="00957DCC"/>
    <w:rsid w:val="00960168"/>
    <w:rsid w:val="00960262"/>
    <w:rsid w:val="00960DDF"/>
    <w:rsid w:val="00961118"/>
    <w:rsid w:val="00961D51"/>
    <w:rsid w:val="00961F07"/>
    <w:rsid w:val="00962091"/>
    <w:rsid w:val="00962660"/>
    <w:rsid w:val="00962BA9"/>
    <w:rsid w:val="00963223"/>
    <w:rsid w:val="009632CD"/>
    <w:rsid w:val="0096387C"/>
    <w:rsid w:val="009639C1"/>
    <w:rsid w:val="009648A3"/>
    <w:rsid w:val="009657E7"/>
    <w:rsid w:val="0096596E"/>
    <w:rsid w:val="00965B38"/>
    <w:rsid w:val="00965E7D"/>
    <w:rsid w:val="00965F8F"/>
    <w:rsid w:val="009666CE"/>
    <w:rsid w:val="00966833"/>
    <w:rsid w:val="00966F10"/>
    <w:rsid w:val="009673BD"/>
    <w:rsid w:val="00967503"/>
    <w:rsid w:val="009675F4"/>
    <w:rsid w:val="009678CB"/>
    <w:rsid w:val="00967FFC"/>
    <w:rsid w:val="00970086"/>
    <w:rsid w:val="009701DE"/>
    <w:rsid w:val="009705C5"/>
    <w:rsid w:val="00970923"/>
    <w:rsid w:val="00970B5F"/>
    <w:rsid w:val="00971270"/>
    <w:rsid w:val="00971B87"/>
    <w:rsid w:val="00971D95"/>
    <w:rsid w:val="00971FF4"/>
    <w:rsid w:val="009736B4"/>
    <w:rsid w:val="00973AF2"/>
    <w:rsid w:val="009740A0"/>
    <w:rsid w:val="009744DB"/>
    <w:rsid w:val="00974CE0"/>
    <w:rsid w:val="00975084"/>
    <w:rsid w:val="0097511D"/>
    <w:rsid w:val="00975976"/>
    <w:rsid w:val="00977640"/>
    <w:rsid w:val="00977A6A"/>
    <w:rsid w:val="0098027B"/>
    <w:rsid w:val="0098088D"/>
    <w:rsid w:val="00980BEC"/>
    <w:rsid w:val="009813CD"/>
    <w:rsid w:val="0098158C"/>
    <w:rsid w:val="00982B93"/>
    <w:rsid w:val="00982CF1"/>
    <w:rsid w:val="00982DE2"/>
    <w:rsid w:val="00982DF3"/>
    <w:rsid w:val="0098413A"/>
    <w:rsid w:val="00984D0C"/>
    <w:rsid w:val="009855DA"/>
    <w:rsid w:val="00985E39"/>
    <w:rsid w:val="009861B1"/>
    <w:rsid w:val="00986B58"/>
    <w:rsid w:val="00986BD5"/>
    <w:rsid w:val="009870F8"/>
    <w:rsid w:val="009873E8"/>
    <w:rsid w:val="00987577"/>
    <w:rsid w:val="00987D57"/>
    <w:rsid w:val="009907B0"/>
    <w:rsid w:val="00991606"/>
    <w:rsid w:val="00991756"/>
    <w:rsid w:val="00992243"/>
    <w:rsid w:val="009927BB"/>
    <w:rsid w:val="00992B2F"/>
    <w:rsid w:val="0099303C"/>
    <w:rsid w:val="009941C1"/>
    <w:rsid w:val="00995CD4"/>
    <w:rsid w:val="00996E39"/>
    <w:rsid w:val="00996EDA"/>
    <w:rsid w:val="00997654"/>
    <w:rsid w:val="009978FC"/>
    <w:rsid w:val="009A0394"/>
    <w:rsid w:val="009A0BFF"/>
    <w:rsid w:val="009A0DAA"/>
    <w:rsid w:val="009A1EE4"/>
    <w:rsid w:val="009A2525"/>
    <w:rsid w:val="009A286F"/>
    <w:rsid w:val="009A296C"/>
    <w:rsid w:val="009A3285"/>
    <w:rsid w:val="009A3D8D"/>
    <w:rsid w:val="009A4246"/>
    <w:rsid w:val="009A4CD5"/>
    <w:rsid w:val="009A52DB"/>
    <w:rsid w:val="009A62F2"/>
    <w:rsid w:val="009A645D"/>
    <w:rsid w:val="009A68DA"/>
    <w:rsid w:val="009A7995"/>
    <w:rsid w:val="009A7A01"/>
    <w:rsid w:val="009B0435"/>
    <w:rsid w:val="009B08D0"/>
    <w:rsid w:val="009B0AAE"/>
    <w:rsid w:val="009B0CB0"/>
    <w:rsid w:val="009B129A"/>
    <w:rsid w:val="009B1896"/>
    <w:rsid w:val="009B1B62"/>
    <w:rsid w:val="009B2089"/>
    <w:rsid w:val="009B370F"/>
    <w:rsid w:val="009B47FA"/>
    <w:rsid w:val="009B4DBC"/>
    <w:rsid w:val="009B4FBA"/>
    <w:rsid w:val="009B51DB"/>
    <w:rsid w:val="009B57D1"/>
    <w:rsid w:val="009B5823"/>
    <w:rsid w:val="009B62D8"/>
    <w:rsid w:val="009B698F"/>
    <w:rsid w:val="009B7A4A"/>
    <w:rsid w:val="009B7D98"/>
    <w:rsid w:val="009C0ACE"/>
    <w:rsid w:val="009C0B57"/>
    <w:rsid w:val="009C0B7E"/>
    <w:rsid w:val="009C1721"/>
    <w:rsid w:val="009C195D"/>
    <w:rsid w:val="009C1E1A"/>
    <w:rsid w:val="009C2447"/>
    <w:rsid w:val="009C285E"/>
    <w:rsid w:val="009C28DC"/>
    <w:rsid w:val="009C2E2C"/>
    <w:rsid w:val="009C2F4C"/>
    <w:rsid w:val="009C2FB0"/>
    <w:rsid w:val="009C3E13"/>
    <w:rsid w:val="009C46F3"/>
    <w:rsid w:val="009C4CB3"/>
    <w:rsid w:val="009C4D54"/>
    <w:rsid w:val="009C51DA"/>
    <w:rsid w:val="009C686B"/>
    <w:rsid w:val="009C6875"/>
    <w:rsid w:val="009C749B"/>
    <w:rsid w:val="009C7885"/>
    <w:rsid w:val="009C7A0D"/>
    <w:rsid w:val="009C7FB2"/>
    <w:rsid w:val="009D0389"/>
    <w:rsid w:val="009D0554"/>
    <w:rsid w:val="009D0D16"/>
    <w:rsid w:val="009D1236"/>
    <w:rsid w:val="009D1BD5"/>
    <w:rsid w:val="009D1DA2"/>
    <w:rsid w:val="009D2043"/>
    <w:rsid w:val="009D250C"/>
    <w:rsid w:val="009D2878"/>
    <w:rsid w:val="009D2B74"/>
    <w:rsid w:val="009D3BF7"/>
    <w:rsid w:val="009D4D33"/>
    <w:rsid w:val="009D4EE1"/>
    <w:rsid w:val="009D71CB"/>
    <w:rsid w:val="009D75AE"/>
    <w:rsid w:val="009D77A5"/>
    <w:rsid w:val="009D7BA6"/>
    <w:rsid w:val="009E02B4"/>
    <w:rsid w:val="009E1093"/>
    <w:rsid w:val="009E13B2"/>
    <w:rsid w:val="009E1D39"/>
    <w:rsid w:val="009E21E8"/>
    <w:rsid w:val="009E26DD"/>
    <w:rsid w:val="009E279B"/>
    <w:rsid w:val="009E2BB7"/>
    <w:rsid w:val="009E2DB1"/>
    <w:rsid w:val="009E391E"/>
    <w:rsid w:val="009E3B09"/>
    <w:rsid w:val="009E43D4"/>
    <w:rsid w:val="009E43F2"/>
    <w:rsid w:val="009E5646"/>
    <w:rsid w:val="009E599B"/>
    <w:rsid w:val="009E5D84"/>
    <w:rsid w:val="009E6D28"/>
    <w:rsid w:val="009E6E73"/>
    <w:rsid w:val="009E6FED"/>
    <w:rsid w:val="009E761F"/>
    <w:rsid w:val="009E7745"/>
    <w:rsid w:val="009F0111"/>
    <w:rsid w:val="009F038D"/>
    <w:rsid w:val="009F1644"/>
    <w:rsid w:val="009F3594"/>
    <w:rsid w:val="009F3975"/>
    <w:rsid w:val="009F39D2"/>
    <w:rsid w:val="009F44B2"/>
    <w:rsid w:val="009F44F2"/>
    <w:rsid w:val="009F45BF"/>
    <w:rsid w:val="009F4665"/>
    <w:rsid w:val="009F568B"/>
    <w:rsid w:val="009F5A03"/>
    <w:rsid w:val="009F6161"/>
    <w:rsid w:val="009F65F2"/>
    <w:rsid w:val="009F67B7"/>
    <w:rsid w:val="009F6C0E"/>
    <w:rsid w:val="009F6F76"/>
    <w:rsid w:val="009F796A"/>
    <w:rsid w:val="009F7DAE"/>
    <w:rsid w:val="009F7DEA"/>
    <w:rsid w:val="00A0014A"/>
    <w:rsid w:val="00A010EE"/>
    <w:rsid w:val="00A012BC"/>
    <w:rsid w:val="00A01480"/>
    <w:rsid w:val="00A01B47"/>
    <w:rsid w:val="00A0332D"/>
    <w:rsid w:val="00A045D4"/>
    <w:rsid w:val="00A0516F"/>
    <w:rsid w:val="00A05B8E"/>
    <w:rsid w:val="00A05C10"/>
    <w:rsid w:val="00A05E7C"/>
    <w:rsid w:val="00A069AD"/>
    <w:rsid w:val="00A06C6C"/>
    <w:rsid w:val="00A100B5"/>
    <w:rsid w:val="00A108FA"/>
    <w:rsid w:val="00A10D26"/>
    <w:rsid w:val="00A10E2C"/>
    <w:rsid w:val="00A11162"/>
    <w:rsid w:val="00A11BBF"/>
    <w:rsid w:val="00A12B41"/>
    <w:rsid w:val="00A12C88"/>
    <w:rsid w:val="00A12C8C"/>
    <w:rsid w:val="00A12EF7"/>
    <w:rsid w:val="00A14AFE"/>
    <w:rsid w:val="00A14F8D"/>
    <w:rsid w:val="00A15550"/>
    <w:rsid w:val="00A15875"/>
    <w:rsid w:val="00A15F0F"/>
    <w:rsid w:val="00A16207"/>
    <w:rsid w:val="00A167B4"/>
    <w:rsid w:val="00A1695A"/>
    <w:rsid w:val="00A17209"/>
    <w:rsid w:val="00A17BEC"/>
    <w:rsid w:val="00A17C56"/>
    <w:rsid w:val="00A20441"/>
    <w:rsid w:val="00A20C4B"/>
    <w:rsid w:val="00A21529"/>
    <w:rsid w:val="00A22476"/>
    <w:rsid w:val="00A23847"/>
    <w:rsid w:val="00A245CA"/>
    <w:rsid w:val="00A2461C"/>
    <w:rsid w:val="00A249D6"/>
    <w:rsid w:val="00A24C1B"/>
    <w:rsid w:val="00A24E2C"/>
    <w:rsid w:val="00A24F5C"/>
    <w:rsid w:val="00A24F7F"/>
    <w:rsid w:val="00A252ED"/>
    <w:rsid w:val="00A25BC5"/>
    <w:rsid w:val="00A25C98"/>
    <w:rsid w:val="00A26ECA"/>
    <w:rsid w:val="00A26FFF"/>
    <w:rsid w:val="00A27B62"/>
    <w:rsid w:val="00A27E63"/>
    <w:rsid w:val="00A30E8D"/>
    <w:rsid w:val="00A31272"/>
    <w:rsid w:val="00A318D4"/>
    <w:rsid w:val="00A31E52"/>
    <w:rsid w:val="00A322B4"/>
    <w:rsid w:val="00A32A0C"/>
    <w:rsid w:val="00A32EA7"/>
    <w:rsid w:val="00A333BB"/>
    <w:rsid w:val="00A33596"/>
    <w:rsid w:val="00A33A6D"/>
    <w:rsid w:val="00A34210"/>
    <w:rsid w:val="00A343CE"/>
    <w:rsid w:val="00A34A35"/>
    <w:rsid w:val="00A35B1A"/>
    <w:rsid w:val="00A36D7E"/>
    <w:rsid w:val="00A36E5B"/>
    <w:rsid w:val="00A401F4"/>
    <w:rsid w:val="00A406EE"/>
    <w:rsid w:val="00A40D51"/>
    <w:rsid w:val="00A41F9C"/>
    <w:rsid w:val="00A42213"/>
    <w:rsid w:val="00A42246"/>
    <w:rsid w:val="00A426B8"/>
    <w:rsid w:val="00A4279C"/>
    <w:rsid w:val="00A43496"/>
    <w:rsid w:val="00A442DE"/>
    <w:rsid w:val="00A44B7E"/>
    <w:rsid w:val="00A44F79"/>
    <w:rsid w:val="00A46203"/>
    <w:rsid w:val="00A4680D"/>
    <w:rsid w:val="00A47564"/>
    <w:rsid w:val="00A50C99"/>
    <w:rsid w:val="00A51958"/>
    <w:rsid w:val="00A52745"/>
    <w:rsid w:val="00A52CE5"/>
    <w:rsid w:val="00A530FD"/>
    <w:rsid w:val="00A53FC4"/>
    <w:rsid w:val="00A54693"/>
    <w:rsid w:val="00A55320"/>
    <w:rsid w:val="00A554C5"/>
    <w:rsid w:val="00A5563B"/>
    <w:rsid w:val="00A55990"/>
    <w:rsid w:val="00A55EA3"/>
    <w:rsid w:val="00A566C2"/>
    <w:rsid w:val="00A56755"/>
    <w:rsid w:val="00A56D4A"/>
    <w:rsid w:val="00A571C1"/>
    <w:rsid w:val="00A6012C"/>
    <w:rsid w:val="00A602B6"/>
    <w:rsid w:val="00A60840"/>
    <w:rsid w:val="00A60AEC"/>
    <w:rsid w:val="00A60C05"/>
    <w:rsid w:val="00A61995"/>
    <w:rsid w:val="00A61AB4"/>
    <w:rsid w:val="00A61E19"/>
    <w:rsid w:val="00A625E7"/>
    <w:rsid w:val="00A62B22"/>
    <w:rsid w:val="00A63053"/>
    <w:rsid w:val="00A63272"/>
    <w:rsid w:val="00A637A9"/>
    <w:rsid w:val="00A64D63"/>
    <w:rsid w:val="00A65882"/>
    <w:rsid w:val="00A65C83"/>
    <w:rsid w:val="00A66A8A"/>
    <w:rsid w:val="00A70266"/>
    <w:rsid w:val="00A70A24"/>
    <w:rsid w:val="00A71D9A"/>
    <w:rsid w:val="00A7236C"/>
    <w:rsid w:val="00A72AD7"/>
    <w:rsid w:val="00A7310D"/>
    <w:rsid w:val="00A731B6"/>
    <w:rsid w:val="00A732CD"/>
    <w:rsid w:val="00A73969"/>
    <w:rsid w:val="00A741AB"/>
    <w:rsid w:val="00A744A2"/>
    <w:rsid w:val="00A74CAF"/>
    <w:rsid w:val="00A75D79"/>
    <w:rsid w:val="00A7609A"/>
    <w:rsid w:val="00A767F7"/>
    <w:rsid w:val="00A76A25"/>
    <w:rsid w:val="00A76E7A"/>
    <w:rsid w:val="00A77256"/>
    <w:rsid w:val="00A8068C"/>
    <w:rsid w:val="00A807B0"/>
    <w:rsid w:val="00A80944"/>
    <w:rsid w:val="00A80DE8"/>
    <w:rsid w:val="00A81263"/>
    <w:rsid w:val="00A81E85"/>
    <w:rsid w:val="00A81E99"/>
    <w:rsid w:val="00A824AE"/>
    <w:rsid w:val="00A8318F"/>
    <w:rsid w:val="00A835F7"/>
    <w:rsid w:val="00A839F9"/>
    <w:rsid w:val="00A83DC0"/>
    <w:rsid w:val="00A84DFB"/>
    <w:rsid w:val="00A851D1"/>
    <w:rsid w:val="00A851DB"/>
    <w:rsid w:val="00A85CE0"/>
    <w:rsid w:val="00A862D5"/>
    <w:rsid w:val="00A87464"/>
    <w:rsid w:val="00A874D0"/>
    <w:rsid w:val="00A90A7D"/>
    <w:rsid w:val="00A90DE6"/>
    <w:rsid w:val="00A90F0C"/>
    <w:rsid w:val="00A90F34"/>
    <w:rsid w:val="00A90F67"/>
    <w:rsid w:val="00A91375"/>
    <w:rsid w:val="00A9139D"/>
    <w:rsid w:val="00A92834"/>
    <w:rsid w:val="00A92863"/>
    <w:rsid w:val="00A93379"/>
    <w:rsid w:val="00A93490"/>
    <w:rsid w:val="00A941EE"/>
    <w:rsid w:val="00A94665"/>
    <w:rsid w:val="00A94EC7"/>
    <w:rsid w:val="00A95050"/>
    <w:rsid w:val="00A9526A"/>
    <w:rsid w:val="00A95928"/>
    <w:rsid w:val="00A959A3"/>
    <w:rsid w:val="00A95B2E"/>
    <w:rsid w:val="00A9604D"/>
    <w:rsid w:val="00A96734"/>
    <w:rsid w:val="00A9697F"/>
    <w:rsid w:val="00A97249"/>
    <w:rsid w:val="00A97514"/>
    <w:rsid w:val="00A977B0"/>
    <w:rsid w:val="00A978C3"/>
    <w:rsid w:val="00A97E0D"/>
    <w:rsid w:val="00A97FDD"/>
    <w:rsid w:val="00AA0499"/>
    <w:rsid w:val="00AA0BA4"/>
    <w:rsid w:val="00AA213D"/>
    <w:rsid w:val="00AA26B3"/>
    <w:rsid w:val="00AA3797"/>
    <w:rsid w:val="00AA4073"/>
    <w:rsid w:val="00AA4380"/>
    <w:rsid w:val="00AA5660"/>
    <w:rsid w:val="00AA6E93"/>
    <w:rsid w:val="00AA7451"/>
    <w:rsid w:val="00AA78FA"/>
    <w:rsid w:val="00AB02F2"/>
    <w:rsid w:val="00AB0F41"/>
    <w:rsid w:val="00AB1058"/>
    <w:rsid w:val="00AB1185"/>
    <w:rsid w:val="00AB1377"/>
    <w:rsid w:val="00AB179F"/>
    <w:rsid w:val="00AB269A"/>
    <w:rsid w:val="00AB2971"/>
    <w:rsid w:val="00AB30D6"/>
    <w:rsid w:val="00AB4EDF"/>
    <w:rsid w:val="00AB52FD"/>
    <w:rsid w:val="00AB5F00"/>
    <w:rsid w:val="00AB6C4B"/>
    <w:rsid w:val="00AC101E"/>
    <w:rsid w:val="00AC1289"/>
    <w:rsid w:val="00AC1504"/>
    <w:rsid w:val="00AC1B91"/>
    <w:rsid w:val="00AC27E6"/>
    <w:rsid w:val="00AC2841"/>
    <w:rsid w:val="00AC2F27"/>
    <w:rsid w:val="00AC339A"/>
    <w:rsid w:val="00AC3F05"/>
    <w:rsid w:val="00AC45FA"/>
    <w:rsid w:val="00AC4F72"/>
    <w:rsid w:val="00AC52B5"/>
    <w:rsid w:val="00AC5556"/>
    <w:rsid w:val="00AC5822"/>
    <w:rsid w:val="00AC58E8"/>
    <w:rsid w:val="00AC5DF6"/>
    <w:rsid w:val="00AC6096"/>
    <w:rsid w:val="00AC6562"/>
    <w:rsid w:val="00AC6F60"/>
    <w:rsid w:val="00AC75EE"/>
    <w:rsid w:val="00AD00B9"/>
    <w:rsid w:val="00AD07CB"/>
    <w:rsid w:val="00AD0C15"/>
    <w:rsid w:val="00AD1A3D"/>
    <w:rsid w:val="00AD1B55"/>
    <w:rsid w:val="00AD38CE"/>
    <w:rsid w:val="00AD3C1F"/>
    <w:rsid w:val="00AD4168"/>
    <w:rsid w:val="00AD41D4"/>
    <w:rsid w:val="00AD45BB"/>
    <w:rsid w:val="00AD4647"/>
    <w:rsid w:val="00AD47BA"/>
    <w:rsid w:val="00AD4EE2"/>
    <w:rsid w:val="00AD505C"/>
    <w:rsid w:val="00AD5841"/>
    <w:rsid w:val="00AD5978"/>
    <w:rsid w:val="00AD76A4"/>
    <w:rsid w:val="00AD7BAC"/>
    <w:rsid w:val="00AD7C5D"/>
    <w:rsid w:val="00AE0101"/>
    <w:rsid w:val="00AE096A"/>
    <w:rsid w:val="00AE1136"/>
    <w:rsid w:val="00AE14EF"/>
    <w:rsid w:val="00AE1601"/>
    <w:rsid w:val="00AE1C4A"/>
    <w:rsid w:val="00AE24CC"/>
    <w:rsid w:val="00AE2D7C"/>
    <w:rsid w:val="00AE3076"/>
    <w:rsid w:val="00AE3E20"/>
    <w:rsid w:val="00AE48DA"/>
    <w:rsid w:val="00AE5851"/>
    <w:rsid w:val="00AE5B08"/>
    <w:rsid w:val="00AE6407"/>
    <w:rsid w:val="00AE7C3A"/>
    <w:rsid w:val="00AF035A"/>
    <w:rsid w:val="00AF0BA2"/>
    <w:rsid w:val="00AF1186"/>
    <w:rsid w:val="00AF12EB"/>
    <w:rsid w:val="00AF199D"/>
    <w:rsid w:val="00AF1CE4"/>
    <w:rsid w:val="00AF215E"/>
    <w:rsid w:val="00AF25A6"/>
    <w:rsid w:val="00AF27CB"/>
    <w:rsid w:val="00AF322E"/>
    <w:rsid w:val="00AF5696"/>
    <w:rsid w:val="00AF599E"/>
    <w:rsid w:val="00AF67F3"/>
    <w:rsid w:val="00AF6C2A"/>
    <w:rsid w:val="00AF7C05"/>
    <w:rsid w:val="00B00934"/>
    <w:rsid w:val="00B00A0C"/>
    <w:rsid w:val="00B00BEE"/>
    <w:rsid w:val="00B00F8A"/>
    <w:rsid w:val="00B016D3"/>
    <w:rsid w:val="00B029FE"/>
    <w:rsid w:val="00B02A81"/>
    <w:rsid w:val="00B02BFC"/>
    <w:rsid w:val="00B02FB4"/>
    <w:rsid w:val="00B034C6"/>
    <w:rsid w:val="00B03B97"/>
    <w:rsid w:val="00B054DD"/>
    <w:rsid w:val="00B05C46"/>
    <w:rsid w:val="00B05D9B"/>
    <w:rsid w:val="00B05F9E"/>
    <w:rsid w:val="00B0632C"/>
    <w:rsid w:val="00B063BE"/>
    <w:rsid w:val="00B06D6C"/>
    <w:rsid w:val="00B0752C"/>
    <w:rsid w:val="00B07BD5"/>
    <w:rsid w:val="00B10310"/>
    <w:rsid w:val="00B1042C"/>
    <w:rsid w:val="00B1156A"/>
    <w:rsid w:val="00B116C6"/>
    <w:rsid w:val="00B12F90"/>
    <w:rsid w:val="00B146EC"/>
    <w:rsid w:val="00B1477E"/>
    <w:rsid w:val="00B14AA4"/>
    <w:rsid w:val="00B15D98"/>
    <w:rsid w:val="00B15F5C"/>
    <w:rsid w:val="00B17646"/>
    <w:rsid w:val="00B200E3"/>
    <w:rsid w:val="00B20EAD"/>
    <w:rsid w:val="00B2135E"/>
    <w:rsid w:val="00B21675"/>
    <w:rsid w:val="00B22CC5"/>
    <w:rsid w:val="00B23626"/>
    <w:rsid w:val="00B24901"/>
    <w:rsid w:val="00B24B19"/>
    <w:rsid w:val="00B2509D"/>
    <w:rsid w:val="00B25917"/>
    <w:rsid w:val="00B26D9F"/>
    <w:rsid w:val="00B27543"/>
    <w:rsid w:val="00B27826"/>
    <w:rsid w:val="00B278F5"/>
    <w:rsid w:val="00B27A2A"/>
    <w:rsid w:val="00B30535"/>
    <w:rsid w:val="00B30A68"/>
    <w:rsid w:val="00B30DC9"/>
    <w:rsid w:val="00B31018"/>
    <w:rsid w:val="00B3226A"/>
    <w:rsid w:val="00B32A2F"/>
    <w:rsid w:val="00B32CB1"/>
    <w:rsid w:val="00B332B9"/>
    <w:rsid w:val="00B335C3"/>
    <w:rsid w:val="00B33BCD"/>
    <w:rsid w:val="00B3572A"/>
    <w:rsid w:val="00B359A2"/>
    <w:rsid w:val="00B35F64"/>
    <w:rsid w:val="00B36D51"/>
    <w:rsid w:val="00B370C5"/>
    <w:rsid w:val="00B37B09"/>
    <w:rsid w:val="00B408C7"/>
    <w:rsid w:val="00B40963"/>
    <w:rsid w:val="00B40F67"/>
    <w:rsid w:val="00B410D6"/>
    <w:rsid w:val="00B41584"/>
    <w:rsid w:val="00B418CC"/>
    <w:rsid w:val="00B419F5"/>
    <w:rsid w:val="00B41FA9"/>
    <w:rsid w:val="00B421AA"/>
    <w:rsid w:val="00B4233B"/>
    <w:rsid w:val="00B42AE1"/>
    <w:rsid w:val="00B42ECA"/>
    <w:rsid w:val="00B43F2C"/>
    <w:rsid w:val="00B441ED"/>
    <w:rsid w:val="00B4487E"/>
    <w:rsid w:val="00B448E2"/>
    <w:rsid w:val="00B44B8D"/>
    <w:rsid w:val="00B44CFD"/>
    <w:rsid w:val="00B44F37"/>
    <w:rsid w:val="00B4518E"/>
    <w:rsid w:val="00B457B7"/>
    <w:rsid w:val="00B459EE"/>
    <w:rsid w:val="00B46073"/>
    <w:rsid w:val="00B4676A"/>
    <w:rsid w:val="00B47164"/>
    <w:rsid w:val="00B47210"/>
    <w:rsid w:val="00B47695"/>
    <w:rsid w:val="00B501BC"/>
    <w:rsid w:val="00B50307"/>
    <w:rsid w:val="00B50AE7"/>
    <w:rsid w:val="00B5134B"/>
    <w:rsid w:val="00B51452"/>
    <w:rsid w:val="00B5175E"/>
    <w:rsid w:val="00B5203F"/>
    <w:rsid w:val="00B52156"/>
    <w:rsid w:val="00B54088"/>
    <w:rsid w:val="00B5502D"/>
    <w:rsid w:val="00B5525C"/>
    <w:rsid w:val="00B55DC6"/>
    <w:rsid w:val="00B56492"/>
    <w:rsid w:val="00B579FF"/>
    <w:rsid w:val="00B60252"/>
    <w:rsid w:val="00B61213"/>
    <w:rsid w:val="00B6137B"/>
    <w:rsid w:val="00B61943"/>
    <w:rsid w:val="00B61D2F"/>
    <w:rsid w:val="00B624A0"/>
    <w:rsid w:val="00B6278A"/>
    <w:rsid w:val="00B62992"/>
    <w:rsid w:val="00B629D2"/>
    <w:rsid w:val="00B62CE5"/>
    <w:rsid w:val="00B63375"/>
    <w:rsid w:val="00B646AF"/>
    <w:rsid w:val="00B64F3F"/>
    <w:rsid w:val="00B652C0"/>
    <w:rsid w:val="00B657C9"/>
    <w:rsid w:val="00B65C92"/>
    <w:rsid w:val="00B671EC"/>
    <w:rsid w:val="00B67F17"/>
    <w:rsid w:val="00B71688"/>
    <w:rsid w:val="00B72218"/>
    <w:rsid w:val="00B72B16"/>
    <w:rsid w:val="00B72D19"/>
    <w:rsid w:val="00B732E9"/>
    <w:rsid w:val="00B73F6A"/>
    <w:rsid w:val="00B74159"/>
    <w:rsid w:val="00B74565"/>
    <w:rsid w:val="00B748E0"/>
    <w:rsid w:val="00B74CFC"/>
    <w:rsid w:val="00B753B7"/>
    <w:rsid w:val="00B7541E"/>
    <w:rsid w:val="00B75E24"/>
    <w:rsid w:val="00B773CE"/>
    <w:rsid w:val="00B7752A"/>
    <w:rsid w:val="00B77581"/>
    <w:rsid w:val="00B800B6"/>
    <w:rsid w:val="00B80A7A"/>
    <w:rsid w:val="00B82600"/>
    <w:rsid w:val="00B82A29"/>
    <w:rsid w:val="00B82BCE"/>
    <w:rsid w:val="00B838A1"/>
    <w:rsid w:val="00B84211"/>
    <w:rsid w:val="00B8533E"/>
    <w:rsid w:val="00B85BCC"/>
    <w:rsid w:val="00B85C07"/>
    <w:rsid w:val="00B862AB"/>
    <w:rsid w:val="00B86C8C"/>
    <w:rsid w:val="00B86FBD"/>
    <w:rsid w:val="00B87646"/>
    <w:rsid w:val="00B87FB6"/>
    <w:rsid w:val="00B901F3"/>
    <w:rsid w:val="00B90229"/>
    <w:rsid w:val="00B91870"/>
    <w:rsid w:val="00B92AFF"/>
    <w:rsid w:val="00B930C0"/>
    <w:rsid w:val="00B954DA"/>
    <w:rsid w:val="00B95623"/>
    <w:rsid w:val="00B95A3C"/>
    <w:rsid w:val="00B96E6D"/>
    <w:rsid w:val="00B9746A"/>
    <w:rsid w:val="00B974A2"/>
    <w:rsid w:val="00B97C35"/>
    <w:rsid w:val="00B97D6E"/>
    <w:rsid w:val="00BA1039"/>
    <w:rsid w:val="00BA126E"/>
    <w:rsid w:val="00BA15A9"/>
    <w:rsid w:val="00BA1755"/>
    <w:rsid w:val="00BA284D"/>
    <w:rsid w:val="00BA28B5"/>
    <w:rsid w:val="00BA3207"/>
    <w:rsid w:val="00BA3375"/>
    <w:rsid w:val="00BA3E04"/>
    <w:rsid w:val="00BA3E12"/>
    <w:rsid w:val="00BA4C43"/>
    <w:rsid w:val="00BA4F0F"/>
    <w:rsid w:val="00BA51A4"/>
    <w:rsid w:val="00BA6D7A"/>
    <w:rsid w:val="00BA7E9C"/>
    <w:rsid w:val="00BA7FBD"/>
    <w:rsid w:val="00BB0FCD"/>
    <w:rsid w:val="00BB1D4F"/>
    <w:rsid w:val="00BB253F"/>
    <w:rsid w:val="00BB2D5C"/>
    <w:rsid w:val="00BB2F12"/>
    <w:rsid w:val="00BB374A"/>
    <w:rsid w:val="00BB3AD8"/>
    <w:rsid w:val="00BB4588"/>
    <w:rsid w:val="00BB47A4"/>
    <w:rsid w:val="00BB589F"/>
    <w:rsid w:val="00BB5A70"/>
    <w:rsid w:val="00BC00E6"/>
    <w:rsid w:val="00BC033B"/>
    <w:rsid w:val="00BC03D2"/>
    <w:rsid w:val="00BC03E3"/>
    <w:rsid w:val="00BC08EB"/>
    <w:rsid w:val="00BC0B2C"/>
    <w:rsid w:val="00BC118D"/>
    <w:rsid w:val="00BC1264"/>
    <w:rsid w:val="00BC15EF"/>
    <w:rsid w:val="00BC1EDA"/>
    <w:rsid w:val="00BC2955"/>
    <w:rsid w:val="00BC2F5F"/>
    <w:rsid w:val="00BC3125"/>
    <w:rsid w:val="00BC44FB"/>
    <w:rsid w:val="00BC63ED"/>
    <w:rsid w:val="00BC6CA4"/>
    <w:rsid w:val="00BC6E01"/>
    <w:rsid w:val="00BC737D"/>
    <w:rsid w:val="00BC7730"/>
    <w:rsid w:val="00BD03EF"/>
    <w:rsid w:val="00BD0503"/>
    <w:rsid w:val="00BD0D7D"/>
    <w:rsid w:val="00BD17FB"/>
    <w:rsid w:val="00BD1DD3"/>
    <w:rsid w:val="00BD2F3C"/>
    <w:rsid w:val="00BD3780"/>
    <w:rsid w:val="00BD4051"/>
    <w:rsid w:val="00BD6A22"/>
    <w:rsid w:val="00BD6B46"/>
    <w:rsid w:val="00BD6D27"/>
    <w:rsid w:val="00BD7E0C"/>
    <w:rsid w:val="00BE0D13"/>
    <w:rsid w:val="00BE15B8"/>
    <w:rsid w:val="00BE1C31"/>
    <w:rsid w:val="00BE232F"/>
    <w:rsid w:val="00BE2A5C"/>
    <w:rsid w:val="00BE316B"/>
    <w:rsid w:val="00BE3439"/>
    <w:rsid w:val="00BE34D3"/>
    <w:rsid w:val="00BE416A"/>
    <w:rsid w:val="00BE518B"/>
    <w:rsid w:val="00BE5941"/>
    <w:rsid w:val="00BE5F64"/>
    <w:rsid w:val="00BE6608"/>
    <w:rsid w:val="00BE6A1A"/>
    <w:rsid w:val="00BE7124"/>
    <w:rsid w:val="00BE7262"/>
    <w:rsid w:val="00BE740F"/>
    <w:rsid w:val="00BF0577"/>
    <w:rsid w:val="00BF0810"/>
    <w:rsid w:val="00BF0AB7"/>
    <w:rsid w:val="00BF0C68"/>
    <w:rsid w:val="00BF20AA"/>
    <w:rsid w:val="00BF24F0"/>
    <w:rsid w:val="00BF2D5C"/>
    <w:rsid w:val="00BF36E0"/>
    <w:rsid w:val="00BF3911"/>
    <w:rsid w:val="00BF45FF"/>
    <w:rsid w:val="00BF5A59"/>
    <w:rsid w:val="00BF5F0F"/>
    <w:rsid w:val="00BF65F8"/>
    <w:rsid w:val="00BF69C5"/>
    <w:rsid w:val="00BF6F17"/>
    <w:rsid w:val="00BF6FC8"/>
    <w:rsid w:val="00BF7C03"/>
    <w:rsid w:val="00BF7DA8"/>
    <w:rsid w:val="00BF7E18"/>
    <w:rsid w:val="00C006A6"/>
    <w:rsid w:val="00C008FD"/>
    <w:rsid w:val="00C00B2F"/>
    <w:rsid w:val="00C00DC1"/>
    <w:rsid w:val="00C01BCE"/>
    <w:rsid w:val="00C01E11"/>
    <w:rsid w:val="00C034B5"/>
    <w:rsid w:val="00C03616"/>
    <w:rsid w:val="00C03CB0"/>
    <w:rsid w:val="00C03F6F"/>
    <w:rsid w:val="00C05182"/>
    <w:rsid w:val="00C05996"/>
    <w:rsid w:val="00C05C28"/>
    <w:rsid w:val="00C100C4"/>
    <w:rsid w:val="00C11778"/>
    <w:rsid w:val="00C117C1"/>
    <w:rsid w:val="00C118B3"/>
    <w:rsid w:val="00C1425C"/>
    <w:rsid w:val="00C148FC"/>
    <w:rsid w:val="00C15CDB"/>
    <w:rsid w:val="00C161D9"/>
    <w:rsid w:val="00C166B2"/>
    <w:rsid w:val="00C174BF"/>
    <w:rsid w:val="00C17B0D"/>
    <w:rsid w:val="00C17E38"/>
    <w:rsid w:val="00C207D1"/>
    <w:rsid w:val="00C20866"/>
    <w:rsid w:val="00C20ACB"/>
    <w:rsid w:val="00C21355"/>
    <w:rsid w:val="00C217CE"/>
    <w:rsid w:val="00C21C62"/>
    <w:rsid w:val="00C22A06"/>
    <w:rsid w:val="00C23455"/>
    <w:rsid w:val="00C246BE"/>
    <w:rsid w:val="00C24A01"/>
    <w:rsid w:val="00C24E2F"/>
    <w:rsid w:val="00C25787"/>
    <w:rsid w:val="00C25BB0"/>
    <w:rsid w:val="00C263E8"/>
    <w:rsid w:val="00C2646C"/>
    <w:rsid w:val="00C27B83"/>
    <w:rsid w:val="00C30245"/>
    <w:rsid w:val="00C306DE"/>
    <w:rsid w:val="00C30850"/>
    <w:rsid w:val="00C30B3E"/>
    <w:rsid w:val="00C318C1"/>
    <w:rsid w:val="00C32C7C"/>
    <w:rsid w:val="00C32E50"/>
    <w:rsid w:val="00C334D5"/>
    <w:rsid w:val="00C33B7F"/>
    <w:rsid w:val="00C35D48"/>
    <w:rsid w:val="00C363FB"/>
    <w:rsid w:val="00C365C0"/>
    <w:rsid w:val="00C36B5D"/>
    <w:rsid w:val="00C37280"/>
    <w:rsid w:val="00C37ADB"/>
    <w:rsid w:val="00C40192"/>
    <w:rsid w:val="00C405B6"/>
    <w:rsid w:val="00C4070F"/>
    <w:rsid w:val="00C4091B"/>
    <w:rsid w:val="00C40D0A"/>
    <w:rsid w:val="00C41360"/>
    <w:rsid w:val="00C4261A"/>
    <w:rsid w:val="00C4421D"/>
    <w:rsid w:val="00C4425B"/>
    <w:rsid w:val="00C44408"/>
    <w:rsid w:val="00C44438"/>
    <w:rsid w:val="00C44711"/>
    <w:rsid w:val="00C447F1"/>
    <w:rsid w:val="00C45FF9"/>
    <w:rsid w:val="00C460AB"/>
    <w:rsid w:val="00C4633B"/>
    <w:rsid w:val="00C46F7D"/>
    <w:rsid w:val="00C47050"/>
    <w:rsid w:val="00C47060"/>
    <w:rsid w:val="00C47075"/>
    <w:rsid w:val="00C475FC"/>
    <w:rsid w:val="00C51D54"/>
    <w:rsid w:val="00C520B4"/>
    <w:rsid w:val="00C53360"/>
    <w:rsid w:val="00C534F5"/>
    <w:rsid w:val="00C541A7"/>
    <w:rsid w:val="00C54F9D"/>
    <w:rsid w:val="00C550D6"/>
    <w:rsid w:val="00C5543E"/>
    <w:rsid w:val="00C556DD"/>
    <w:rsid w:val="00C559D9"/>
    <w:rsid w:val="00C55E61"/>
    <w:rsid w:val="00C5639C"/>
    <w:rsid w:val="00C57283"/>
    <w:rsid w:val="00C57388"/>
    <w:rsid w:val="00C5749C"/>
    <w:rsid w:val="00C576D9"/>
    <w:rsid w:val="00C57708"/>
    <w:rsid w:val="00C60E53"/>
    <w:rsid w:val="00C60F56"/>
    <w:rsid w:val="00C60FAE"/>
    <w:rsid w:val="00C61CBF"/>
    <w:rsid w:val="00C622D4"/>
    <w:rsid w:val="00C62B50"/>
    <w:rsid w:val="00C642BB"/>
    <w:rsid w:val="00C64F75"/>
    <w:rsid w:val="00C653F4"/>
    <w:rsid w:val="00C658DE"/>
    <w:rsid w:val="00C65B49"/>
    <w:rsid w:val="00C65D8D"/>
    <w:rsid w:val="00C65DD7"/>
    <w:rsid w:val="00C65E1A"/>
    <w:rsid w:val="00C6639F"/>
    <w:rsid w:val="00C66DFB"/>
    <w:rsid w:val="00C67335"/>
    <w:rsid w:val="00C67354"/>
    <w:rsid w:val="00C6767F"/>
    <w:rsid w:val="00C67720"/>
    <w:rsid w:val="00C67E30"/>
    <w:rsid w:val="00C70EFB"/>
    <w:rsid w:val="00C70FD5"/>
    <w:rsid w:val="00C719AB"/>
    <w:rsid w:val="00C71E69"/>
    <w:rsid w:val="00C72382"/>
    <w:rsid w:val="00C728A5"/>
    <w:rsid w:val="00C732B2"/>
    <w:rsid w:val="00C7348D"/>
    <w:rsid w:val="00C73492"/>
    <w:rsid w:val="00C73745"/>
    <w:rsid w:val="00C739FB"/>
    <w:rsid w:val="00C73B44"/>
    <w:rsid w:val="00C73C24"/>
    <w:rsid w:val="00C73CDD"/>
    <w:rsid w:val="00C73F33"/>
    <w:rsid w:val="00C74449"/>
    <w:rsid w:val="00C747F2"/>
    <w:rsid w:val="00C74A32"/>
    <w:rsid w:val="00C74ED5"/>
    <w:rsid w:val="00C74FF3"/>
    <w:rsid w:val="00C752F9"/>
    <w:rsid w:val="00C759D7"/>
    <w:rsid w:val="00C759F6"/>
    <w:rsid w:val="00C7730A"/>
    <w:rsid w:val="00C776E2"/>
    <w:rsid w:val="00C77B60"/>
    <w:rsid w:val="00C80130"/>
    <w:rsid w:val="00C8015C"/>
    <w:rsid w:val="00C8019E"/>
    <w:rsid w:val="00C80AF6"/>
    <w:rsid w:val="00C81698"/>
    <w:rsid w:val="00C817A7"/>
    <w:rsid w:val="00C828E9"/>
    <w:rsid w:val="00C8331A"/>
    <w:rsid w:val="00C83D99"/>
    <w:rsid w:val="00C83E35"/>
    <w:rsid w:val="00C84966"/>
    <w:rsid w:val="00C84AD3"/>
    <w:rsid w:val="00C850F5"/>
    <w:rsid w:val="00C859B4"/>
    <w:rsid w:val="00C85F1C"/>
    <w:rsid w:val="00C873E7"/>
    <w:rsid w:val="00C879BF"/>
    <w:rsid w:val="00C87A6B"/>
    <w:rsid w:val="00C87F80"/>
    <w:rsid w:val="00C90B46"/>
    <w:rsid w:val="00C90D68"/>
    <w:rsid w:val="00C90EAA"/>
    <w:rsid w:val="00C911BD"/>
    <w:rsid w:val="00C912AF"/>
    <w:rsid w:val="00C91445"/>
    <w:rsid w:val="00C930E5"/>
    <w:rsid w:val="00C933D2"/>
    <w:rsid w:val="00C937A1"/>
    <w:rsid w:val="00C94E6B"/>
    <w:rsid w:val="00C95C61"/>
    <w:rsid w:val="00C95DE9"/>
    <w:rsid w:val="00C965FC"/>
    <w:rsid w:val="00C9709C"/>
    <w:rsid w:val="00C9732A"/>
    <w:rsid w:val="00C97492"/>
    <w:rsid w:val="00C975CB"/>
    <w:rsid w:val="00C977F0"/>
    <w:rsid w:val="00CA0726"/>
    <w:rsid w:val="00CA1244"/>
    <w:rsid w:val="00CA1271"/>
    <w:rsid w:val="00CA12C9"/>
    <w:rsid w:val="00CA1AE1"/>
    <w:rsid w:val="00CA2195"/>
    <w:rsid w:val="00CA2617"/>
    <w:rsid w:val="00CA2CD5"/>
    <w:rsid w:val="00CA364E"/>
    <w:rsid w:val="00CA3BD2"/>
    <w:rsid w:val="00CA4457"/>
    <w:rsid w:val="00CA49DE"/>
    <w:rsid w:val="00CA4A2D"/>
    <w:rsid w:val="00CA58D8"/>
    <w:rsid w:val="00CA5AF3"/>
    <w:rsid w:val="00CA60CC"/>
    <w:rsid w:val="00CA6510"/>
    <w:rsid w:val="00CA6B2A"/>
    <w:rsid w:val="00CA7253"/>
    <w:rsid w:val="00CA7CAD"/>
    <w:rsid w:val="00CA7CBB"/>
    <w:rsid w:val="00CB0776"/>
    <w:rsid w:val="00CB099E"/>
    <w:rsid w:val="00CB0DD0"/>
    <w:rsid w:val="00CB1745"/>
    <w:rsid w:val="00CB1F86"/>
    <w:rsid w:val="00CB2194"/>
    <w:rsid w:val="00CB2298"/>
    <w:rsid w:val="00CB231F"/>
    <w:rsid w:val="00CB3077"/>
    <w:rsid w:val="00CB3A5D"/>
    <w:rsid w:val="00CB3CB0"/>
    <w:rsid w:val="00CB42D8"/>
    <w:rsid w:val="00CB440F"/>
    <w:rsid w:val="00CB4B2D"/>
    <w:rsid w:val="00CB50F7"/>
    <w:rsid w:val="00CB64A8"/>
    <w:rsid w:val="00CB6B0A"/>
    <w:rsid w:val="00CB7847"/>
    <w:rsid w:val="00CB7E13"/>
    <w:rsid w:val="00CB7E51"/>
    <w:rsid w:val="00CC011C"/>
    <w:rsid w:val="00CC06A8"/>
    <w:rsid w:val="00CC0A66"/>
    <w:rsid w:val="00CC0E76"/>
    <w:rsid w:val="00CC121C"/>
    <w:rsid w:val="00CC1A28"/>
    <w:rsid w:val="00CC20A7"/>
    <w:rsid w:val="00CC22FA"/>
    <w:rsid w:val="00CC373B"/>
    <w:rsid w:val="00CC3844"/>
    <w:rsid w:val="00CC39D0"/>
    <w:rsid w:val="00CC3B4A"/>
    <w:rsid w:val="00CC3D43"/>
    <w:rsid w:val="00CC41EB"/>
    <w:rsid w:val="00CC434D"/>
    <w:rsid w:val="00CC5532"/>
    <w:rsid w:val="00CC6384"/>
    <w:rsid w:val="00CC67FC"/>
    <w:rsid w:val="00CC6DE4"/>
    <w:rsid w:val="00CC7FF5"/>
    <w:rsid w:val="00CD0C50"/>
    <w:rsid w:val="00CD0C68"/>
    <w:rsid w:val="00CD1910"/>
    <w:rsid w:val="00CD19ED"/>
    <w:rsid w:val="00CD1C7B"/>
    <w:rsid w:val="00CD1E49"/>
    <w:rsid w:val="00CD201A"/>
    <w:rsid w:val="00CD2B73"/>
    <w:rsid w:val="00CD3B50"/>
    <w:rsid w:val="00CD3DF0"/>
    <w:rsid w:val="00CD3E04"/>
    <w:rsid w:val="00CD3E1B"/>
    <w:rsid w:val="00CD3F7C"/>
    <w:rsid w:val="00CD3FC7"/>
    <w:rsid w:val="00CD40FD"/>
    <w:rsid w:val="00CD45AE"/>
    <w:rsid w:val="00CD53D1"/>
    <w:rsid w:val="00CD5C8E"/>
    <w:rsid w:val="00CD7602"/>
    <w:rsid w:val="00CD772F"/>
    <w:rsid w:val="00CD7A90"/>
    <w:rsid w:val="00CE00BE"/>
    <w:rsid w:val="00CE056A"/>
    <w:rsid w:val="00CE08D0"/>
    <w:rsid w:val="00CE0B98"/>
    <w:rsid w:val="00CE158E"/>
    <w:rsid w:val="00CE17E7"/>
    <w:rsid w:val="00CE2BD9"/>
    <w:rsid w:val="00CE2F59"/>
    <w:rsid w:val="00CE3139"/>
    <w:rsid w:val="00CE330E"/>
    <w:rsid w:val="00CE33FA"/>
    <w:rsid w:val="00CE3422"/>
    <w:rsid w:val="00CE37C1"/>
    <w:rsid w:val="00CE3C8B"/>
    <w:rsid w:val="00CE406F"/>
    <w:rsid w:val="00CE4478"/>
    <w:rsid w:val="00CE6020"/>
    <w:rsid w:val="00CE681A"/>
    <w:rsid w:val="00CF104E"/>
    <w:rsid w:val="00CF19A6"/>
    <w:rsid w:val="00CF2581"/>
    <w:rsid w:val="00CF2AF0"/>
    <w:rsid w:val="00CF3671"/>
    <w:rsid w:val="00CF3E35"/>
    <w:rsid w:val="00CF4051"/>
    <w:rsid w:val="00CF40CE"/>
    <w:rsid w:val="00CF41AD"/>
    <w:rsid w:val="00CF4351"/>
    <w:rsid w:val="00CF4751"/>
    <w:rsid w:val="00CF57B5"/>
    <w:rsid w:val="00CF6411"/>
    <w:rsid w:val="00CF66A5"/>
    <w:rsid w:val="00CF797F"/>
    <w:rsid w:val="00D0036A"/>
    <w:rsid w:val="00D00679"/>
    <w:rsid w:val="00D00FD6"/>
    <w:rsid w:val="00D01C34"/>
    <w:rsid w:val="00D02218"/>
    <w:rsid w:val="00D02787"/>
    <w:rsid w:val="00D028DA"/>
    <w:rsid w:val="00D029E3"/>
    <w:rsid w:val="00D04862"/>
    <w:rsid w:val="00D05480"/>
    <w:rsid w:val="00D05575"/>
    <w:rsid w:val="00D06B6A"/>
    <w:rsid w:val="00D06FB9"/>
    <w:rsid w:val="00D07FE5"/>
    <w:rsid w:val="00D1053B"/>
    <w:rsid w:val="00D10710"/>
    <w:rsid w:val="00D10795"/>
    <w:rsid w:val="00D10853"/>
    <w:rsid w:val="00D110BF"/>
    <w:rsid w:val="00D114B8"/>
    <w:rsid w:val="00D127A0"/>
    <w:rsid w:val="00D12C1E"/>
    <w:rsid w:val="00D134DC"/>
    <w:rsid w:val="00D1360C"/>
    <w:rsid w:val="00D13DC8"/>
    <w:rsid w:val="00D14A92"/>
    <w:rsid w:val="00D15273"/>
    <w:rsid w:val="00D15D88"/>
    <w:rsid w:val="00D16116"/>
    <w:rsid w:val="00D166E6"/>
    <w:rsid w:val="00D16F54"/>
    <w:rsid w:val="00D17C43"/>
    <w:rsid w:val="00D17F5B"/>
    <w:rsid w:val="00D201F5"/>
    <w:rsid w:val="00D2044C"/>
    <w:rsid w:val="00D20F95"/>
    <w:rsid w:val="00D214E4"/>
    <w:rsid w:val="00D21FBD"/>
    <w:rsid w:val="00D22A20"/>
    <w:rsid w:val="00D22B67"/>
    <w:rsid w:val="00D22D5D"/>
    <w:rsid w:val="00D2349A"/>
    <w:rsid w:val="00D241EE"/>
    <w:rsid w:val="00D24F52"/>
    <w:rsid w:val="00D25D6E"/>
    <w:rsid w:val="00D2764F"/>
    <w:rsid w:val="00D27AC3"/>
    <w:rsid w:val="00D27B89"/>
    <w:rsid w:val="00D27CD4"/>
    <w:rsid w:val="00D30434"/>
    <w:rsid w:val="00D31642"/>
    <w:rsid w:val="00D3184D"/>
    <w:rsid w:val="00D31A44"/>
    <w:rsid w:val="00D32924"/>
    <w:rsid w:val="00D340E7"/>
    <w:rsid w:val="00D342EC"/>
    <w:rsid w:val="00D34A1C"/>
    <w:rsid w:val="00D350D7"/>
    <w:rsid w:val="00D35ED1"/>
    <w:rsid w:val="00D36778"/>
    <w:rsid w:val="00D36979"/>
    <w:rsid w:val="00D36F0E"/>
    <w:rsid w:val="00D3758C"/>
    <w:rsid w:val="00D407CF"/>
    <w:rsid w:val="00D4153A"/>
    <w:rsid w:val="00D41D9A"/>
    <w:rsid w:val="00D42EA5"/>
    <w:rsid w:val="00D43C4D"/>
    <w:rsid w:val="00D44BB3"/>
    <w:rsid w:val="00D45099"/>
    <w:rsid w:val="00D450E9"/>
    <w:rsid w:val="00D45194"/>
    <w:rsid w:val="00D45984"/>
    <w:rsid w:val="00D463C1"/>
    <w:rsid w:val="00D46439"/>
    <w:rsid w:val="00D465B2"/>
    <w:rsid w:val="00D467E2"/>
    <w:rsid w:val="00D46E6C"/>
    <w:rsid w:val="00D47FC5"/>
    <w:rsid w:val="00D5029D"/>
    <w:rsid w:val="00D50304"/>
    <w:rsid w:val="00D50B25"/>
    <w:rsid w:val="00D50B9E"/>
    <w:rsid w:val="00D50DE7"/>
    <w:rsid w:val="00D5153F"/>
    <w:rsid w:val="00D51D82"/>
    <w:rsid w:val="00D5244D"/>
    <w:rsid w:val="00D526E0"/>
    <w:rsid w:val="00D5287F"/>
    <w:rsid w:val="00D52E11"/>
    <w:rsid w:val="00D5443A"/>
    <w:rsid w:val="00D544D6"/>
    <w:rsid w:val="00D55083"/>
    <w:rsid w:val="00D55490"/>
    <w:rsid w:val="00D5651D"/>
    <w:rsid w:val="00D56951"/>
    <w:rsid w:val="00D56CAE"/>
    <w:rsid w:val="00D56E21"/>
    <w:rsid w:val="00D60804"/>
    <w:rsid w:val="00D60950"/>
    <w:rsid w:val="00D60A7A"/>
    <w:rsid w:val="00D61051"/>
    <w:rsid w:val="00D613DF"/>
    <w:rsid w:val="00D61A35"/>
    <w:rsid w:val="00D61A3E"/>
    <w:rsid w:val="00D61FBA"/>
    <w:rsid w:val="00D6206D"/>
    <w:rsid w:val="00D6247C"/>
    <w:rsid w:val="00D629A5"/>
    <w:rsid w:val="00D62DCB"/>
    <w:rsid w:val="00D62E69"/>
    <w:rsid w:val="00D62F82"/>
    <w:rsid w:val="00D63004"/>
    <w:rsid w:val="00D630D4"/>
    <w:rsid w:val="00D638C4"/>
    <w:rsid w:val="00D63E4D"/>
    <w:rsid w:val="00D64258"/>
    <w:rsid w:val="00D6436F"/>
    <w:rsid w:val="00D64623"/>
    <w:rsid w:val="00D64C2C"/>
    <w:rsid w:val="00D64C59"/>
    <w:rsid w:val="00D65234"/>
    <w:rsid w:val="00D66908"/>
    <w:rsid w:val="00D669E0"/>
    <w:rsid w:val="00D71393"/>
    <w:rsid w:val="00D71958"/>
    <w:rsid w:val="00D71BF2"/>
    <w:rsid w:val="00D72733"/>
    <w:rsid w:val="00D73B50"/>
    <w:rsid w:val="00D73F87"/>
    <w:rsid w:val="00D7433B"/>
    <w:rsid w:val="00D744B3"/>
    <w:rsid w:val="00D748E6"/>
    <w:rsid w:val="00D74B3A"/>
    <w:rsid w:val="00D75DD1"/>
    <w:rsid w:val="00D76125"/>
    <w:rsid w:val="00D7614F"/>
    <w:rsid w:val="00D763D6"/>
    <w:rsid w:val="00D76FCA"/>
    <w:rsid w:val="00D77DF7"/>
    <w:rsid w:val="00D80D0D"/>
    <w:rsid w:val="00D80EB3"/>
    <w:rsid w:val="00D80ECE"/>
    <w:rsid w:val="00D8276E"/>
    <w:rsid w:val="00D83E66"/>
    <w:rsid w:val="00D84367"/>
    <w:rsid w:val="00D84BA9"/>
    <w:rsid w:val="00D852DF"/>
    <w:rsid w:val="00D85756"/>
    <w:rsid w:val="00D862A9"/>
    <w:rsid w:val="00D870BD"/>
    <w:rsid w:val="00D87632"/>
    <w:rsid w:val="00D878AF"/>
    <w:rsid w:val="00D879BB"/>
    <w:rsid w:val="00D91D20"/>
    <w:rsid w:val="00D92170"/>
    <w:rsid w:val="00D92683"/>
    <w:rsid w:val="00D92D56"/>
    <w:rsid w:val="00D92E55"/>
    <w:rsid w:val="00D93317"/>
    <w:rsid w:val="00D94155"/>
    <w:rsid w:val="00D94EE7"/>
    <w:rsid w:val="00D94F7A"/>
    <w:rsid w:val="00D951DE"/>
    <w:rsid w:val="00D953FE"/>
    <w:rsid w:val="00D95D5C"/>
    <w:rsid w:val="00D95EB0"/>
    <w:rsid w:val="00D95F9C"/>
    <w:rsid w:val="00D9626C"/>
    <w:rsid w:val="00D969CA"/>
    <w:rsid w:val="00D971E0"/>
    <w:rsid w:val="00D97AD7"/>
    <w:rsid w:val="00DA07C1"/>
    <w:rsid w:val="00DA28B5"/>
    <w:rsid w:val="00DA3500"/>
    <w:rsid w:val="00DA3ECA"/>
    <w:rsid w:val="00DA4A9A"/>
    <w:rsid w:val="00DA4BF6"/>
    <w:rsid w:val="00DA50FA"/>
    <w:rsid w:val="00DA5D1B"/>
    <w:rsid w:val="00DA6320"/>
    <w:rsid w:val="00DA669E"/>
    <w:rsid w:val="00DA70FB"/>
    <w:rsid w:val="00DB0496"/>
    <w:rsid w:val="00DB0B0F"/>
    <w:rsid w:val="00DB15D0"/>
    <w:rsid w:val="00DB15EC"/>
    <w:rsid w:val="00DB1615"/>
    <w:rsid w:val="00DB173C"/>
    <w:rsid w:val="00DB1E2B"/>
    <w:rsid w:val="00DB2C38"/>
    <w:rsid w:val="00DB2DBF"/>
    <w:rsid w:val="00DB2E07"/>
    <w:rsid w:val="00DB31DD"/>
    <w:rsid w:val="00DB3B45"/>
    <w:rsid w:val="00DB4046"/>
    <w:rsid w:val="00DB5962"/>
    <w:rsid w:val="00DB60F9"/>
    <w:rsid w:val="00DB625F"/>
    <w:rsid w:val="00DB6DA2"/>
    <w:rsid w:val="00DB76D9"/>
    <w:rsid w:val="00DC0BC4"/>
    <w:rsid w:val="00DC10FF"/>
    <w:rsid w:val="00DC2352"/>
    <w:rsid w:val="00DC2498"/>
    <w:rsid w:val="00DC2C6E"/>
    <w:rsid w:val="00DC3ED1"/>
    <w:rsid w:val="00DC3F31"/>
    <w:rsid w:val="00DC4033"/>
    <w:rsid w:val="00DC496F"/>
    <w:rsid w:val="00DC5437"/>
    <w:rsid w:val="00DC62DF"/>
    <w:rsid w:val="00DC62F6"/>
    <w:rsid w:val="00DC68B4"/>
    <w:rsid w:val="00DC6DE7"/>
    <w:rsid w:val="00DC726F"/>
    <w:rsid w:val="00DC76A0"/>
    <w:rsid w:val="00DC77BB"/>
    <w:rsid w:val="00DD04A4"/>
    <w:rsid w:val="00DD0A12"/>
    <w:rsid w:val="00DD155A"/>
    <w:rsid w:val="00DD15E7"/>
    <w:rsid w:val="00DD32EF"/>
    <w:rsid w:val="00DD35D6"/>
    <w:rsid w:val="00DD46F4"/>
    <w:rsid w:val="00DD47F6"/>
    <w:rsid w:val="00DD5F92"/>
    <w:rsid w:val="00DD63AF"/>
    <w:rsid w:val="00DD68E5"/>
    <w:rsid w:val="00DD6A22"/>
    <w:rsid w:val="00DD76B8"/>
    <w:rsid w:val="00DE05AC"/>
    <w:rsid w:val="00DE0CF2"/>
    <w:rsid w:val="00DE0D2C"/>
    <w:rsid w:val="00DE110B"/>
    <w:rsid w:val="00DE1269"/>
    <w:rsid w:val="00DE12AF"/>
    <w:rsid w:val="00DE166A"/>
    <w:rsid w:val="00DE2147"/>
    <w:rsid w:val="00DE31AE"/>
    <w:rsid w:val="00DE32D4"/>
    <w:rsid w:val="00DE3315"/>
    <w:rsid w:val="00DE4147"/>
    <w:rsid w:val="00DE4329"/>
    <w:rsid w:val="00DE52BD"/>
    <w:rsid w:val="00DE5AB4"/>
    <w:rsid w:val="00DE65E7"/>
    <w:rsid w:val="00DE6A7A"/>
    <w:rsid w:val="00DE7D4E"/>
    <w:rsid w:val="00DE7E91"/>
    <w:rsid w:val="00DF02ED"/>
    <w:rsid w:val="00DF03A2"/>
    <w:rsid w:val="00DF0D4E"/>
    <w:rsid w:val="00DF1D3B"/>
    <w:rsid w:val="00DF1F75"/>
    <w:rsid w:val="00DF3C29"/>
    <w:rsid w:val="00DF62D2"/>
    <w:rsid w:val="00DF6B0B"/>
    <w:rsid w:val="00DF71B9"/>
    <w:rsid w:val="00DF79CD"/>
    <w:rsid w:val="00DF7C1A"/>
    <w:rsid w:val="00DF7DF9"/>
    <w:rsid w:val="00DF7F00"/>
    <w:rsid w:val="00E0023E"/>
    <w:rsid w:val="00E00624"/>
    <w:rsid w:val="00E00721"/>
    <w:rsid w:val="00E00A04"/>
    <w:rsid w:val="00E00F27"/>
    <w:rsid w:val="00E02808"/>
    <w:rsid w:val="00E0294D"/>
    <w:rsid w:val="00E0365E"/>
    <w:rsid w:val="00E03D80"/>
    <w:rsid w:val="00E04D26"/>
    <w:rsid w:val="00E04F14"/>
    <w:rsid w:val="00E04F3A"/>
    <w:rsid w:val="00E05170"/>
    <w:rsid w:val="00E053AA"/>
    <w:rsid w:val="00E05D9E"/>
    <w:rsid w:val="00E063BE"/>
    <w:rsid w:val="00E11312"/>
    <w:rsid w:val="00E11C99"/>
    <w:rsid w:val="00E120F5"/>
    <w:rsid w:val="00E135F7"/>
    <w:rsid w:val="00E13CCC"/>
    <w:rsid w:val="00E13E06"/>
    <w:rsid w:val="00E1467E"/>
    <w:rsid w:val="00E1553A"/>
    <w:rsid w:val="00E158CF"/>
    <w:rsid w:val="00E15D58"/>
    <w:rsid w:val="00E161B7"/>
    <w:rsid w:val="00E162A6"/>
    <w:rsid w:val="00E16833"/>
    <w:rsid w:val="00E171F2"/>
    <w:rsid w:val="00E200B7"/>
    <w:rsid w:val="00E2012D"/>
    <w:rsid w:val="00E2067D"/>
    <w:rsid w:val="00E21159"/>
    <w:rsid w:val="00E212CD"/>
    <w:rsid w:val="00E22077"/>
    <w:rsid w:val="00E2263A"/>
    <w:rsid w:val="00E22A59"/>
    <w:rsid w:val="00E22BCC"/>
    <w:rsid w:val="00E23003"/>
    <w:rsid w:val="00E23B46"/>
    <w:rsid w:val="00E23C09"/>
    <w:rsid w:val="00E24682"/>
    <w:rsid w:val="00E254A1"/>
    <w:rsid w:val="00E259ED"/>
    <w:rsid w:val="00E269C6"/>
    <w:rsid w:val="00E26BAB"/>
    <w:rsid w:val="00E2776D"/>
    <w:rsid w:val="00E27DBF"/>
    <w:rsid w:val="00E304D4"/>
    <w:rsid w:val="00E30A9C"/>
    <w:rsid w:val="00E3173A"/>
    <w:rsid w:val="00E31B7E"/>
    <w:rsid w:val="00E31D55"/>
    <w:rsid w:val="00E31FA2"/>
    <w:rsid w:val="00E3223E"/>
    <w:rsid w:val="00E32F76"/>
    <w:rsid w:val="00E341FC"/>
    <w:rsid w:val="00E3487E"/>
    <w:rsid w:val="00E349A7"/>
    <w:rsid w:val="00E35921"/>
    <w:rsid w:val="00E3612F"/>
    <w:rsid w:val="00E36953"/>
    <w:rsid w:val="00E375AB"/>
    <w:rsid w:val="00E37A9C"/>
    <w:rsid w:val="00E403E6"/>
    <w:rsid w:val="00E4091A"/>
    <w:rsid w:val="00E409F0"/>
    <w:rsid w:val="00E410D4"/>
    <w:rsid w:val="00E415F1"/>
    <w:rsid w:val="00E4164F"/>
    <w:rsid w:val="00E42193"/>
    <w:rsid w:val="00E42419"/>
    <w:rsid w:val="00E428CE"/>
    <w:rsid w:val="00E42FC7"/>
    <w:rsid w:val="00E4303F"/>
    <w:rsid w:val="00E43BC4"/>
    <w:rsid w:val="00E443F4"/>
    <w:rsid w:val="00E44656"/>
    <w:rsid w:val="00E44AE1"/>
    <w:rsid w:val="00E459A2"/>
    <w:rsid w:val="00E45E3A"/>
    <w:rsid w:val="00E47A4A"/>
    <w:rsid w:val="00E50002"/>
    <w:rsid w:val="00E50019"/>
    <w:rsid w:val="00E5119B"/>
    <w:rsid w:val="00E51FCF"/>
    <w:rsid w:val="00E521BF"/>
    <w:rsid w:val="00E52F23"/>
    <w:rsid w:val="00E560BE"/>
    <w:rsid w:val="00E56D33"/>
    <w:rsid w:val="00E5747E"/>
    <w:rsid w:val="00E57CC9"/>
    <w:rsid w:val="00E60740"/>
    <w:rsid w:val="00E60758"/>
    <w:rsid w:val="00E6083B"/>
    <w:rsid w:val="00E61298"/>
    <w:rsid w:val="00E61913"/>
    <w:rsid w:val="00E61FA7"/>
    <w:rsid w:val="00E62921"/>
    <w:rsid w:val="00E62B15"/>
    <w:rsid w:val="00E636F2"/>
    <w:rsid w:val="00E636F5"/>
    <w:rsid w:val="00E63812"/>
    <w:rsid w:val="00E63A28"/>
    <w:rsid w:val="00E63B9F"/>
    <w:rsid w:val="00E648EC"/>
    <w:rsid w:val="00E64EB5"/>
    <w:rsid w:val="00E65581"/>
    <w:rsid w:val="00E656D1"/>
    <w:rsid w:val="00E66226"/>
    <w:rsid w:val="00E6652D"/>
    <w:rsid w:val="00E6667B"/>
    <w:rsid w:val="00E667D3"/>
    <w:rsid w:val="00E66DEC"/>
    <w:rsid w:val="00E66FB8"/>
    <w:rsid w:val="00E67034"/>
    <w:rsid w:val="00E672F0"/>
    <w:rsid w:val="00E6781A"/>
    <w:rsid w:val="00E67DCC"/>
    <w:rsid w:val="00E70403"/>
    <w:rsid w:val="00E70A17"/>
    <w:rsid w:val="00E70C33"/>
    <w:rsid w:val="00E70D2F"/>
    <w:rsid w:val="00E70D37"/>
    <w:rsid w:val="00E70D66"/>
    <w:rsid w:val="00E71965"/>
    <w:rsid w:val="00E724A9"/>
    <w:rsid w:val="00E7288F"/>
    <w:rsid w:val="00E73C01"/>
    <w:rsid w:val="00E748C5"/>
    <w:rsid w:val="00E754F9"/>
    <w:rsid w:val="00E7607C"/>
    <w:rsid w:val="00E76528"/>
    <w:rsid w:val="00E76793"/>
    <w:rsid w:val="00E769D4"/>
    <w:rsid w:val="00E76F8D"/>
    <w:rsid w:val="00E77204"/>
    <w:rsid w:val="00E77E07"/>
    <w:rsid w:val="00E80136"/>
    <w:rsid w:val="00E80371"/>
    <w:rsid w:val="00E804DE"/>
    <w:rsid w:val="00E80BCD"/>
    <w:rsid w:val="00E81F1C"/>
    <w:rsid w:val="00E821DB"/>
    <w:rsid w:val="00E82578"/>
    <w:rsid w:val="00E829A7"/>
    <w:rsid w:val="00E82E79"/>
    <w:rsid w:val="00E836EB"/>
    <w:rsid w:val="00E842C1"/>
    <w:rsid w:val="00E8434D"/>
    <w:rsid w:val="00E8457E"/>
    <w:rsid w:val="00E8490B"/>
    <w:rsid w:val="00E84A3A"/>
    <w:rsid w:val="00E84CE9"/>
    <w:rsid w:val="00E850D5"/>
    <w:rsid w:val="00E850F8"/>
    <w:rsid w:val="00E86A02"/>
    <w:rsid w:val="00E8759C"/>
    <w:rsid w:val="00E878FF"/>
    <w:rsid w:val="00E91459"/>
    <w:rsid w:val="00E91BCA"/>
    <w:rsid w:val="00E92C0F"/>
    <w:rsid w:val="00E93BB7"/>
    <w:rsid w:val="00E93E95"/>
    <w:rsid w:val="00E94750"/>
    <w:rsid w:val="00E94A2D"/>
    <w:rsid w:val="00E94D50"/>
    <w:rsid w:val="00E954D7"/>
    <w:rsid w:val="00E959E1"/>
    <w:rsid w:val="00E95C10"/>
    <w:rsid w:val="00E95E22"/>
    <w:rsid w:val="00E96898"/>
    <w:rsid w:val="00E97C49"/>
    <w:rsid w:val="00EA004D"/>
    <w:rsid w:val="00EA0B1D"/>
    <w:rsid w:val="00EA0B42"/>
    <w:rsid w:val="00EA0B49"/>
    <w:rsid w:val="00EA0ED7"/>
    <w:rsid w:val="00EA2236"/>
    <w:rsid w:val="00EA26BD"/>
    <w:rsid w:val="00EA2749"/>
    <w:rsid w:val="00EA2F2F"/>
    <w:rsid w:val="00EA387B"/>
    <w:rsid w:val="00EA3AFF"/>
    <w:rsid w:val="00EA3E4C"/>
    <w:rsid w:val="00EA408C"/>
    <w:rsid w:val="00EA46E8"/>
    <w:rsid w:val="00EA4E92"/>
    <w:rsid w:val="00EA501F"/>
    <w:rsid w:val="00EA50E3"/>
    <w:rsid w:val="00EA530E"/>
    <w:rsid w:val="00EA5971"/>
    <w:rsid w:val="00EA5A73"/>
    <w:rsid w:val="00EA5AC0"/>
    <w:rsid w:val="00EA5EEE"/>
    <w:rsid w:val="00EA69EF"/>
    <w:rsid w:val="00EA6FE0"/>
    <w:rsid w:val="00EA71E1"/>
    <w:rsid w:val="00EA77C4"/>
    <w:rsid w:val="00EA7C0D"/>
    <w:rsid w:val="00EB0E19"/>
    <w:rsid w:val="00EB0F41"/>
    <w:rsid w:val="00EB12A4"/>
    <w:rsid w:val="00EB1923"/>
    <w:rsid w:val="00EB217F"/>
    <w:rsid w:val="00EB28BD"/>
    <w:rsid w:val="00EB2DE6"/>
    <w:rsid w:val="00EB31AE"/>
    <w:rsid w:val="00EB3A54"/>
    <w:rsid w:val="00EB3F96"/>
    <w:rsid w:val="00EB46D1"/>
    <w:rsid w:val="00EB4A61"/>
    <w:rsid w:val="00EB52F7"/>
    <w:rsid w:val="00EB5370"/>
    <w:rsid w:val="00EB6232"/>
    <w:rsid w:val="00EB6235"/>
    <w:rsid w:val="00EB7ABA"/>
    <w:rsid w:val="00EB7AE1"/>
    <w:rsid w:val="00EC01F1"/>
    <w:rsid w:val="00EC0680"/>
    <w:rsid w:val="00EC06D9"/>
    <w:rsid w:val="00EC083B"/>
    <w:rsid w:val="00EC0AD1"/>
    <w:rsid w:val="00EC0ECA"/>
    <w:rsid w:val="00EC10B2"/>
    <w:rsid w:val="00EC1130"/>
    <w:rsid w:val="00EC1B23"/>
    <w:rsid w:val="00EC2901"/>
    <w:rsid w:val="00EC2CAE"/>
    <w:rsid w:val="00EC2CEE"/>
    <w:rsid w:val="00EC2E3B"/>
    <w:rsid w:val="00EC3E00"/>
    <w:rsid w:val="00EC3FE7"/>
    <w:rsid w:val="00EC40F1"/>
    <w:rsid w:val="00EC4B69"/>
    <w:rsid w:val="00EC4E60"/>
    <w:rsid w:val="00EC4F22"/>
    <w:rsid w:val="00EC579B"/>
    <w:rsid w:val="00EC60DA"/>
    <w:rsid w:val="00EC6539"/>
    <w:rsid w:val="00ED0471"/>
    <w:rsid w:val="00ED06FE"/>
    <w:rsid w:val="00ED10E1"/>
    <w:rsid w:val="00ED1BA6"/>
    <w:rsid w:val="00ED1FAA"/>
    <w:rsid w:val="00ED253A"/>
    <w:rsid w:val="00ED3EA9"/>
    <w:rsid w:val="00ED43A4"/>
    <w:rsid w:val="00ED5638"/>
    <w:rsid w:val="00ED5B46"/>
    <w:rsid w:val="00ED5DD8"/>
    <w:rsid w:val="00ED6157"/>
    <w:rsid w:val="00ED62DB"/>
    <w:rsid w:val="00ED73F1"/>
    <w:rsid w:val="00ED7AC2"/>
    <w:rsid w:val="00EE0943"/>
    <w:rsid w:val="00EE1702"/>
    <w:rsid w:val="00EE27D6"/>
    <w:rsid w:val="00EE30FF"/>
    <w:rsid w:val="00EE3827"/>
    <w:rsid w:val="00EE40E6"/>
    <w:rsid w:val="00EE42B2"/>
    <w:rsid w:val="00EE437E"/>
    <w:rsid w:val="00EE4D5C"/>
    <w:rsid w:val="00EE581B"/>
    <w:rsid w:val="00EE5BE2"/>
    <w:rsid w:val="00EE6093"/>
    <w:rsid w:val="00EE6203"/>
    <w:rsid w:val="00EE64EF"/>
    <w:rsid w:val="00EE685B"/>
    <w:rsid w:val="00EE754D"/>
    <w:rsid w:val="00EE7768"/>
    <w:rsid w:val="00EE7CFF"/>
    <w:rsid w:val="00EF04EC"/>
    <w:rsid w:val="00EF0904"/>
    <w:rsid w:val="00EF0F1D"/>
    <w:rsid w:val="00EF1262"/>
    <w:rsid w:val="00EF15B2"/>
    <w:rsid w:val="00EF1A1E"/>
    <w:rsid w:val="00EF2260"/>
    <w:rsid w:val="00EF3E35"/>
    <w:rsid w:val="00EF54C2"/>
    <w:rsid w:val="00EF5A6C"/>
    <w:rsid w:val="00EF5C2A"/>
    <w:rsid w:val="00EF5F38"/>
    <w:rsid w:val="00EF6AD3"/>
    <w:rsid w:val="00EF7077"/>
    <w:rsid w:val="00EF7B75"/>
    <w:rsid w:val="00EF7E38"/>
    <w:rsid w:val="00F0013A"/>
    <w:rsid w:val="00F017D5"/>
    <w:rsid w:val="00F03011"/>
    <w:rsid w:val="00F04605"/>
    <w:rsid w:val="00F0468B"/>
    <w:rsid w:val="00F04E15"/>
    <w:rsid w:val="00F05A80"/>
    <w:rsid w:val="00F06E72"/>
    <w:rsid w:val="00F06EDC"/>
    <w:rsid w:val="00F076F2"/>
    <w:rsid w:val="00F07DCE"/>
    <w:rsid w:val="00F07FDA"/>
    <w:rsid w:val="00F1038F"/>
    <w:rsid w:val="00F10B1E"/>
    <w:rsid w:val="00F10BC1"/>
    <w:rsid w:val="00F11131"/>
    <w:rsid w:val="00F11792"/>
    <w:rsid w:val="00F11A99"/>
    <w:rsid w:val="00F11C91"/>
    <w:rsid w:val="00F12D21"/>
    <w:rsid w:val="00F1317F"/>
    <w:rsid w:val="00F135C7"/>
    <w:rsid w:val="00F13B6D"/>
    <w:rsid w:val="00F14D47"/>
    <w:rsid w:val="00F15EC7"/>
    <w:rsid w:val="00F166BF"/>
    <w:rsid w:val="00F167B4"/>
    <w:rsid w:val="00F16871"/>
    <w:rsid w:val="00F16BEF"/>
    <w:rsid w:val="00F1732B"/>
    <w:rsid w:val="00F17F3F"/>
    <w:rsid w:val="00F204C1"/>
    <w:rsid w:val="00F20CBA"/>
    <w:rsid w:val="00F21102"/>
    <w:rsid w:val="00F211AE"/>
    <w:rsid w:val="00F216E8"/>
    <w:rsid w:val="00F22604"/>
    <w:rsid w:val="00F239CB"/>
    <w:rsid w:val="00F246DD"/>
    <w:rsid w:val="00F24CCF"/>
    <w:rsid w:val="00F251C4"/>
    <w:rsid w:val="00F25444"/>
    <w:rsid w:val="00F26584"/>
    <w:rsid w:val="00F26E97"/>
    <w:rsid w:val="00F27A30"/>
    <w:rsid w:val="00F27B1A"/>
    <w:rsid w:val="00F30009"/>
    <w:rsid w:val="00F30020"/>
    <w:rsid w:val="00F30B39"/>
    <w:rsid w:val="00F31B1B"/>
    <w:rsid w:val="00F32DED"/>
    <w:rsid w:val="00F333C9"/>
    <w:rsid w:val="00F341A7"/>
    <w:rsid w:val="00F34297"/>
    <w:rsid w:val="00F345DC"/>
    <w:rsid w:val="00F349B5"/>
    <w:rsid w:val="00F34A5D"/>
    <w:rsid w:val="00F34E40"/>
    <w:rsid w:val="00F34E97"/>
    <w:rsid w:val="00F363C5"/>
    <w:rsid w:val="00F37161"/>
    <w:rsid w:val="00F40366"/>
    <w:rsid w:val="00F4072C"/>
    <w:rsid w:val="00F40CCF"/>
    <w:rsid w:val="00F414D3"/>
    <w:rsid w:val="00F41A25"/>
    <w:rsid w:val="00F41D0B"/>
    <w:rsid w:val="00F41D78"/>
    <w:rsid w:val="00F4317B"/>
    <w:rsid w:val="00F4387C"/>
    <w:rsid w:val="00F43965"/>
    <w:rsid w:val="00F43C65"/>
    <w:rsid w:val="00F43D61"/>
    <w:rsid w:val="00F44756"/>
    <w:rsid w:val="00F44854"/>
    <w:rsid w:val="00F44992"/>
    <w:rsid w:val="00F450E5"/>
    <w:rsid w:val="00F451A8"/>
    <w:rsid w:val="00F45585"/>
    <w:rsid w:val="00F46A94"/>
    <w:rsid w:val="00F47486"/>
    <w:rsid w:val="00F47A59"/>
    <w:rsid w:val="00F5001F"/>
    <w:rsid w:val="00F50308"/>
    <w:rsid w:val="00F50414"/>
    <w:rsid w:val="00F507FC"/>
    <w:rsid w:val="00F509F4"/>
    <w:rsid w:val="00F51113"/>
    <w:rsid w:val="00F512E9"/>
    <w:rsid w:val="00F51D4D"/>
    <w:rsid w:val="00F51E70"/>
    <w:rsid w:val="00F5252F"/>
    <w:rsid w:val="00F526B6"/>
    <w:rsid w:val="00F52C4D"/>
    <w:rsid w:val="00F52F44"/>
    <w:rsid w:val="00F53778"/>
    <w:rsid w:val="00F53BD2"/>
    <w:rsid w:val="00F54022"/>
    <w:rsid w:val="00F551F6"/>
    <w:rsid w:val="00F55B1A"/>
    <w:rsid w:val="00F56644"/>
    <w:rsid w:val="00F578AC"/>
    <w:rsid w:val="00F57E7C"/>
    <w:rsid w:val="00F6073B"/>
    <w:rsid w:val="00F61046"/>
    <w:rsid w:val="00F612B1"/>
    <w:rsid w:val="00F61467"/>
    <w:rsid w:val="00F61595"/>
    <w:rsid w:val="00F61797"/>
    <w:rsid w:val="00F61DB1"/>
    <w:rsid w:val="00F61E21"/>
    <w:rsid w:val="00F62074"/>
    <w:rsid w:val="00F62F46"/>
    <w:rsid w:val="00F63173"/>
    <w:rsid w:val="00F631B1"/>
    <w:rsid w:val="00F63CD8"/>
    <w:rsid w:val="00F63DEA"/>
    <w:rsid w:val="00F646E2"/>
    <w:rsid w:val="00F64EFB"/>
    <w:rsid w:val="00F65645"/>
    <w:rsid w:val="00F65F90"/>
    <w:rsid w:val="00F66A21"/>
    <w:rsid w:val="00F66CEE"/>
    <w:rsid w:val="00F6725D"/>
    <w:rsid w:val="00F679FF"/>
    <w:rsid w:val="00F67A7C"/>
    <w:rsid w:val="00F67FE5"/>
    <w:rsid w:val="00F70B6C"/>
    <w:rsid w:val="00F713E6"/>
    <w:rsid w:val="00F71749"/>
    <w:rsid w:val="00F7192B"/>
    <w:rsid w:val="00F71A71"/>
    <w:rsid w:val="00F721DE"/>
    <w:rsid w:val="00F7287A"/>
    <w:rsid w:val="00F730F7"/>
    <w:rsid w:val="00F73461"/>
    <w:rsid w:val="00F734BE"/>
    <w:rsid w:val="00F73DFD"/>
    <w:rsid w:val="00F74109"/>
    <w:rsid w:val="00F7541E"/>
    <w:rsid w:val="00F757C1"/>
    <w:rsid w:val="00F75B4C"/>
    <w:rsid w:val="00F76973"/>
    <w:rsid w:val="00F76D63"/>
    <w:rsid w:val="00F76F4E"/>
    <w:rsid w:val="00F779C2"/>
    <w:rsid w:val="00F77CD3"/>
    <w:rsid w:val="00F80008"/>
    <w:rsid w:val="00F8118D"/>
    <w:rsid w:val="00F81389"/>
    <w:rsid w:val="00F81472"/>
    <w:rsid w:val="00F81827"/>
    <w:rsid w:val="00F81884"/>
    <w:rsid w:val="00F8214D"/>
    <w:rsid w:val="00F82576"/>
    <w:rsid w:val="00F82A9A"/>
    <w:rsid w:val="00F83346"/>
    <w:rsid w:val="00F8345D"/>
    <w:rsid w:val="00F85CCB"/>
    <w:rsid w:val="00F8797D"/>
    <w:rsid w:val="00F87AD3"/>
    <w:rsid w:val="00F90203"/>
    <w:rsid w:val="00F9036C"/>
    <w:rsid w:val="00F903EF"/>
    <w:rsid w:val="00F913A0"/>
    <w:rsid w:val="00F920C0"/>
    <w:rsid w:val="00F925BF"/>
    <w:rsid w:val="00F92CAE"/>
    <w:rsid w:val="00F9330C"/>
    <w:rsid w:val="00F938A4"/>
    <w:rsid w:val="00F93934"/>
    <w:rsid w:val="00F93A29"/>
    <w:rsid w:val="00F93AAF"/>
    <w:rsid w:val="00F9407D"/>
    <w:rsid w:val="00F94CBA"/>
    <w:rsid w:val="00F94E93"/>
    <w:rsid w:val="00F9545E"/>
    <w:rsid w:val="00F956B1"/>
    <w:rsid w:val="00F96197"/>
    <w:rsid w:val="00F965DE"/>
    <w:rsid w:val="00F9691A"/>
    <w:rsid w:val="00FA0573"/>
    <w:rsid w:val="00FA0FC2"/>
    <w:rsid w:val="00FA10D7"/>
    <w:rsid w:val="00FA1C85"/>
    <w:rsid w:val="00FA1DC6"/>
    <w:rsid w:val="00FA1E84"/>
    <w:rsid w:val="00FA3385"/>
    <w:rsid w:val="00FA3AAE"/>
    <w:rsid w:val="00FA3D47"/>
    <w:rsid w:val="00FA3EF5"/>
    <w:rsid w:val="00FA4727"/>
    <w:rsid w:val="00FA528A"/>
    <w:rsid w:val="00FA614A"/>
    <w:rsid w:val="00FA6A53"/>
    <w:rsid w:val="00FA6A6F"/>
    <w:rsid w:val="00FA7105"/>
    <w:rsid w:val="00FA730D"/>
    <w:rsid w:val="00FA7717"/>
    <w:rsid w:val="00FB0085"/>
    <w:rsid w:val="00FB0097"/>
    <w:rsid w:val="00FB0176"/>
    <w:rsid w:val="00FB0467"/>
    <w:rsid w:val="00FB04F8"/>
    <w:rsid w:val="00FB0DCB"/>
    <w:rsid w:val="00FB1CF5"/>
    <w:rsid w:val="00FB2D73"/>
    <w:rsid w:val="00FB32D6"/>
    <w:rsid w:val="00FB3790"/>
    <w:rsid w:val="00FB385D"/>
    <w:rsid w:val="00FB503D"/>
    <w:rsid w:val="00FB5116"/>
    <w:rsid w:val="00FB5DB8"/>
    <w:rsid w:val="00FB64D2"/>
    <w:rsid w:val="00FB6571"/>
    <w:rsid w:val="00FB7B75"/>
    <w:rsid w:val="00FC0353"/>
    <w:rsid w:val="00FC0888"/>
    <w:rsid w:val="00FC0AF3"/>
    <w:rsid w:val="00FC1002"/>
    <w:rsid w:val="00FC1079"/>
    <w:rsid w:val="00FC10E7"/>
    <w:rsid w:val="00FC1129"/>
    <w:rsid w:val="00FC25C2"/>
    <w:rsid w:val="00FC38D4"/>
    <w:rsid w:val="00FC398A"/>
    <w:rsid w:val="00FC43EF"/>
    <w:rsid w:val="00FC4457"/>
    <w:rsid w:val="00FC4E60"/>
    <w:rsid w:val="00FC592F"/>
    <w:rsid w:val="00FC6677"/>
    <w:rsid w:val="00FD0857"/>
    <w:rsid w:val="00FD1046"/>
    <w:rsid w:val="00FD166E"/>
    <w:rsid w:val="00FD1A17"/>
    <w:rsid w:val="00FD2695"/>
    <w:rsid w:val="00FD2A74"/>
    <w:rsid w:val="00FD36D4"/>
    <w:rsid w:val="00FD36E1"/>
    <w:rsid w:val="00FD3F8A"/>
    <w:rsid w:val="00FD470D"/>
    <w:rsid w:val="00FD4716"/>
    <w:rsid w:val="00FD4795"/>
    <w:rsid w:val="00FD484C"/>
    <w:rsid w:val="00FD524E"/>
    <w:rsid w:val="00FD5D07"/>
    <w:rsid w:val="00FD7A37"/>
    <w:rsid w:val="00FE013A"/>
    <w:rsid w:val="00FE0980"/>
    <w:rsid w:val="00FE10CF"/>
    <w:rsid w:val="00FE1832"/>
    <w:rsid w:val="00FE21E7"/>
    <w:rsid w:val="00FE25AA"/>
    <w:rsid w:val="00FE2ACE"/>
    <w:rsid w:val="00FE3258"/>
    <w:rsid w:val="00FE33F0"/>
    <w:rsid w:val="00FE36B1"/>
    <w:rsid w:val="00FE423C"/>
    <w:rsid w:val="00FE4855"/>
    <w:rsid w:val="00FE5321"/>
    <w:rsid w:val="00FE564F"/>
    <w:rsid w:val="00FE5B67"/>
    <w:rsid w:val="00FE62AF"/>
    <w:rsid w:val="00FE6311"/>
    <w:rsid w:val="00FE6350"/>
    <w:rsid w:val="00FE66CE"/>
    <w:rsid w:val="00FE765C"/>
    <w:rsid w:val="00FE7B6F"/>
    <w:rsid w:val="00FE7C8F"/>
    <w:rsid w:val="00FF0142"/>
    <w:rsid w:val="00FF0514"/>
    <w:rsid w:val="00FF054F"/>
    <w:rsid w:val="00FF0BD2"/>
    <w:rsid w:val="00FF0CAB"/>
    <w:rsid w:val="00FF0D95"/>
    <w:rsid w:val="00FF1BD3"/>
    <w:rsid w:val="00FF1DD4"/>
    <w:rsid w:val="00FF1F3D"/>
    <w:rsid w:val="00FF263E"/>
    <w:rsid w:val="00FF279C"/>
    <w:rsid w:val="00FF27C0"/>
    <w:rsid w:val="00FF2982"/>
    <w:rsid w:val="00FF3258"/>
    <w:rsid w:val="00FF4A79"/>
    <w:rsid w:val="00FF54F6"/>
    <w:rsid w:val="00FF5664"/>
    <w:rsid w:val="00FF5D4F"/>
    <w:rsid w:val="00FF5E6E"/>
    <w:rsid w:val="00FF68E8"/>
    <w:rsid w:val="00FF7D3A"/>
    <w:rsid w:val="00FF7F49"/>
    <w:rsid w:val="01AEE4B3"/>
    <w:rsid w:val="02CA95AA"/>
    <w:rsid w:val="03CACF7D"/>
    <w:rsid w:val="044B43AD"/>
    <w:rsid w:val="065CA971"/>
    <w:rsid w:val="07B1DFD8"/>
    <w:rsid w:val="0832B7A0"/>
    <w:rsid w:val="0A16D09F"/>
    <w:rsid w:val="0AFA78A7"/>
    <w:rsid w:val="1219851D"/>
    <w:rsid w:val="14392CCD"/>
    <w:rsid w:val="146695FD"/>
    <w:rsid w:val="15EFEAAC"/>
    <w:rsid w:val="180115FB"/>
    <w:rsid w:val="18FEE050"/>
    <w:rsid w:val="1954FF42"/>
    <w:rsid w:val="1B7A745E"/>
    <w:rsid w:val="1D439EB9"/>
    <w:rsid w:val="1E1AD861"/>
    <w:rsid w:val="2135BF9C"/>
    <w:rsid w:val="216246F1"/>
    <w:rsid w:val="221C6B59"/>
    <w:rsid w:val="23084131"/>
    <w:rsid w:val="26E303C4"/>
    <w:rsid w:val="26ECD267"/>
    <w:rsid w:val="2703CD6B"/>
    <w:rsid w:val="28606E71"/>
    <w:rsid w:val="2875CCC2"/>
    <w:rsid w:val="29E994BE"/>
    <w:rsid w:val="2D33955D"/>
    <w:rsid w:val="2D483DE6"/>
    <w:rsid w:val="2DB27A72"/>
    <w:rsid w:val="2E52B16A"/>
    <w:rsid w:val="2F6BAF53"/>
    <w:rsid w:val="300C2C5A"/>
    <w:rsid w:val="30DC8EE7"/>
    <w:rsid w:val="311DD9C7"/>
    <w:rsid w:val="324D2E03"/>
    <w:rsid w:val="336912B1"/>
    <w:rsid w:val="34BC2552"/>
    <w:rsid w:val="34DA19A5"/>
    <w:rsid w:val="35D00434"/>
    <w:rsid w:val="37056C4A"/>
    <w:rsid w:val="38DA6570"/>
    <w:rsid w:val="3931068C"/>
    <w:rsid w:val="396F339F"/>
    <w:rsid w:val="3A618EFE"/>
    <w:rsid w:val="3D5DAC81"/>
    <w:rsid w:val="3E5324A2"/>
    <w:rsid w:val="3E726E5E"/>
    <w:rsid w:val="4003EC12"/>
    <w:rsid w:val="440731E1"/>
    <w:rsid w:val="4534A3CE"/>
    <w:rsid w:val="47617E62"/>
    <w:rsid w:val="48AA01DC"/>
    <w:rsid w:val="4AB28AF1"/>
    <w:rsid w:val="4B52BB8E"/>
    <w:rsid w:val="4CD56591"/>
    <w:rsid w:val="4D1E418E"/>
    <w:rsid w:val="4DA5C15A"/>
    <w:rsid w:val="4E144596"/>
    <w:rsid w:val="4E19431C"/>
    <w:rsid w:val="520B7760"/>
    <w:rsid w:val="525F993D"/>
    <w:rsid w:val="52B06B78"/>
    <w:rsid w:val="58EAC548"/>
    <w:rsid w:val="599AC03C"/>
    <w:rsid w:val="59A45463"/>
    <w:rsid w:val="60A5204A"/>
    <w:rsid w:val="62779949"/>
    <w:rsid w:val="63F2F759"/>
    <w:rsid w:val="647857CA"/>
    <w:rsid w:val="65FB8F1E"/>
    <w:rsid w:val="666C7B7A"/>
    <w:rsid w:val="66B57998"/>
    <w:rsid w:val="680EB9B7"/>
    <w:rsid w:val="6908D698"/>
    <w:rsid w:val="69937888"/>
    <w:rsid w:val="6AA4A6F9"/>
    <w:rsid w:val="6B6ED0F8"/>
    <w:rsid w:val="6CC8C00E"/>
    <w:rsid w:val="6E8F5B10"/>
    <w:rsid w:val="6FA7DE31"/>
    <w:rsid w:val="757329C8"/>
    <w:rsid w:val="767A0831"/>
    <w:rsid w:val="772D289E"/>
    <w:rsid w:val="78BAA733"/>
    <w:rsid w:val="78FAEECC"/>
    <w:rsid w:val="7B4B76B0"/>
    <w:rsid w:val="7BF9A462"/>
    <w:rsid w:val="7C3D72C7"/>
    <w:rsid w:val="7D5F0D03"/>
    <w:rsid w:val="7DD94328"/>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56C2212"/>
  <w15:docId w15:val="{FF22858C-49BF-479D-BC58-939DEDB03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46073"/>
    <w:pPr>
      <w:widowControl w:val="0"/>
      <w:suppressAutoHyphens/>
      <w:spacing w:after="240" w:line="288" w:lineRule="auto"/>
      <w:jc w:val="both"/>
    </w:pPr>
    <w:rPr>
      <w:rFonts w:ascii="Arial" w:eastAsia="Arial Unicode MS" w:hAnsi="Arial"/>
      <w:kern w:val="1"/>
      <w:sz w:val="22"/>
      <w:szCs w:val="24"/>
    </w:rPr>
  </w:style>
  <w:style w:type="paragraph" w:styleId="berschrift1">
    <w:name w:val="heading 1"/>
    <w:basedOn w:val="Standard"/>
    <w:next w:val="Standard"/>
    <w:link w:val="berschrift1Zchn"/>
    <w:uiPriority w:val="9"/>
    <w:qFormat/>
    <w:rsid w:val="00936CDE"/>
    <w:pPr>
      <w:keepNext/>
      <w:pageBreakBefore/>
      <w:numPr>
        <w:numId w:val="1"/>
      </w:numPr>
      <w:spacing w:before="240" w:after="60"/>
      <w:jc w:val="left"/>
      <w:outlineLvl w:val="0"/>
    </w:pPr>
    <w:rPr>
      <w:rFonts w:eastAsia="Times New Roman"/>
      <w:b/>
      <w:bCs/>
      <w:caps/>
      <w:kern w:val="32"/>
      <w:sz w:val="32"/>
      <w:szCs w:val="32"/>
    </w:rPr>
  </w:style>
  <w:style w:type="paragraph" w:styleId="berschrift2">
    <w:name w:val="heading 2"/>
    <w:basedOn w:val="berschrift1"/>
    <w:next w:val="Standard"/>
    <w:link w:val="berschrift2Zchn"/>
    <w:qFormat/>
    <w:rsid w:val="00C859B4"/>
    <w:pPr>
      <w:pageBreakBefore w:val="0"/>
      <w:numPr>
        <w:ilvl w:val="1"/>
      </w:numPr>
      <w:outlineLvl w:val="1"/>
    </w:pPr>
    <w:rPr>
      <w:sz w:val="28"/>
      <w:szCs w:val="28"/>
    </w:rPr>
  </w:style>
  <w:style w:type="paragraph" w:styleId="berschrift3">
    <w:name w:val="heading 3"/>
    <w:basedOn w:val="berschrift2"/>
    <w:next w:val="Standard"/>
    <w:link w:val="berschrift3Zchn"/>
    <w:qFormat/>
    <w:rsid w:val="00554201"/>
    <w:pPr>
      <w:numPr>
        <w:ilvl w:val="2"/>
      </w:numPr>
      <w:outlineLvl w:val="2"/>
    </w:pPr>
    <w:rPr>
      <w:sz w:val="24"/>
      <w:szCs w:val="24"/>
    </w:rPr>
  </w:style>
  <w:style w:type="paragraph" w:styleId="berschrift4">
    <w:name w:val="heading 4"/>
    <w:basedOn w:val="Standard"/>
    <w:next w:val="Standard"/>
    <w:link w:val="berschrift4Zchn"/>
    <w:uiPriority w:val="9"/>
    <w:unhideWhenUsed/>
    <w:qFormat/>
    <w:rsid w:val="00D94155"/>
    <w:pPr>
      <w:keepNext/>
      <w:keepLines/>
      <w:spacing w:before="200" w:after="0"/>
      <w:outlineLvl w:val="3"/>
    </w:pPr>
    <w:rPr>
      <w:rFonts w:eastAsiaTheme="majorEastAsia" w:cstheme="majorBidi"/>
      <w:b/>
      <w:bCs/>
      <w:i/>
      <w:iCs/>
    </w:rPr>
  </w:style>
  <w:style w:type="paragraph" w:styleId="berschrift5">
    <w:name w:val="heading 5"/>
    <w:basedOn w:val="Standard"/>
    <w:next w:val="Standard"/>
    <w:link w:val="berschrift5Zchn"/>
    <w:uiPriority w:val="9"/>
    <w:unhideWhenUsed/>
    <w:rsid w:val="00BE7124"/>
    <w:pPr>
      <w:keepNext/>
      <w:keepLines/>
      <w:spacing w:before="200" w:after="0"/>
      <w:outlineLvl w:val="4"/>
    </w:pPr>
    <w:rPr>
      <w:rFonts w:eastAsiaTheme="majorEastAsia" w:cstheme="majorBidi"/>
      <w:u w:val="single"/>
    </w:rPr>
  </w:style>
  <w:style w:type="paragraph" w:styleId="berschrift6">
    <w:name w:val="heading 6"/>
    <w:basedOn w:val="Standard"/>
    <w:next w:val="Standard"/>
    <w:link w:val="berschrift6Zchn"/>
    <w:uiPriority w:val="9"/>
    <w:semiHidden/>
    <w:unhideWhenUsed/>
    <w:qFormat/>
    <w:rsid w:val="00A14F8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A14F8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A14F8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A14F8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paragraph" w:styleId="Liste">
    <w:name w:val="List"/>
    <w:basedOn w:val="Standard"/>
    <w:rsid w:val="00BA284D"/>
    <w:pPr>
      <w:spacing w:after="120"/>
    </w:pPr>
    <w:rPr>
      <w:rFonts w:cs="Tahoma"/>
    </w:rPr>
  </w:style>
  <w:style w:type="paragraph" w:customStyle="1" w:styleId="Verzeichnis">
    <w:name w:val="Verzeichnis"/>
    <w:basedOn w:val="Standard"/>
    <w:pPr>
      <w:suppressLineNumbers/>
    </w:pPr>
    <w:rPr>
      <w:rFonts w:cs="Tahoma"/>
    </w:rPr>
  </w:style>
  <w:style w:type="paragraph" w:styleId="Kopfzeile">
    <w:name w:val="header"/>
    <w:basedOn w:val="Standard"/>
    <w:rsid w:val="004240D6"/>
    <w:pPr>
      <w:suppressLineNumbers/>
      <w:pBdr>
        <w:bottom w:val="single" w:sz="4" w:space="1" w:color="000000"/>
      </w:pBdr>
      <w:tabs>
        <w:tab w:val="center" w:pos="4818"/>
        <w:tab w:val="right" w:pos="9072"/>
      </w:tabs>
      <w:spacing w:after="0" w:line="240" w:lineRule="auto"/>
    </w:pPr>
    <w:rPr>
      <w:rFonts w:cs="Arial"/>
      <w:sz w:val="20"/>
    </w:rPr>
  </w:style>
  <w:style w:type="paragraph" w:styleId="Fuzeile">
    <w:name w:val="footer"/>
    <w:basedOn w:val="Standard"/>
    <w:link w:val="FuzeileZchn"/>
    <w:rsid w:val="004240D6"/>
    <w:pPr>
      <w:suppressLineNumbers/>
      <w:pBdr>
        <w:top w:val="single" w:sz="4" w:space="1" w:color="000000"/>
      </w:pBdr>
      <w:tabs>
        <w:tab w:val="center" w:pos="4819"/>
        <w:tab w:val="right" w:pos="9072"/>
      </w:tabs>
      <w:spacing w:after="0" w:line="240" w:lineRule="auto"/>
    </w:pPr>
    <w:rPr>
      <w:rFonts w:cs="Arial"/>
      <w:sz w:val="20"/>
    </w:rPr>
  </w:style>
  <w:style w:type="paragraph" w:customStyle="1" w:styleId="TabellenInhalt">
    <w:name w:val="Tabellen Inhalt"/>
    <w:basedOn w:val="Standard"/>
    <w:rsid w:val="008F0818"/>
    <w:pPr>
      <w:suppressLineNumbers/>
      <w:spacing w:after="0"/>
      <w:jc w:val="left"/>
    </w:pPr>
  </w:style>
  <w:style w:type="paragraph" w:customStyle="1" w:styleId="Rahmeninhalt">
    <w:name w:val="Rahmeninhalt"/>
    <w:basedOn w:val="Standard"/>
    <w:rsid w:val="00BA284D"/>
    <w:pPr>
      <w:spacing w:after="120"/>
    </w:pPr>
  </w:style>
  <w:style w:type="paragraph" w:customStyle="1" w:styleId="Tabellenberschrift">
    <w:name w:val="Tabellen Überschrift"/>
    <w:basedOn w:val="berschrift4"/>
    <w:rsid w:val="000C3C27"/>
    <w:pPr>
      <w:spacing w:before="0"/>
      <w:jc w:val="center"/>
    </w:pPr>
    <w:rPr>
      <w:bCs w:val="0"/>
    </w:rPr>
  </w:style>
  <w:style w:type="paragraph" w:styleId="Titel">
    <w:name w:val="Title"/>
    <w:basedOn w:val="Standard"/>
    <w:next w:val="Standard"/>
    <w:link w:val="TitelZchn"/>
    <w:uiPriority w:val="10"/>
    <w:rsid w:val="00084B83"/>
    <w:pPr>
      <w:spacing w:before="240" w:after="60"/>
      <w:jc w:val="center"/>
      <w:outlineLvl w:val="0"/>
    </w:pPr>
    <w:rPr>
      <w:rFonts w:eastAsia="Times New Roman"/>
      <w:b/>
      <w:bCs/>
      <w:kern w:val="28"/>
      <w:sz w:val="48"/>
      <w:szCs w:val="32"/>
    </w:rPr>
  </w:style>
  <w:style w:type="character" w:customStyle="1" w:styleId="TitelZchn">
    <w:name w:val="Titel Zchn"/>
    <w:link w:val="Titel"/>
    <w:uiPriority w:val="10"/>
    <w:rsid w:val="00084B83"/>
    <w:rPr>
      <w:rFonts w:ascii="Arial" w:eastAsia="Times New Roman" w:hAnsi="Arial" w:cs="Times New Roman"/>
      <w:b/>
      <w:bCs/>
      <w:kern w:val="28"/>
      <w:sz w:val="48"/>
      <w:szCs w:val="32"/>
      <w:lang w:val="de-AT"/>
    </w:rPr>
  </w:style>
  <w:style w:type="paragraph" w:styleId="Untertitel">
    <w:name w:val="Subtitle"/>
    <w:basedOn w:val="Standard"/>
    <w:next w:val="Standard"/>
    <w:link w:val="UntertitelZchn"/>
    <w:uiPriority w:val="11"/>
    <w:rsid w:val="00084B83"/>
    <w:pPr>
      <w:spacing w:after="60"/>
      <w:jc w:val="center"/>
      <w:outlineLvl w:val="1"/>
    </w:pPr>
    <w:rPr>
      <w:rFonts w:eastAsia="Times New Roman"/>
      <w:b/>
      <w:sz w:val="40"/>
    </w:rPr>
  </w:style>
  <w:style w:type="character" w:customStyle="1" w:styleId="UntertitelZchn">
    <w:name w:val="Untertitel Zchn"/>
    <w:link w:val="Untertitel"/>
    <w:uiPriority w:val="11"/>
    <w:rsid w:val="00084B83"/>
    <w:rPr>
      <w:rFonts w:ascii="Arial" w:eastAsia="Times New Roman" w:hAnsi="Arial" w:cs="Times New Roman"/>
      <w:b/>
      <w:kern w:val="1"/>
      <w:sz w:val="40"/>
      <w:szCs w:val="24"/>
      <w:lang w:val="de-AT"/>
    </w:rPr>
  </w:style>
  <w:style w:type="character" w:customStyle="1" w:styleId="FuzeileZchn">
    <w:name w:val="Fußzeile Zchn"/>
    <w:link w:val="Fuzeile"/>
    <w:rsid w:val="004240D6"/>
    <w:rPr>
      <w:rFonts w:ascii="Arial" w:eastAsia="Arial Unicode MS" w:hAnsi="Arial" w:cs="Arial"/>
      <w:kern w:val="1"/>
      <w:szCs w:val="24"/>
    </w:rPr>
  </w:style>
  <w:style w:type="character" w:customStyle="1" w:styleId="berschrift1Zchn">
    <w:name w:val="Überschrift 1 Zchn"/>
    <w:link w:val="berschrift1"/>
    <w:uiPriority w:val="9"/>
    <w:rsid w:val="00936CDE"/>
    <w:rPr>
      <w:rFonts w:ascii="Arial" w:hAnsi="Arial"/>
      <w:b/>
      <w:bCs/>
      <w:caps/>
      <w:kern w:val="32"/>
      <w:sz w:val="32"/>
      <w:szCs w:val="32"/>
    </w:rPr>
  </w:style>
  <w:style w:type="paragraph" w:styleId="Verzeichnis2">
    <w:name w:val="toc 2"/>
    <w:basedOn w:val="Standard"/>
    <w:next w:val="Standard"/>
    <w:autoRedefine/>
    <w:uiPriority w:val="39"/>
    <w:unhideWhenUsed/>
    <w:rsid w:val="000F120B"/>
    <w:pPr>
      <w:spacing w:after="120"/>
      <w:ind w:left="238"/>
    </w:pPr>
  </w:style>
  <w:style w:type="paragraph" w:styleId="Verzeichnis1">
    <w:name w:val="toc 1"/>
    <w:basedOn w:val="Standard"/>
    <w:next w:val="Standard"/>
    <w:autoRedefine/>
    <w:uiPriority w:val="39"/>
    <w:unhideWhenUsed/>
    <w:rsid w:val="000F120B"/>
    <w:pPr>
      <w:tabs>
        <w:tab w:val="left" w:pos="440"/>
        <w:tab w:val="right" w:leader="dot" w:pos="9061"/>
      </w:tabs>
      <w:spacing w:after="120"/>
    </w:pPr>
  </w:style>
  <w:style w:type="paragraph" w:styleId="StandardWeb">
    <w:name w:val="Normal (Web)"/>
    <w:basedOn w:val="Standard"/>
    <w:uiPriority w:val="99"/>
    <w:unhideWhenUsed/>
    <w:rsid w:val="008615E4"/>
    <w:pPr>
      <w:widowControl/>
      <w:suppressAutoHyphens w:val="0"/>
      <w:spacing w:before="100" w:beforeAutospacing="1" w:after="100" w:afterAutospacing="1"/>
    </w:pPr>
    <w:rPr>
      <w:rFonts w:eastAsia="Times New Roman"/>
      <w:kern w:val="0"/>
    </w:rPr>
  </w:style>
  <w:style w:type="character" w:styleId="Platzhaltertext">
    <w:name w:val="Placeholder Text"/>
    <w:basedOn w:val="Absatz-Standardschriftart"/>
    <w:uiPriority w:val="99"/>
    <w:semiHidden/>
    <w:rsid w:val="00596B5A"/>
    <w:rPr>
      <w:color w:val="808080"/>
    </w:rPr>
  </w:style>
  <w:style w:type="paragraph" w:styleId="Sprechblasentext">
    <w:name w:val="Balloon Text"/>
    <w:basedOn w:val="Standard"/>
    <w:link w:val="SprechblasentextZchn"/>
    <w:uiPriority w:val="99"/>
    <w:semiHidden/>
    <w:unhideWhenUsed/>
    <w:rsid w:val="00596B5A"/>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96B5A"/>
    <w:rPr>
      <w:rFonts w:ascii="Tahoma" w:eastAsia="Arial Unicode MS" w:hAnsi="Tahoma" w:cs="Tahoma"/>
      <w:kern w:val="1"/>
      <w:sz w:val="16"/>
      <w:szCs w:val="16"/>
    </w:rPr>
  </w:style>
  <w:style w:type="character" w:styleId="Seitenzahl">
    <w:name w:val="page number"/>
    <w:basedOn w:val="Absatz-Standardschriftart"/>
    <w:rsid w:val="0075624D"/>
    <w:rPr>
      <w:rFonts w:ascii="Arial" w:hAnsi="Arial"/>
      <w:sz w:val="20"/>
    </w:rPr>
  </w:style>
  <w:style w:type="paragraph" w:styleId="Listenabsatz">
    <w:name w:val="List Paragraph"/>
    <w:basedOn w:val="Standard"/>
    <w:uiPriority w:val="34"/>
    <w:qFormat/>
    <w:rsid w:val="003E6907"/>
    <w:pPr>
      <w:ind w:left="720"/>
      <w:contextualSpacing/>
    </w:pPr>
  </w:style>
  <w:style w:type="table" w:styleId="Tabellenraster">
    <w:name w:val="Table Grid"/>
    <w:basedOn w:val="NormaleTabelle"/>
    <w:uiPriority w:val="59"/>
    <w:rsid w:val="00D134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0F120B"/>
    <w:pPr>
      <w:tabs>
        <w:tab w:val="left" w:pos="1320"/>
        <w:tab w:val="right" w:leader="dot" w:pos="9061"/>
      </w:tabs>
      <w:spacing w:after="120"/>
      <w:ind w:left="442"/>
    </w:pPr>
  </w:style>
  <w:style w:type="character" w:customStyle="1" w:styleId="berschrift4Zchn">
    <w:name w:val="Überschrift 4 Zchn"/>
    <w:basedOn w:val="Absatz-Standardschriftart"/>
    <w:link w:val="berschrift4"/>
    <w:uiPriority w:val="9"/>
    <w:rsid w:val="00D94155"/>
    <w:rPr>
      <w:rFonts w:ascii="Arial" w:eastAsiaTheme="majorEastAsia" w:hAnsi="Arial" w:cstheme="majorBidi"/>
      <w:b/>
      <w:bCs/>
      <w:i/>
      <w:iCs/>
      <w:kern w:val="1"/>
      <w:sz w:val="22"/>
      <w:szCs w:val="24"/>
    </w:rPr>
  </w:style>
  <w:style w:type="character" w:customStyle="1" w:styleId="berschrift5Zchn">
    <w:name w:val="Überschrift 5 Zchn"/>
    <w:basedOn w:val="Absatz-Standardschriftart"/>
    <w:link w:val="berschrift5"/>
    <w:uiPriority w:val="9"/>
    <w:rsid w:val="00BE7124"/>
    <w:rPr>
      <w:rFonts w:ascii="Arial" w:eastAsiaTheme="majorEastAsia" w:hAnsi="Arial" w:cstheme="majorBidi"/>
      <w:kern w:val="1"/>
      <w:sz w:val="22"/>
      <w:szCs w:val="24"/>
      <w:u w:val="single"/>
    </w:rPr>
  </w:style>
  <w:style w:type="character" w:customStyle="1" w:styleId="berschrift6Zchn">
    <w:name w:val="Überschrift 6 Zchn"/>
    <w:basedOn w:val="Absatz-Standardschriftart"/>
    <w:link w:val="berschrift6"/>
    <w:uiPriority w:val="9"/>
    <w:semiHidden/>
    <w:rsid w:val="00A14F8D"/>
    <w:rPr>
      <w:rFonts w:asciiTheme="majorHAnsi" w:eastAsiaTheme="majorEastAsia" w:hAnsiTheme="majorHAnsi" w:cstheme="majorBidi"/>
      <w:i/>
      <w:iCs/>
      <w:color w:val="243F60" w:themeColor="accent1" w:themeShade="7F"/>
      <w:kern w:val="1"/>
      <w:sz w:val="22"/>
      <w:szCs w:val="24"/>
    </w:rPr>
  </w:style>
  <w:style w:type="character" w:customStyle="1" w:styleId="berschrift7Zchn">
    <w:name w:val="Überschrift 7 Zchn"/>
    <w:basedOn w:val="Absatz-Standardschriftart"/>
    <w:link w:val="berschrift7"/>
    <w:uiPriority w:val="9"/>
    <w:semiHidden/>
    <w:rsid w:val="00A14F8D"/>
    <w:rPr>
      <w:rFonts w:asciiTheme="majorHAnsi" w:eastAsiaTheme="majorEastAsia" w:hAnsiTheme="majorHAnsi" w:cstheme="majorBidi"/>
      <w:i/>
      <w:iCs/>
      <w:color w:val="404040" w:themeColor="text1" w:themeTint="BF"/>
      <w:kern w:val="1"/>
      <w:sz w:val="22"/>
      <w:szCs w:val="24"/>
    </w:rPr>
  </w:style>
  <w:style w:type="character" w:customStyle="1" w:styleId="berschrift8Zchn">
    <w:name w:val="Überschrift 8 Zchn"/>
    <w:basedOn w:val="Absatz-Standardschriftart"/>
    <w:link w:val="berschrift8"/>
    <w:uiPriority w:val="9"/>
    <w:semiHidden/>
    <w:rsid w:val="00A14F8D"/>
    <w:rPr>
      <w:rFonts w:asciiTheme="majorHAnsi" w:eastAsiaTheme="majorEastAsia" w:hAnsiTheme="majorHAnsi" w:cstheme="majorBidi"/>
      <w:color w:val="404040" w:themeColor="text1" w:themeTint="BF"/>
      <w:kern w:val="1"/>
    </w:rPr>
  </w:style>
  <w:style w:type="character" w:customStyle="1" w:styleId="berschrift9Zchn">
    <w:name w:val="Überschrift 9 Zchn"/>
    <w:basedOn w:val="Absatz-Standardschriftart"/>
    <w:link w:val="berschrift9"/>
    <w:uiPriority w:val="9"/>
    <w:semiHidden/>
    <w:rsid w:val="00A14F8D"/>
    <w:rPr>
      <w:rFonts w:asciiTheme="majorHAnsi" w:eastAsiaTheme="majorEastAsia" w:hAnsiTheme="majorHAnsi" w:cstheme="majorBidi"/>
      <w:i/>
      <w:iCs/>
      <w:color w:val="404040" w:themeColor="text1" w:themeTint="BF"/>
      <w:kern w:val="1"/>
    </w:rPr>
  </w:style>
  <w:style w:type="paragraph" w:styleId="Literaturverzeichnis">
    <w:name w:val="Bibliography"/>
    <w:basedOn w:val="Standard"/>
    <w:next w:val="Standard"/>
    <w:uiPriority w:val="37"/>
    <w:unhideWhenUsed/>
    <w:rsid w:val="009F3975"/>
    <w:pPr>
      <w:tabs>
        <w:tab w:val="left" w:pos="384"/>
      </w:tabs>
      <w:spacing w:after="120"/>
      <w:ind w:left="386" w:hanging="386"/>
    </w:pPr>
  </w:style>
  <w:style w:type="paragraph" w:styleId="KeinLeerraum">
    <w:name w:val="No Spacing"/>
    <w:uiPriority w:val="1"/>
    <w:qFormat/>
    <w:rsid w:val="00183A05"/>
    <w:pPr>
      <w:widowControl w:val="0"/>
      <w:suppressAutoHyphens/>
      <w:jc w:val="both"/>
    </w:pPr>
    <w:rPr>
      <w:rFonts w:ascii="Arial" w:eastAsia="Arial Unicode MS" w:hAnsi="Arial"/>
      <w:kern w:val="1"/>
      <w:sz w:val="22"/>
      <w:szCs w:val="24"/>
    </w:rPr>
  </w:style>
  <w:style w:type="paragraph" w:styleId="Beschriftung">
    <w:name w:val="caption"/>
    <w:basedOn w:val="Standard"/>
    <w:next w:val="Standard"/>
    <w:uiPriority w:val="35"/>
    <w:unhideWhenUsed/>
    <w:qFormat/>
    <w:rsid w:val="00F44854"/>
    <w:pPr>
      <w:spacing w:after="200" w:line="240" w:lineRule="auto"/>
      <w:jc w:val="center"/>
    </w:pPr>
    <w:rPr>
      <w:b/>
      <w:bCs/>
      <w:sz w:val="18"/>
      <w:szCs w:val="18"/>
    </w:rPr>
  </w:style>
  <w:style w:type="paragraph" w:customStyle="1" w:styleId="ZitatimText">
    <w:name w:val="Zitat im Text"/>
    <w:basedOn w:val="Standard"/>
    <w:link w:val="ZitatimTextZchn"/>
    <w:qFormat/>
    <w:rsid w:val="00683F7A"/>
    <w:rPr>
      <w:i/>
    </w:rPr>
  </w:style>
  <w:style w:type="character" w:customStyle="1" w:styleId="ZitatimTextZchn">
    <w:name w:val="Zitat im Text Zchn"/>
    <w:basedOn w:val="Absatz-Standardschriftart"/>
    <w:link w:val="ZitatimText"/>
    <w:rsid w:val="00683F7A"/>
    <w:rPr>
      <w:rFonts w:ascii="Arial" w:eastAsia="Arial Unicode MS" w:hAnsi="Arial"/>
      <w:i/>
      <w:kern w:val="1"/>
      <w:sz w:val="22"/>
      <w:szCs w:val="24"/>
    </w:rPr>
  </w:style>
  <w:style w:type="paragraph" w:customStyle="1" w:styleId="Zitatfreistehend">
    <w:name w:val="Zitat freistehend"/>
    <w:basedOn w:val="ZitatimText"/>
    <w:qFormat/>
    <w:rsid w:val="00683F7A"/>
    <w:pPr>
      <w:ind w:left="709"/>
    </w:pPr>
  </w:style>
  <w:style w:type="paragraph" w:customStyle="1" w:styleId="SourceCode">
    <w:name w:val="Source Code"/>
    <w:basedOn w:val="Standard"/>
    <w:link w:val="SourceCodeZchn"/>
    <w:qFormat/>
    <w:rsid w:val="00496F88"/>
    <w:rPr>
      <w:rFonts w:ascii="Consolas" w:hAnsi="Consolas" w:cs="Consolas"/>
    </w:rPr>
  </w:style>
  <w:style w:type="paragraph" w:customStyle="1" w:styleId="MenauswahlTastenkombination">
    <w:name w:val="Menüauswahl/Tastenkombination"/>
    <w:basedOn w:val="Standard"/>
    <w:link w:val="MenauswahlTastenkombinationZchn"/>
    <w:qFormat/>
    <w:rsid w:val="00496F88"/>
    <w:rPr>
      <w:smallCaps/>
      <w:kern w:val="22"/>
    </w:rPr>
  </w:style>
  <w:style w:type="character" w:customStyle="1" w:styleId="SourceCodeZchn">
    <w:name w:val="Source Code Zchn"/>
    <w:basedOn w:val="Absatz-Standardschriftart"/>
    <w:link w:val="SourceCode"/>
    <w:rsid w:val="00A90F34"/>
    <w:rPr>
      <w:rFonts w:ascii="Consolas" w:eastAsia="Arial Unicode MS" w:hAnsi="Consolas" w:cs="Consolas"/>
      <w:kern w:val="1"/>
      <w:sz w:val="22"/>
      <w:szCs w:val="24"/>
    </w:rPr>
  </w:style>
  <w:style w:type="character" w:customStyle="1" w:styleId="MenauswahlTastenkombinationZchn">
    <w:name w:val="Menüauswahl/Tastenkombination Zchn"/>
    <w:basedOn w:val="Absatz-Standardschriftart"/>
    <w:link w:val="MenauswahlTastenkombination"/>
    <w:rsid w:val="00A90F34"/>
    <w:rPr>
      <w:rFonts w:ascii="Arial" w:eastAsia="Arial Unicode MS" w:hAnsi="Arial"/>
      <w:smallCaps/>
      <w:kern w:val="22"/>
      <w:sz w:val="22"/>
      <w:szCs w:val="24"/>
    </w:rPr>
  </w:style>
  <w:style w:type="paragraph" w:styleId="Funotentext">
    <w:name w:val="footnote text"/>
    <w:basedOn w:val="Standard"/>
    <w:link w:val="FunotentextZchn"/>
    <w:uiPriority w:val="99"/>
    <w:semiHidden/>
    <w:unhideWhenUsed/>
    <w:rsid w:val="00ED62D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D62DB"/>
    <w:rPr>
      <w:rFonts w:ascii="Arial" w:eastAsia="Arial Unicode MS" w:hAnsi="Arial"/>
      <w:kern w:val="1"/>
    </w:rPr>
  </w:style>
  <w:style w:type="character" w:styleId="Funotenzeichen">
    <w:name w:val="footnote reference"/>
    <w:basedOn w:val="Absatz-Standardschriftart"/>
    <w:uiPriority w:val="99"/>
    <w:semiHidden/>
    <w:unhideWhenUsed/>
    <w:rsid w:val="00ED62DB"/>
    <w:rPr>
      <w:vertAlign w:val="superscript"/>
    </w:rPr>
  </w:style>
  <w:style w:type="paragraph" w:customStyle="1" w:styleId="berschrift1nichtimInhaltsverzeichnis">
    <w:name w:val="Überschrift 1 nicht im Inhaltsverzeichnis"/>
    <w:basedOn w:val="berschrift1"/>
    <w:qFormat/>
    <w:rsid w:val="00290BE7"/>
    <w:pPr>
      <w:numPr>
        <w:numId w:val="0"/>
      </w:numPr>
      <w:ind w:left="432" w:hanging="432"/>
    </w:pPr>
  </w:style>
  <w:style w:type="paragraph" w:customStyle="1" w:styleId="Verfasserin">
    <w:name w:val="Verfasser/in"/>
    <w:basedOn w:val="Standard"/>
    <w:next w:val="Standard"/>
    <w:qFormat/>
    <w:rsid w:val="00BA7E9C"/>
    <w:rPr>
      <w:b/>
      <w:i/>
      <w:sz w:val="16"/>
    </w:rPr>
  </w:style>
  <w:style w:type="paragraph" w:styleId="Abbildungsverzeichnis">
    <w:name w:val="table of figures"/>
    <w:basedOn w:val="Standard"/>
    <w:next w:val="Standard"/>
    <w:uiPriority w:val="99"/>
    <w:unhideWhenUsed/>
    <w:rsid w:val="00CE17E7"/>
    <w:pPr>
      <w:spacing w:after="0"/>
    </w:pPr>
  </w:style>
  <w:style w:type="paragraph" w:customStyle="1" w:styleId="Default">
    <w:name w:val="Default"/>
    <w:rsid w:val="00C5749C"/>
    <w:pPr>
      <w:autoSpaceDE w:val="0"/>
      <w:autoSpaceDN w:val="0"/>
      <w:adjustRightInd w:val="0"/>
    </w:pPr>
    <w:rPr>
      <w:rFonts w:ascii="Calibri" w:hAnsi="Calibri" w:cs="Calibri"/>
      <w:color w:val="000000"/>
      <w:sz w:val="24"/>
      <w:szCs w:val="24"/>
    </w:rPr>
  </w:style>
  <w:style w:type="character" w:styleId="NichtaufgelsteErwhnung">
    <w:name w:val="Unresolved Mention"/>
    <w:basedOn w:val="Absatz-Standardschriftart"/>
    <w:uiPriority w:val="99"/>
    <w:semiHidden/>
    <w:unhideWhenUsed/>
    <w:rsid w:val="007C1EA6"/>
    <w:rPr>
      <w:color w:val="605E5C"/>
      <w:shd w:val="clear" w:color="auto" w:fill="E1DFDD"/>
    </w:rPr>
  </w:style>
  <w:style w:type="character" w:customStyle="1" w:styleId="berschrift2Zchn">
    <w:name w:val="Überschrift 2 Zchn"/>
    <w:basedOn w:val="Absatz-Standardschriftart"/>
    <w:link w:val="berschrift2"/>
    <w:rsid w:val="00466BE4"/>
    <w:rPr>
      <w:rFonts w:ascii="Arial" w:hAnsi="Arial"/>
      <w:b/>
      <w:bCs/>
      <w:caps/>
      <w:kern w:val="32"/>
      <w:sz w:val="28"/>
      <w:szCs w:val="28"/>
    </w:rPr>
  </w:style>
  <w:style w:type="character" w:customStyle="1" w:styleId="berschrift3Zchn">
    <w:name w:val="Überschrift 3 Zchn"/>
    <w:basedOn w:val="Absatz-Standardschriftart"/>
    <w:link w:val="berschrift3"/>
    <w:rsid w:val="00466BE4"/>
    <w:rPr>
      <w:rFonts w:ascii="Arial" w:hAnsi="Arial"/>
      <w:b/>
      <w:bCs/>
      <w:caps/>
      <w:kern w:val="32"/>
      <w:sz w:val="24"/>
      <w:szCs w:val="24"/>
    </w:rPr>
  </w:style>
  <w:style w:type="character" w:styleId="Fett">
    <w:name w:val="Strong"/>
    <w:basedOn w:val="Absatz-Standardschriftart"/>
    <w:uiPriority w:val="22"/>
    <w:qFormat/>
    <w:rsid w:val="00895BB1"/>
    <w:rPr>
      <w:b/>
      <w:bCs/>
    </w:rPr>
  </w:style>
  <w:style w:type="character" w:styleId="BesuchterLink">
    <w:name w:val="FollowedHyperlink"/>
    <w:basedOn w:val="Absatz-Standardschriftart"/>
    <w:uiPriority w:val="99"/>
    <w:semiHidden/>
    <w:unhideWhenUsed/>
    <w:rsid w:val="00362D27"/>
    <w:rPr>
      <w:color w:val="800080" w:themeColor="followedHyperlink"/>
      <w:u w:val="single"/>
    </w:rPr>
  </w:style>
  <w:style w:type="character" w:styleId="Kommentarzeichen">
    <w:name w:val="annotation reference"/>
    <w:basedOn w:val="Absatz-Standardschriftart"/>
    <w:uiPriority w:val="99"/>
    <w:semiHidden/>
    <w:unhideWhenUsed/>
    <w:rsid w:val="00B91870"/>
    <w:rPr>
      <w:sz w:val="16"/>
      <w:szCs w:val="16"/>
    </w:rPr>
  </w:style>
  <w:style w:type="paragraph" w:styleId="Kommentartext">
    <w:name w:val="annotation text"/>
    <w:basedOn w:val="Standard"/>
    <w:link w:val="KommentartextZchn"/>
    <w:uiPriority w:val="99"/>
    <w:unhideWhenUsed/>
    <w:rsid w:val="00B91870"/>
    <w:pPr>
      <w:spacing w:line="240" w:lineRule="auto"/>
    </w:pPr>
    <w:rPr>
      <w:sz w:val="20"/>
      <w:szCs w:val="20"/>
    </w:rPr>
  </w:style>
  <w:style w:type="character" w:customStyle="1" w:styleId="KommentartextZchn">
    <w:name w:val="Kommentartext Zchn"/>
    <w:basedOn w:val="Absatz-Standardschriftart"/>
    <w:link w:val="Kommentartext"/>
    <w:uiPriority w:val="99"/>
    <w:rsid w:val="00B91870"/>
    <w:rPr>
      <w:rFonts w:ascii="Arial" w:eastAsia="Arial Unicode MS" w:hAnsi="Arial"/>
      <w:kern w:val="1"/>
    </w:rPr>
  </w:style>
  <w:style w:type="paragraph" w:styleId="Kommentarthema">
    <w:name w:val="annotation subject"/>
    <w:basedOn w:val="Kommentartext"/>
    <w:next w:val="Kommentartext"/>
    <w:link w:val="KommentarthemaZchn"/>
    <w:uiPriority w:val="99"/>
    <w:semiHidden/>
    <w:unhideWhenUsed/>
    <w:rsid w:val="00B91870"/>
    <w:rPr>
      <w:b/>
      <w:bCs/>
    </w:rPr>
  </w:style>
  <w:style w:type="character" w:customStyle="1" w:styleId="KommentarthemaZchn">
    <w:name w:val="Kommentarthema Zchn"/>
    <w:basedOn w:val="KommentartextZchn"/>
    <w:link w:val="Kommentarthema"/>
    <w:uiPriority w:val="99"/>
    <w:semiHidden/>
    <w:rsid w:val="00B91870"/>
    <w:rPr>
      <w:rFonts w:ascii="Arial" w:eastAsia="Arial Unicode MS" w:hAnsi="Arial"/>
      <w:b/>
      <w:bCs/>
      <w:kern w:val="1"/>
    </w:rPr>
  </w:style>
  <w:style w:type="paragraph" w:styleId="berarbeitung">
    <w:name w:val="Revision"/>
    <w:hidden/>
    <w:uiPriority w:val="99"/>
    <w:semiHidden/>
    <w:rsid w:val="00440733"/>
    <w:rPr>
      <w:rFonts w:ascii="Arial" w:eastAsia="Arial Unicode MS" w:hAnsi="Arial"/>
      <w:kern w:val="1"/>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697">
      <w:bodyDiv w:val="1"/>
      <w:marLeft w:val="0"/>
      <w:marRight w:val="0"/>
      <w:marTop w:val="0"/>
      <w:marBottom w:val="0"/>
      <w:divBdr>
        <w:top w:val="none" w:sz="0" w:space="0" w:color="auto"/>
        <w:left w:val="none" w:sz="0" w:space="0" w:color="auto"/>
        <w:bottom w:val="none" w:sz="0" w:space="0" w:color="auto"/>
        <w:right w:val="none" w:sz="0" w:space="0" w:color="auto"/>
      </w:divBdr>
    </w:div>
    <w:div w:id="1249915">
      <w:bodyDiv w:val="1"/>
      <w:marLeft w:val="0"/>
      <w:marRight w:val="0"/>
      <w:marTop w:val="0"/>
      <w:marBottom w:val="0"/>
      <w:divBdr>
        <w:top w:val="none" w:sz="0" w:space="0" w:color="auto"/>
        <w:left w:val="none" w:sz="0" w:space="0" w:color="auto"/>
        <w:bottom w:val="none" w:sz="0" w:space="0" w:color="auto"/>
        <w:right w:val="none" w:sz="0" w:space="0" w:color="auto"/>
      </w:divBdr>
    </w:div>
    <w:div w:id="1586679">
      <w:bodyDiv w:val="1"/>
      <w:marLeft w:val="0"/>
      <w:marRight w:val="0"/>
      <w:marTop w:val="0"/>
      <w:marBottom w:val="0"/>
      <w:divBdr>
        <w:top w:val="none" w:sz="0" w:space="0" w:color="auto"/>
        <w:left w:val="none" w:sz="0" w:space="0" w:color="auto"/>
        <w:bottom w:val="none" w:sz="0" w:space="0" w:color="auto"/>
        <w:right w:val="none" w:sz="0" w:space="0" w:color="auto"/>
      </w:divBdr>
    </w:div>
    <w:div w:id="1667699">
      <w:bodyDiv w:val="1"/>
      <w:marLeft w:val="0"/>
      <w:marRight w:val="0"/>
      <w:marTop w:val="0"/>
      <w:marBottom w:val="0"/>
      <w:divBdr>
        <w:top w:val="none" w:sz="0" w:space="0" w:color="auto"/>
        <w:left w:val="none" w:sz="0" w:space="0" w:color="auto"/>
        <w:bottom w:val="none" w:sz="0" w:space="0" w:color="auto"/>
        <w:right w:val="none" w:sz="0" w:space="0" w:color="auto"/>
      </w:divBdr>
    </w:div>
    <w:div w:id="1863458">
      <w:bodyDiv w:val="1"/>
      <w:marLeft w:val="0"/>
      <w:marRight w:val="0"/>
      <w:marTop w:val="0"/>
      <w:marBottom w:val="0"/>
      <w:divBdr>
        <w:top w:val="none" w:sz="0" w:space="0" w:color="auto"/>
        <w:left w:val="none" w:sz="0" w:space="0" w:color="auto"/>
        <w:bottom w:val="none" w:sz="0" w:space="0" w:color="auto"/>
        <w:right w:val="none" w:sz="0" w:space="0" w:color="auto"/>
      </w:divBdr>
    </w:div>
    <w:div w:id="1972993">
      <w:bodyDiv w:val="1"/>
      <w:marLeft w:val="0"/>
      <w:marRight w:val="0"/>
      <w:marTop w:val="0"/>
      <w:marBottom w:val="0"/>
      <w:divBdr>
        <w:top w:val="none" w:sz="0" w:space="0" w:color="auto"/>
        <w:left w:val="none" w:sz="0" w:space="0" w:color="auto"/>
        <w:bottom w:val="none" w:sz="0" w:space="0" w:color="auto"/>
        <w:right w:val="none" w:sz="0" w:space="0" w:color="auto"/>
      </w:divBdr>
    </w:div>
    <w:div w:id="2324349">
      <w:bodyDiv w:val="1"/>
      <w:marLeft w:val="0"/>
      <w:marRight w:val="0"/>
      <w:marTop w:val="0"/>
      <w:marBottom w:val="0"/>
      <w:divBdr>
        <w:top w:val="none" w:sz="0" w:space="0" w:color="auto"/>
        <w:left w:val="none" w:sz="0" w:space="0" w:color="auto"/>
        <w:bottom w:val="none" w:sz="0" w:space="0" w:color="auto"/>
        <w:right w:val="none" w:sz="0" w:space="0" w:color="auto"/>
      </w:divBdr>
    </w:div>
    <w:div w:id="2977215">
      <w:bodyDiv w:val="1"/>
      <w:marLeft w:val="0"/>
      <w:marRight w:val="0"/>
      <w:marTop w:val="0"/>
      <w:marBottom w:val="0"/>
      <w:divBdr>
        <w:top w:val="none" w:sz="0" w:space="0" w:color="auto"/>
        <w:left w:val="none" w:sz="0" w:space="0" w:color="auto"/>
        <w:bottom w:val="none" w:sz="0" w:space="0" w:color="auto"/>
        <w:right w:val="none" w:sz="0" w:space="0" w:color="auto"/>
      </w:divBdr>
    </w:div>
    <w:div w:id="3748598">
      <w:bodyDiv w:val="1"/>
      <w:marLeft w:val="0"/>
      <w:marRight w:val="0"/>
      <w:marTop w:val="0"/>
      <w:marBottom w:val="0"/>
      <w:divBdr>
        <w:top w:val="none" w:sz="0" w:space="0" w:color="auto"/>
        <w:left w:val="none" w:sz="0" w:space="0" w:color="auto"/>
        <w:bottom w:val="none" w:sz="0" w:space="0" w:color="auto"/>
        <w:right w:val="none" w:sz="0" w:space="0" w:color="auto"/>
      </w:divBdr>
    </w:div>
    <w:div w:id="3829726">
      <w:bodyDiv w:val="1"/>
      <w:marLeft w:val="0"/>
      <w:marRight w:val="0"/>
      <w:marTop w:val="0"/>
      <w:marBottom w:val="0"/>
      <w:divBdr>
        <w:top w:val="none" w:sz="0" w:space="0" w:color="auto"/>
        <w:left w:val="none" w:sz="0" w:space="0" w:color="auto"/>
        <w:bottom w:val="none" w:sz="0" w:space="0" w:color="auto"/>
        <w:right w:val="none" w:sz="0" w:space="0" w:color="auto"/>
      </w:divBdr>
    </w:div>
    <w:div w:id="3896243">
      <w:bodyDiv w:val="1"/>
      <w:marLeft w:val="0"/>
      <w:marRight w:val="0"/>
      <w:marTop w:val="0"/>
      <w:marBottom w:val="0"/>
      <w:divBdr>
        <w:top w:val="none" w:sz="0" w:space="0" w:color="auto"/>
        <w:left w:val="none" w:sz="0" w:space="0" w:color="auto"/>
        <w:bottom w:val="none" w:sz="0" w:space="0" w:color="auto"/>
        <w:right w:val="none" w:sz="0" w:space="0" w:color="auto"/>
      </w:divBdr>
    </w:div>
    <w:div w:id="4678169">
      <w:bodyDiv w:val="1"/>
      <w:marLeft w:val="0"/>
      <w:marRight w:val="0"/>
      <w:marTop w:val="0"/>
      <w:marBottom w:val="0"/>
      <w:divBdr>
        <w:top w:val="none" w:sz="0" w:space="0" w:color="auto"/>
        <w:left w:val="none" w:sz="0" w:space="0" w:color="auto"/>
        <w:bottom w:val="none" w:sz="0" w:space="0" w:color="auto"/>
        <w:right w:val="none" w:sz="0" w:space="0" w:color="auto"/>
      </w:divBdr>
    </w:div>
    <w:div w:id="4751340">
      <w:bodyDiv w:val="1"/>
      <w:marLeft w:val="0"/>
      <w:marRight w:val="0"/>
      <w:marTop w:val="0"/>
      <w:marBottom w:val="0"/>
      <w:divBdr>
        <w:top w:val="none" w:sz="0" w:space="0" w:color="auto"/>
        <w:left w:val="none" w:sz="0" w:space="0" w:color="auto"/>
        <w:bottom w:val="none" w:sz="0" w:space="0" w:color="auto"/>
        <w:right w:val="none" w:sz="0" w:space="0" w:color="auto"/>
      </w:divBdr>
    </w:div>
    <w:div w:id="5905927">
      <w:bodyDiv w:val="1"/>
      <w:marLeft w:val="0"/>
      <w:marRight w:val="0"/>
      <w:marTop w:val="0"/>
      <w:marBottom w:val="0"/>
      <w:divBdr>
        <w:top w:val="none" w:sz="0" w:space="0" w:color="auto"/>
        <w:left w:val="none" w:sz="0" w:space="0" w:color="auto"/>
        <w:bottom w:val="none" w:sz="0" w:space="0" w:color="auto"/>
        <w:right w:val="none" w:sz="0" w:space="0" w:color="auto"/>
      </w:divBdr>
    </w:div>
    <w:div w:id="6686429">
      <w:bodyDiv w:val="1"/>
      <w:marLeft w:val="0"/>
      <w:marRight w:val="0"/>
      <w:marTop w:val="0"/>
      <w:marBottom w:val="0"/>
      <w:divBdr>
        <w:top w:val="none" w:sz="0" w:space="0" w:color="auto"/>
        <w:left w:val="none" w:sz="0" w:space="0" w:color="auto"/>
        <w:bottom w:val="none" w:sz="0" w:space="0" w:color="auto"/>
        <w:right w:val="none" w:sz="0" w:space="0" w:color="auto"/>
      </w:divBdr>
    </w:div>
    <w:div w:id="6686948">
      <w:bodyDiv w:val="1"/>
      <w:marLeft w:val="0"/>
      <w:marRight w:val="0"/>
      <w:marTop w:val="0"/>
      <w:marBottom w:val="0"/>
      <w:divBdr>
        <w:top w:val="none" w:sz="0" w:space="0" w:color="auto"/>
        <w:left w:val="none" w:sz="0" w:space="0" w:color="auto"/>
        <w:bottom w:val="none" w:sz="0" w:space="0" w:color="auto"/>
        <w:right w:val="none" w:sz="0" w:space="0" w:color="auto"/>
      </w:divBdr>
    </w:div>
    <w:div w:id="6908468">
      <w:bodyDiv w:val="1"/>
      <w:marLeft w:val="0"/>
      <w:marRight w:val="0"/>
      <w:marTop w:val="0"/>
      <w:marBottom w:val="0"/>
      <w:divBdr>
        <w:top w:val="none" w:sz="0" w:space="0" w:color="auto"/>
        <w:left w:val="none" w:sz="0" w:space="0" w:color="auto"/>
        <w:bottom w:val="none" w:sz="0" w:space="0" w:color="auto"/>
        <w:right w:val="none" w:sz="0" w:space="0" w:color="auto"/>
      </w:divBdr>
    </w:div>
    <w:div w:id="7753594">
      <w:bodyDiv w:val="1"/>
      <w:marLeft w:val="0"/>
      <w:marRight w:val="0"/>
      <w:marTop w:val="0"/>
      <w:marBottom w:val="0"/>
      <w:divBdr>
        <w:top w:val="none" w:sz="0" w:space="0" w:color="auto"/>
        <w:left w:val="none" w:sz="0" w:space="0" w:color="auto"/>
        <w:bottom w:val="none" w:sz="0" w:space="0" w:color="auto"/>
        <w:right w:val="none" w:sz="0" w:space="0" w:color="auto"/>
      </w:divBdr>
    </w:div>
    <w:div w:id="7758211">
      <w:bodyDiv w:val="1"/>
      <w:marLeft w:val="0"/>
      <w:marRight w:val="0"/>
      <w:marTop w:val="0"/>
      <w:marBottom w:val="0"/>
      <w:divBdr>
        <w:top w:val="none" w:sz="0" w:space="0" w:color="auto"/>
        <w:left w:val="none" w:sz="0" w:space="0" w:color="auto"/>
        <w:bottom w:val="none" w:sz="0" w:space="0" w:color="auto"/>
        <w:right w:val="none" w:sz="0" w:space="0" w:color="auto"/>
      </w:divBdr>
    </w:div>
    <w:div w:id="7946458">
      <w:bodyDiv w:val="1"/>
      <w:marLeft w:val="0"/>
      <w:marRight w:val="0"/>
      <w:marTop w:val="0"/>
      <w:marBottom w:val="0"/>
      <w:divBdr>
        <w:top w:val="none" w:sz="0" w:space="0" w:color="auto"/>
        <w:left w:val="none" w:sz="0" w:space="0" w:color="auto"/>
        <w:bottom w:val="none" w:sz="0" w:space="0" w:color="auto"/>
        <w:right w:val="none" w:sz="0" w:space="0" w:color="auto"/>
      </w:divBdr>
    </w:div>
    <w:div w:id="8021428">
      <w:bodyDiv w:val="1"/>
      <w:marLeft w:val="0"/>
      <w:marRight w:val="0"/>
      <w:marTop w:val="0"/>
      <w:marBottom w:val="0"/>
      <w:divBdr>
        <w:top w:val="none" w:sz="0" w:space="0" w:color="auto"/>
        <w:left w:val="none" w:sz="0" w:space="0" w:color="auto"/>
        <w:bottom w:val="none" w:sz="0" w:space="0" w:color="auto"/>
        <w:right w:val="none" w:sz="0" w:space="0" w:color="auto"/>
      </w:divBdr>
    </w:div>
    <w:div w:id="8065292">
      <w:bodyDiv w:val="1"/>
      <w:marLeft w:val="0"/>
      <w:marRight w:val="0"/>
      <w:marTop w:val="0"/>
      <w:marBottom w:val="0"/>
      <w:divBdr>
        <w:top w:val="none" w:sz="0" w:space="0" w:color="auto"/>
        <w:left w:val="none" w:sz="0" w:space="0" w:color="auto"/>
        <w:bottom w:val="none" w:sz="0" w:space="0" w:color="auto"/>
        <w:right w:val="none" w:sz="0" w:space="0" w:color="auto"/>
      </w:divBdr>
    </w:div>
    <w:div w:id="8068423">
      <w:bodyDiv w:val="1"/>
      <w:marLeft w:val="0"/>
      <w:marRight w:val="0"/>
      <w:marTop w:val="0"/>
      <w:marBottom w:val="0"/>
      <w:divBdr>
        <w:top w:val="none" w:sz="0" w:space="0" w:color="auto"/>
        <w:left w:val="none" w:sz="0" w:space="0" w:color="auto"/>
        <w:bottom w:val="none" w:sz="0" w:space="0" w:color="auto"/>
        <w:right w:val="none" w:sz="0" w:space="0" w:color="auto"/>
      </w:divBdr>
    </w:div>
    <w:div w:id="8485119">
      <w:bodyDiv w:val="1"/>
      <w:marLeft w:val="0"/>
      <w:marRight w:val="0"/>
      <w:marTop w:val="0"/>
      <w:marBottom w:val="0"/>
      <w:divBdr>
        <w:top w:val="none" w:sz="0" w:space="0" w:color="auto"/>
        <w:left w:val="none" w:sz="0" w:space="0" w:color="auto"/>
        <w:bottom w:val="none" w:sz="0" w:space="0" w:color="auto"/>
        <w:right w:val="none" w:sz="0" w:space="0" w:color="auto"/>
      </w:divBdr>
    </w:div>
    <w:div w:id="8679467">
      <w:bodyDiv w:val="1"/>
      <w:marLeft w:val="0"/>
      <w:marRight w:val="0"/>
      <w:marTop w:val="0"/>
      <w:marBottom w:val="0"/>
      <w:divBdr>
        <w:top w:val="none" w:sz="0" w:space="0" w:color="auto"/>
        <w:left w:val="none" w:sz="0" w:space="0" w:color="auto"/>
        <w:bottom w:val="none" w:sz="0" w:space="0" w:color="auto"/>
        <w:right w:val="none" w:sz="0" w:space="0" w:color="auto"/>
      </w:divBdr>
    </w:div>
    <w:div w:id="8801685">
      <w:bodyDiv w:val="1"/>
      <w:marLeft w:val="0"/>
      <w:marRight w:val="0"/>
      <w:marTop w:val="0"/>
      <w:marBottom w:val="0"/>
      <w:divBdr>
        <w:top w:val="none" w:sz="0" w:space="0" w:color="auto"/>
        <w:left w:val="none" w:sz="0" w:space="0" w:color="auto"/>
        <w:bottom w:val="none" w:sz="0" w:space="0" w:color="auto"/>
        <w:right w:val="none" w:sz="0" w:space="0" w:color="auto"/>
      </w:divBdr>
    </w:div>
    <w:div w:id="8872780">
      <w:bodyDiv w:val="1"/>
      <w:marLeft w:val="0"/>
      <w:marRight w:val="0"/>
      <w:marTop w:val="0"/>
      <w:marBottom w:val="0"/>
      <w:divBdr>
        <w:top w:val="none" w:sz="0" w:space="0" w:color="auto"/>
        <w:left w:val="none" w:sz="0" w:space="0" w:color="auto"/>
        <w:bottom w:val="none" w:sz="0" w:space="0" w:color="auto"/>
        <w:right w:val="none" w:sz="0" w:space="0" w:color="auto"/>
      </w:divBdr>
    </w:div>
    <w:div w:id="9072048">
      <w:bodyDiv w:val="1"/>
      <w:marLeft w:val="0"/>
      <w:marRight w:val="0"/>
      <w:marTop w:val="0"/>
      <w:marBottom w:val="0"/>
      <w:divBdr>
        <w:top w:val="none" w:sz="0" w:space="0" w:color="auto"/>
        <w:left w:val="none" w:sz="0" w:space="0" w:color="auto"/>
        <w:bottom w:val="none" w:sz="0" w:space="0" w:color="auto"/>
        <w:right w:val="none" w:sz="0" w:space="0" w:color="auto"/>
      </w:divBdr>
    </w:div>
    <w:div w:id="9262740">
      <w:bodyDiv w:val="1"/>
      <w:marLeft w:val="0"/>
      <w:marRight w:val="0"/>
      <w:marTop w:val="0"/>
      <w:marBottom w:val="0"/>
      <w:divBdr>
        <w:top w:val="none" w:sz="0" w:space="0" w:color="auto"/>
        <w:left w:val="none" w:sz="0" w:space="0" w:color="auto"/>
        <w:bottom w:val="none" w:sz="0" w:space="0" w:color="auto"/>
        <w:right w:val="none" w:sz="0" w:space="0" w:color="auto"/>
      </w:divBdr>
    </w:div>
    <w:div w:id="9380950">
      <w:bodyDiv w:val="1"/>
      <w:marLeft w:val="0"/>
      <w:marRight w:val="0"/>
      <w:marTop w:val="0"/>
      <w:marBottom w:val="0"/>
      <w:divBdr>
        <w:top w:val="none" w:sz="0" w:space="0" w:color="auto"/>
        <w:left w:val="none" w:sz="0" w:space="0" w:color="auto"/>
        <w:bottom w:val="none" w:sz="0" w:space="0" w:color="auto"/>
        <w:right w:val="none" w:sz="0" w:space="0" w:color="auto"/>
      </w:divBdr>
    </w:div>
    <w:div w:id="9725813">
      <w:bodyDiv w:val="1"/>
      <w:marLeft w:val="0"/>
      <w:marRight w:val="0"/>
      <w:marTop w:val="0"/>
      <w:marBottom w:val="0"/>
      <w:divBdr>
        <w:top w:val="none" w:sz="0" w:space="0" w:color="auto"/>
        <w:left w:val="none" w:sz="0" w:space="0" w:color="auto"/>
        <w:bottom w:val="none" w:sz="0" w:space="0" w:color="auto"/>
        <w:right w:val="none" w:sz="0" w:space="0" w:color="auto"/>
      </w:divBdr>
    </w:div>
    <w:div w:id="9769048">
      <w:bodyDiv w:val="1"/>
      <w:marLeft w:val="0"/>
      <w:marRight w:val="0"/>
      <w:marTop w:val="0"/>
      <w:marBottom w:val="0"/>
      <w:divBdr>
        <w:top w:val="none" w:sz="0" w:space="0" w:color="auto"/>
        <w:left w:val="none" w:sz="0" w:space="0" w:color="auto"/>
        <w:bottom w:val="none" w:sz="0" w:space="0" w:color="auto"/>
        <w:right w:val="none" w:sz="0" w:space="0" w:color="auto"/>
      </w:divBdr>
    </w:div>
    <w:div w:id="10298788">
      <w:bodyDiv w:val="1"/>
      <w:marLeft w:val="0"/>
      <w:marRight w:val="0"/>
      <w:marTop w:val="0"/>
      <w:marBottom w:val="0"/>
      <w:divBdr>
        <w:top w:val="none" w:sz="0" w:space="0" w:color="auto"/>
        <w:left w:val="none" w:sz="0" w:space="0" w:color="auto"/>
        <w:bottom w:val="none" w:sz="0" w:space="0" w:color="auto"/>
        <w:right w:val="none" w:sz="0" w:space="0" w:color="auto"/>
      </w:divBdr>
    </w:div>
    <w:div w:id="10568749">
      <w:bodyDiv w:val="1"/>
      <w:marLeft w:val="0"/>
      <w:marRight w:val="0"/>
      <w:marTop w:val="0"/>
      <w:marBottom w:val="0"/>
      <w:divBdr>
        <w:top w:val="none" w:sz="0" w:space="0" w:color="auto"/>
        <w:left w:val="none" w:sz="0" w:space="0" w:color="auto"/>
        <w:bottom w:val="none" w:sz="0" w:space="0" w:color="auto"/>
        <w:right w:val="none" w:sz="0" w:space="0" w:color="auto"/>
      </w:divBdr>
    </w:div>
    <w:div w:id="10643960">
      <w:bodyDiv w:val="1"/>
      <w:marLeft w:val="0"/>
      <w:marRight w:val="0"/>
      <w:marTop w:val="0"/>
      <w:marBottom w:val="0"/>
      <w:divBdr>
        <w:top w:val="none" w:sz="0" w:space="0" w:color="auto"/>
        <w:left w:val="none" w:sz="0" w:space="0" w:color="auto"/>
        <w:bottom w:val="none" w:sz="0" w:space="0" w:color="auto"/>
        <w:right w:val="none" w:sz="0" w:space="0" w:color="auto"/>
      </w:divBdr>
    </w:div>
    <w:div w:id="11735222">
      <w:bodyDiv w:val="1"/>
      <w:marLeft w:val="0"/>
      <w:marRight w:val="0"/>
      <w:marTop w:val="0"/>
      <w:marBottom w:val="0"/>
      <w:divBdr>
        <w:top w:val="none" w:sz="0" w:space="0" w:color="auto"/>
        <w:left w:val="none" w:sz="0" w:space="0" w:color="auto"/>
        <w:bottom w:val="none" w:sz="0" w:space="0" w:color="auto"/>
        <w:right w:val="none" w:sz="0" w:space="0" w:color="auto"/>
      </w:divBdr>
    </w:div>
    <w:div w:id="11802760">
      <w:bodyDiv w:val="1"/>
      <w:marLeft w:val="0"/>
      <w:marRight w:val="0"/>
      <w:marTop w:val="0"/>
      <w:marBottom w:val="0"/>
      <w:divBdr>
        <w:top w:val="none" w:sz="0" w:space="0" w:color="auto"/>
        <w:left w:val="none" w:sz="0" w:space="0" w:color="auto"/>
        <w:bottom w:val="none" w:sz="0" w:space="0" w:color="auto"/>
        <w:right w:val="none" w:sz="0" w:space="0" w:color="auto"/>
      </w:divBdr>
    </w:div>
    <w:div w:id="12925011">
      <w:bodyDiv w:val="1"/>
      <w:marLeft w:val="0"/>
      <w:marRight w:val="0"/>
      <w:marTop w:val="0"/>
      <w:marBottom w:val="0"/>
      <w:divBdr>
        <w:top w:val="none" w:sz="0" w:space="0" w:color="auto"/>
        <w:left w:val="none" w:sz="0" w:space="0" w:color="auto"/>
        <w:bottom w:val="none" w:sz="0" w:space="0" w:color="auto"/>
        <w:right w:val="none" w:sz="0" w:space="0" w:color="auto"/>
      </w:divBdr>
    </w:div>
    <w:div w:id="13070501">
      <w:bodyDiv w:val="1"/>
      <w:marLeft w:val="0"/>
      <w:marRight w:val="0"/>
      <w:marTop w:val="0"/>
      <w:marBottom w:val="0"/>
      <w:divBdr>
        <w:top w:val="none" w:sz="0" w:space="0" w:color="auto"/>
        <w:left w:val="none" w:sz="0" w:space="0" w:color="auto"/>
        <w:bottom w:val="none" w:sz="0" w:space="0" w:color="auto"/>
        <w:right w:val="none" w:sz="0" w:space="0" w:color="auto"/>
      </w:divBdr>
    </w:div>
    <w:div w:id="13072686">
      <w:bodyDiv w:val="1"/>
      <w:marLeft w:val="0"/>
      <w:marRight w:val="0"/>
      <w:marTop w:val="0"/>
      <w:marBottom w:val="0"/>
      <w:divBdr>
        <w:top w:val="none" w:sz="0" w:space="0" w:color="auto"/>
        <w:left w:val="none" w:sz="0" w:space="0" w:color="auto"/>
        <w:bottom w:val="none" w:sz="0" w:space="0" w:color="auto"/>
        <w:right w:val="none" w:sz="0" w:space="0" w:color="auto"/>
      </w:divBdr>
    </w:div>
    <w:div w:id="13119540">
      <w:bodyDiv w:val="1"/>
      <w:marLeft w:val="0"/>
      <w:marRight w:val="0"/>
      <w:marTop w:val="0"/>
      <w:marBottom w:val="0"/>
      <w:divBdr>
        <w:top w:val="none" w:sz="0" w:space="0" w:color="auto"/>
        <w:left w:val="none" w:sz="0" w:space="0" w:color="auto"/>
        <w:bottom w:val="none" w:sz="0" w:space="0" w:color="auto"/>
        <w:right w:val="none" w:sz="0" w:space="0" w:color="auto"/>
      </w:divBdr>
    </w:div>
    <w:div w:id="13193591">
      <w:bodyDiv w:val="1"/>
      <w:marLeft w:val="0"/>
      <w:marRight w:val="0"/>
      <w:marTop w:val="0"/>
      <w:marBottom w:val="0"/>
      <w:divBdr>
        <w:top w:val="none" w:sz="0" w:space="0" w:color="auto"/>
        <w:left w:val="none" w:sz="0" w:space="0" w:color="auto"/>
        <w:bottom w:val="none" w:sz="0" w:space="0" w:color="auto"/>
        <w:right w:val="none" w:sz="0" w:space="0" w:color="auto"/>
      </w:divBdr>
    </w:div>
    <w:div w:id="14384481">
      <w:bodyDiv w:val="1"/>
      <w:marLeft w:val="0"/>
      <w:marRight w:val="0"/>
      <w:marTop w:val="0"/>
      <w:marBottom w:val="0"/>
      <w:divBdr>
        <w:top w:val="none" w:sz="0" w:space="0" w:color="auto"/>
        <w:left w:val="none" w:sz="0" w:space="0" w:color="auto"/>
        <w:bottom w:val="none" w:sz="0" w:space="0" w:color="auto"/>
        <w:right w:val="none" w:sz="0" w:space="0" w:color="auto"/>
      </w:divBdr>
    </w:div>
    <w:div w:id="14698416">
      <w:bodyDiv w:val="1"/>
      <w:marLeft w:val="0"/>
      <w:marRight w:val="0"/>
      <w:marTop w:val="0"/>
      <w:marBottom w:val="0"/>
      <w:divBdr>
        <w:top w:val="none" w:sz="0" w:space="0" w:color="auto"/>
        <w:left w:val="none" w:sz="0" w:space="0" w:color="auto"/>
        <w:bottom w:val="none" w:sz="0" w:space="0" w:color="auto"/>
        <w:right w:val="none" w:sz="0" w:space="0" w:color="auto"/>
      </w:divBdr>
    </w:div>
    <w:div w:id="14969077">
      <w:bodyDiv w:val="1"/>
      <w:marLeft w:val="0"/>
      <w:marRight w:val="0"/>
      <w:marTop w:val="0"/>
      <w:marBottom w:val="0"/>
      <w:divBdr>
        <w:top w:val="none" w:sz="0" w:space="0" w:color="auto"/>
        <w:left w:val="none" w:sz="0" w:space="0" w:color="auto"/>
        <w:bottom w:val="none" w:sz="0" w:space="0" w:color="auto"/>
        <w:right w:val="none" w:sz="0" w:space="0" w:color="auto"/>
      </w:divBdr>
    </w:div>
    <w:div w:id="15279532">
      <w:bodyDiv w:val="1"/>
      <w:marLeft w:val="0"/>
      <w:marRight w:val="0"/>
      <w:marTop w:val="0"/>
      <w:marBottom w:val="0"/>
      <w:divBdr>
        <w:top w:val="none" w:sz="0" w:space="0" w:color="auto"/>
        <w:left w:val="none" w:sz="0" w:space="0" w:color="auto"/>
        <w:bottom w:val="none" w:sz="0" w:space="0" w:color="auto"/>
        <w:right w:val="none" w:sz="0" w:space="0" w:color="auto"/>
      </w:divBdr>
    </w:div>
    <w:div w:id="15351980">
      <w:bodyDiv w:val="1"/>
      <w:marLeft w:val="0"/>
      <w:marRight w:val="0"/>
      <w:marTop w:val="0"/>
      <w:marBottom w:val="0"/>
      <w:divBdr>
        <w:top w:val="none" w:sz="0" w:space="0" w:color="auto"/>
        <w:left w:val="none" w:sz="0" w:space="0" w:color="auto"/>
        <w:bottom w:val="none" w:sz="0" w:space="0" w:color="auto"/>
        <w:right w:val="none" w:sz="0" w:space="0" w:color="auto"/>
      </w:divBdr>
    </w:div>
    <w:div w:id="15428084">
      <w:bodyDiv w:val="1"/>
      <w:marLeft w:val="0"/>
      <w:marRight w:val="0"/>
      <w:marTop w:val="0"/>
      <w:marBottom w:val="0"/>
      <w:divBdr>
        <w:top w:val="none" w:sz="0" w:space="0" w:color="auto"/>
        <w:left w:val="none" w:sz="0" w:space="0" w:color="auto"/>
        <w:bottom w:val="none" w:sz="0" w:space="0" w:color="auto"/>
        <w:right w:val="none" w:sz="0" w:space="0" w:color="auto"/>
      </w:divBdr>
    </w:div>
    <w:div w:id="15543546">
      <w:bodyDiv w:val="1"/>
      <w:marLeft w:val="0"/>
      <w:marRight w:val="0"/>
      <w:marTop w:val="0"/>
      <w:marBottom w:val="0"/>
      <w:divBdr>
        <w:top w:val="none" w:sz="0" w:space="0" w:color="auto"/>
        <w:left w:val="none" w:sz="0" w:space="0" w:color="auto"/>
        <w:bottom w:val="none" w:sz="0" w:space="0" w:color="auto"/>
        <w:right w:val="none" w:sz="0" w:space="0" w:color="auto"/>
      </w:divBdr>
    </w:div>
    <w:div w:id="15663624">
      <w:bodyDiv w:val="1"/>
      <w:marLeft w:val="0"/>
      <w:marRight w:val="0"/>
      <w:marTop w:val="0"/>
      <w:marBottom w:val="0"/>
      <w:divBdr>
        <w:top w:val="none" w:sz="0" w:space="0" w:color="auto"/>
        <w:left w:val="none" w:sz="0" w:space="0" w:color="auto"/>
        <w:bottom w:val="none" w:sz="0" w:space="0" w:color="auto"/>
        <w:right w:val="none" w:sz="0" w:space="0" w:color="auto"/>
      </w:divBdr>
    </w:div>
    <w:div w:id="15928059">
      <w:bodyDiv w:val="1"/>
      <w:marLeft w:val="0"/>
      <w:marRight w:val="0"/>
      <w:marTop w:val="0"/>
      <w:marBottom w:val="0"/>
      <w:divBdr>
        <w:top w:val="none" w:sz="0" w:space="0" w:color="auto"/>
        <w:left w:val="none" w:sz="0" w:space="0" w:color="auto"/>
        <w:bottom w:val="none" w:sz="0" w:space="0" w:color="auto"/>
        <w:right w:val="none" w:sz="0" w:space="0" w:color="auto"/>
      </w:divBdr>
    </w:div>
    <w:div w:id="16008378">
      <w:bodyDiv w:val="1"/>
      <w:marLeft w:val="0"/>
      <w:marRight w:val="0"/>
      <w:marTop w:val="0"/>
      <w:marBottom w:val="0"/>
      <w:divBdr>
        <w:top w:val="none" w:sz="0" w:space="0" w:color="auto"/>
        <w:left w:val="none" w:sz="0" w:space="0" w:color="auto"/>
        <w:bottom w:val="none" w:sz="0" w:space="0" w:color="auto"/>
        <w:right w:val="none" w:sz="0" w:space="0" w:color="auto"/>
      </w:divBdr>
    </w:div>
    <w:div w:id="16515603">
      <w:bodyDiv w:val="1"/>
      <w:marLeft w:val="0"/>
      <w:marRight w:val="0"/>
      <w:marTop w:val="0"/>
      <w:marBottom w:val="0"/>
      <w:divBdr>
        <w:top w:val="none" w:sz="0" w:space="0" w:color="auto"/>
        <w:left w:val="none" w:sz="0" w:space="0" w:color="auto"/>
        <w:bottom w:val="none" w:sz="0" w:space="0" w:color="auto"/>
        <w:right w:val="none" w:sz="0" w:space="0" w:color="auto"/>
      </w:divBdr>
    </w:div>
    <w:div w:id="16741830">
      <w:bodyDiv w:val="1"/>
      <w:marLeft w:val="0"/>
      <w:marRight w:val="0"/>
      <w:marTop w:val="0"/>
      <w:marBottom w:val="0"/>
      <w:divBdr>
        <w:top w:val="none" w:sz="0" w:space="0" w:color="auto"/>
        <w:left w:val="none" w:sz="0" w:space="0" w:color="auto"/>
        <w:bottom w:val="none" w:sz="0" w:space="0" w:color="auto"/>
        <w:right w:val="none" w:sz="0" w:space="0" w:color="auto"/>
      </w:divBdr>
    </w:div>
    <w:div w:id="16783240">
      <w:bodyDiv w:val="1"/>
      <w:marLeft w:val="0"/>
      <w:marRight w:val="0"/>
      <w:marTop w:val="0"/>
      <w:marBottom w:val="0"/>
      <w:divBdr>
        <w:top w:val="none" w:sz="0" w:space="0" w:color="auto"/>
        <w:left w:val="none" w:sz="0" w:space="0" w:color="auto"/>
        <w:bottom w:val="none" w:sz="0" w:space="0" w:color="auto"/>
        <w:right w:val="none" w:sz="0" w:space="0" w:color="auto"/>
      </w:divBdr>
    </w:div>
    <w:div w:id="17005483">
      <w:bodyDiv w:val="1"/>
      <w:marLeft w:val="0"/>
      <w:marRight w:val="0"/>
      <w:marTop w:val="0"/>
      <w:marBottom w:val="0"/>
      <w:divBdr>
        <w:top w:val="none" w:sz="0" w:space="0" w:color="auto"/>
        <w:left w:val="none" w:sz="0" w:space="0" w:color="auto"/>
        <w:bottom w:val="none" w:sz="0" w:space="0" w:color="auto"/>
        <w:right w:val="none" w:sz="0" w:space="0" w:color="auto"/>
      </w:divBdr>
    </w:div>
    <w:div w:id="17044691">
      <w:bodyDiv w:val="1"/>
      <w:marLeft w:val="0"/>
      <w:marRight w:val="0"/>
      <w:marTop w:val="0"/>
      <w:marBottom w:val="0"/>
      <w:divBdr>
        <w:top w:val="none" w:sz="0" w:space="0" w:color="auto"/>
        <w:left w:val="none" w:sz="0" w:space="0" w:color="auto"/>
        <w:bottom w:val="none" w:sz="0" w:space="0" w:color="auto"/>
        <w:right w:val="none" w:sz="0" w:space="0" w:color="auto"/>
      </w:divBdr>
    </w:div>
    <w:div w:id="17246831">
      <w:bodyDiv w:val="1"/>
      <w:marLeft w:val="0"/>
      <w:marRight w:val="0"/>
      <w:marTop w:val="0"/>
      <w:marBottom w:val="0"/>
      <w:divBdr>
        <w:top w:val="none" w:sz="0" w:space="0" w:color="auto"/>
        <w:left w:val="none" w:sz="0" w:space="0" w:color="auto"/>
        <w:bottom w:val="none" w:sz="0" w:space="0" w:color="auto"/>
        <w:right w:val="none" w:sz="0" w:space="0" w:color="auto"/>
      </w:divBdr>
    </w:div>
    <w:div w:id="17389010">
      <w:bodyDiv w:val="1"/>
      <w:marLeft w:val="0"/>
      <w:marRight w:val="0"/>
      <w:marTop w:val="0"/>
      <w:marBottom w:val="0"/>
      <w:divBdr>
        <w:top w:val="none" w:sz="0" w:space="0" w:color="auto"/>
        <w:left w:val="none" w:sz="0" w:space="0" w:color="auto"/>
        <w:bottom w:val="none" w:sz="0" w:space="0" w:color="auto"/>
        <w:right w:val="none" w:sz="0" w:space="0" w:color="auto"/>
      </w:divBdr>
    </w:div>
    <w:div w:id="17435395">
      <w:bodyDiv w:val="1"/>
      <w:marLeft w:val="0"/>
      <w:marRight w:val="0"/>
      <w:marTop w:val="0"/>
      <w:marBottom w:val="0"/>
      <w:divBdr>
        <w:top w:val="none" w:sz="0" w:space="0" w:color="auto"/>
        <w:left w:val="none" w:sz="0" w:space="0" w:color="auto"/>
        <w:bottom w:val="none" w:sz="0" w:space="0" w:color="auto"/>
        <w:right w:val="none" w:sz="0" w:space="0" w:color="auto"/>
      </w:divBdr>
    </w:div>
    <w:div w:id="17702634">
      <w:bodyDiv w:val="1"/>
      <w:marLeft w:val="0"/>
      <w:marRight w:val="0"/>
      <w:marTop w:val="0"/>
      <w:marBottom w:val="0"/>
      <w:divBdr>
        <w:top w:val="none" w:sz="0" w:space="0" w:color="auto"/>
        <w:left w:val="none" w:sz="0" w:space="0" w:color="auto"/>
        <w:bottom w:val="none" w:sz="0" w:space="0" w:color="auto"/>
        <w:right w:val="none" w:sz="0" w:space="0" w:color="auto"/>
      </w:divBdr>
    </w:div>
    <w:div w:id="17974411">
      <w:bodyDiv w:val="1"/>
      <w:marLeft w:val="0"/>
      <w:marRight w:val="0"/>
      <w:marTop w:val="0"/>
      <w:marBottom w:val="0"/>
      <w:divBdr>
        <w:top w:val="none" w:sz="0" w:space="0" w:color="auto"/>
        <w:left w:val="none" w:sz="0" w:space="0" w:color="auto"/>
        <w:bottom w:val="none" w:sz="0" w:space="0" w:color="auto"/>
        <w:right w:val="none" w:sz="0" w:space="0" w:color="auto"/>
      </w:divBdr>
    </w:div>
    <w:div w:id="17975624">
      <w:bodyDiv w:val="1"/>
      <w:marLeft w:val="0"/>
      <w:marRight w:val="0"/>
      <w:marTop w:val="0"/>
      <w:marBottom w:val="0"/>
      <w:divBdr>
        <w:top w:val="none" w:sz="0" w:space="0" w:color="auto"/>
        <w:left w:val="none" w:sz="0" w:space="0" w:color="auto"/>
        <w:bottom w:val="none" w:sz="0" w:space="0" w:color="auto"/>
        <w:right w:val="none" w:sz="0" w:space="0" w:color="auto"/>
      </w:divBdr>
    </w:div>
    <w:div w:id="18315806">
      <w:bodyDiv w:val="1"/>
      <w:marLeft w:val="0"/>
      <w:marRight w:val="0"/>
      <w:marTop w:val="0"/>
      <w:marBottom w:val="0"/>
      <w:divBdr>
        <w:top w:val="none" w:sz="0" w:space="0" w:color="auto"/>
        <w:left w:val="none" w:sz="0" w:space="0" w:color="auto"/>
        <w:bottom w:val="none" w:sz="0" w:space="0" w:color="auto"/>
        <w:right w:val="none" w:sz="0" w:space="0" w:color="auto"/>
      </w:divBdr>
    </w:div>
    <w:div w:id="18745178">
      <w:bodyDiv w:val="1"/>
      <w:marLeft w:val="0"/>
      <w:marRight w:val="0"/>
      <w:marTop w:val="0"/>
      <w:marBottom w:val="0"/>
      <w:divBdr>
        <w:top w:val="none" w:sz="0" w:space="0" w:color="auto"/>
        <w:left w:val="none" w:sz="0" w:space="0" w:color="auto"/>
        <w:bottom w:val="none" w:sz="0" w:space="0" w:color="auto"/>
        <w:right w:val="none" w:sz="0" w:space="0" w:color="auto"/>
      </w:divBdr>
    </w:div>
    <w:div w:id="19210005">
      <w:bodyDiv w:val="1"/>
      <w:marLeft w:val="0"/>
      <w:marRight w:val="0"/>
      <w:marTop w:val="0"/>
      <w:marBottom w:val="0"/>
      <w:divBdr>
        <w:top w:val="none" w:sz="0" w:space="0" w:color="auto"/>
        <w:left w:val="none" w:sz="0" w:space="0" w:color="auto"/>
        <w:bottom w:val="none" w:sz="0" w:space="0" w:color="auto"/>
        <w:right w:val="none" w:sz="0" w:space="0" w:color="auto"/>
      </w:divBdr>
    </w:div>
    <w:div w:id="19399360">
      <w:bodyDiv w:val="1"/>
      <w:marLeft w:val="0"/>
      <w:marRight w:val="0"/>
      <w:marTop w:val="0"/>
      <w:marBottom w:val="0"/>
      <w:divBdr>
        <w:top w:val="none" w:sz="0" w:space="0" w:color="auto"/>
        <w:left w:val="none" w:sz="0" w:space="0" w:color="auto"/>
        <w:bottom w:val="none" w:sz="0" w:space="0" w:color="auto"/>
        <w:right w:val="none" w:sz="0" w:space="0" w:color="auto"/>
      </w:divBdr>
    </w:div>
    <w:div w:id="19402324">
      <w:bodyDiv w:val="1"/>
      <w:marLeft w:val="0"/>
      <w:marRight w:val="0"/>
      <w:marTop w:val="0"/>
      <w:marBottom w:val="0"/>
      <w:divBdr>
        <w:top w:val="none" w:sz="0" w:space="0" w:color="auto"/>
        <w:left w:val="none" w:sz="0" w:space="0" w:color="auto"/>
        <w:bottom w:val="none" w:sz="0" w:space="0" w:color="auto"/>
        <w:right w:val="none" w:sz="0" w:space="0" w:color="auto"/>
      </w:divBdr>
    </w:div>
    <w:div w:id="19940203">
      <w:bodyDiv w:val="1"/>
      <w:marLeft w:val="0"/>
      <w:marRight w:val="0"/>
      <w:marTop w:val="0"/>
      <w:marBottom w:val="0"/>
      <w:divBdr>
        <w:top w:val="none" w:sz="0" w:space="0" w:color="auto"/>
        <w:left w:val="none" w:sz="0" w:space="0" w:color="auto"/>
        <w:bottom w:val="none" w:sz="0" w:space="0" w:color="auto"/>
        <w:right w:val="none" w:sz="0" w:space="0" w:color="auto"/>
      </w:divBdr>
    </w:div>
    <w:div w:id="19940542">
      <w:bodyDiv w:val="1"/>
      <w:marLeft w:val="0"/>
      <w:marRight w:val="0"/>
      <w:marTop w:val="0"/>
      <w:marBottom w:val="0"/>
      <w:divBdr>
        <w:top w:val="none" w:sz="0" w:space="0" w:color="auto"/>
        <w:left w:val="none" w:sz="0" w:space="0" w:color="auto"/>
        <w:bottom w:val="none" w:sz="0" w:space="0" w:color="auto"/>
        <w:right w:val="none" w:sz="0" w:space="0" w:color="auto"/>
      </w:divBdr>
    </w:div>
    <w:div w:id="20210283">
      <w:bodyDiv w:val="1"/>
      <w:marLeft w:val="0"/>
      <w:marRight w:val="0"/>
      <w:marTop w:val="0"/>
      <w:marBottom w:val="0"/>
      <w:divBdr>
        <w:top w:val="none" w:sz="0" w:space="0" w:color="auto"/>
        <w:left w:val="none" w:sz="0" w:space="0" w:color="auto"/>
        <w:bottom w:val="none" w:sz="0" w:space="0" w:color="auto"/>
        <w:right w:val="none" w:sz="0" w:space="0" w:color="auto"/>
      </w:divBdr>
    </w:div>
    <w:div w:id="20329555">
      <w:bodyDiv w:val="1"/>
      <w:marLeft w:val="0"/>
      <w:marRight w:val="0"/>
      <w:marTop w:val="0"/>
      <w:marBottom w:val="0"/>
      <w:divBdr>
        <w:top w:val="none" w:sz="0" w:space="0" w:color="auto"/>
        <w:left w:val="none" w:sz="0" w:space="0" w:color="auto"/>
        <w:bottom w:val="none" w:sz="0" w:space="0" w:color="auto"/>
        <w:right w:val="none" w:sz="0" w:space="0" w:color="auto"/>
      </w:divBdr>
    </w:div>
    <w:div w:id="20979125">
      <w:bodyDiv w:val="1"/>
      <w:marLeft w:val="0"/>
      <w:marRight w:val="0"/>
      <w:marTop w:val="0"/>
      <w:marBottom w:val="0"/>
      <w:divBdr>
        <w:top w:val="none" w:sz="0" w:space="0" w:color="auto"/>
        <w:left w:val="none" w:sz="0" w:space="0" w:color="auto"/>
        <w:bottom w:val="none" w:sz="0" w:space="0" w:color="auto"/>
        <w:right w:val="none" w:sz="0" w:space="0" w:color="auto"/>
      </w:divBdr>
    </w:div>
    <w:div w:id="21325086">
      <w:bodyDiv w:val="1"/>
      <w:marLeft w:val="0"/>
      <w:marRight w:val="0"/>
      <w:marTop w:val="0"/>
      <w:marBottom w:val="0"/>
      <w:divBdr>
        <w:top w:val="none" w:sz="0" w:space="0" w:color="auto"/>
        <w:left w:val="none" w:sz="0" w:space="0" w:color="auto"/>
        <w:bottom w:val="none" w:sz="0" w:space="0" w:color="auto"/>
        <w:right w:val="none" w:sz="0" w:space="0" w:color="auto"/>
      </w:divBdr>
    </w:div>
    <w:div w:id="21365325">
      <w:bodyDiv w:val="1"/>
      <w:marLeft w:val="0"/>
      <w:marRight w:val="0"/>
      <w:marTop w:val="0"/>
      <w:marBottom w:val="0"/>
      <w:divBdr>
        <w:top w:val="none" w:sz="0" w:space="0" w:color="auto"/>
        <w:left w:val="none" w:sz="0" w:space="0" w:color="auto"/>
        <w:bottom w:val="none" w:sz="0" w:space="0" w:color="auto"/>
        <w:right w:val="none" w:sz="0" w:space="0" w:color="auto"/>
      </w:divBdr>
    </w:div>
    <w:div w:id="21640338">
      <w:bodyDiv w:val="1"/>
      <w:marLeft w:val="0"/>
      <w:marRight w:val="0"/>
      <w:marTop w:val="0"/>
      <w:marBottom w:val="0"/>
      <w:divBdr>
        <w:top w:val="none" w:sz="0" w:space="0" w:color="auto"/>
        <w:left w:val="none" w:sz="0" w:space="0" w:color="auto"/>
        <w:bottom w:val="none" w:sz="0" w:space="0" w:color="auto"/>
        <w:right w:val="none" w:sz="0" w:space="0" w:color="auto"/>
      </w:divBdr>
    </w:div>
    <w:div w:id="22171604">
      <w:bodyDiv w:val="1"/>
      <w:marLeft w:val="0"/>
      <w:marRight w:val="0"/>
      <w:marTop w:val="0"/>
      <w:marBottom w:val="0"/>
      <w:divBdr>
        <w:top w:val="none" w:sz="0" w:space="0" w:color="auto"/>
        <w:left w:val="none" w:sz="0" w:space="0" w:color="auto"/>
        <w:bottom w:val="none" w:sz="0" w:space="0" w:color="auto"/>
        <w:right w:val="none" w:sz="0" w:space="0" w:color="auto"/>
      </w:divBdr>
    </w:div>
    <w:div w:id="22438030">
      <w:bodyDiv w:val="1"/>
      <w:marLeft w:val="0"/>
      <w:marRight w:val="0"/>
      <w:marTop w:val="0"/>
      <w:marBottom w:val="0"/>
      <w:divBdr>
        <w:top w:val="none" w:sz="0" w:space="0" w:color="auto"/>
        <w:left w:val="none" w:sz="0" w:space="0" w:color="auto"/>
        <w:bottom w:val="none" w:sz="0" w:space="0" w:color="auto"/>
        <w:right w:val="none" w:sz="0" w:space="0" w:color="auto"/>
      </w:divBdr>
    </w:div>
    <w:div w:id="22563758">
      <w:bodyDiv w:val="1"/>
      <w:marLeft w:val="0"/>
      <w:marRight w:val="0"/>
      <w:marTop w:val="0"/>
      <w:marBottom w:val="0"/>
      <w:divBdr>
        <w:top w:val="none" w:sz="0" w:space="0" w:color="auto"/>
        <w:left w:val="none" w:sz="0" w:space="0" w:color="auto"/>
        <w:bottom w:val="none" w:sz="0" w:space="0" w:color="auto"/>
        <w:right w:val="none" w:sz="0" w:space="0" w:color="auto"/>
      </w:divBdr>
    </w:div>
    <w:div w:id="23092323">
      <w:bodyDiv w:val="1"/>
      <w:marLeft w:val="0"/>
      <w:marRight w:val="0"/>
      <w:marTop w:val="0"/>
      <w:marBottom w:val="0"/>
      <w:divBdr>
        <w:top w:val="none" w:sz="0" w:space="0" w:color="auto"/>
        <w:left w:val="none" w:sz="0" w:space="0" w:color="auto"/>
        <w:bottom w:val="none" w:sz="0" w:space="0" w:color="auto"/>
        <w:right w:val="none" w:sz="0" w:space="0" w:color="auto"/>
      </w:divBdr>
    </w:div>
    <w:div w:id="23294345">
      <w:bodyDiv w:val="1"/>
      <w:marLeft w:val="0"/>
      <w:marRight w:val="0"/>
      <w:marTop w:val="0"/>
      <w:marBottom w:val="0"/>
      <w:divBdr>
        <w:top w:val="none" w:sz="0" w:space="0" w:color="auto"/>
        <w:left w:val="none" w:sz="0" w:space="0" w:color="auto"/>
        <w:bottom w:val="none" w:sz="0" w:space="0" w:color="auto"/>
        <w:right w:val="none" w:sz="0" w:space="0" w:color="auto"/>
      </w:divBdr>
    </w:div>
    <w:div w:id="23597689">
      <w:bodyDiv w:val="1"/>
      <w:marLeft w:val="0"/>
      <w:marRight w:val="0"/>
      <w:marTop w:val="0"/>
      <w:marBottom w:val="0"/>
      <w:divBdr>
        <w:top w:val="none" w:sz="0" w:space="0" w:color="auto"/>
        <w:left w:val="none" w:sz="0" w:space="0" w:color="auto"/>
        <w:bottom w:val="none" w:sz="0" w:space="0" w:color="auto"/>
        <w:right w:val="none" w:sz="0" w:space="0" w:color="auto"/>
      </w:divBdr>
    </w:div>
    <w:div w:id="24402926">
      <w:bodyDiv w:val="1"/>
      <w:marLeft w:val="0"/>
      <w:marRight w:val="0"/>
      <w:marTop w:val="0"/>
      <w:marBottom w:val="0"/>
      <w:divBdr>
        <w:top w:val="none" w:sz="0" w:space="0" w:color="auto"/>
        <w:left w:val="none" w:sz="0" w:space="0" w:color="auto"/>
        <w:bottom w:val="none" w:sz="0" w:space="0" w:color="auto"/>
        <w:right w:val="none" w:sz="0" w:space="0" w:color="auto"/>
      </w:divBdr>
    </w:div>
    <w:div w:id="24794821">
      <w:bodyDiv w:val="1"/>
      <w:marLeft w:val="0"/>
      <w:marRight w:val="0"/>
      <w:marTop w:val="0"/>
      <w:marBottom w:val="0"/>
      <w:divBdr>
        <w:top w:val="none" w:sz="0" w:space="0" w:color="auto"/>
        <w:left w:val="none" w:sz="0" w:space="0" w:color="auto"/>
        <w:bottom w:val="none" w:sz="0" w:space="0" w:color="auto"/>
        <w:right w:val="none" w:sz="0" w:space="0" w:color="auto"/>
      </w:divBdr>
    </w:div>
    <w:div w:id="24838396">
      <w:bodyDiv w:val="1"/>
      <w:marLeft w:val="0"/>
      <w:marRight w:val="0"/>
      <w:marTop w:val="0"/>
      <w:marBottom w:val="0"/>
      <w:divBdr>
        <w:top w:val="none" w:sz="0" w:space="0" w:color="auto"/>
        <w:left w:val="none" w:sz="0" w:space="0" w:color="auto"/>
        <w:bottom w:val="none" w:sz="0" w:space="0" w:color="auto"/>
        <w:right w:val="none" w:sz="0" w:space="0" w:color="auto"/>
      </w:divBdr>
    </w:div>
    <w:div w:id="25565638">
      <w:bodyDiv w:val="1"/>
      <w:marLeft w:val="0"/>
      <w:marRight w:val="0"/>
      <w:marTop w:val="0"/>
      <w:marBottom w:val="0"/>
      <w:divBdr>
        <w:top w:val="none" w:sz="0" w:space="0" w:color="auto"/>
        <w:left w:val="none" w:sz="0" w:space="0" w:color="auto"/>
        <w:bottom w:val="none" w:sz="0" w:space="0" w:color="auto"/>
        <w:right w:val="none" w:sz="0" w:space="0" w:color="auto"/>
      </w:divBdr>
    </w:div>
    <w:div w:id="25638769">
      <w:bodyDiv w:val="1"/>
      <w:marLeft w:val="0"/>
      <w:marRight w:val="0"/>
      <w:marTop w:val="0"/>
      <w:marBottom w:val="0"/>
      <w:divBdr>
        <w:top w:val="none" w:sz="0" w:space="0" w:color="auto"/>
        <w:left w:val="none" w:sz="0" w:space="0" w:color="auto"/>
        <w:bottom w:val="none" w:sz="0" w:space="0" w:color="auto"/>
        <w:right w:val="none" w:sz="0" w:space="0" w:color="auto"/>
      </w:divBdr>
    </w:div>
    <w:div w:id="25760509">
      <w:bodyDiv w:val="1"/>
      <w:marLeft w:val="0"/>
      <w:marRight w:val="0"/>
      <w:marTop w:val="0"/>
      <w:marBottom w:val="0"/>
      <w:divBdr>
        <w:top w:val="none" w:sz="0" w:space="0" w:color="auto"/>
        <w:left w:val="none" w:sz="0" w:space="0" w:color="auto"/>
        <w:bottom w:val="none" w:sz="0" w:space="0" w:color="auto"/>
        <w:right w:val="none" w:sz="0" w:space="0" w:color="auto"/>
      </w:divBdr>
    </w:div>
    <w:div w:id="26882261">
      <w:bodyDiv w:val="1"/>
      <w:marLeft w:val="0"/>
      <w:marRight w:val="0"/>
      <w:marTop w:val="0"/>
      <w:marBottom w:val="0"/>
      <w:divBdr>
        <w:top w:val="none" w:sz="0" w:space="0" w:color="auto"/>
        <w:left w:val="none" w:sz="0" w:space="0" w:color="auto"/>
        <w:bottom w:val="none" w:sz="0" w:space="0" w:color="auto"/>
        <w:right w:val="none" w:sz="0" w:space="0" w:color="auto"/>
      </w:divBdr>
    </w:div>
    <w:div w:id="27149560">
      <w:bodyDiv w:val="1"/>
      <w:marLeft w:val="0"/>
      <w:marRight w:val="0"/>
      <w:marTop w:val="0"/>
      <w:marBottom w:val="0"/>
      <w:divBdr>
        <w:top w:val="none" w:sz="0" w:space="0" w:color="auto"/>
        <w:left w:val="none" w:sz="0" w:space="0" w:color="auto"/>
        <w:bottom w:val="none" w:sz="0" w:space="0" w:color="auto"/>
        <w:right w:val="none" w:sz="0" w:space="0" w:color="auto"/>
      </w:divBdr>
    </w:div>
    <w:div w:id="27224706">
      <w:bodyDiv w:val="1"/>
      <w:marLeft w:val="0"/>
      <w:marRight w:val="0"/>
      <w:marTop w:val="0"/>
      <w:marBottom w:val="0"/>
      <w:divBdr>
        <w:top w:val="none" w:sz="0" w:space="0" w:color="auto"/>
        <w:left w:val="none" w:sz="0" w:space="0" w:color="auto"/>
        <w:bottom w:val="none" w:sz="0" w:space="0" w:color="auto"/>
        <w:right w:val="none" w:sz="0" w:space="0" w:color="auto"/>
      </w:divBdr>
    </w:div>
    <w:div w:id="28068939">
      <w:bodyDiv w:val="1"/>
      <w:marLeft w:val="0"/>
      <w:marRight w:val="0"/>
      <w:marTop w:val="0"/>
      <w:marBottom w:val="0"/>
      <w:divBdr>
        <w:top w:val="none" w:sz="0" w:space="0" w:color="auto"/>
        <w:left w:val="none" w:sz="0" w:space="0" w:color="auto"/>
        <w:bottom w:val="none" w:sz="0" w:space="0" w:color="auto"/>
        <w:right w:val="none" w:sz="0" w:space="0" w:color="auto"/>
      </w:divBdr>
    </w:div>
    <w:div w:id="28116377">
      <w:bodyDiv w:val="1"/>
      <w:marLeft w:val="0"/>
      <w:marRight w:val="0"/>
      <w:marTop w:val="0"/>
      <w:marBottom w:val="0"/>
      <w:divBdr>
        <w:top w:val="none" w:sz="0" w:space="0" w:color="auto"/>
        <w:left w:val="none" w:sz="0" w:space="0" w:color="auto"/>
        <w:bottom w:val="none" w:sz="0" w:space="0" w:color="auto"/>
        <w:right w:val="none" w:sz="0" w:space="0" w:color="auto"/>
      </w:divBdr>
    </w:div>
    <w:div w:id="28575989">
      <w:bodyDiv w:val="1"/>
      <w:marLeft w:val="0"/>
      <w:marRight w:val="0"/>
      <w:marTop w:val="0"/>
      <w:marBottom w:val="0"/>
      <w:divBdr>
        <w:top w:val="none" w:sz="0" w:space="0" w:color="auto"/>
        <w:left w:val="none" w:sz="0" w:space="0" w:color="auto"/>
        <w:bottom w:val="none" w:sz="0" w:space="0" w:color="auto"/>
        <w:right w:val="none" w:sz="0" w:space="0" w:color="auto"/>
      </w:divBdr>
    </w:div>
    <w:div w:id="28724995">
      <w:bodyDiv w:val="1"/>
      <w:marLeft w:val="0"/>
      <w:marRight w:val="0"/>
      <w:marTop w:val="0"/>
      <w:marBottom w:val="0"/>
      <w:divBdr>
        <w:top w:val="none" w:sz="0" w:space="0" w:color="auto"/>
        <w:left w:val="none" w:sz="0" w:space="0" w:color="auto"/>
        <w:bottom w:val="none" w:sz="0" w:space="0" w:color="auto"/>
        <w:right w:val="none" w:sz="0" w:space="0" w:color="auto"/>
      </w:divBdr>
    </w:div>
    <w:div w:id="28915853">
      <w:bodyDiv w:val="1"/>
      <w:marLeft w:val="0"/>
      <w:marRight w:val="0"/>
      <w:marTop w:val="0"/>
      <w:marBottom w:val="0"/>
      <w:divBdr>
        <w:top w:val="none" w:sz="0" w:space="0" w:color="auto"/>
        <w:left w:val="none" w:sz="0" w:space="0" w:color="auto"/>
        <w:bottom w:val="none" w:sz="0" w:space="0" w:color="auto"/>
        <w:right w:val="none" w:sz="0" w:space="0" w:color="auto"/>
      </w:divBdr>
    </w:div>
    <w:div w:id="29381194">
      <w:bodyDiv w:val="1"/>
      <w:marLeft w:val="0"/>
      <w:marRight w:val="0"/>
      <w:marTop w:val="0"/>
      <w:marBottom w:val="0"/>
      <w:divBdr>
        <w:top w:val="none" w:sz="0" w:space="0" w:color="auto"/>
        <w:left w:val="none" w:sz="0" w:space="0" w:color="auto"/>
        <w:bottom w:val="none" w:sz="0" w:space="0" w:color="auto"/>
        <w:right w:val="none" w:sz="0" w:space="0" w:color="auto"/>
      </w:divBdr>
    </w:div>
    <w:div w:id="29427108">
      <w:bodyDiv w:val="1"/>
      <w:marLeft w:val="0"/>
      <w:marRight w:val="0"/>
      <w:marTop w:val="0"/>
      <w:marBottom w:val="0"/>
      <w:divBdr>
        <w:top w:val="none" w:sz="0" w:space="0" w:color="auto"/>
        <w:left w:val="none" w:sz="0" w:space="0" w:color="auto"/>
        <w:bottom w:val="none" w:sz="0" w:space="0" w:color="auto"/>
        <w:right w:val="none" w:sz="0" w:space="0" w:color="auto"/>
      </w:divBdr>
    </w:div>
    <w:div w:id="29501465">
      <w:bodyDiv w:val="1"/>
      <w:marLeft w:val="0"/>
      <w:marRight w:val="0"/>
      <w:marTop w:val="0"/>
      <w:marBottom w:val="0"/>
      <w:divBdr>
        <w:top w:val="none" w:sz="0" w:space="0" w:color="auto"/>
        <w:left w:val="none" w:sz="0" w:space="0" w:color="auto"/>
        <w:bottom w:val="none" w:sz="0" w:space="0" w:color="auto"/>
        <w:right w:val="none" w:sz="0" w:space="0" w:color="auto"/>
      </w:divBdr>
    </w:div>
    <w:div w:id="29767282">
      <w:bodyDiv w:val="1"/>
      <w:marLeft w:val="0"/>
      <w:marRight w:val="0"/>
      <w:marTop w:val="0"/>
      <w:marBottom w:val="0"/>
      <w:divBdr>
        <w:top w:val="none" w:sz="0" w:space="0" w:color="auto"/>
        <w:left w:val="none" w:sz="0" w:space="0" w:color="auto"/>
        <w:bottom w:val="none" w:sz="0" w:space="0" w:color="auto"/>
        <w:right w:val="none" w:sz="0" w:space="0" w:color="auto"/>
      </w:divBdr>
    </w:div>
    <w:div w:id="29845089">
      <w:bodyDiv w:val="1"/>
      <w:marLeft w:val="0"/>
      <w:marRight w:val="0"/>
      <w:marTop w:val="0"/>
      <w:marBottom w:val="0"/>
      <w:divBdr>
        <w:top w:val="none" w:sz="0" w:space="0" w:color="auto"/>
        <w:left w:val="none" w:sz="0" w:space="0" w:color="auto"/>
        <w:bottom w:val="none" w:sz="0" w:space="0" w:color="auto"/>
        <w:right w:val="none" w:sz="0" w:space="0" w:color="auto"/>
      </w:divBdr>
    </w:div>
    <w:div w:id="30082776">
      <w:bodyDiv w:val="1"/>
      <w:marLeft w:val="0"/>
      <w:marRight w:val="0"/>
      <w:marTop w:val="0"/>
      <w:marBottom w:val="0"/>
      <w:divBdr>
        <w:top w:val="none" w:sz="0" w:space="0" w:color="auto"/>
        <w:left w:val="none" w:sz="0" w:space="0" w:color="auto"/>
        <w:bottom w:val="none" w:sz="0" w:space="0" w:color="auto"/>
        <w:right w:val="none" w:sz="0" w:space="0" w:color="auto"/>
      </w:divBdr>
    </w:div>
    <w:div w:id="30082852">
      <w:bodyDiv w:val="1"/>
      <w:marLeft w:val="0"/>
      <w:marRight w:val="0"/>
      <w:marTop w:val="0"/>
      <w:marBottom w:val="0"/>
      <w:divBdr>
        <w:top w:val="none" w:sz="0" w:space="0" w:color="auto"/>
        <w:left w:val="none" w:sz="0" w:space="0" w:color="auto"/>
        <w:bottom w:val="none" w:sz="0" w:space="0" w:color="auto"/>
        <w:right w:val="none" w:sz="0" w:space="0" w:color="auto"/>
      </w:divBdr>
    </w:div>
    <w:div w:id="30424774">
      <w:bodyDiv w:val="1"/>
      <w:marLeft w:val="0"/>
      <w:marRight w:val="0"/>
      <w:marTop w:val="0"/>
      <w:marBottom w:val="0"/>
      <w:divBdr>
        <w:top w:val="none" w:sz="0" w:space="0" w:color="auto"/>
        <w:left w:val="none" w:sz="0" w:space="0" w:color="auto"/>
        <w:bottom w:val="none" w:sz="0" w:space="0" w:color="auto"/>
        <w:right w:val="none" w:sz="0" w:space="0" w:color="auto"/>
      </w:divBdr>
    </w:div>
    <w:div w:id="30494331">
      <w:bodyDiv w:val="1"/>
      <w:marLeft w:val="0"/>
      <w:marRight w:val="0"/>
      <w:marTop w:val="0"/>
      <w:marBottom w:val="0"/>
      <w:divBdr>
        <w:top w:val="none" w:sz="0" w:space="0" w:color="auto"/>
        <w:left w:val="none" w:sz="0" w:space="0" w:color="auto"/>
        <w:bottom w:val="none" w:sz="0" w:space="0" w:color="auto"/>
        <w:right w:val="none" w:sz="0" w:space="0" w:color="auto"/>
      </w:divBdr>
    </w:div>
    <w:div w:id="30545690">
      <w:bodyDiv w:val="1"/>
      <w:marLeft w:val="0"/>
      <w:marRight w:val="0"/>
      <w:marTop w:val="0"/>
      <w:marBottom w:val="0"/>
      <w:divBdr>
        <w:top w:val="none" w:sz="0" w:space="0" w:color="auto"/>
        <w:left w:val="none" w:sz="0" w:space="0" w:color="auto"/>
        <w:bottom w:val="none" w:sz="0" w:space="0" w:color="auto"/>
        <w:right w:val="none" w:sz="0" w:space="0" w:color="auto"/>
      </w:divBdr>
    </w:div>
    <w:div w:id="30695276">
      <w:bodyDiv w:val="1"/>
      <w:marLeft w:val="0"/>
      <w:marRight w:val="0"/>
      <w:marTop w:val="0"/>
      <w:marBottom w:val="0"/>
      <w:divBdr>
        <w:top w:val="none" w:sz="0" w:space="0" w:color="auto"/>
        <w:left w:val="none" w:sz="0" w:space="0" w:color="auto"/>
        <w:bottom w:val="none" w:sz="0" w:space="0" w:color="auto"/>
        <w:right w:val="none" w:sz="0" w:space="0" w:color="auto"/>
      </w:divBdr>
    </w:div>
    <w:div w:id="30738901">
      <w:bodyDiv w:val="1"/>
      <w:marLeft w:val="0"/>
      <w:marRight w:val="0"/>
      <w:marTop w:val="0"/>
      <w:marBottom w:val="0"/>
      <w:divBdr>
        <w:top w:val="none" w:sz="0" w:space="0" w:color="auto"/>
        <w:left w:val="none" w:sz="0" w:space="0" w:color="auto"/>
        <w:bottom w:val="none" w:sz="0" w:space="0" w:color="auto"/>
        <w:right w:val="none" w:sz="0" w:space="0" w:color="auto"/>
      </w:divBdr>
    </w:div>
    <w:div w:id="31274500">
      <w:bodyDiv w:val="1"/>
      <w:marLeft w:val="0"/>
      <w:marRight w:val="0"/>
      <w:marTop w:val="0"/>
      <w:marBottom w:val="0"/>
      <w:divBdr>
        <w:top w:val="none" w:sz="0" w:space="0" w:color="auto"/>
        <w:left w:val="none" w:sz="0" w:space="0" w:color="auto"/>
        <w:bottom w:val="none" w:sz="0" w:space="0" w:color="auto"/>
        <w:right w:val="none" w:sz="0" w:space="0" w:color="auto"/>
      </w:divBdr>
    </w:div>
    <w:div w:id="31656548">
      <w:bodyDiv w:val="1"/>
      <w:marLeft w:val="0"/>
      <w:marRight w:val="0"/>
      <w:marTop w:val="0"/>
      <w:marBottom w:val="0"/>
      <w:divBdr>
        <w:top w:val="none" w:sz="0" w:space="0" w:color="auto"/>
        <w:left w:val="none" w:sz="0" w:space="0" w:color="auto"/>
        <w:bottom w:val="none" w:sz="0" w:space="0" w:color="auto"/>
        <w:right w:val="none" w:sz="0" w:space="0" w:color="auto"/>
      </w:divBdr>
    </w:div>
    <w:div w:id="32000429">
      <w:bodyDiv w:val="1"/>
      <w:marLeft w:val="0"/>
      <w:marRight w:val="0"/>
      <w:marTop w:val="0"/>
      <w:marBottom w:val="0"/>
      <w:divBdr>
        <w:top w:val="none" w:sz="0" w:space="0" w:color="auto"/>
        <w:left w:val="none" w:sz="0" w:space="0" w:color="auto"/>
        <w:bottom w:val="none" w:sz="0" w:space="0" w:color="auto"/>
        <w:right w:val="none" w:sz="0" w:space="0" w:color="auto"/>
      </w:divBdr>
    </w:div>
    <w:div w:id="32537399">
      <w:bodyDiv w:val="1"/>
      <w:marLeft w:val="0"/>
      <w:marRight w:val="0"/>
      <w:marTop w:val="0"/>
      <w:marBottom w:val="0"/>
      <w:divBdr>
        <w:top w:val="none" w:sz="0" w:space="0" w:color="auto"/>
        <w:left w:val="none" w:sz="0" w:space="0" w:color="auto"/>
        <w:bottom w:val="none" w:sz="0" w:space="0" w:color="auto"/>
        <w:right w:val="none" w:sz="0" w:space="0" w:color="auto"/>
      </w:divBdr>
    </w:div>
    <w:div w:id="33040524">
      <w:bodyDiv w:val="1"/>
      <w:marLeft w:val="0"/>
      <w:marRight w:val="0"/>
      <w:marTop w:val="0"/>
      <w:marBottom w:val="0"/>
      <w:divBdr>
        <w:top w:val="none" w:sz="0" w:space="0" w:color="auto"/>
        <w:left w:val="none" w:sz="0" w:space="0" w:color="auto"/>
        <w:bottom w:val="none" w:sz="0" w:space="0" w:color="auto"/>
        <w:right w:val="none" w:sz="0" w:space="0" w:color="auto"/>
      </w:divBdr>
    </w:div>
    <w:div w:id="33315270">
      <w:bodyDiv w:val="1"/>
      <w:marLeft w:val="0"/>
      <w:marRight w:val="0"/>
      <w:marTop w:val="0"/>
      <w:marBottom w:val="0"/>
      <w:divBdr>
        <w:top w:val="none" w:sz="0" w:space="0" w:color="auto"/>
        <w:left w:val="none" w:sz="0" w:space="0" w:color="auto"/>
        <w:bottom w:val="none" w:sz="0" w:space="0" w:color="auto"/>
        <w:right w:val="none" w:sz="0" w:space="0" w:color="auto"/>
      </w:divBdr>
    </w:div>
    <w:div w:id="33358244">
      <w:bodyDiv w:val="1"/>
      <w:marLeft w:val="0"/>
      <w:marRight w:val="0"/>
      <w:marTop w:val="0"/>
      <w:marBottom w:val="0"/>
      <w:divBdr>
        <w:top w:val="none" w:sz="0" w:space="0" w:color="auto"/>
        <w:left w:val="none" w:sz="0" w:space="0" w:color="auto"/>
        <w:bottom w:val="none" w:sz="0" w:space="0" w:color="auto"/>
        <w:right w:val="none" w:sz="0" w:space="0" w:color="auto"/>
      </w:divBdr>
    </w:div>
    <w:div w:id="33426010">
      <w:bodyDiv w:val="1"/>
      <w:marLeft w:val="0"/>
      <w:marRight w:val="0"/>
      <w:marTop w:val="0"/>
      <w:marBottom w:val="0"/>
      <w:divBdr>
        <w:top w:val="none" w:sz="0" w:space="0" w:color="auto"/>
        <w:left w:val="none" w:sz="0" w:space="0" w:color="auto"/>
        <w:bottom w:val="none" w:sz="0" w:space="0" w:color="auto"/>
        <w:right w:val="none" w:sz="0" w:space="0" w:color="auto"/>
      </w:divBdr>
    </w:div>
    <w:div w:id="33428477">
      <w:bodyDiv w:val="1"/>
      <w:marLeft w:val="0"/>
      <w:marRight w:val="0"/>
      <w:marTop w:val="0"/>
      <w:marBottom w:val="0"/>
      <w:divBdr>
        <w:top w:val="none" w:sz="0" w:space="0" w:color="auto"/>
        <w:left w:val="none" w:sz="0" w:space="0" w:color="auto"/>
        <w:bottom w:val="none" w:sz="0" w:space="0" w:color="auto"/>
        <w:right w:val="none" w:sz="0" w:space="0" w:color="auto"/>
      </w:divBdr>
    </w:div>
    <w:div w:id="33700893">
      <w:bodyDiv w:val="1"/>
      <w:marLeft w:val="0"/>
      <w:marRight w:val="0"/>
      <w:marTop w:val="0"/>
      <w:marBottom w:val="0"/>
      <w:divBdr>
        <w:top w:val="none" w:sz="0" w:space="0" w:color="auto"/>
        <w:left w:val="none" w:sz="0" w:space="0" w:color="auto"/>
        <w:bottom w:val="none" w:sz="0" w:space="0" w:color="auto"/>
        <w:right w:val="none" w:sz="0" w:space="0" w:color="auto"/>
      </w:divBdr>
    </w:div>
    <w:div w:id="34621660">
      <w:bodyDiv w:val="1"/>
      <w:marLeft w:val="0"/>
      <w:marRight w:val="0"/>
      <w:marTop w:val="0"/>
      <w:marBottom w:val="0"/>
      <w:divBdr>
        <w:top w:val="none" w:sz="0" w:space="0" w:color="auto"/>
        <w:left w:val="none" w:sz="0" w:space="0" w:color="auto"/>
        <w:bottom w:val="none" w:sz="0" w:space="0" w:color="auto"/>
        <w:right w:val="none" w:sz="0" w:space="0" w:color="auto"/>
      </w:divBdr>
    </w:div>
    <w:div w:id="34745832">
      <w:bodyDiv w:val="1"/>
      <w:marLeft w:val="0"/>
      <w:marRight w:val="0"/>
      <w:marTop w:val="0"/>
      <w:marBottom w:val="0"/>
      <w:divBdr>
        <w:top w:val="none" w:sz="0" w:space="0" w:color="auto"/>
        <w:left w:val="none" w:sz="0" w:space="0" w:color="auto"/>
        <w:bottom w:val="none" w:sz="0" w:space="0" w:color="auto"/>
        <w:right w:val="none" w:sz="0" w:space="0" w:color="auto"/>
      </w:divBdr>
    </w:div>
    <w:div w:id="34931645">
      <w:bodyDiv w:val="1"/>
      <w:marLeft w:val="0"/>
      <w:marRight w:val="0"/>
      <w:marTop w:val="0"/>
      <w:marBottom w:val="0"/>
      <w:divBdr>
        <w:top w:val="none" w:sz="0" w:space="0" w:color="auto"/>
        <w:left w:val="none" w:sz="0" w:space="0" w:color="auto"/>
        <w:bottom w:val="none" w:sz="0" w:space="0" w:color="auto"/>
        <w:right w:val="none" w:sz="0" w:space="0" w:color="auto"/>
      </w:divBdr>
    </w:div>
    <w:div w:id="35663807">
      <w:bodyDiv w:val="1"/>
      <w:marLeft w:val="0"/>
      <w:marRight w:val="0"/>
      <w:marTop w:val="0"/>
      <w:marBottom w:val="0"/>
      <w:divBdr>
        <w:top w:val="none" w:sz="0" w:space="0" w:color="auto"/>
        <w:left w:val="none" w:sz="0" w:space="0" w:color="auto"/>
        <w:bottom w:val="none" w:sz="0" w:space="0" w:color="auto"/>
        <w:right w:val="none" w:sz="0" w:space="0" w:color="auto"/>
      </w:divBdr>
    </w:div>
    <w:div w:id="36468740">
      <w:bodyDiv w:val="1"/>
      <w:marLeft w:val="0"/>
      <w:marRight w:val="0"/>
      <w:marTop w:val="0"/>
      <w:marBottom w:val="0"/>
      <w:divBdr>
        <w:top w:val="none" w:sz="0" w:space="0" w:color="auto"/>
        <w:left w:val="none" w:sz="0" w:space="0" w:color="auto"/>
        <w:bottom w:val="none" w:sz="0" w:space="0" w:color="auto"/>
        <w:right w:val="none" w:sz="0" w:space="0" w:color="auto"/>
      </w:divBdr>
    </w:div>
    <w:div w:id="36592541">
      <w:bodyDiv w:val="1"/>
      <w:marLeft w:val="0"/>
      <w:marRight w:val="0"/>
      <w:marTop w:val="0"/>
      <w:marBottom w:val="0"/>
      <w:divBdr>
        <w:top w:val="none" w:sz="0" w:space="0" w:color="auto"/>
        <w:left w:val="none" w:sz="0" w:space="0" w:color="auto"/>
        <w:bottom w:val="none" w:sz="0" w:space="0" w:color="auto"/>
        <w:right w:val="none" w:sz="0" w:space="0" w:color="auto"/>
      </w:divBdr>
    </w:div>
    <w:div w:id="36857394">
      <w:bodyDiv w:val="1"/>
      <w:marLeft w:val="0"/>
      <w:marRight w:val="0"/>
      <w:marTop w:val="0"/>
      <w:marBottom w:val="0"/>
      <w:divBdr>
        <w:top w:val="none" w:sz="0" w:space="0" w:color="auto"/>
        <w:left w:val="none" w:sz="0" w:space="0" w:color="auto"/>
        <w:bottom w:val="none" w:sz="0" w:space="0" w:color="auto"/>
        <w:right w:val="none" w:sz="0" w:space="0" w:color="auto"/>
      </w:divBdr>
    </w:div>
    <w:div w:id="37173140">
      <w:bodyDiv w:val="1"/>
      <w:marLeft w:val="0"/>
      <w:marRight w:val="0"/>
      <w:marTop w:val="0"/>
      <w:marBottom w:val="0"/>
      <w:divBdr>
        <w:top w:val="none" w:sz="0" w:space="0" w:color="auto"/>
        <w:left w:val="none" w:sz="0" w:space="0" w:color="auto"/>
        <w:bottom w:val="none" w:sz="0" w:space="0" w:color="auto"/>
        <w:right w:val="none" w:sz="0" w:space="0" w:color="auto"/>
      </w:divBdr>
    </w:div>
    <w:div w:id="37317283">
      <w:bodyDiv w:val="1"/>
      <w:marLeft w:val="0"/>
      <w:marRight w:val="0"/>
      <w:marTop w:val="0"/>
      <w:marBottom w:val="0"/>
      <w:divBdr>
        <w:top w:val="none" w:sz="0" w:space="0" w:color="auto"/>
        <w:left w:val="none" w:sz="0" w:space="0" w:color="auto"/>
        <w:bottom w:val="none" w:sz="0" w:space="0" w:color="auto"/>
        <w:right w:val="none" w:sz="0" w:space="0" w:color="auto"/>
      </w:divBdr>
    </w:div>
    <w:div w:id="37320756">
      <w:bodyDiv w:val="1"/>
      <w:marLeft w:val="0"/>
      <w:marRight w:val="0"/>
      <w:marTop w:val="0"/>
      <w:marBottom w:val="0"/>
      <w:divBdr>
        <w:top w:val="none" w:sz="0" w:space="0" w:color="auto"/>
        <w:left w:val="none" w:sz="0" w:space="0" w:color="auto"/>
        <w:bottom w:val="none" w:sz="0" w:space="0" w:color="auto"/>
        <w:right w:val="none" w:sz="0" w:space="0" w:color="auto"/>
      </w:divBdr>
    </w:div>
    <w:div w:id="37364417">
      <w:bodyDiv w:val="1"/>
      <w:marLeft w:val="0"/>
      <w:marRight w:val="0"/>
      <w:marTop w:val="0"/>
      <w:marBottom w:val="0"/>
      <w:divBdr>
        <w:top w:val="none" w:sz="0" w:space="0" w:color="auto"/>
        <w:left w:val="none" w:sz="0" w:space="0" w:color="auto"/>
        <w:bottom w:val="none" w:sz="0" w:space="0" w:color="auto"/>
        <w:right w:val="none" w:sz="0" w:space="0" w:color="auto"/>
      </w:divBdr>
    </w:div>
    <w:div w:id="37365809">
      <w:bodyDiv w:val="1"/>
      <w:marLeft w:val="0"/>
      <w:marRight w:val="0"/>
      <w:marTop w:val="0"/>
      <w:marBottom w:val="0"/>
      <w:divBdr>
        <w:top w:val="none" w:sz="0" w:space="0" w:color="auto"/>
        <w:left w:val="none" w:sz="0" w:space="0" w:color="auto"/>
        <w:bottom w:val="none" w:sz="0" w:space="0" w:color="auto"/>
        <w:right w:val="none" w:sz="0" w:space="0" w:color="auto"/>
      </w:divBdr>
    </w:div>
    <w:div w:id="37894775">
      <w:bodyDiv w:val="1"/>
      <w:marLeft w:val="0"/>
      <w:marRight w:val="0"/>
      <w:marTop w:val="0"/>
      <w:marBottom w:val="0"/>
      <w:divBdr>
        <w:top w:val="none" w:sz="0" w:space="0" w:color="auto"/>
        <w:left w:val="none" w:sz="0" w:space="0" w:color="auto"/>
        <w:bottom w:val="none" w:sz="0" w:space="0" w:color="auto"/>
        <w:right w:val="none" w:sz="0" w:space="0" w:color="auto"/>
      </w:divBdr>
    </w:div>
    <w:div w:id="38089524">
      <w:bodyDiv w:val="1"/>
      <w:marLeft w:val="0"/>
      <w:marRight w:val="0"/>
      <w:marTop w:val="0"/>
      <w:marBottom w:val="0"/>
      <w:divBdr>
        <w:top w:val="none" w:sz="0" w:space="0" w:color="auto"/>
        <w:left w:val="none" w:sz="0" w:space="0" w:color="auto"/>
        <w:bottom w:val="none" w:sz="0" w:space="0" w:color="auto"/>
        <w:right w:val="none" w:sz="0" w:space="0" w:color="auto"/>
      </w:divBdr>
    </w:div>
    <w:div w:id="38207638">
      <w:bodyDiv w:val="1"/>
      <w:marLeft w:val="0"/>
      <w:marRight w:val="0"/>
      <w:marTop w:val="0"/>
      <w:marBottom w:val="0"/>
      <w:divBdr>
        <w:top w:val="none" w:sz="0" w:space="0" w:color="auto"/>
        <w:left w:val="none" w:sz="0" w:space="0" w:color="auto"/>
        <w:bottom w:val="none" w:sz="0" w:space="0" w:color="auto"/>
        <w:right w:val="none" w:sz="0" w:space="0" w:color="auto"/>
      </w:divBdr>
    </w:div>
    <w:div w:id="38288096">
      <w:bodyDiv w:val="1"/>
      <w:marLeft w:val="0"/>
      <w:marRight w:val="0"/>
      <w:marTop w:val="0"/>
      <w:marBottom w:val="0"/>
      <w:divBdr>
        <w:top w:val="none" w:sz="0" w:space="0" w:color="auto"/>
        <w:left w:val="none" w:sz="0" w:space="0" w:color="auto"/>
        <w:bottom w:val="none" w:sz="0" w:space="0" w:color="auto"/>
        <w:right w:val="none" w:sz="0" w:space="0" w:color="auto"/>
      </w:divBdr>
    </w:div>
    <w:div w:id="38824608">
      <w:bodyDiv w:val="1"/>
      <w:marLeft w:val="0"/>
      <w:marRight w:val="0"/>
      <w:marTop w:val="0"/>
      <w:marBottom w:val="0"/>
      <w:divBdr>
        <w:top w:val="none" w:sz="0" w:space="0" w:color="auto"/>
        <w:left w:val="none" w:sz="0" w:space="0" w:color="auto"/>
        <w:bottom w:val="none" w:sz="0" w:space="0" w:color="auto"/>
        <w:right w:val="none" w:sz="0" w:space="0" w:color="auto"/>
      </w:divBdr>
    </w:div>
    <w:div w:id="39012052">
      <w:bodyDiv w:val="1"/>
      <w:marLeft w:val="0"/>
      <w:marRight w:val="0"/>
      <w:marTop w:val="0"/>
      <w:marBottom w:val="0"/>
      <w:divBdr>
        <w:top w:val="none" w:sz="0" w:space="0" w:color="auto"/>
        <w:left w:val="none" w:sz="0" w:space="0" w:color="auto"/>
        <w:bottom w:val="none" w:sz="0" w:space="0" w:color="auto"/>
        <w:right w:val="none" w:sz="0" w:space="0" w:color="auto"/>
      </w:divBdr>
    </w:div>
    <w:div w:id="39330980">
      <w:bodyDiv w:val="1"/>
      <w:marLeft w:val="0"/>
      <w:marRight w:val="0"/>
      <w:marTop w:val="0"/>
      <w:marBottom w:val="0"/>
      <w:divBdr>
        <w:top w:val="none" w:sz="0" w:space="0" w:color="auto"/>
        <w:left w:val="none" w:sz="0" w:space="0" w:color="auto"/>
        <w:bottom w:val="none" w:sz="0" w:space="0" w:color="auto"/>
        <w:right w:val="none" w:sz="0" w:space="0" w:color="auto"/>
      </w:divBdr>
    </w:div>
    <w:div w:id="39670163">
      <w:bodyDiv w:val="1"/>
      <w:marLeft w:val="0"/>
      <w:marRight w:val="0"/>
      <w:marTop w:val="0"/>
      <w:marBottom w:val="0"/>
      <w:divBdr>
        <w:top w:val="none" w:sz="0" w:space="0" w:color="auto"/>
        <w:left w:val="none" w:sz="0" w:space="0" w:color="auto"/>
        <w:bottom w:val="none" w:sz="0" w:space="0" w:color="auto"/>
        <w:right w:val="none" w:sz="0" w:space="0" w:color="auto"/>
      </w:divBdr>
    </w:div>
    <w:div w:id="39943734">
      <w:bodyDiv w:val="1"/>
      <w:marLeft w:val="0"/>
      <w:marRight w:val="0"/>
      <w:marTop w:val="0"/>
      <w:marBottom w:val="0"/>
      <w:divBdr>
        <w:top w:val="none" w:sz="0" w:space="0" w:color="auto"/>
        <w:left w:val="none" w:sz="0" w:space="0" w:color="auto"/>
        <w:bottom w:val="none" w:sz="0" w:space="0" w:color="auto"/>
        <w:right w:val="none" w:sz="0" w:space="0" w:color="auto"/>
      </w:divBdr>
    </w:div>
    <w:div w:id="40180907">
      <w:bodyDiv w:val="1"/>
      <w:marLeft w:val="0"/>
      <w:marRight w:val="0"/>
      <w:marTop w:val="0"/>
      <w:marBottom w:val="0"/>
      <w:divBdr>
        <w:top w:val="none" w:sz="0" w:space="0" w:color="auto"/>
        <w:left w:val="none" w:sz="0" w:space="0" w:color="auto"/>
        <w:bottom w:val="none" w:sz="0" w:space="0" w:color="auto"/>
        <w:right w:val="none" w:sz="0" w:space="0" w:color="auto"/>
      </w:divBdr>
    </w:div>
    <w:div w:id="40518578">
      <w:bodyDiv w:val="1"/>
      <w:marLeft w:val="0"/>
      <w:marRight w:val="0"/>
      <w:marTop w:val="0"/>
      <w:marBottom w:val="0"/>
      <w:divBdr>
        <w:top w:val="none" w:sz="0" w:space="0" w:color="auto"/>
        <w:left w:val="none" w:sz="0" w:space="0" w:color="auto"/>
        <w:bottom w:val="none" w:sz="0" w:space="0" w:color="auto"/>
        <w:right w:val="none" w:sz="0" w:space="0" w:color="auto"/>
      </w:divBdr>
    </w:div>
    <w:div w:id="40567522">
      <w:bodyDiv w:val="1"/>
      <w:marLeft w:val="0"/>
      <w:marRight w:val="0"/>
      <w:marTop w:val="0"/>
      <w:marBottom w:val="0"/>
      <w:divBdr>
        <w:top w:val="none" w:sz="0" w:space="0" w:color="auto"/>
        <w:left w:val="none" w:sz="0" w:space="0" w:color="auto"/>
        <w:bottom w:val="none" w:sz="0" w:space="0" w:color="auto"/>
        <w:right w:val="none" w:sz="0" w:space="0" w:color="auto"/>
      </w:divBdr>
    </w:div>
    <w:div w:id="40714856">
      <w:bodyDiv w:val="1"/>
      <w:marLeft w:val="0"/>
      <w:marRight w:val="0"/>
      <w:marTop w:val="0"/>
      <w:marBottom w:val="0"/>
      <w:divBdr>
        <w:top w:val="none" w:sz="0" w:space="0" w:color="auto"/>
        <w:left w:val="none" w:sz="0" w:space="0" w:color="auto"/>
        <w:bottom w:val="none" w:sz="0" w:space="0" w:color="auto"/>
        <w:right w:val="none" w:sz="0" w:space="0" w:color="auto"/>
      </w:divBdr>
    </w:div>
    <w:div w:id="40715466">
      <w:bodyDiv w:val="1"/>
      <w:marLeft w:val="0"/>
      <w:marRight w:val="0"/>
      <w:marTop w:val="0"/>
      <w:marBottom w:val="0"/>
      <w:divBdr>
        <w:top w:val="none" w:sz="0" w:space="0" w:color="auto"/>
        <w:left w:val="none" w:sz="0" w:space="0" w:color="auto"/>
        <w:bottom w:val="none" w:sz="0" w:space="0" w:color="auto"/>
        <w:right w:val="none" w:sz="0" w:space="0" w:color="auto"/>
      </w:divBdr>
    </w:div>
    <w:div w:id="40911008">
      <w:bodyDiv w:val="1"/>
      <w:marLeft w:val="0"/>
      <w:marRight w:val="0"/>
      <w:marTop w:val="0"/>
      <w:marBottom w:val="0"/>
      <w:divBdr>
        <w:top w:val="none" w:sz="0" w:space="0" w:color="auto"/>
        <w:left w:val="none" w:sz="0" w:space="0" w:color="auto"/>
        <w:bottom w:val="none" w:sz="0" w:space="0" w:color="auto"/>
        <w:right w:val="none" w:sz="0" w:space="0" w:color="auto"/>
      </w:divBdr>
    </w:div>
    <w:div w:id="41559243">
      <w:bodyDiv w:val="1"/>
      <w:marLeft w:val="0"/>
      <w:marRight w:val="0"/>
      <w:marTop w:val="0"/>
      <w:marBottom w:val="0"/>
      <w:divBdr>
        <w:top w:val="none" w:sz="0" w:space="0" w:color="auto"/>
        <w:left w:val="none" w:sz="0" w:space="0" w:color="auto"/>
        <w:bottom w:val="none" w:sz="0" w:space="0" w:color="auto"/>
        <w:right w:val="none" w:sz="0" w:space="0" w:color="auto"/>
      </w:divBdr>
    </w:div>
    <w:div w:id="41639580">
      <w:bodyDiv w:val="1"/>
      <w:marLeft w:val="0"/>
      <w:marRight w:val="0"/>
      <w:marTop w:val="0"/>
      <w:marBottom w:val="0"/>
      <w:divBdr>
        <w:top w:val="none" w:sz="0" w:space="0" w:color="auto"/>
        <w:left w:val="none" w:sz="0" w:space="0" w:color="auto"/>
        <w:bottom w:val="none" w:sz="0" w:space="0" w:color="auto"/>
        <w:right w:val="none" w:sz="0" w:space="0" w:color="auto"/>
      </w:divBdr>
    </w:div>
    <w:div w:id="42486728">
      <w:bodyDiv w:val="1"/>
      <w:marLeft w:val="0"/>
      <w:marRight w:val="0"/>
      <w:marTop w:val="0"/>
      <w:marBottom w:val="0"/>
      <w:divBdr>
        <w:top w:val="none" w:sz="0" w:space="0" w:color="auto"/>
        <w:left w:val="none" w:sz="0" w:space="0" w:color="auto"/>
        <w:bottom w:val="none" w:sz="0" w:space="0" w:color="auto"/>
        <w:right w:val="none" w:sz="0" w:space="0" w:color="auto"/>
      </w:divBdr>
    </w:div>
    <w:div w:id="42488174">
      <w:bodyDiv w:val="1"/>
      <w:marLeft w:val="0"/>
      <w:marRight w:val="0"/>
      <w:marTop w:val="0"/>
      <w:marBottom w:val="0"/>
      <w:divBdr>
        <w:top w:val="none" w:sz="0" w:space="0" w:color="auto"/>
        <w:left w:val="none" w:sz="0" w:space="0" w:color="auto"/>
        <w:bottom w:val="none" w:sz="0" w:space="0" w:color="auto"/>
        <w:right w:val="none" w:sz="0" w:space="0" w:color="auto"/>
      </w:divBdr>
    </w:div>
    <w:div w:id="42993411">
      <w:bodyDiv w:val="1"/>
      <w:marLeft w:val="0"/>
      <w:marRight w:val="0"/>
      <w:marTop w:val="0"/>
      <w:marBottom w:val="0"/>
      <w:divBdr>
        <w:top w:val="none" w:sz="0" w:space="0" w:color="auto"/>
        <w:left w:val="none" w:sz="0" w:space="0" w:color="auto"/>
        <w:bottom w:val="none" w:sz="0" w:space="0" w:color="auto"/>
        <w:right w:val="none" w:sz="0" w:space="0" w:color="auto"/>
      </w:divBdr>
    </w:div>
    <w:div w:id="43021952">
      <w:bodyDiv w:val="1"/>
      <w:marLeft w:val="0"/>
      <w:marRight w:val="0"/>
      <w:marTop w:val="0"/>
      <w:marBottom w:val="0"/>
      <w:divBdr>
        <w:top w:val="none" w:sz="0" w:space="0" w:color="auto"/>
        <w:left w:val="none" w:sz="0" w:space="0" w:color="auto"/>
        <w:bottom w:val="none" w:sz="0" w:space="0" w:color="auto"/>
        <w:right w:val="none" w:sz="0" w:space="0" w:color="auto"/>
      </w:divBdr>
    </w:div>
    <w:div w:id="43138171">
      <w:bodyDiv w:val="1"/>
      <w:marLeft w:val="0"/>
      <w:marRight w:val="0"/>
      <w:marTop w:val="0"/>
      <w:marBottom w:val="0"/>
      <w:divBdr>
        <w:top w:val="none" w:sz="0" w:space="0" w:color="auto"/>
        <w:left w:val="none" w:sz="0" w:space="0" w:color="auto"/>
        <w:bottom w:val="none" w:sz="0" w:space="0" w:color="auto"/>
        <w:right w:val="none" w:sz="0" w:space="0" w:color="auto"/>
      </w:divBdr>
    </w:div>
    <w:div w:id="43215625">
      <w:bodyDiv w:val="1"/>
      <w:marLeft w:val="0"/>
      <w:marRight w:val="0"/>
      <w:marTop w:val="0"/>
      <w:marBottom w:val="0"/>
      <w:divBdr>
        <w:top w:val="none" w:sz="0" w:space="0" w:color="auto"/>
        <w:left w:val="none" w:sz="0" w:space="0" w:color="auto"/>
        <w:bottom w:val="none" w:sz="0" w:space="0" w:color="auto"/>
        <w:right w:val="none" w:sz="0" w:space="0" w:color="auto"/>
      </w:divBdr>
    </w:div>
    <w:div w:id="43412820">
      <w:bodyDiv w:val="1"/>
      <w:marLeft w:val="0"/>
      <w:marRight w:val="0"/>
      <w:marTop w:val="0"/>
      <w:marBottom w:val="0"/>
      <w:divBdr>
        <w:top w:val="none" w:sz="0" w:space="0" w:color="auto"/>
        <w:left w:val="none" w:sz="0" w:space="0" w:color="auto"/>
        <w:bottom w:val="none" w:sz="0" w:space="0" w:color="auto"/>
        <w:right w:val="none" w:sz="0" w:space="0" w:color="auto"/>
      </w:divBdr>
    </w:div>
    <w:div w:id="43870990">
      <w:bodyDiv w:val="1"/>
      <w:marLeft w:val="0"/>
      <w:marRight w:val="0"/>
      <w:marTop w:val="0"/>
      <w:marBottom w:val="0"/>
      <w:divBdr>
        <w:top w:val="none" w:sz="0" w:space="0" w:color="auto"/>
        <w:left w:val="none" w:sz="0" w:space="0" w:color="auto"/>
        <w:bottom w:val="none" w:sz="0" w:space="0" w:color="auto"/>
        <w:right w:val="none" w:sz="0" w:space="0" w:color="auto"/>
      </w:divBdr>
    </w:div>
    <w:div w:id="44068322">
      <w:bodyDiv w:val="1"/>
      <w:marLeft w:val="0"/>
      <w:marRight w:val="0"/>
      <w:marTop w:val="0"/>
      <w:marBottom w:val="0"/>
      <w:divBdr>
        <w:top w:val="none" w:sz="0" w:space="0" w:color="auto"/>
        <w:left w:val="none" w:sz="0" w:space="0" w:color="auto"/>
        <w:bottom w:val="none" w:sz="0" w:space="0" w:color="auto"/>
        <w:right w:val="none" w:sz="0" w:space="0" w:color="auto"/>
      </w:divBdr>
    </w:div>
    <w:div w:id="44069159">
      <w:bodyDiv w:val="1"/>
      <w:marLeft w:val="0"/>
      <w:marRight w:val="0"/>
      <w:marTop w:val="0"/>
      <w:marBottom w:val="0"/>
      <w:divBdr>
        <w:top w:val="none" w:sz="0" w:space="0" w:color="auto"/>
        <w:left w:val="none" w:sz="0" w:space="0" w:color="auto"/>
        <w:bottom w:val="none" w:sz="0" w:space="0" w:color="auto"/>
        <w:right w:val="none" w:sz="0" w:space="0" w:color="auto"/>
      </w:divBdr>
    </w:div>
    <w:div w:id="44070371">
      <w:bodyDiv w:val="1"/>
      <w:marLeft w:val="0"/>
      <w:marRight w:val="0"/>
      <w:marTop w:val="0"/>
      <w:marBottom w:val="0"/>
      <w:divBdr>
        <w:top w:val="none" w:sz="0" w:space="0" w:color="auto"/>
        <w:left w:val="none" w:sz="0" w:space="0" w:color="auto"/>
        <w:bottom w:val="none" w:sz="0" w:space="0" w:color="auto"/>
        <w:right w:val="none" w:sz="0" w:space="0" w:color="auto"/>
      </w:divBdr>
    </w:div>
    <w:div w:id="44259804">
      <w:bodyDiv w:val="1"/>
      <w:marLeft w:val="0"/>
      <w:marRight w:val="0"/>
      <w:marTop w:val="0"/>
      <w:marBottom w:val="0"/>
      <w:divBdr>
        <w:top w:val="none" w:sz="0" w:space="0" w:color="auto"/>
        <w:left w:val="none" w:sz="0" w:space="0" w:color="auto"/>
        <w:bottom w:val="none" w:sz="0" w:space="0" w:color="auto"/>
        <w:right w:val="none" w:sz="0" w:space="0" w:color="auto"/>
      </w:divBdr>
    </w:div>
    <w:div w:id="44380815">
      <w:bodyDiv w:val="1"/>
      <w:marLeft w:val="0"/>
      <w:marRight w:val="0"/>
      <w:marTop w:val="0"/>
      <w:marBottom w:val="0"/>
      <w:divBdr>
        <w:top w:val="none" w:sz="0" w:space="0" w:color="auto"/>
        <w:left w:val="none" w:sz="0" w:space="0" w:color="auto"/>
        <w:bottom w:val="none" w:sz="0" w:space="0" w:color="auto"/>
        <w:right w:val="none" w:sz="0" w:space="0" w:color="auto"/>
      </w:divBdr>
    </w:div>
    <w:div w:id="44452545">
      <w:bodyDiv w:val="1"/>
      <w:marLeft w:val="0"/>
      <w:marRight w:val="0"/>
      <w:marTop w:val="0"/>
      <w:marBottom w:val="0"/>
      <w:divBdr>
        <w:top w:val="none" w:sz="0" w:space="0" w:color="auto"/>
        <w:left w:val="none" w:sz="0" w:space="0" w:color="auto"/>
        <w:bottom w:val="none" w:sz="0" w:space="0" w:color="auto"/>
        <w:right w:val="none" w:sz="0" w:space="0" w:color="auto"/>
      </w:divBdr>
    </w:div>
    <w:div w:id="44723981">
      <w:bodyDiv w:val="1"/>
      <w:marLeft w:val="0"/>
      <w:marRight w:val="0"/>
      <w:marTop w:val="0"/>
      <w:marBottom w:val="0"/>
      <w:divBdr>
        <w:top w:val="none" w:sz="0" w:space="0" w:color="auto"/>
        <w:left w:val="none" w:sz="0" w:space="0" w:color="auto"/>
        <w:bottom w:val="none" w:sz="0" w:space="0" w:color="auto"/>
        <w:right w:val="none" w:sz="0" w:space="0" w:color="auto"/>
      </w:divBdr>
    </w:div>
    <w:div w:id="44917933">
      <w:bodyDiv w:val="1"/>
      <w:marLeft w:val="0"/>
      <w:marRight w:val="0"/>
      <w:marTop w:val="0"/>
      <w:marBottom w:val="0"/>
      <w:divBdr>
        <w:top w:val="none" w:sz="0" w:space="0" w:color="auto"/>
        <w:left w:val="none" w:sz="0" w:space="0" w:color="auto"/>
        <w:bottom w:val="none" w:sz="0" w:space="0" w:color="auto"/>
        <w:right w:val="none" w:sz="0" w:space="0" w:color="auto"/>
      </w:divBdr>
    </w:div>
    <w:div w:id="44959832">
      <w:bodyDiv w:val="1"/>
      <w:marLeft w:val="0"/>
      <w:marRight w:val="0"/>
      <w:marTop w:val="0"/>
      <w:marBottom w:val="0"/>
      <w:divBdr>
        <w:top w:val="none" w:sz="0" w:space="0" w:color="auto"/>
        <w:left w:val="none" w:sz="0" w:space="0" w:color="auto"/>
        <w:bottom w:val="none" w:sz="0" w:space="0" w:color="auto"/>
        <w:right w:val="none" w:sz="0" w:space="0" w:color="auto"/>
      </w:divBdr>
    </w:div>
    <w:div w:id="45108021">
      <w:bodyDiv w:val="1"/>
      <w:marLeft w:val="0"/>
      <w:marRight w:val="0"/>
      <w:marTop w:val="0"/>
      <w:marBottom w:val="0"/>
      <w:divBdr>
        <w:top w:val="none" w:sz="0" w:space="0" w:color="auto"/>
        <w:left w:val="none" w:sz="0" w:space="0" w:color="auto"/>
        <w:bottom w:val="none" w:sz="0" w:space="0" w:color="auto"/>
        <w:right w:val="none" w:sz="0" w:space="0" w:color="auto"/>
      </w:divBdr>
    </w:div>
    <w:div w:id="45566809">
      <w:bodyDiv w:val="1"/>
      <w:marLeft w:val="0"/>
      <w:marRight w:val="0"/>
      <w:marTop w:val="0"/>
      <w:marBottom w:val="0"/>
      <w:divBdr>
        <w:top w:val="none" w:sz="0" w:space="0" w:color="auto"/>
        <w:left w:val="none" w:sz="0" w:space="0" w:color="auto"/>
        <w:bottom w:val="none" w:sz="0" w:space="0" w:color="auto"/>
        <w:right w:val="none" w:sz="0" w:space="0" w:color="auto"/>
      </w:divBdr>
    </w:div>
    <w:div w:id="45689687">
      <w:bodyDiv w:val="1"/>
      <w:marLeft w:val="0"/>
      <w:marRight w:val="0"/>
      <w:marTop w:val="0"/>
      <w:marBottom w:val="0"/>
      <w:divBdr>
        <w:top w:val="none" w:sz="0" w:space="0" w:color="auto"/>
        <w:left w:val="none" w:sz="0" w:space="0" w:color="auto"/>
        <w:bottom w:val="none" w:sz="0" w:space="0" w:color="auto"/>
        <w:right w:val="none" w:sz="0" w:space="0" w:color="auto"/>
      </w:divBdr>
    </w:div>
    <w:div w:id="45877390">
      <w:bodyDiv w:val="1"/>
      <w:marLeft w:val="0"/>
      <w:marRight w:val="0"/>
      <w:marTop w:val="0"/>
      <w:marBottom w:val="0"/>
      <w:divBdr>
        <w:top w:val="none" w:sz="0" w:space="0" w:color="auto"/>
        <w:left w:val="none" w:sz="0" w:space="0" w:color="auto"/>
        <w:bottom w:val="none" w:sz="0" w:space="0" w:color="auto"/>
        <w:right w:val="none" w:sz="0" w:space="0" w:color="auto"/>
      </w:divBdr>
    </w:div>
    <w:div w:id="46538049">
      <w:bodyDiv w:val="1"/>
      <w:marLeft w:val="0"/>
      <w:marRight w:val="0"/>
      <w:marTop w:val="0"/>
      <w:marBottom w:val="0"/>
      <w:divBdr>
        <w:top w:val="none" w:sz="0" w:space="0" w:color="auto"/>
        <w:left w:val="none" w:sz="0" w:space="0" w:color="auto"/>
        <w:bottom w:val="none" w:sz="0" w:space="0" w:color="auto"/>
        <w:right w:val="none" w:sz="0" w:space="0" w:color="auto"/>
      </w:divBdr>
    </w:div>
    <w:div w:id="46807619">
      <w:bodyDiv w:val="1"/>
      <w:marLeft w:val="0"/>
      <w:marRight w:val="0"/>
      <w:marTop w:val="0"/>
      <w:marBottom w:val="0"/>
      <w:divBdr>
        <w:top w:val="none" w:sz="0" w:space="0" w:color="auto"/>
        <w:left w:val="none" w:sz="0" w:space="0" w:color="auto"/>
        <w:bottom w:val="none" w:sz="0" w:space="0" w:color="auto"/>
        <w:right w:val="none" w:sz="0" w:space="0" w:color="auto"/>
      </w:divBdr>
    </w:div>
    <w:div w:id="47068401">
      <w:bodyDiv w:val="1"/>
      <w:marLeft w:val="0"/>
      <w:marRight w:val="0"/>
      <w:marTop w:val="0"/>
      <w:marBottom w:val="0"/>
      <w:divBdr>
        <w:top w:val="none" w:sz="0" w:space="0" w:color="auto"/>
        <w:left w:val="none" w:sz="0" w:space="0" w:color="auto"/>
        <w:bottom w:val="none" w:sz="0" w:space="0" w:color="auto"/>
        <w:right w:val="none" w:sz="0" w:space="0" w:color="auto"/>
      </w:divBdr>
    </w:div>
    <w:div w:id="47657307">
      <w:bodyDiv w:val="1"/>
      <w:marLeft w:val="0"/>
      <w:marRight w:val="0"/>
      <w:marTop w:val="0"/>
      <w:marBottom w:val="0"/>
      <w:divBdr>
        <w:top w:val="none" w:sz="0" w:space="0" w:color="auto"/>
        <w:left w:val="none" w:sz="0" w:space="0" w:color="auto"/>
        <w:bottom w:val="none" w:sz="0" w:space="0" w:color="auto"/>
        <w:right w:val="none" w:sz="0" w:space="0" w:color="auto"/>
      </w:divBdr>
    </w:div>
    <w:div w:id="47724335">
      <w:bodyDiv w:val="1"/>
      <w:marLeft w:val="0"/>
      <w:marRight w:val="0"/>
      <w:marTop w:val="0"/>
      <w:marBottom w:val="0"/>
      <w:divBdr>
        <w:top w:val="none" w:sz="0" w:space="0" w:color="auto"/>
        <w:left w:val="none" w:sz="0" w:space="0" w:color="auto"/>
        <w:bottom w:val="none" w:sz="0" w:space="0" w:color="auto"/>
        <w:right w:val="none" w:sz="0" w:space="0" w:color="auto"/>
      </w:divBdr>
    </w:div>
    <w:div w:id="47728490">
      <w:bodyDiv w:val="1"/>
      <w:marLeft w:val="0"/>
      <w:marRight w:val="0"/>
      <w:marTop w:val="0"/>
      <w:marBottom w:val="0"/>
      <w:divBdr>
        <w:top w:val="none" w:sz="0" w:space="0" w:color="auto"/>
        <w:left w:val="none" w:sz="0" w:space="0" w:color="auto"/>
        <w:bottom w:val="none" w:sz="0" w:space="0" w:color="auto"/>
        <w:right w:val="none" w:sz="0" w:space="0" w:color="auto"/>
      </w:divBdr>
    </w:div>
    <w:div w:id="47808510">
      <w:bodyDiv w:val="1"/>
      <w:marLeft w:val="0"/>
      <w:marRight w:val="0"/>
      <w:marTop w:val="0"/>
      <w:marBottom w:val="0"/>
      <w:divBdr>
        <w:top w:val="none" w:sz="0" w:space="0" w:color="auto"/>
        <w:left w:val="none" w:sz="0" w:space="0" w:color="auto"/>
        <w:bottom w:val="none" w:sz="0" w:space="0" w:color="auto"/>
        <w:right w:val="none" w:sz="0" w:space="0" w:color="auto"/>
      </w:divBdr>
    </w:div>
    <w:div w:id="48769699">
      <w:bodyDiv w:val="1"/>
      <w:marLeft w:val="0"/>
      <w:marRight w:val="0"/>
      <w:marTop w:val="0"/>
      <w:marBottom w:val="0"/>
      <w:divBdr>
        <w:top w:val="none" w:sz="0" w:space="0" w:color="auto"/>
        <w:left w:val="none" w:sz="0" w:space="0" w:color="auto"/>
        <w:bottom w:val="none" w:sz="0" w:space="0" w:color="auto"/>
        <w:right w:val="none" w:sz="0" w:space="0" w:color="auto"/>
      </w:divBdr>
    </w:div>
    <w:div w:id="48844959">
      <w:bodyDiv w:val="1"/>
      <w:marLeft w:val="0"/>
      <w:marRight w:val="0"/>
      <w:marTop w:val="0"/>
      <w:marBottom w:val="0"/>
      <w:divBdr>
        <w:top w:val="none" w:sz="0" w:space="0" w:color="auto"/>
        <w:left w:val="none" w:sz="0" w:space="0" w:color="auto"/>
        <w:bottom w:val="none" w:sz="0" w:space="0" w:color="auto"/>
        <w:right w:val="none" w:sz="0" w:space="0" w:color="auto"/>
      </w:divBdr>
    </w:div>
    <w:div w:id="49620660">
      <w:bodyDiv w:val="1"/>
      <w:marLeft w:val="0"/>
      <w:marRight w:val="0"/>
      <w:marTop w:val="0"/>
      <w:marBottom w:val="0"/>
      <w:divBdr>
        <w:top w:val="none" w:sz="0" w:space="0" w:color="auto"/>
        <w:left w:val="none" w:sz="0" w:space="0" w:color="auto"/>
        <w:bottom w:val="none" w:sz="0" w:space="0" w:color="auto"/>
        <w:right w:val="none" w:sz="0" w:space="0" w:color="auto"/>
      </w:divBdr>
    </w:div>
    <w:div w:id="49772985">
      <w:bodyDiv w:val="1"/>
      <w:marLeft w:val="0"/>
      <w:marRight w:val="0"/>
      <w:marTop w:val="0"/>
      <w:marBottom w:val="0"/>
      <w:divBdr>
        <w:top w:val="none" w:sz="0" w:space="0" w:color="auto"/>
        <w:left w:val="none" w:sz="0" w:space="0" w:color="auto"/>
        <w:bottom w:val="none" w:sz="0" w:space="0" w:color="auto"/>
        <w:right w:val="none" w:sz="0" w:space="0" w:color="auto"/>
      </w:divBdr>
    </w:div>
    <w:div w:id="49814487">
      <w:bodyDiv w:val="1"/>
      <w:marLeft w:val="0"/>
      <w:marRight w:val="0"/>
      <w:marTop w:val="0"/>
      <w:marBottom w:val="0"/>
      <w:divBdr>
        <w:top w:val="none" w:sz="0" w:space="0" w:color="auto"/>
        <w:left w:val="none" w:sz="0" w:space="0" w:color="auto"/>
        <w:bottom w:val="none" w:sz="0" w:space="0" w:color="auto"/>
        <w:right w:val="none" w:sz="0" w:space="0" w:color="auto"/>
      </w:divBdr>
    </w:div>
    <w:div w:id="49964808">
      <w:bodyDiv w:val="1"/>
      <w:marLeft w:val="0"/>
      <w:marRight w:val="0"/>
      <w:marTop w:val="0"/>
      <w:marBottom w:val="0"/>
      <w:divBdr>
        <w:top w:val="none" w:sz="0" w:space="0" w:color="auto"/>
        <w:left w:val="none" w:sz="0" w:space="0" w:color="auto"/>
        <w:bottom w:val="none" w:sz="0" w:space="0" w:color="auto"/>
        <w:right w:val="none" w:sz="0" w:space="0" w:color="auto"/>
      </w:divBdr>
    </w:div>
    <w:div w:id="50004761">
      <w:bodyDiv w:val="1"/>
      <w:marLeft w:val="0"/>
      <w:marRight w:val="0"/>
      <w:marTop w:val="0"/>
      <w:marBottom w:val="0"/>
      <w:divBdr>
        <w:top w:val="none" w:sz="0" w:space="0" w:color="auto"/>
        <w:left w:val="none" w:sz="0" w:space="0" w:color="auto"/>
        <w:bottom w:val="none" w:sz="0" w:space="0" w:color="auto"/>
        <w:right w:val="none" w:sz="0" w:space="0" w:color="auto"/>
      </w:divBdr>
    </w:div>
    <w:div w:id="50270428">
      <w:bodyDiv w:val="1"/>
      <w:marLeft w:val="0"/>
      <w:marRight w:val="0"/>
      <w:marTop w:val="0"/>
      <w:marBottom w:val="0"/>
      <w:divBdr>
        <w:top w:val="none" w:sz="0" w:space="0" w:color="auto"/>
        <w:left w:val="none" w:sz="0" w:space="0" w:color="auto"/>
        <w:bottom w:val="none" w:sz="0" w:space="0" w:color="auto"/>
        <w:right w:val="none" w:sz="0" w:space="0" w:color="auto"/>
      </w:divBdr>
    </w:div>
    <w:div w:id="50924977">
      <w:bodyDiv w:val="1"/>
      <w:marLeft w:val="0"/>
      <w:marRight w:val="0"/>
      <w:marTop w:val="0"/>
      <w:marBottom w:val="0"/>
      <w:divBdr>
        <w:top w:val="none" w:sz="0" w:space="0" w:color="auto"/>
        <w:left w:val="none" w:sz="0" w:space="0" w:color="auto"/>
        <w:bottom w:val="none" w:sz="0" w:space="0" w:color="auto"/>
        <w:right w:val="none" w:sz="0" w:space="0" w:color="auto"/>
      </w:divBdr>
    </w:div>
    <w:div w:id="51513039">
      <w:bodyDiv w:val="1"/>
      <w:marLeft w:val="0"/>
      <w:marRight w:val="0"/>
      <w:marTop w:val="0"/>
      <w:marBottom w:val="0"/>
      <w:divBdr>
        <w:top w:val="none" w:sz="0" w:space="0" w:color="auto"/>
        <w:left w:val="none" w:sz="0" w:space="0" w:color="auto"/>
        <w:bottom w:val="none" w:sz="0" w:space="0" w:color="auto"/>
        <w:right w:val="none" w:sz="0" w:space="0" w:color="auto"/>
      </w:divBdr>
    </w:div>
    <w:div w:id="51924979">
      <w:bodyDiv w:val="1"/>
      <w:marLeft w:val="0"/>
      <w:marRight w:val="0"/>
      <w:marTop w:val="0"/>
      <w:marBottom w:val="0"/>
      <w:divBdr>
        <w:top w:val="none" w:sz="0" w:space="0" w:color="auto"/>
        <w:left w:val="none" w:sz="0" w:space="0" w:color="auto"/>
        <w:bottom w:val="none" w:sz="0" w:space="0" w:color="auto"/>
        <w:right w:val="none" w:sz="0" w:space="0" w:color="auto"/>
      </w:divBdr>
    </w:div>
    <w:div w:id="51971425">
      <w:bodyDiv w:val="1"/>
      <w:marLeft w:val="0"/>
      <w:marRight w:val="0"/>
      <w:marTop w:val="0"/>
      <w:marBottom w:val="0"/>
      <w:divBdr>
        <w:top w:val="none" w:sz="0" w:space="0" w:color="auto"/>
        <w:left w:val="none" w:sz="0" w:space="0" w:color="auto"/>
        <w:bottom w:val="none" w:sz="0" w:space="0" w:color="auto"/>
        <w:right w:val="none" w:sz="0" w:space="0" w:color="auto"/>
      </w:divBdr>
    </w:div>
    <w:div w:id="52198087">
      <w:bodyDiv w:val="1"/>
      <w:marLeft w:val="0"/>
      <w:marRight w:val="0"/>
      <w:marTop w:val="0"/>
      <w:marBottom w:val="0"/>
      <w:divBdr>
        <w:top w:val="none" w:sz="0" w:space="0" w:color="auto"/>
        <w:left w:val="none" w:sz="0" w:space="0" w:color="auto"/>
        <w:bottom w:val="none" w:sz="0" w:space="0" w:color="auto"/>
        <w:right w:val="none" w:sz="0" w:space="0" w:color="auto"/>
      </w:divBdr>
    </w:div>
    <w:div w:id="52318131">
      <w:bodyDiv w:val="1"/>
      <w:marLeft w:val="0"/>
      <w:marRight w:val="0"/>
      <w:marTop w:val="0"/>
      <w:marBottom w:val="0"/>
      <w:divBdr>
        <w:top w:val="none" w:sz="0" w:space="0" w:color="auto"/>
        <w:left w:val="none" w:sz="0" w:space="0" w:color="auto"/>
        <w:bottom w:val="none" w:sz="0" w:space="0" w:color="auto"/>
        <w:right w:val="none" w:sz="0" w:space="0" w:color="auto"/>
      </w:divBdr>
    </w:div>
    <w:div w:id="52430612">
      <w:bodyDiv w:val="1"/>
      <w:marLeft w:val="0"/>
      <w:marRight w:val="0"/>
      <w:marTop w:val="0"/>
      <w:marBottom w:val="0"/>
      <w:divBdr>
        <w:top w:val="none" w:sz="0" w:space="0" w:color="auto"/>
        <w:left w:val="none" w:sz="0" w:space="0" w:color="auto"/>
        <w:bottom w:val="none" w:sz="0" w:space="0" w:color="auto"/>
        <w:right w:val="none" w:sz="0" w:space="0" w:color="auto"/>
      </w:divBdr>
    </w:div>
    <w:div w:id="52588734">
      <w:bodyDiv w:val="1"/>
      <w:marLeft w:val="0"/>
      <w:marRight w:val="0"/>
      <w:marTop w:val="0"/>
      <w:marBottom w:val="0"/>
      <w:divBdr>
        <w:top w:val="none" w:sz="0" w:space="0" w:color="auto"/>
        <w:left w:val="none" w:sz="0" w:space="0" w:color="auto"/>
        <w:bottom w:val="none" w:sz="0" w:space="0" w:color="auto"/>
        <w:right w:val="none" w:sz="0" w:space="0" w:color="auto"/>
      </w:divBdr>
    </w:div>
    <w:div w:id="52697938">
      <w:bodyDiv w:val="1"/>
      <w:marLeft w:val="0"/>
      <w:marRight w:val="0"/>
      <w:marTop w:val="0"/>
      <w:marBottom w:val="0"/>
      <w:divBdr>
        <w:top w:val="none" w:sz="0" w:space="0" w:color="auto"/>
        <w:left w:val="none" w:sz="0" w:space="0" w:color="auto"/>
        <w:bottom w:val="none" w:sz="0" w:space="0" w:color="auto"/>
        <w:right w:val="none" w:sz="0" w:space="0" w:color="auto"/>
      </w:divBdr>
    </w:div>
    <w:div w:id="52899339">
      <w:bodyDiv w:val="1"/>
      <w:marLeft w:val="0"/>
      <w:marRight w:val="0"/>
      <w:marTop w:val="0"/>
      <w:marBottom w:val="0"/>
      <w:divBdr>
        <w:top w:val="none" w:sz="0" w:space="0" w:color="auto"/>
        <w:left w:val="none" w:sz="0" w:space="0" w:color="auto"/>
        <w:bottom w:val="none" w:sz="0" w:space="0" w:color="auto"/>
        <w:right w:val="none" w:sz="0" w:space="0" w:color="auto"/>
      </w:divBdr>
    </w:div>
    <w:div w:id="53354298">
      <w:bodyDiv w:val="1"/>
      <w:marLeft w:val="0"/>
      <w:marRight w:val="0"/>
      <w:marTop w:val="0"/>
      <w:marBottom w:val="0"/>
      <w:divBdr>
        <w:top w:val="none" w:sz="0" w:space="0" w:color="auto"/>
        <w:left w:val="none" w:sz="0" w:space="0" w:color="auto"/>
        <w:bottom w:val="none" w:sz="0" w:space="0" w:color="auto"/>
        <w:right w:val="none" w:sz="0" w:space="0" w:color="auto"/>
      </w:divBdr>
    </w:div>
    <w:div w:id="53435096">
      <w:bodyDiv w:val="1"/>
      <w:marLeft w:val="0"/>
      <w:marRight w:val="0"/>
      <w:marTop w:val="0"/>
      <w:marBottom w:val="0"/>
      <w:divBdr>
        <w:top w:val="none" w:sz="0" w:space="0" w:color="auto"/>
        <w:left w:val="none" w:sz="0" w:space="0" w:color="auto"/>
        <w:bottom w:val="none" w:sz="0" w:space="0" w:color="auto"/>
        <w:right w:val="none" w:sz="0" w:space="0" w:color="auto"/>
      </w:divBdr>
    </w:div>
    <w:div w:id="53621353">
      <w:bodyDiv w:val="1"/>
      <w:marLeft w:val="0"/>
      <w:marRight w:val="0"/>
      <w:marTop w:val="0"/>
      <w:marBottom w:val="0"/>
      <w:divBdr>
        <w:top w:val="none" w:sz="0" w:space="0" w:color="auto"/>
        <w:left w:val="none" w:sz="0" w:space="0" w:color="auto"/>
        <w:bottom w:val="none" w:sz="0" w:space="0" w:color="auto"/>
        <w:right w:val="none" w:sz="0" w:space="0" w:color="auto"/>
      </w:divBdr>
    </w:div>
    <w:div w:id="53626208">
      <w:bodyDiv w:val="1"/>
      <w:marLeft w:val="0"/>
      <w:marRight w:val="0"/>
      <w:marTop w:val="0"/>
      <w:marBottom w:val="0"/>
      <w:divBdr>
        <w:top w:val="none" w:sz="0" w:space="0" w:color="auto"/>
        <w:left w:val="none" w:sz="0" w:space="0" w:color="auto"/>
        <w:bottom w:val="none" w:sz="0" w:space="0" w:color="auto"/>
        <w:right w:val="none" w:sz="0" w:space="0" w:color="auto"/>
      </w:divBdr>
    </w:div>
    <w:div w:id="53822251">
      <w:bodyDiv w:val="1"/>
      <w:marLeft w:val="0"/>
      <w:marRight w:val="0"/>
      <w:marTop w:val="0"/>
      <w:marBottom w:val="0"/>
      <w:divBdr>
        <w:top w:val="none" w:sz="0" w:space="0" w:color="auto"/>
        <w:left w:val="none" w:sz="0" w:space="0" w:color="auto"/>
        <w:bottom w:val="none" w:sz="0" w:space="0" w:color="auto"/>
        <w:right w:val="none" w:sz="0" w:space="0" w:color="auto"/>
      </w:divBdr>
    </w:div>
    <w:div w:id="54010910">
      <w:bodyDiv w:val="1"/>
      <w:marLeft w:val="0"/>
      <w:marRight w:val="0"/>
      <w:marTop w:val="0"/>
      <w:marBottom w:val="0"/>
      <w:divBdr>
        <w:top w:val="none" w:sz="0" w:space="0" w:color="auto"/>
        <w:left w:val="none" w:sz="0" w:space="0" w:color="auto"/>
        <w:bottom w:val="none" w:sz="0" w:space="0" w:color="auto"/>
        <w:right w:val="none" w:sz="0" w:space="0" w:color="auto"/>
      </w:divBdr>
    </w:div>
    <w:div w:id="54473950">
      <w:bodyDiv w:val="1"/>
      <w:marLeft w:val="0"/>
      <w:marRight w:val="0"/>
      <w:marTop w:val="0"/>
      <w:marBottom w:val="0"/>
      <w:divBdr>
        <w:top w:val="none" w:sz="0" w:space="0" w:color="auto"/>
        <w:left w:val="none" w:sz="0" w:space="0" w:color="auto"/>
        <w:bottom w:val="none" w:sz="0" w:space="0" w:color="auto"/>
        <w:right w:val="none" w:sz="0" w:space="0" w:color="auto"/>
      </w:divBdr>
    </w:div>
    <w:div w:id="54744477">
      <w:bodyDiv w:val="1"/>
      <w:marLeft w:val="0"/>
      <w:marRight w:val="0"/>
      <w:marTop w:val="0"/>
      <w:marBottom w:val="0"/>
      <w:divBdr>
        <w:top w:val="none" w:sz="0" w:space="0" w:color="auto"/>
        <w:left w:val="none" w:sz="0" w:space="0" w:color="auto"/>
        <w:bottom w:val="none" w:sz="0" w:space="0" w:color="auto"/>
        <w:right w:val="none" w:sz="0" w:space="0" w:color="auto"/>
      </w:divBdr>
    </w:div>
    <w:div w:id="54744912">
      <w:bodyDiv w:val="1"/>
      <w:marLeft w:val="0"/>
      <w:marRight w:val="0"/>
      <w:marTop w:val="0"/>
      <w:marBottom w:val="0"/>
      <w:divBdr>
        <w:top w:val="none" w:sz="0" w:space="0" w:color="auto"/>
        <w:left w:val="none" w:sz="0" w:space="0" w:color="auto"/>
        <w:bottom w:val="none" w:sz="0" w:space="0" w:color="auto"/>
        <w:right w:val="none" w:sz="0" w:space="0" w:color="auto"/>
      </w:divBdr>
    </w:div>
    <w:div w:id="55205116">
      <w:bodyDiv w:val="1"/>
      <w:marLeft w:val="0"/>
      <w:marRight w:val="0"/>
      <w:marTop w:val="0"/>
      <w:marBottom w:val="0"/>
      <w:divBdr>
        <w:top w:val="none" w:sz="0" w:space="0" w:color="auto"/>
        <w:left w:val="none" w:sz="0" w:space="0" w:color="auto"/>
        <w:bottom w:val="none" w:sz="0" w:space="0" w:color="auto"/>
        <w:right w:val="none" w:sz="0" w:space="0" w:color="auto"/>
      </w:divBdr>
    </w:div>
    <w:div w:id="55206170">
      <w:bodyDiv w:val="1"/>
      <w:marLeft w:val="0"/>
      <w:marRight w:val="0"/>
      <w:marTop w:val="0"/>
      <w:marBottom w:val="0"/>
      <w:divBdr>
        <w:top w:val="none" w:sz="0" w:space="0" w:color="auto"/>
        <w:left w:val="none" w:sz="0" w:space="0" w:color="auto"/>
        <w:bottom w:val="none" w:sz="0" w:space="0" w:color="auto"/>
        <w:right w:val="none" w:sz="0" w:space="0" w:color="auto"/>
      </w:divBdr>
    </w:div>
    <w:div w:id="56976130">
      <w:bodyDiv w:val="1"/>
      <w:marLeft w:val="0"/>
      <w:marRight w:val="0"/>
      <w:marTop w:val="0"/>
      <w:marBottom w:val="0"/>
      <w:divBdr>
        <w:top w:val="none" w:sz="0" w:space="0" w:color="auto"/>
        <w:left w:val="none" w:sz="0" w:space="0" w:color="auto"/>
        <w:bottom w:val="none" w:sz="0" w:space="0" w:color="auto"/>
        <w:right w:val="none" w:sz="0" w:space="0" w:color="auto"/>
      </w:divBdr>
    </w:div>
    <w:div w:id="57023556">
      <w:bodyDiv w:val="1"/>
      <w:marLeft w:val="0"/>
      <w:marRight w:val="0"/>
      <w:marTop w:val="0"/>
      <w:marBottom w:val="0"/>
      <w:divBdr>
        <w:top w:val="none" w:sz="0" w:space="0" w:color="auto"/>
        <w:left w:val="none" w:sz="0" w:space="0" w:color="auto"/>
        <w:bottom w:val="none" w:sz="0" w:space="0" w:color="auto"/>
        <w:right w:val="none" w:sz="0" w:space="0" w:color="auto"/>
      </w:divBdr>
    </w:div>
    <w:div w:id="57288212">
      <w:bodyDiv w:val="1"/>
      <w:marLeft w:val="0"/>
      <w:marRight w:val="0"/>
      <w:marTop w:val="0"/>
      <w:marBottom w:val="0"/>
      <w:divBdr>
        <w:top w:val="none" w:sz="0" w:space="0" w:color="auto"/>
        <w:left w:val="none" w:sz="0" w:space="0" w:color="auto"/>
        <w:bottom w:val="none" w:sz="0" w:space="0" w:color="auto"/>
        <w:right w:val="none" w:sz="0" w:space="0" w:color="auto"/>
      </w:divBdr>
    </w:div>
    <w:div w:id="57363895">
      <w:bodyDiv w:val="1"/>
      <w:marLeft w:val="0"/>
      <w:marRight w:val="0"/>
      <w:marTop w:val="0"/>
      <w:marBottom w:val="0"/>
      <w:divBdr>
        <w:top w:val="none" w:sz="0" w:space="0" w:color="auto"/>
        <w:left w:val="none" w:sz="0" w:space="0" w:color="auto"/>
        <w:bottom w:val="none" w:sz="0" w:space="0" w:color="auto"/>
        <w:right w:val="none" w:sz="0" w:space="0" w:color="auto"/>
      </w:divBdr>
    </w:div>
    <w:div w:id="57439568">
      <w:bodyDiv w:val="1"/>
      <w:marLeft w:val="0"/>
      <w:marRight w:val="0"/>
      <w:marTop w:val="0"/>
      <w:marBottom w:val="0"/>
      <w:divBdr>
        <w:top w:val="none" w:sz="0" w:space="0" w:color="auto"/>
        <w:left w:val="none" w:sz="0" w:space="0" w:color="auto"/>
        <w:bottom w:val="none" w:sz="0" w:space="0" w:color="auto"/>
        <w:right w:val="none" w:sz="0" w:space="0" w:color="auto"/>
      </w:divBdr>
    </w:div>
    <w:div w:id="57560799">
      <w:bodyDiv w:val="1"/>
      <w:marLeft w:val="0"/>
      <w:marRight w:val="0"/>
      <w:marTop w:val="0"/>
      <w:marBottom w:val="0"/>
      <w:divBdr>
        <w:top w:val="none" w:sz="0" w:space="0" w:color="auto"/>
        <w:left w:val="none" w:sz="0" w:space="0" w:color="auto"/>
        <w:bottom w:val="none" w:sz="0" w:space="0" w:color="auto"/>
        <w:right w:val="none" w:sz="0" w:space="0" w:color="auto"/>
      </w:divBdr>
    </w:div>
    <w:div w:id="57628180">
      <w:bodyDiv w:val="1"/>
      <w:marLeft w:val="0"/>
      <w:marRight w:val="0"/>
      <w:marTop w:val="0"/>
      <w:marBottom w:val="0"/>
      <w:divBdr>
        <w:top w:val="none" w:sz="0" w:space="0" w:color="auto"/>
        <w:left w:val="none" w:sz="0" w:space="0" w:color="auto"/>
        <w:bottom w:val="none" w:sz="0" w:space="0" w:color="auto"/>
        <w:right w:val="none" w:sz="0" w:space="0" w:color="auto"/>
      </w:divBdr>
    </w:div>
    <w:div w:id="58094555">
      <w:bodyDiv w:val="1"/>
      <w:marLeft w:val="0"/>
      <w:marRight w:val="0"/>
      <w:marTop w:val="0"/>
      <w:marBottom w:val="0"/>
      <w:divBdr>
        <w:top w:val="none" w:sz="0" w:space="0" w:color="auto"/>
        <w:left w:val="none" w:sz="0" w:space="0" w:color="auto"/>
        <w:bottom w:val="none" w:sz="0" w:space="0" w:color="auto"/>
        <w:right w:val="none" w:sz="0" w:space="0" w:color="auto"/>
      </w:divBdr>
    </w:div>
    <w:div w:id="58982752">
      <w:bodyDiv w:val="1"/>
      <w:marLeft w:val="0"/>
      <w:marRight w:val="0"/>
      <w:marTop w:val="0"/>
      <w:marBottom w:val="0"/>
      <w:divBdr>
        <w:top w:val="none" w:sz="0" w:space="0" w:color="auto"/>
        <w:left w:val="none" w:sz="0" w:space="0" w:color="auto"/>
        <w:bottom w:val="none" w:sz="0" w:space="0" w:color="auto"/>
        <w:right w:val="none" w:sz="0" w:space="0" w:color="auto"/>
      </w:divBdr>
    </w:div>
    <w:div w:id="58990362">
      <w:bodyDiv w:val="1"/>
      <w:marLeft w:val="0"/>
      <w:marRight w:val="0"/>
      <w:marTop w:val="0"/>
      <w:marBottom w:val="0"/>
      <w:divBdr>
        <w:top w:val="none" w:sz="0" w:space="0" w:color="auto"/>
        <w:left w:val="none" w:sz="0" w:space="0" w:color="auto"/>
        <w:bottom w:val="none" w:sz="0" w:space="0" w:color="auto"/>
        <w:right w:val="none" w:sz="0" w:space="0" w:color="auto"/>
      </w:divBdr>
    </w:div>
    <w:div w:id="59182528">
      <w:bodyDiv w:val="1"/>
      <w:marLeft w:val="0"/>
      <w:marRight w:val="0"/>
      <w:marTop w:val="0"/>
      <w:marBottom w:val="0"/>
      <w:divBdr>
        <w:top w:val="none" w:sz="0" w:space="0" w:color="auto"/>
        <w:left w:val="none" w:sz="0" w:space="0" w:color="auto"/>
        <w:bottom w:val="none" w:sz="0" w:space="0" w:color="auto"/>
        <w:right w:val="none" w:sz="0" w:space="0" w:color="auto"/>
      </w:divBdr>
    </w:div>
    <w:div w:id="59597222">
      <w:bodyDiv w:val="1"/>
      <w:marLeft w:val="0"/>
      <w:marRight w:val="0"/>
      <w:marTop w:val="0"/>
      <w:marBottom w:val="0"/>
      <w:divBdr>
        <w:top w:val="none" w:sz="0" w:space="0" w:color="auto"/>
        <w:left w:val="none" w:sz="0" w:space="0" w:color="auto"/>
        <w:bottom w:val="none" w:sz="0" w:space="0" w:color="auto"/>
        <w:right w:val="none" w:sz="0" w:space="0" w:color="auto"/>
      </w:divBdr>
    </w:div>
    <w:div w:id="59641274">
      <w:bodyDiv w:val="1"/>
      <w:marLeft w:val="0"/>
      <w:marRight w:val="0"/>
      <w:marTop w:val="0"/>
      <w:marBottom w:val="0"/>
      <w:divBdr>
        <w:top w:val="none" w:sz="0" w:space="0" w:color="auto"/>
        <w:left w:val="none" w:sz="0" w:space="0" w:color="auto"/>
        <w:bottom w:val="none" w:sz="0" w:space="0" w:color="auto"/>
        <w:right w:val="none" w:sz="0" w:space="0" w:color="auto"/>
      </w:divBdr>
    </w:div>
    <w:div w:id="59645089">
      <w:bodyDiv w:val="1"/>
      <w:marLeft w:val="0"/>
      <w:marRight w:val="0"/>
      <w:marTop w:val="0"/>
      <w:marBottom w:val="0"/>
      <w:divBdr>
        <w:top w:val="none" w:sz="0" w:space="0" w:color="auto"/>
        <w:left w:val="none" w:sz="0" w:space="0" w:color="auto"/>
        <w:bottom w:val="none" w:sz="0" w:space="0" w:color="auto"/>
        <w:right w:val="none" w:sz="0" w:space="0" w:color="auto"/>
      </w:divBdr>
    </w:div>
    <w:div w:id="59714450">
      <w:bodyDiv w:val="1"/>
      <w:marLeft w:val="0"/>
      <w:marRight w:val="0"/>
      <w:marTop w:val="0"/>
      <w:marBottom w:val="0"/>
      <w:divBdr>
        <w:top w:val="none" w:sz="0" w:space="0" w:color="auto"/>
        <w:left w:val="none" w:sz="0" w:space="0" w:color="auto"/>
        <w:bottom w:val="none" w:sz="0" w:space="0" w:color="auto"/>
        <w:right w:val="none" w:sz="0" w:space="0" w:color="auto"/>
      </w:divBdr>
    </w:div>
    <w:div w:id="59789850">
      <w:bodyDiv w:val="1"/>
      <w:marLeft w:val="0"/>
      <w:marRight w:val="0"/>
      <w:marTop w:val="0"/>
      <w:marBottom w:val="0"/>
      <w:divBdr>
        <w:top w:val="none" w:sz="0" w:space="0" w:color="auto"/>
        <w:left w:val="none" w:sz="0" w:space="0" w:color="auto"/>
        <w:bottom w:val="none" w:sz="0" w:space="0" w:color="auto"/>
        <w:right w:val="none" w:sz="0" w:space="0" w:color="auto"/>
      </w:divBdr>
    </w:div>
    <w:div w:id="59835460">
      <w:bodyDiv w:val="1"/>
      <w:marLeft w:val="0"/>
      <w:marRight w:val="0"/>
      <w:marTop w:val="0"/>
      <w:marBottom w:val="0"/>
      <w:divBdr>
        <w:top w:val="none" w:sz="0" w:space="0" w:color="auto"/>
        <w:left w:val="none" w:sz="0" w:space="0" w:color="auto"/>
        <w:bottom w:val="none" w:sz="0" w:space="0" w:color="auto"/>
        <w:right w:val="none" w:sz="0" w:space="0" w:color="auto"/>
      </w:divBdr>
    </w:div>
    <w:div w:id="60519532">
      <w:bodyDiv w:val="1"/>
      <w:marLeft w:val="0"/>
      <w:marRight w:val="0"/>
      <w:marTop w:val="0"/>
      <w:marBottom w:val="0"/>
      <w:divBdr>
        <w:top w:val="none" w:sz="0" w:space="0" w:color="auto"/>
        <w:left w:val="none" w:sz="0" w:space="0" w:color="auto"/>
        <w:bottom w:val="none" w:sz="0" w:space="0" w:color="auto"/>
        <w:right w:val="none" w:sz="0" w:space="0" w:color="auto"/>
      </w:divBdr>
    </w:div>
    <w:div w:id="61370856">
      <w:bodyDiv w:val="1"/>
      <w:marLeft w:val="0"/>
      <w:marRight w:val="0"/>
      <w:marTop w:val="0"/>
      <w:marBottom w:val="0"/>
      <w:divBdr>
        <w:top w:val="none" w:sz="0" w:space="0" w:color="auto"/>
        <w:left w:val="none" w:sz="0" w:space="0" w:color="auto"/>
        <w:bottom w:val="none" w:sz="0" w:space="0" w:color="auto"/>
        <w:right w:val="none" w:sz="0" w:space="0" w:color="auto"/>
      </w:divBdr>
    </w:div>
    <w:div w:id="61374299">
      <w:bodyDiv w:val="1"/>
      <w:marLeft w:val="0"/>
      <w:marRight w:val="0"/>
      <w:marTop w:val="0"/>
      <w:marBottom w:val="0"/>
      <w:divBdr>
        <w:top w:val="none" w:sz="0" w:space="0" w:color="auto"/>
        <w:left w:val="none" w:sz="0" w:space="0" w:color="auto"/>
        <w:bottom w:val="none" w:sz="0" w:space="0" w:color="auto"/>
        <w:right w:val="none" w:sz="0" w:space="0" w:color="auto"/>
      </w:divBdr>
    </w:div>
    <w:div w:id="61415498">
      <w:bodyDiv w:val="1"/>
      <w:marLeft w:val="0"/>
      <w:marRight w:val="0"/>
      <w:marTop w:val="0"/>
      <w:marBottom w:val="0"/>
      <w:divBdr>
        <w:top w:val="none" w:sz="0" w:space="0" w:color="auto"/>
        <w:left w:val="none" w:sz="0" w:space="0" w:color="auto"/>
        <w:bottom w:val="none" w:sz="0" w:space="0" w:color="auto"/>
        <w:right w:val="none" w:sz="0" w:space="0" w:color="auto"/>
      </w:divBdr>
    </w:div>
    <w:div w:id="61679264">
      <w:bodyDiv w:val="1"/>
      <w:marLeft w:val="0"/>
      <w:marRight w:val="0"/>
      <w:marTop w:val="0"/>
      <w:marBottom w:val="0"/>
      <w:divBdr>
        <w:top w:val="none" w:sz="0" w:space="0" w:color="auto"/>
        <w:left w:val="none" w:sz="0" w:space="0" w:color="auto"/>
        <w:bottom w:val="none" w:sz="0" w:space="0" w:color="auto"/>
        <w:right w:val="none" w:sz="0" w:space="0" w:color="auto"/>
      </w:divBdr>
    </w:div>
    <w:div w:id="61880535">
      <w:bodyDiv w:val="1"/>
      <w:marLeft w:val="0"/>
      <w:marRight w:val="0"/>
      <w:marTop w:val="0"/>
      <w:marBottom w:val="0"/>
      <w:divBdr>
        <w:top w:val="none" w:sz="0" w:space="0" w:color="auto"/>
        <w:left w:val="none" w:sz="0" w:space="0" w:color="auto"/>
        <w:bottom w:val="none" w:sz="0" w:space="0" w:color="auto"/>
        <w:right w:val="none" w:sz="0" w:space="0" w:color="auto"/>
      </w:divBdr>
    </w:div>
    <w:div w:id="62027672">
      <w:bodyDiv w:val="1"/>
      <w:marLeft w:val="0"/>
      <w:marRight w:val="0"/>
      <w:marTop w:val="0"/>
      <w:marBottom w:val="0"/>
      <w:divBdr>
        <w:top w:val="none" w:sz="0" w:space="0" w:color="auto"/>
        <w:left w:val="none" w:sz="0" w:space="0" w:color="auto"/>
        <w:bottom w:val="none" w:sz="0" w:space="0" w:color="auto"/>
        <w:right w:val="none" w:sz="0" w:space="0" w:color="auto"/>
      </w:divBdr>
    </w:div>
    <w:div w:id="62222089">
      <w:bodyDiv w:val="1"/>
      <w:marLeft w:val="0"/>
      <w:marRight w:val="0"/>
      <w:marTop w:val="0"/>
      <w:marBottom w:val="0"/>
      <w:divBdr>
        <w:top w:val="none" w:sz="0" w:space="0" w:color="auto"/>
        <w:left w:val="none" w:sz="0" w:space="0" w:color="auto"/>
        <w:bottom w:val="none" w:sz="0" w:space="0" w:color="auto"/>
        <w:right w:val="none" w:sz="0" w:space="0" w:color="auto"/>
      </w:divBdr>
    </w:div>
    <w:div w:id="62333545">
      <w:bodyDiv w:val="1"/>
      <w:marLeft w:val="0"/>
      <w:marRight w:val="0"/>
      <w:marTop w:val="0"/>
      <w:marBottom w:val="0"/>
      <w:divBdr>
        <w:top w:val="none" w:sz="0" w:space="0" w:color="auto"/>
        <w:left w:val="none" w:sz="0" w:space="0" w:color="auto"/>
        <w:bottom w:val="none" w:sz="0" w:space="0" w:color="auto"/>
        <w:right w:val="none" w:sz="0" w:space="0" w:color="auto"/>
      </w:divBdr>
    </w:div>
    <w:div w:id="62528152">
      <w:bodyDiv w:val="1"/>
      <w:marLeft w:val="0"/>
      <w:marRight w:val="0"/>
      <w:marTop w:val="0"/>
      <w:marBottom w:val="0"/>
      <w:divBdr>
        <w:top w:val="none" w:sz="0" w:space="0" w:color="auto"/>
        <w:left w:val="none" w:sz="0" w:space="0" w:color="auto"/>
        <w:bottom w:val="none" w:sz="0" w:space="0" w:color="auto"/>
        <w:right w:val="none" w:sz="0" w:space="0" w:color="auto"/>
      </w:divBdr>
    </w:div>
    <w:div w:id="62607584">
      <w:bodyDiv w:val="1"/>
      <w:marLeft w:val="0"/>
      <w:marRight w:val="0"/>
      <w:marTop w:val="0"/>
      <w:marBottom w:val="0"/>
      <w:divBdr>
        <w:top w:val="none" w:sz="0" w:space="0" w:color="auto"/>
        <w:left w:val="none" w:sz="0" w:space="0" w:color="auto"/>
        <w:bottom w:val="none" w:sz="0" w:space="0" w:color="auto"/>
        <w:right w:val="none" w:sz="0" w:space="0" w:color="auto"/>
      </w:divBdr>
    </w:div>
    <w:div w:id="62679347">
      <w:bodyDiv w:val="1"/>
      <w:marLeft w:val="0"/>
      <w:marRight w:val="0"/>
      <w:marTop w:val="0"/>
      <w:marBottom w:val="0"/>
      <w:divBdr>
        <w:top w:val="none" w:sz="0" w:space="0" w:color="auto"/>
        <w:left w:val="none" w:sz="0" w:space="0" w:color="auto"/>
        <w:bottom w:val="none" w:sz="0" w:space="0" w:color="auto"/>
        <w:right w:val="none" w:sz="0" w:space="0" w:color="auto"/>
      </w:divBdr>
    </w:div>
    <w:div w:id="63264503">
      <w:bodyDiv w:val="1"/>
      <w:marLeft w:val="0"/>
      <w:marRight w:val="0"/>
      <w:marTop w:val="0"/>
      <w:marBottom w:val="0"/>
      <w:divBdr>
        <w:top w:val="none" w:sz="0" w:space="0" w:color="auto"/>
        <w:left w:val="none" w:sz="0" w:space="0" w:color="auto"/>
        <w:bottom w:val="none" w:sz="0" w:space="0" w:color="auto"/>
        <w:right w:val="none" w:sz="0" w:space="0" w:color="auto"/>
      </w:divBdr>
    </w:div>
    <w:div w:id="63453481">
      <w:bodyDiv w:val="1"/>
      <w:marLeft w:val="0"/>
      <w:marRight w:val="0"/>
      <w:marTop w:val="0"/>
      <w:marBottom w:val="0"/>
      <w:divBdr>
        <w:top w:val="none" w:sz="0" w:space="0" w:color="auto"/>
        <w:left w:val="none" w:sz="0" w:space="0" w:color="auto"/>
        <w:bottom w:val="none" w:sz="0" w:space="0" w:color="auto"/>
        <w:right w:val="none" w:sz="0" w:space="0" w:color="auto"/>
      </w:divBdr>
    </w:div>
    <w:div w:id="63720199">
      <w:bodyDiv w:val="1"/>
      <w:marLeft w:val="0"/>
      <w:marRight w:val="0"/>
      <w:marTop w:val="0"/>
      <w:marBottom w:val="0"/>
      <w:divBdr>
        <w:top w:val="none" w:sz="0" w:space="0" w:color="auto"/>
        <w:left w:val="none" w:sz="0" w:space="0" w:color="auto"/>
        <w:bottom w:val="none" w:sz="0" w:space="0" w:color="auto"/>
        <w:right w:val="none" w:sz="0" w:space="0" w:color="auto"/>
      </w:divBdr>
    </w:div>
    <w:div w:id="63914699">
      <w:bodyDiv w:val="1"/>
      <w:marLeft w:val="0"/>
      <w:marRight w:val="0"/>
      <w:marTop w:val="0"/>
      <w:marBottom w:val="0"/>
      <w:divBdr>
        <w:top w:val="none" w:sz="0" w:space="0" w:color="auto"/>
        <w:left w:val="none" w:sz="0" w:space="0" w:color="auto"/>
        <w:bottom w:val="none" w:sz="0" w:space="0" w:color="auto"/>
        <w:right w:val="none" w:sz="0" w:space="0" w:color="auto"/>
      </w:divBdr>
    </w:div>
    <w:div w:id="64302061">
      <w:bodyDiv w:val="1"/>
      <w:marLeft w:val="0"/>
      <w:marRight w:val="0"/>
      <w:marTop w:val="0"/>
      <w:marBottom w:val="0"/>
      <w:divBdr>
        <w:top w:val="none" w:sz="0" w:space="0" w:color="auto"/>
        <w:left w:val="none" w:sz="0" w:space="0" w:color="auto"/>
        <w:bottom w:val="none" w:sz="0" w:space="0" w:color="auto"/>
        <w:right w:val="none" w:sz="0" w:space="0" w:color="auto"/>
      </w:divBdr>
    </w:div>
    <w:div w:id="64374808">
      <w:bodyDiv w:val="1"/>
      <w:marLeft w:val="0"/>
      <w:marRight w:val="0"/>
      <w:marTop w:val="0"/>
      <w:marBottom w:val="0"/>
      <w:divBdr>
        <w:top w:val="none" w:sz="0" w:space="0" w:color="auto"/>
        <w:left w:val="none" w:sz="0" w:space="0" w:color="auto"/>
        <w:bottom w:val="none" w:sz="0" w:space="0" w:color="auto"/>
        <w:right w:val="none" w:sz="0" w:space="0" w:color="auto"/>
      </w:divBdr>
    </w:div>
    <w:div w:id="64500374">
      <w:bodyDiv w:val="1"/>
      <w:marLeft w:val="0"/>
      <w:marRight w:val="0"/>
      <w:marTop w:val="0"/>
      <w:marBottom w:val="0"/>
      <w:divBdr>
        <w:top w:val="none" w:sz="0" w:space="0" w:color="auto"/>
        <w:left w:val="none" w:sz="0" w:space="0" w:color="auto"/>
        <w:bottom w:val="none" w:sz="0" w:space="0" w:color="auto"/>
        <w:right w:val="none" w:sz="0" w:space="0" w:color="auto"/>
      </w:divBdr>
    </w:div>
    <w:div w:id="64845102">
      <w:bodyDiv w:val="1"/>
      <w:marLeft w:val="0"/>
      <w:marRight w:val="0"/>
      <w:marTop w:val="0"/>
      <w:marBottom w:val="0"/>
      <w:divBdr>
        <w:top w:val="none" w:sz="0" w:space="0" w:color="auto"/>
        <w:left w:val="none" w:sz="0" w:space="0" w:color="auto"/>
        <w:bottom w:val="none" w:sz="0" w:space="0" w:color="auto"/>
        <w:right w:val="none" w:sz="0" w:space="0" w:color="auto"/>
      </w:divBdr>
    </w:div>
    <w:div w:id="64911708">
      <w:bodyDiv w:val="1"/>
      <w:marLeft w:val="0"/>
      <w:marRight w:val="0"/>
      <w:marTop w:val="0"/>
      <w:marBottom w:val="0"/>
      <w:divBdr>
        <w:top w:val="none" w:sz="0" w:space="0" w:color="auto"/>
        <w:left w:val="none" w:sz="0" w:space="0" w:color="auto"/>
        <w:bottom w:val="none" w:sz="0" w:space="0" w:color="auto"/>
        <w:right w:val="none" w:sz="0" w:space="0" w:color="auto"/>
      </w:divBdr>
    </w:div>
    <w:div w:id="65034742">
      <w:bodyDiv w:val="1"/>
      <w:marLeft w:val="0"/>
      <w:marRight w:val="0"/>
      <w:marTop w:val="0"/>
      <w:marBottom w:val="0"/>
      <w:divBdr>
        <w:top w:val="none" w:sz="0" w:space="0" w:color="auto"/>
        <w:left w:val="none" w:sz="0" w:space="0" w:color="auto"/>
        <w:bottom w:val="none" w:sz="0" w:space="0" w:color="auto"/>
        <w:right w:val="none" w:sz="0" w:space="0" w:color="auto"/>
      </w:divBdr>
    </w:div>
    <w:div w:id="65155589">
      <w:bodyDiv w:val="1"/>
      <w:marLeft w:val="0"/>
      <w:marRight w:val="0"/>
      <w:marTop w:val="0"/>
      <w:marBottom w:val="0"/>
      <w:divBdr>
        <w:top w:val="none" w:sz="0" w:space="0" w:color="auto"/>
        <w:left w:val="none" w:sz="0" w:space="0" w:color="auto"/>
        <w:bottom w:val="none" w:sz="0" w:space="0" w:color="auto"/>
        <w:right w:val="none" w:sz="0" w:space="0" w:color="auto"/>
      </w:divBdr>
    </w:div>
    <w:div w:id="65498602">
      <w:bodyDiv w:val="1"/>
      <w:marLeft w:val="0"/>
      <w:marRight w:val="0"/>
      <w:marTop w:val="0"/>
      <w:marBottom w:val="0"/>
      <w:divBdr>
        <w:top w:val="none" w:sz="0" w:space="0" w:color="auto"/>
        <w:left w:val="none" w:sz="0" w:space="0" w:color="auto"/>
        <w:bottom w:val="none" w:sz="0" w:space="0" w:color="auto"/>
        <w:right w:val="none" w:sz="0" w:space="0" w:color="auto"/>
      </w:divBdr>
    </w:div>
    <w:div w:id="65542248">
      <w:bodyDiv w:val="1"/>
      <w:marLeft w:val="0"/>
      <w:marRight w:val="0"/>
      <w:marTop w:val="0"/>
      <w:marBottom w:val="0"/>
      <w:divBdr>
        <w:top w:val="none" w:sz="0" w:space="0" w:color="auto"/>
        <w:left w:val="none" w:sz="0" w:space="0" w:color="auto"/>
        <w:bottom w:val="none" w:sz="0" w:space="0" w:color="auto"/>
        <w:right w:val="none" w:sz="0" w:space="0" w:color="auto"/>
      </w:divBdr>
    </w:div>
    <w:div w:id="65685473">
      <w:bodyDiv w:val="1"/>
      <w:marLeft w:val="0"/>
      <w:marRight w:val="0"/>
      <w:marTop w:val="0"/>
      <w:marBottom w:val="0"/>
      <w:divBdr>
        <w:top w:val="none" w:sz="0" w:space="0" w:color="auto"/>
        <w:left w:val="none" w:sz="0" w:space="0" w:color="auto"/>
        <w:bottom w:val="none" w:sz="0" w:space="0" w:color="auto"/>
        <w:right w:val="none" w:sz="0" w:space="0" w:color="auto"/>
      </w:divBdr>
    </w:div>
    <w:div w:id="65807672">
      <w:bodyDiv w:val="1"/>
      <w:marLeft w:val="0"/>
      <w:marRight w:val="0"/>
      <w:marTop w:val="0"/>
      <w:marBottom w:val="0"/>
      <w:divBdr>
        <w:top w:val="none" w:sz="0" w:space="0" w:color="auto"/>
        <w:left w:val="none" w:sz="0" w:space="0" w:color="auto"/>
        <w:bottom w:val="none" w:sz="0" w:space="0" w:color="auto"/>
        <w:right w:val="none" w:sz="0" w:space="0" w:color="auto"/>
      </w:divBdr>
    </w:div>
    <w:div w:id="65955872">
      <w:bodyDiv w:val="1"/>
      <w:marLeft w:val="0"/>
      <w:marRight w:val="0"/>
      <w:marTop w:val="0"/>
      <w:marBottom w:val="0"/>
      <w:divBdr>
        <w:top w:val="none" w:sz="0" w:space="0" w:color="auto"/>
        <w:left w:val="none" w:sz="0" w:space="0" w:color="auto"/>
        <w:bottom w:val="none" w:sz="0" w:space="0" w:color="auto"/>
        <w:right w:val="none" w:sz="0" w:space="0" w:color="auto"/>
      </w:divBdr>
    </w:div>
    <w:div w:id="66343745">
      <w:bodyDiv w:val="1"/>
      <w:marLeft w:val="0"/>
      <w:marRight w:val="0"/>
      <w:marTop w:val="0"/>
      <w:marBottom w:val="0"/>
      <w:divBdr>
        <w:top w:val="none" w:sz="0" w:space="0" w:color="auto"/>
        <w:left w:val="none" w:sz="0" w:space="0" w:color="auto"/>
        <w:bottom w:val="none" w:sz="0" w:space="0" w:color="auto"/>
        <w:right w:val="none" w:sz="0" w:space="0" w:color="auto"/>
      </w:divBdr>
    </w:div>
    <w:div w:id="66877739">
      <w:bodyDiv w:val="1"/>
      <w:marLeft w:val="0"/>
      <w:marRight w:val="0"/>
      <w:marTop w:val="0"/>
      <w:marBottom w:val="0"/>
      <w:divBdr>
        <w:top w:val="none" w:sz="0" w:space="0" w:color="auto"/>
        <w:left w:val="none" w:sz="0" w:space="0" w:color="auto"/>
        <w:bottom w:val="none" w:sz="0" w:space="0" w:color="auto"/>
        <w:right w:val="none" w:sz="0" w:space="0" w:color="auto"/>
      </w:divBdr>
    </w:div>
    <w:div w:id="67004728">
      <w:bodyDiv w:val="1"/>
      <w:marLeft w:val="0"/>
      <w:marRight w:val="0"/>
      <w:marTop w:val="0"/>
      <w:marBottom w:val="0"/>
      <w:divBdr>
        <w:top w:val="none" w:sz="0" w:space="0" w:color="auto"/>
        <w:left w:val="none" w:sz="0" w:space="0" w:color="auto"/>
        <w:bottom w:val="none" w:sz="0" w:space="0" w:color="auto"/>
        <w:right w:val="none" w:sz="0" w:space="0" w:color="auto"/>
      </w:divBdr>
    </w:div>
    <w:div w:id="67120876">
      <w:bodyDiv w:val="1"/>
      <w:marLeft w:val="0"/>
      <w:marRight w:val="0"/>
      <w:marTop w:val="0"/>
      <w:marBottom w:val="0"/>
      <w:divBdr>
        <w:top w:val="none" w:sz="0" w:space="0" w:color="auto"/>
        <w:left w:val="none" w:sz="0" w:space="0" w:color="auto"/>
        <w:bottom w:val="none" w:sz="0" w:space="0" w:color="auto"/>
        <w:right w:val="none" w:sz="0" w:space="0" w:color="auto"/>
      </w:divBdr>
    </w:div>
    <w:div w:id="67656228">
      <w:bodyDiv w:val="1"/>
      <w:marLeft w:val="0"/>
      <w:marRight w:val="0"/>
      <w:marTop w:val="0"/>
      <w:marBottom w:val="0"/>
      <w:divBdr>
        <w:top w:val="none" w:sz="0" w:space="0" w:color="auto"/>
        <w:left w:val="none" w:sz="0" w:space="0" w:color="auto"/>
        <w:bottom w:val="none" w:sz="0" w:space="0" w:color="auto"/>
        <w:right w:val="none" w:sz="0" w:space="0" w:color="auto"/>
      </w:divBdr>
    </w:div>
    <w:div w:id="67728940">
      <w:bodyDiv w:val="1"/>
      <w:marLeft w:val="0"/>
      <w:marRight w:val="0"/>
      <w:marTop w:val="0"/>
      <w:marBottom w:val="0"/>
      <w:divBdr>
        <w:top w:val="none" w:sz="0" w:space="0" w:color="auto"/>
        <w:left w:val="none" w:sz="0" w:space="0" w:color="auto"/>
        <w:bottom w:val="none" w:sz="0" w:space="0" w:color="auto"/>
        <w:right w:val="none" w:sz="0" w:space="0" w:color="auto"/>
      </w:divBdr>
    </w:div>
    <w:div w:id="68236037">
      <w:bodyDiv w:val="1"/>
      <w:marLeft w:val="0"/>
      <w:marRight w:val="0"/>
      <w:marTop w:val="0"/>
      <w:marBottom w:val="0"/>
      <w:divBdr>
        <w:top w:val="none" w:sz="0" w:space="0" w:color="auto"/>
        <w:left w:val="none" w:sz="0" w:space="0" w:color="auto"/>
        <w:bottom w:val="none" w:sz="0" w:space="0" w:color="auto"/>
        <w:right w:val="none" w:sz="0" w:space="0" w:color="auto"/>
      </w:divBdr>
    </w:div>
    <w:div w:id="68239667">
      <w:bodyDiv w:val="1"/>
      <w:marLeft w:val="0"/>
      <w:marRight w:val="0"/>
      <w:marTop w:val="0"/>
      <w:marBottom w:val="0"/>
      <w:divBdr>
        <w:top w:val="none" w:sz="0" w:space="0" w:color="auto"/>
        <w:left w:val="none" w:sz="0" w:space="0" w:color="auto"/>
        <w:bottom w:val="none" w:sz="0" w:space="0" w:color="auto"/>
        <w:right w:val="none" w:sz="0" w:space="0" w:color="auto"/>
      </w:divBdr>
    </w:div>
    <w:div w:id="68307374">
      <w:bodyDiv w:val="1"/>
      <w:marLeft w:val="0"/>
      <w:marRight w:val="0"/>
      <w:marTop w:val="0"/>
      <w:marBottom w:val="0"/>
      <w:divBdr>
        <w:top w:val="none" w:sz="0" w:space="0" w:color="auto"/>
        <w:left w:val="none" w:sz="0" w:space="0" w:color="auto"/>
        <w:bottom w:val="none" w:sz="0" w:space="0" w:color="auto"/>
        <w:right w:val="none" w:sz="0" w:space="0" w:color="auto"/>
      </w:divBdr>
    </w:div>
    <w:div w:id="68626427">
      <w:bodyDiv w:val="1"/>
      <w:marLeft w:val="0"/>
      <w:marRight w:val="0"/>
      <w:marTop w:val="0"/>
      <w:marBottom w:val="0"/>
      <w:divBdr>
        <w:top w:val="none" w:sz="0" w:space="0" w:color="auto"/>
        <w:left w:val="none" w:sz="0" w:space="0" w:color="auto"/>
        <w:bottom w:val="none" w:sz="0" w:space="0" w:color="auto"/>
        <w:right w:val="none" w:sz="0" w:space="0" w:color="auto"/>
      </w:divBdr>
    </w:div>
    <w:div w:id="68962434">
      <w:bodyDiv w:val="1"/>
      <w:marLeft w:val="0"/>
      <w:marRight w:val="0"/>
      <w:marTop w:val="0"/>
      <w:marBottom w:val="0"/>
      <w:divBdr>
        <w:top w:val="none" w:sz="0" w:space="0" w:color="auto"/>
        <w:left w:val="none" w:sz="0" w:space="0" w:color="auto"/>
        <w:bottom w:val="none" w:sz="0" w:space="0" w:color="auto"/>
        <w:right w:val="none" w:sz="0" w:space="0" w:color="auto"/>
      </w:divBdr>
    </w:div>
    <w:div w:id="69087285">
      <w:bodyDiv w:val="1"/>
      <w:marLeft w:val="0"/>
      <w:marRight w:val="0"/>
      <w:marTop w:val="0"/>
      <w:marBottom w:val="0"/>
      <w:divBdr>
        <w:top w:val="none" w:sz="0" w:space="0" w:color="auto"/>
        <w:left w:val="none" w:sz="0" w:space="0" w:color="auto"/>
        <w:bottom w:val="none" w:sz="0" w:space="0" w:color="auto"/>
        <w:right w:val="none" w:sz="0" w:space="0" w:color="auto"/>
      </w:divBdr>
    </w:div>
    <w:div w:id="69235523">
      <w:bodyDiv w:val="1"/>
      <w:marLeft w:val="0"/>
      <w:marRight w:val="0"/>
      <w:marTop w:val="0"/>
      <w:marBottom w:val="0"/>
      <w:divBdr>
        <w:top w:val="none" w:sz="0" w:space="0" w:color="auto"/>
        <w:left w:val="none" w:sz="0" w:space="0" w:color="auto"/>
        <w:bottom w:val="none" w:sz="0" w:space="0" w:color="auto"/>
        <w:right w:val="none" w:sz="0" w:space="0" w:color="auto"/>
      </w:divBdr>
    </w:div>
    <w:div w:id="69236370">
      <w:bodyDiv w:val="1"/>
      <w:marLeft w:val="0"/>
      <w:marRight w:val="0"/>
      <w:marTop w:val="0"/>
      <w:marBottom w:val="0"/>
      <w:divBdr>
        <w:top w:val="none" w:sz="0" w:space="0" w:color="auto"/>
        <w:left w:val="none" w:sz="0" w:space="0" w:color="auto"/>
        <w:bottom w:val="none" w:sz="0" w:space="0" w:color="auto"/>
        <w:right w:val="none" w:sz="0" w:space="0" w:color="auto"/>
      </w:divBdr>
    </w:div>
    <w:div w:id="69471569">
      <w:bodyDiv w:val="1"/>
      <w:marLeft w:val="0"/>
      <w:marRight w:val="0"/>
      <w:marTop w:val="0"/>
      <w:marBottom w:val="0"/>
      <w:divBdr>
        <w:top w:val="none" w:sz="0" w:space="0" w:color="auto"/>
        <w:left w:val="none" w:sz="0" w:space="0" w:color="auto"/>
        <w:bottom w:val="none" w:sz="0" w:space="0" w:color="auto"/>
        <w:right w:val="none" w:sz="0" w:space="0" w:color="auto"/>
      </w:divBdr>
    </w:div>
    <w:div w:id="69667525">
      <w:bodyDiv w:val="1"/>
      <w:marLeft w:val="0"/>
      <w:marRight w:val="0"/>
      <w:marTop w:val="0"/>
      <w:marBottom w:val="0"/>
      <w:divBdr>
        <w:top w:val="none" w:sz="0" w:space="0" w:color="auto"/>
        <w:left w:val="none" w:sz="0" w:space="0" w:color="auto"/>
        <w:bottom w:val="none" w:sz="0" w:space="0" w:color="auto"/>
        <w:right w:val="none" w:sz="0" w:space="0" w:color="auto"/>
      </w:divBdr>
    </w:div>
    <w:div w:id="70741961">
      <w:bodyDiv w:val="1"/>
      <w:marLeft w:val="0"/>
      <w:marRight w:val="0"/>
      <w:marTop w:val="0"/>
      <w:marBottom w:val="0"/>
      <w:divBdr>
        <w:top w:val="none" w:sz="0" w:space="0" w:color="auto"/>
        <w:left w:val="none" w:sz="0" w:space="0" w:color="auto"/>
        <w:bottom w:val="none" w:sz="0" w:space="0" w:color="auto"/>
        <w:right w:val="none" w:sz="0" w:space="0" w:color="auto"/>
      </w:divBdr>
    </w:div>
    <w:div w:id="71045054">
      <w:bodyDiv w:val="1"/>
      <w:marLeft w:val="0"/>
      <w:marRight w:val="0"/>
      <w:marTop w:val="0"/>
      <w:marBottom w:val="0"/>
      <w:divBdr>
        <w:top w:val="none" w:sz="0" w:space="0" w:color="auto"/>
        <w:left w:val="none" w:sz="0" w:space="0" w:color="auto"/>
        <w:bottom w:val="none" w:sz="0" w:space="0" w:color="auto"/>
        <w:right w:val="none" w:sz="0" w:space="0" w:color="auto"/>
      </w:divBdr>
    </w:div>
    <w:div w:id="71438223">
      <w:bodyDiv w:val="1"/>
      <w:marLeft w:val="0"/>
      <w:marRight w:val="0"/>
      <w:marTop w:val="0"/>
      <w:marBottom w:val="0"/>
      <w:divBdr>
        <w:top w:val="none" w:sz="0" w:space="0" w:color="auto"/>
        <w:left w:val="none" w:sz="0" w:space="0" w:color="auto"/>
        <w:bottom w:val="none" w:sz="0" w:space="0" w:color="auto"/>
        <w:right w:val="none" w:sz="0" w:space="0" w:color="auto"/>
      </w:divBdr>
    </w:div>
    <w:div w:id="71661327">
      <w:bodyDiv w:val="1"/>
      <w:marLeft w:val="0"/>
      <w:marRight w:val="0"/>
      <w:marTop w:val="0"/>
      <w:marBottom w:val="0"/>
      <w:divBdr>
        <w:top w:val="none" w:sz="0" w:space="0" w:color="auto"/>
        <w:left w:val="none" w:sz="0" w:space="0" w:color="auto"/>
        <w:bottom w:val="none" w:sz="0" w:space="0" w:color="auto"/>
        <w:right w:val="none" w:sz="0" w:space="0" w:color="auto"/>
      </w:divBdr>
    </w:div>
    <w:div w:id="71700898">
      <w:bodyDiv w:val="1"/>
      <w:marLeft w:val="0"/>
      <w:marRight w:val="0"/>
      <w:marTop w:val="0"/>
      <w:marBottom w:val="0"/>
      <w:divBdr>
        <w:top w:val="none" w:sz="0" w:space="0" w:color="auto"/>
        <w:left w:val="none" w:sz="0" w:space="0" w:color="auto"/>
        <w:bottom w:val="none" w:sz="0" w:space="0" w:color="auto"/>
        <w:right w:val="none" w:sz="0" w:space="0" w:color="auto"/>
      </w:divBdr>
    </w:div>
    <w:div w:id="71775533">
      <w:bodyDiv w:val="1"/>
      <w:marLeft w:val="0"/>
      <w:marRight w:val="0"/>
      <w:marTop w:val="0"/>
      <w:marBottom w:val="0"/>
      <w:divBdr>
        <w:top w:val="none" w:sz="0" w:space="0" w:color="auto"/>
        <w:left w:val="none" w:sz="0" w:space="0" w:color="auto"/>
        <w:bottom w:val="none" w:sz="0" w:space="0" w:color="auto"/>
        <w:right w:val="none" w:sz="0" w:space="0" w:color="auto"/>
      </w:divBdr>
    </w:div>
    <w:div w:id="72050259">
      <w:bodyDiv w:val="1"/>
      <w:marLeft w:val="0"/>
      <w:marRight w:val="0"/>
      <w:marTop w:val="0"/>
      <w:marBottom w:val="0"/>
      <w:divBdr>
        <w:top w:val="none" w:sz="0" w:space="0" w:color="auto"/>
        <w:left w:val="none" w:sz="0" w:space="0" w:color="auto"/>
        <w:bottom w:val="none" w:sz="0" w:space="0" w:color="auto"/>
        <w:right w:val="none" w:sz="0" w:space="0" w:color="auto"/>
      </w:divBdr>
    </w:div>
    <w:div w:id="72051358">
      <w:bodyDiv w:val="1"/>
      <w:marLeft w:val="0"/>
      <w:marRight w:val="0"/>
      <w:marTop w:val="0"/>
      <w:marBottom w:val="0"/>
      <w:divBdr>
        <w:top w:val="none" w:sz="0" w:space="0" w:color="auto"/>
        <w:left w:val="none" w:sz="0" w:space="0" w:color="auto"/>
        <w:bottom w:val="none" w:sz="0" w:space="0" w:color="auto"/>
        <w:right w:val="none" w:sz="0" w:space="0" w:color="auto"/>
      </w:divBdr>
    </w:div>
    <w:div w:id="72094786">
      <w:bodyDiv w:val="1"/>
      <w:marLeft w:val="0"/>
      <w:marRight w:val="0"/>
      <w:marTop w:val="0"/>
      <w:marBottom w:val="0"/>
      <w:divBdr>
        <w:top w:val="none" w:sz="0" w:space="0" w:color="auto"/>
        <w:left w:val="none" w:sz="0" w:space="0" w:color="auto"/>
        <w:bottom w:val="none" w:sz="0" w:space="0" w:color="auto"/>
        <w:right w:val="none" w:sz="0" w:space="0" w:color="auto"/>
      </w:divBdr>
    </w:div>
    <w:div w:id="72746716">
      <w:bodyDiv w:val="1"/>
      <w:marLeft w:val="0"/>
      <w:marRight w:val="0"/>
      <w:marTop w:val="0"/>
      <w:marBottom w:val="0"/>
      <w:divBdr>
        <w:top w:val="none" w:sz="0" w:space="0" w:color="auto"/>
        <w:left w:val="none" w:sz="0" w:space="0" w:color="auto"/>
        <w:bottom w:val="none" w:sz="0" w:space="0" w:color="auto"/>
        <w:right w:val="none" w:sz="0" w:space="0" w:color="auto"/>
      </w:divBdr>
    </w:div>
    <w:div w:id="73279761">
      <w:bodyDiv w:val="1"/>
      <w:marLeft w:val="0"/>
      <w:marRight w:val="0"/>
      <w:marTop w:val="0"/>
      <w:marBottom w:val="0"/>
      <w:divBdr>
        <w:top w:val="none" w:sz="0" w:space="0" w:color="auto"/>
        <w:left w:val="none" w:sz="0" w:space="0" w:color="auto"/>
        <w:bottom w:val="none" w:sz="0" w:space="0" w:color="auto"/>
        <w:right w:val="none" w:sz="0" w:space="0" w:color="auto"/>
      </w:divBdr>
    </w:div>
    <w:div w:id="73403911">
      <w:bodyDiv w:val="1"/>
      <w:marLeft w:val="0"/>
      <w:marRight w:val="0"/>
      <w:marTop w:val="0"/>
      <w:marBottom w:val="0"/>
      <w:divBdr>
        <w:top w:val="none" w:sz="0" w:space="0" w:color="auto"/>
        <w:left w:val="none" w:sz="0" w:space="0" w:color="auto"/>
        <w:bottom w:val="none" w:sz="0" w:space="0" w:color="auto"/>
        <w:right w:val="none" w:sz="0" w:space="0" w:color="auto"/>
      </w:divBdr>
    </w:div>
    <w:div w:id="73553204">
      <w:bodyDiv w:val="1"/>
      <w:marLeft w:val="0"/>
      <w:marRight w:val="0"/>
      <w:marTop w:val="0"/>
      <w:marBottom w:val="0"/>
      <w:divBdr>
        <w:top w:val="none" w:sz="0" w:space="0" w:color="auto"/>
        <w:left w:val="none" w:sz="0" w:space="0" w:color="auto"/>
        <w:bottom w:val="none" w:sz="0" w:space="0" w:color="auto"/>
        <w:right w:val="none" w:sz="0" w:space="0" w:color="auto"/>
      </w:divBdr>
    </w:div>
    <w:div w:id="74130035">
      <w:bodyDiv w:val="1"/>
      <w:marLeft w:val="0"/>
      <w:marRight w:val="0"/>
      <w:marTop w:val="0"/>
      <w:marBottom w:val="0"/>
      <w:divBdr>
        <w:top w:val="none" w:sz="0" w:space="0" w:color="auto"/>
        <w:left w:val="none" w:sz="0" w:space="0" w:color="auto"/>
        <w:bottom w:val="none" w:sz="0" w:space="0" w:color="auto"/>
        <w:right w:val="none" w:sz="0" w:space="0" w:color="auto"/>
      </w:divBdr>
    </w:div>
    <w:div w:id="74590765">
      <w:bodyDiv w:val="1"/>
      <w:marLeft w:val="0"/>
      <w:marRight w:val="0"/>
      <w:marTop w:val="0"/>
      <w:marBottom w:val="0"/>
      <w:divBdr>
        <w:top w:val="none" w:sz="0" w:space="0" w:color="auto"/>
        <w:left w:val="none" w:sz="0" w:space="0" w:color="auto"/>
        <w:bottom w:val="none" w:sz="0" w:space="0" w:color="auto"/>
        <w:right w:val="none" w:sz="0" w:space="0" w:color="auto"/>
      </w:divBdr>
    </w:div>
    <w:div w:id="74743773">
      <w:bodyDiv w:val="1"/>
      <w:marLeft w:val="0"/>
      <w:marRight w:val="0"/>
      <w:marTop w:val="0"/>
      <w:marBottom w:val="0"/>
      <w:divBdr>
        <w:top w:val="none" w:sz="0" w:space="0" w:color="auto"/>
        <w:left w:val="none" w:sz="0" w:space="0" w:color="auto"/>
        <w:bottom w:val="none" w:sz="0" w:space="0" w:color="auto"/>
        <w:right w:val="none" w:sz="0" w:space="0" w:color="auto"/>
      </w:divBdr>
    </w:div>
    <w:div w:id="74791595">
      <w:bodyDiv w:val="1"/>
      <w:marLeft w:val="0"/>
      <w:marRight w:val="0"/>
      <w:marTop w:val="0"/>
      <w:marBottom w:val="0"/>
      <w:divBdr>
        <w:top w:val="none" w:sz="0" w:space="0" w:color="auto"/>
        <w:left w:val="none" w:sz="0" w:space="0" w:color="auto"/>
        <w:bottom w:val="none" w:sz="0" w:space="0" w:color="auto"/>
        <w:right w:val="none" w:sz="0" w:space="0" w:color="auto"/>
      </w:divBdr>
    </w:div>
    <w:div w:id="75056438">
      <w:bodyDiv w:val="1"/>
      <w:marLeft w:val="0"/>
      <w:marRight w:val="0"/>
      <w:marTop w:val="0"/>
      <w:marBottom w:val="0"/>
      <w:divBdr>
        <w:top w:val="none" w:sz="0" w:space="0" w:color="auto"/>
        <w:left w:val="none" w:sz="0" w:space="0" w:color="auto"/>
        <w:bottom w:val="none" w:sz="0" w:space="0" w:color="auto"/>
        <w:right w:val="none" w:sz="0" w:space="0" w:color="auto"/>
      </w:divBdr>
    </w:div>
    <w:div w:id="75131977">
      <w:bodyDiv w:val="1"/>
      <w:marLeft w:val="0"/>
      <w:marRight w:val="0"/>
      <w:marTop w:val="0"/>
      <w:marBottom w:val="0"/>
      <w:divBdr>
        <w:top w:val="none" w:sz="0" w:space="0" w:color="auto"/>
        <w:left w:val="none" w:sz="0" w:space="0" w:color="auto"/>
        <w:bottom w:val="none" w:sz="0" w:space="0" w:color="auto"/>
        <w:right w:val="none" w:sz="0" w:space="0" w:color="auto"/>
      </w:divBdr>
    </w:div>
    <w:div w:id="75323106">
      <w:bodyDiv w:val="1"/>
      <w:marLeft w:val="0"/>
      <w:marRight w:val="0"/>
      <w:marTop w:val="0"/>
      <w:marBottom w:val="0"/>
      <w:divBdr>
        <w:top w:val="none" w:sz="0" w:space="0" w:color="auto"/>
        <w:left w:val="none" w:sz="0" w:space="0" w:color="auto"/>
        <w:bottom w:val="none" w:sz="0" w:space="0" w:color="auto"/>
        <w:right w:val="none" w:sz="0" w:space="0" w:color="auto"/>
      </w:divBdr>
    </w:div>
    <w:div w:id="75323159">
      <w:bodyDiv w:val="1"/>
      <w:marLeft w:val="0"/>
      <w:marRight w:val="0"/>
      <w:marTop w:val="0"/>
      <w:marBottom w:val="0"/>
      <w:divBdr>
        <w:top w:val="none" w:sz="0" w:space="0" w:color="auto"/>
        <w:left w:val="none" w:sz="0" w:space="0" w:color="auto"/>
        <w:bottom w:val="none" w:sz="0" w:space="0" w:color="auto"/>
        <w:right w:val="none" w:sz="0" w:space="0" w:color="auto"/>
      </w:divBdr>
    </w:div>
    <w:div w:id="75784522">
      <w:bodyDiv w:val="1"/>
      <w:marLeft w:val="0"/>
      <w:marRight w:val="0"/>
      <w:marTop w:val="0"/>
      <w:marBottom w:val="0"/>
      <w:divBdr>
        <w:top w:val="none" w:sz="0" w:space="0" w:color="auto"/>
        <w:left w:val="none" w:sz="0" w:space="0" w:color="auto"/>
        <w:bottom w:val="none" w:sz="0" w:space="0" w:color="auto"/>
        <w:right w:val="none" w:sz="0" w:space="0" w:color="auto"/>
      </w:divBdr>
    </w:div>
    <w:div w:id="76098105">
      <w:bodyDiv w:val="1"/>
      <w:marLeft w:val="0"/>
      <w:marRight w:val="0"/>
      <w:marTop w:val="0"/>
      <w:marBottom w:val="0"/>
      <w:divBdr>
        <w:top w:val="none" w:sz="0" w:space="0" w:color="auto"/>
        <w:left w:val="none" w:sz="0" w:space="0" w:color="auto"/>
        <w:bottom w:val="none" w:sz="0" w:space="0" w:color="auto"/>
        <w:right w:val="none" w:sz="0" w:space="0" w:color="auto"/>
      </w:divBdr>
    </w:div>
    <w:div w:id="76169720">
      <w:bodyDiv w:val="1"/>
      <w:marLeft w:val="0"/>
      <w:marRight w:val="0"/>
      <w:marTop w:val="0"/>
      <w:marBottom w:val="0"/>
      <w:divBdr>
        <w:top w:val="none" w:sz="0" w:space="0" w:color="auto"/>
        <w:left w:val="none" w:sz="0" w:space="0" w:color="auto"/>
        <w:bottom w:val="none" w:sz="0" w:space="0" w:color="auto"/>
        <w:right w:val="none" w:sz="0" w:space="0" w:color="auto"/>
      </w:divBdr>
    </w:div>
    <w:div w:id="76757475">
      <w:bodyDiv w:val="1"/>
      <w:marLeft w:val="0"/>
      <w:marRight w:val="0"/>
      <w:marTop w:val="0"/>
      <w:marBottom w:val="0"/>
      <w:divBdr>
        <w:top w:val="none" w:sz="0" w:space="0" w:color="auto"/>
        <w:left w:val="none" w:sz="0" w:space="0" w:color="auto"/>
        <w:bottom w:val="none" w:sz="0" w:space="0" w:color="auto"/>
        <w:right w:val="none" w:sz="0" w:space="0" w:color="auto"/>
      </w:divBdr>
    </w:div>
    <w:div w:id="77362328">
      <w:bodyDiv w:val="1"/>
      <w:marLeft w:val="0"/>
      <w:marRight w:val="0"/>
      <w:marTop w:val="0"/>
      <w:marBottom w:val="0"/>
      <w:divBdr>
        <w:top w:val="none" w:sz="0" w:space="0" w:color="auto"/>
        <w:left w:val="none" w:sz="0" w:space="0" w:color="auto"/>
        <w:bottom w:val="none" w:sz="0" w:space="0" w:color="auto"/>
        <w:right w:val="none" w:sz="0" w:space="0" w:color="auto"/>
      </w:divBdr>
    </w:div>
    <w:div w:id="77364237">
      <w:bodyDiv w:val="1"/>
      <w:marLeft w:val="0"/>
      <w:marRight w:val="0"/>
      <w:marTop w:val="0"/>
      <w:marBottom w:val="0"/>
      <w:divBdr>
        <w:top w:val="none" w:sz="0" w:space="0" w:color="auto"/>
        <w:left w:val="none" w:sz="0" w:space="0" w:color="auto"/>
        <w:bottom w:val="none" w:sz="0" w:space="0" w:color="auto"/>
        <w:right w:val="none" w:sz="0" w:space="0" w:color="auto"/>
      </w:divBdr>
    </w:div>
    <w:div w:id="77603034">
      <w:bodyDiv w:val="1"/>
      <w:marLeft w:val="0"/>
      <w:marRight w:val="0"/>
      <w:marTop w:val="0"/>
      <w:marBottom w:val="0"/>
      <w:divBdr>
        <w:top w:val="none" w:sz="0" w:space="0" w:color="auto"/>
        <w:left w:val="none" w:sz="0" w:space="0" w:color="auto"/>
        <w:bottom w:val="none" w:sz="0" w:space="0" w:color="auto"/>
        <w:right w:val="none" w:sz="0" w:space="0" w:color="auto"/>
      </w:divBdr>
    </w:div>
    <w:div w:id="77755927">
      <w:bodyDiv w:val="1"/>
      <w:marLeft w:val="0"/>
      <w:marRight w:val="0"/>
      <w:marTop w:val="0"/>
      <w:marBottom w:val="0"/>
      <w:divBdr>
        <w:top w:val="none" w:sz="0" w:space="0" w:color="auto"/>
        <w:left w:val="none" w:sz="0" w:space="0" w:color="auto"/>
        <w:bottom w:val="none" w:sz="0" w:space="0" w:color="auto"/>
        <w:right w:val="none" w:sz="0" w:space="0" w:color="auto"/>
      </w:divBdr>
    </w:div>
    <w:div w:id="78016838">
      <w:bodyDiv w:val="1"/>
      <w:marLeft w:val="0"/>
      <w:marRight w:val="0"/>
      <w:marTop w:val="0"/>
      <w:marBottom w:val="0"/>
      <w:divBdr>
        <w:top w:val="none" w:sz="0" w:space="0" w:color="auto"/>
        <w:left w:val="none" w:sz="0" w:space="0" w:color="auto"/>
        <w:bottom w:val="none" w:sz="0" w:space="0" w:color="auto"/>
        <w:right w:val="none" w:sz="0" w:space="0" w:color="auto"/>
      </w:divBdr>
    </w:div>
    <w:div w:id="78257685">
      <w:bodyDiv w:val="1"/>
      <w:marLeft w:val="0"/>
      <w:marRight w:val="0"/>
      <w:marTop w:val="0"/>
      <w:marBottom w:val="0"/>
      <w:divBdr>
        <w:top w:val="none" w:sz="0" w:space="0" w:color="auto"/>
        <w:left w:val="none" w:sz="0" w:space="0" w:color="auto"/>
        <w:bottom w:val="none" w:sz="0" w:space="0" w:color="auto"/>
        <w:right w:val="none" w:sz="0" w:space="0" w:color="auto"/>
      </w:divBdr>
    </w:div>
    <w:div w:id="78261220">
      <w:bodyDiv w:val="1"/>
      <w:marLeft w:val="0"/>
      <w:marRight w:val="0"/>
      <w:marTop w:val="0"/>
      <w:marBottom w:val="0"/>
      <w:divBdr>
        <w:top w:val="none" w:sz="0" w:space="0" w:color="auto"/>
        <w:left w:val="none" w:sz="0" w:space="0" w:color="auto"/>
        <w:bottom w:val="none" w:sz="0" w:space="0" w:color="auto"/>
        <w:right w:val="none" w:sz="0" w:space="0" w:color="auto"/>
      </w:divBdr>
    </w:div>
    <w:div w:id="78408008">
      <w:bodyDiv w:val="1"/>
      <w:marLeft w:val="0"/>
      <w:marRight w:val="0"/>
      <w:marTop w:val="0"/>
      <w:marBottom w:val="0"/>
      <w:divBdr>
        <w:top w:val="none" w:sz="0" w:space="0" w:color="auto"/>
        <w:left w:val="none" w:sz="0" w:space="0" w:color="auto"/>
        <w:bottom w:val="none" w:sz="0" w:space="0" w:color="auto"/>
        <w:right w:val="none" w:sz="0" w:space="0" w:color="auto"/>
      </w:divBdr>
    </w:div>
    <w:div w:id="78841672">
      <w:bodyDiv w:val="1"/>
      <w:marLeft w:val="0"/>
      <w:marRight w:val="0"/>
      <w:marTop w:val="0"/>
      <w:marBottom w:val="0"/>
      <w:divBdr>
        <w:top w:val="none" w:sz="0" w:space="0" w:color="auto"/>
        <w:left w:val="none" w:sz="0" w:space="0" w:color="auto"/>
        <w:bottom w:val="none" w:sz="0" w:space="0" w:color="auto"/>
        <w:right w:val="none" w:sz="0" w:space="0" w:color="auto"/>
      </w:divBdr>
    </w:div>
    <w:div w:id="79102927">
      <w:bodyDiv w:val="1"/>
      <w:marLeft w:val="0"/>
      <w:marRight w:val="0"/>
      <w:marTop w:val="0"/>
      <w:marBottom w:val="0"/>
      <w:divBdr>
        <w:top w:val="none" w:sz="0" w:space="0" w:color="auto"/>
        <w:left w:val="none" w:sz="0" w:space="0" w:color="auto"/>
        <w:bottom w:val="none" w:sz="0" w:space="0" w:color="auto"/>
        <w:right w:val="none" w:sz="0" w:space="0" w:color="auto"/>
      </w:divBdr>
    </w:div>
    <w:div w:id="79182127">
      <w:bodyDiv w:val="1"/>
      <w:marLeft w:val="0"/>
      <w:marRight w:val="0"/>
      <w:marTop w:val="0"/>
      <w:marBottom w:val="0"/>
      <w:divBdr>
        <w:top w:val="none" w:sz="0" w:space="0" w:color="auto"/>
        <w:left w:val="none" w:sz="0" w:space="0" w:color="auto"/>
        <w:bottom w:val="none" w:sz="0" w:space="0" w:color="auto"/>
        <w:right w:val="none" w:sz="0" w:space="0" w:color="auto"/>
      </w:divBdr>
    </w:div>
    <w:div w:id="79570895">
      <w:bodyDiv w:val="1"/>
      <w:marLeft w:val="0"/>
      <w:marRight w:val="0"/>
      <w:marTop w:val="0"/>
      <w:marBottom w:val="0"/>
      <w:divBdr>
        <w:top w:val="none" w:sz="0" w:space="0" w:color="auto"/>
        <w:left w:val="none" w:sz="0" w:space="0" w:color="auto"/>
        <w:bottom w:val="none" w:sz="0" w:space="0" w:color="auto"/>
        <w:right w:val="none" w:sz="0" w:space="0" w:color="auto"/>
      </w:divBdr>
    </w:div>
    <w:div w:id="79646559">
      <w:bodyDiv w:val="1"/>
      <w:marLeft w:val="0"/>
      <w:marRight w:val="0"/>
      <w:marTop w:val="0"/>
      <w:marBottom w:val="0"/>
      <w:divBdr>
        <w:top w:val="none" w:sz="0" w:space="0" w:color="auto"/>
        <w:left w:val="none" w:sz="0" w:space="0" w:color="auto"/>
        <w:bottom w:val="none" w:sz="0" w:space="0" w:color="auto"/>
        <w:right w:val="none" w:sz="0" w:space="0" w:color="auto"/>
      </w:divBdr>
    </w:div>
    <w:div w:id="79836110">
      <w:bodyDiv w:val="1"/>
      <w:marLeft w:val="0"/>
      <w:marRight w:val="0"/>
      <w:marTop w:val="0"/>
      <w:marBottom w:val="0"/>
      <w:divBdr>
        <w:top w:val="none" w:sz="0" w:space="0" w:color="auto"/>
        <w:left w:val="none" w:sz="0" w:space="0" w:color="auto"/>
        <w:bottom w:val="none" w:sz="0" w:space="0" w:color="auto"/>
        <w:right w:val="none" w:sz="0" w:space="0" w:color="auto"/>
      </w:divBdr>
    </w:div>
    <w:div w:id="80029224">
      <w:bodyDiv w:val="1"/>
      <w:marLeft w:val="0"/>
      <w:marRight w:val="0"/>
      <w:marTop w:val="0"/>
      <w:marBottom w:val="0"/>
      <w:divBdr>
        <w:top w:val="none" w:sz="0" w:space="0" w:color="auto"/>
        <w:left w:val="none" w:sz="0" w:space="0" w:color="auto"/>
        <w:bottom w:val="none" w:sz="0" w:space="0" w:color="auto"/>
        <w:right w:val="none" w:sz="0" w:space="0" w:color="auto"/>
      </w:divBdr>
    </w:div>
    <w:div w:id="80102356">
      <w:bodyDiv w:val="1"/>
      <w:marLeft w:val="0"/>
      <w:marRight w:val="0"/>
      <w:marTop w:val="0"/>
      <w:marBottom w:val="0"/>
      <w:divBdr>
        <w:top w:val="none" w:sz="0" w:space="0" w:color="auto"/>
        <w:left w:val="none" w:sz="0" w:space="0" w:color="auto"/>
        <w:bottom w:val="none" w:sz="0" w:space="0" w:color="auto"/>
        <w:right w:val="none" w:sz="0" w:space="0" w:color="auto"/>
      </w:divBdr>
    </w:div>
    <w:div w:id="80296538">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0876586">
      <w:bodyDiv w:val="1"/>
      <w:marLeft w:val="0"/>
      <w:marRight w:val="0"/>
      <w:marTop w:val="0"/>
      <w:marBottom w:val="0"/>
      <w:divBdr>
        <w:top w:val="none" w:sz="0" w:space="0" w:color="auto"/>
        <w:left w:val="none" w:sz="0" w:space="0" w:color="auto"/>
        <w:bottom w:val="none" w:sz="0" w:space="0" w:color="auto"/>
        <w:right w:val="none" w:sz="0" w:space="0" w:color="auto"/>
      </w:divBdr>
    </w:div>
    <w:div w:id="81336637">
      <w:bodyDiv w:val="1"/>
      <w:marLeft w:val="0"/>
      <w:marRight w:val="0"/>
      <w:marTop w:val="0"/>
      <w:marBottom w:val="0"/>
      <w:divBdr>
        <w:top w:val="none" w:sz="0" w:space="0" w:color="auto"/>
        <w:left w:val="none" w:sz="0" w:space="0" w:color="auto"/>
        <w:bottom w:val="none" w:sz="0" w:space="0" w:color="auto"/>
        <w:right w:val="none" w:sz="0" w:space="0" w:color="auto"/>
      </w:divBdr>
    </w:div>
    <w:div w:id="81992130">
      <w:bodyDiv w:val="1"/>
      <w:marLeft w:val="0"/>
      <w:marRight w:val="0"/>
      <w:marTop w:val="0"/>
      <w:marBottom w:val="0"/>
      <w:divBdr>
        <w:top w:val="none" w:sz="0" w:space="0" w:color="auto"/>
        <w:left w:val="none" w:sz="0" w:space="0" w:color="auto"/>
        <w:bottom w:val="none" w:sz="0" w:space="0" w:color="auto"/>
        <w:right w:val="none" w:sz="0" w:space="0" w:color="auto"/>
      </w:divBdr>
    </w:div>
    <w:div w:id="82145201">
      <w:bodyDiv w:val="1"/>
      <w:marLeft w:val="0"/>
      <w:marRight w:val="0"/>
      <w:marTop w:val="0"/>
      <w:marBottom w:val="0"/>
      <w:divBdr>
        <w:top w:val="none" w:sz="0" w:space="0" w:color="auto"/>
        <w:left w:val="none" w:sz="0" w:space="0" w:color="auto"/>
        <w:bottom w:val="none" w:sz="0" w:space="0" w:color="auto"/>
        <w:right w:val="none" w:sz="0" w:space="0" w:color="auto"/>
      </w:divBdr>
    </w:div>
    <w:div w:id="82266630">
      <w:bodyDiv w:val="1"/>
      <w:marLeft w:val="0"/>
      <w:marRight w:val="0"/>
      <w:marTop w:val="0"/>
      <w:marBottom w:val="0"/>
      <w:divBdr>
        <w:top w:val="none" w:sz="0" w:space="0" w:color="auto"/>
        <w:left w:val="none" w:sz="0" w:space="0" w:color="auto"/>
        <w:bottom w:val="none" w:sz="0" w:space="0" w:color="auto"/>
        <w:right w:val="none" w:sz="0" w:space="0" w:color="auto"/>
      </w:divBdr>
    </w:div>
    <w:div w:id="82457006">
      <w:bodyDiv w:val="1"/>
      <w:marLeft w:val="0"/>
      <w:marRight w:val="0"/>
      <w:marTop w:val="0"/>
      <w:marBottom w:val="0"/>
      <w:divBdr>
        <w:top w:val="none" w:sz="0" w:space="0" w:color="auto"/>
        <w:left w:val="none" w:sz="0" w:space="0" w:color="auto"/>
        <w:bottom w:val="none" w:sz="0" w:space="0" w:color="auto"/>
        <w:right w:val="none" w:sz="0" w:space="0" w:color="auto"/>
      </w:divBdr>
    </w:div>
    <w:div w:id="82531533">
      <w:bodyDiv w:val="1"/>
      <w:marLeft w:val="0"/>
      <w:marRight w:val="0"/>
      <w:marTop w:val="0"/>
      <w:marBottom w:val="0"/>
      <w:divBdr>
        <w:top w:val="none" w:sz="0" w:space="0" w:color="auto"/>
        <w:left w:val="none" w:sz="0" w:space="0" w:color="auto"/>
        <w:bottom w:val="none" w:sz="0" w:space="0" w:color="auto"/>
        <w:right w:val="none" w:sz="0" w:space="0" w:color="auto"/>
      </w:divBdr>
    </w:div>
    <w:div w:id="82721540">
      <w:bodyDiv w:val="1"/>
      <w:marLeft w:val="0"/>
      <w:marRight w:val="0"/>
      <w:marTop w:val="0"/>
      <w:marBottom w:val="0"/>
      <w:divBdr>
        <w:top w:val="none" w:sz="0" w:space="0" w:color="auto"/>
        <w:left w:val="none" w:sz="0" w:space="0" w:color="auto"/>
        <w:bottom w:val="none" w:sz="0" w:space="0" w:color="auto"/>
        <w:right w:val="none" w:sz="0" w:space="0" w:color="auto"/>
      </w:divBdr>
    </w:div>
    <w:div w:id="82728017">
      <w:bodyDiv w:val="1"/>
      <w:marLeft w:val="0"/>
      <w:marRight w:val="0"/>
      <w:marTop w:val="0"/>
      <w:marBottom w:val="0"/>
      <w:divBdr>
        <w:top w:val="none" w:sz="0" w:space="0" w:color="auto"/>
        <w:left w:val="none" w:sz="0" w:space="0" w:color="auto"/>
        <w:bottom w:val="none" w:sz="0" w:space="0" w:color="auto"/>
        <w:right w:val="none" w:sz="0" w:space="0" w:color="auto"/>
      </w:divBdr>
    </w:div>
    <w:div w:id="82842668">
      <w:bodyDiv w:val="1"/>
      <w:marLeft w:val="0"/>
      <w:marRight w:val="0"/>
      <w:marTop w:val="0"/>
      <w:marBottom w:val="0"/>
      <w:divBdr>
        <w:top w:val="none" w:sz="0" w:space="0" w:color="auto"/>
        <w:left w:val="none" w:sz="0" w:space="0" w:color="auto"/>
        <w:bottom w:val="none" w:sz="0" w:space="0" w:color="auto"/>
        <w:right w:val="none" w:sz="0" w:space="0" w:color="auto"/>
      </w:divBdr>
    </w:div>
    <w:div w:id="82924213">
      <w:bodyDiv w:val="1"/>
      <w:marLeft w:val="0"/>
      <w:marRight w:val="0"/>
      <w:marTop w:val="0"/>
      <w:marBottom w:val="0"/>
      <w:divBdr>
        <w:top w:val="none" w:sz="0" w:space="0" w:color="auto"/>
        <w:left w:val="none" w:sz="0" w:space="0" w:color="auto"/>
        <w:bottom w:val="none" w:sz="0" w:space="0" w:color="auto"/>
        <w:right w:val="none" w:sz="0" w:space="0" w:color="auto"/>
      </w:divBdr>
    </w:div>
    <w:div w:id="83037005">
      <w:bodyDiv w:val="1"/>
      <w:marLeft w:val="0"/>
      <w:marRight w:val="0"/>
      <w:marTop w:val="0"/>
      <w:marBottom w:val="0"/>
      <w:divBdr>
        <w:top w:val="none" w:sz="0" w:space="0" w:color="auto"/>
        <w:left w:val="none" w:sz="0" w:space="0" w:color="auto"/>
        <w:bottom w:val="none" w:sz="0" w:space="0" w:color="auto"/>
        <w:right w:val="none" w:sz="0" w:space="0" w:color="auto"/>
      </w:divBdr>
    </w:div>
    <w:div w:id="83117247">
      <w:bodyDiv w:val="1"/>
      <w:marLeft w:val="0"/>
      <w:marRight w:val="0"/>
      <w:marTop w:val="0"/>
      <w:marBottom w:val="0"/>
      <w:divBdr>
        <w:top w:val="none" w:sz="0" w:space="0" w:color="auto"/>
        <w:left w:val="none" w:sz="0" w:space="0" w:color="auto"/>
        <w:bottom w:val="none" w:sz="0" w:space="0" w:color="auto"/>
        <w:right w:val="none" w:sz="0" w:space="0" w:color="auto"/>
      </w:divBdr>
    </w:div>
    <w:div w:id="83378762">
      <w:bodyDiv w:val="1"/>
      <w:marLeft w:val="0"/>
      <w:marRight w:val="0"/>
      <w:marTop w:val="0"/>
      <w:marBottom w:val="0"/>
      <w:divBdr>
        <w:top w:val="none" w:sz="0" w:space="0" w:color="auto"/>
        <w:left w:val="none" w:sz="0" w:space="0" w:color="auto"/>
        <w:bottom w:val="none" w:sz="0" w:space="0" w:color="auto"/>
        <w:right w:val="none" w:sz="0" w:space="0" w:color="auto"/>
      </w:divBdr>
    </w:div>
    <w:div w:id="83646957">
      <w:bodyDiv w:val="1"/>
      <w:marLeft w:val="0"/>
      <w:marRight w:val="0"/>
      <w:marTop w:val="0"/>
      <w:marBottom w:val="0"/>
      <w:divBdr>
        <w:top w:val="none" w:sz="0" w:space="0" w:color="auto"/>
        <w:left w:val="none" w:sz="0" w:space="0" w:color="auto"/>
        <w:bottom w:val="none" w:sz="0" w:space="0" w:color="auto"/>
        <w:right w:val="none" w:sz="0" w:space="0" w:color="auto"/>
      </w:divBdr>
    </w:div>
    <w:div w:id="83652710">
      <w:bodyDiv w:val="1"/>
      <w:marLeft w:val="0"/>
      <w:marRight w:val="0"/>
      <w:marTop w:val="0"/>
      <w:marBottom w:val="0"/>
      <w:divBdr>
        <w:top w:val="none" w:sz="0" w:space="0" w:color="auto"/>
        <w:left w:val="none" w:sz="0" w:space="0" w:color="auto"/>
        <w:bottom w:val="none" w:sz="0" w:space="0" w:color="auto"/>
        <w:right w:val="none" w:sz="0" w:space="0" w:color="auto"/>
      </w:divBdr>
    </w:div>
    <w:div w:id="83957526">
      <w:bodyDiv w:val="1"/>
      <w:marLeft w:val="0"/>
      <w:marRight w:val="0"/>
      <w:marTop w:val="0"/>
      <w:marBottom w:val="0"/>
      <w:divBdr>
        <w:top w:val="none" w:sz="0" w:space="0" w:color="auto"/>
        <w:left w:val="none" w:sz="0" w:space="0" w:color="auto"/>
        <w:bottom w:val="none" w:sz="0" w:space="0" w:color="auto"/>
        <w:right w:val="none" w:sz="0" w:space="0" w:color="auto"/>
      </w:divBdr>
    </w:div>
    <w:div w:id="84307209">
      <w:bodyDiv w:val="1"/>
      <w:marLeft w:val="0"/>
      <w:marRight w:val="0"/>
      <w:marTop w:val="0"/>
      <w:marBottom w:val="0"/>
      <w:divBdr>
        <w:top w:val="none" w:sz="0" w:space="0" w:color="auto"/>
        <w:left w:val="none" w:sz="0" w:space="0" w:color="auto"/>
        <w:bottom w:val="none" w:sz="0" w:space="0" w:color="auto"/>
        <w:right w:val="none" w:sz="0" w:space="0" w:color="auto"/>
      </w:divBdr>
    </w:div>
    <w:div w:id="85157599">
      <w:bodyDiv w:val="1"/>
      <w:marLeft w:val="0"/>
      <w:marRight w:val="0"/>
      <w:marTop w:val="0"/>
      <w:marBottom w:val="0"/>
      <w:divBdr>
        <w:top w:val="none" w:sz="0" w:space="0" w:color="auto"/>
        <w:left w:val="none" w:sz="0" w:space="0" w:color="auto"/>
        <w:bottom w:val="none" w:sz="0" w:space="0" w:color="auto"/>
        <w:right w:val="none" w:sz="0" w:space="0" w:color="auto"/>
      </w:divBdr>
    </w:div>
    <w:div w:id="85418513">
      <w:bodyDiv w:val="1"/>
      <w:marLeft w:val="0"/>
      <w:marRight w:val="0"/>
      <w:marTop w:val="0"/>
      <w:marBottom w:val="0"/>
      <w:divBdr>
        <w:top w:val="none" w:sz="0" w:space="0" w:color="auto"/>
        <w:left w:val="none" w:sz="0" w:space="0" w:color="auto"/>
        <w:bottom w:val="none" w:sz="0" w:space="0" w:color="auto"/>
        <w:right w:val="none" w:sz="0" w:space="0" w:color="auto"/>
      </w:divBdr>
    </w:div>
    <w:div w:id="85616874">
      <w:bodyDiv w:val="1"/>
      <w:marLeft w:val="0"/>
      <w:marRight w:val="0"/>
      <w:marTop w:val="0"/>
      <w:marBottom w:val="0"/>
      <w:divBdr>
        <w:top w:val="none" w:sz="0" w:space="0" w:color="auto"/>
        <w:left w:val="none" w:sz="0" w:space="0" w:color="auto"/>
        <w:bottom w:val="none" w:sz="0" w:space="0" w:color="auto"/>
        <w:right w:val="none" w:sz="0" w:space="0" w:color="auto"/>
      </w:divBdr>
    </w:div>
    <w:div w:id="85663218">
      <w:bodyDiv w:val="1"/>
      <w:marLeft w:val="0"/>
      <w:marRight w:val="0"/>
      <w:marTop w:val="0"/>
      <w:marBottom w:val="0"/>
      <w:divBdr>
        <w:top w:val="none" w:sz="0" w:space="0" w:color="auto"/>
        <w:left w:val="none" w:sz="0" w:space="0" w:color="auto"/>
        <w:bottom w:val="none" w:sz="0" w:space="0" w:color="auto"/>
        <w:right w:val="none" w:sz="0" w:space="0" w:color="auto"/>
      </w:divBdr>
    </w:div>
    <w:div w:id="85729902">
      <w:bodyDiv w:val="1"/>
      <w:marLeft w:val="0"/>
      <w:marRight w:val="0"/>
      <w:marTop w:val="0"/>
      <w:marBottom w:val="0"/>
      <w:divBdr>
        <w:top w:val="none" w:sz="0" w:space="0" w:color="auto"/>
        <w:left w:val="none" w:sz="0" w:space="0" w:color="auto"/>
        <w:bottom w:val="none" w:sz="0" w:space="0" w:color="auto"/>
        <w:right w:val="none" w:sz="0" w:space="0" w:color="auto"/>
      </w:divBdr>
    </w:div>
    <w:div w:id="86049492">
      <w:bodyDiv w:val="1"/>
      <w:marLeft w:val="0"/>
      <w:marRight w:val="0"/>
      <w:marTop w:val="0"/>
      <w:marBottom w:val="0"/>
      <w:divBdr>
        <w:top w:val="none" w:sz="0" w:space="0" w:color="auto"/>
        <w:left w:val="none" w:sz="0" w:space="0" w:color="auto"/>
        <w:bottom w:val="none" w:sz="0" w:space="0" w:color="auto"/>
        <w:right w:val="none" w:sz="0" w:space="0" w:color="auto"/>
      </w:divBdr>
    </w:div>
    <w:div w:id="86116350">
      <w:bodyDiv w:val="1"/>
      <w:marLeft w:val="0"/>
      <w:marRight w:val="0"/>
      <w:marTop w:val="0"/>
      <w:marBottom w:val="0"/>
      <w:divBdr>
        <w:top w:val="none" w:sz="0" w:space="0" w:color="auto"/>
        <w:left w:val="none" w:sz="0" w:space="0" w:color="auto"/>
        <w:bottom w:val="none" w:sz="0" w:space="0" w:color="auto"/>
        <w:right w:val="none" w:sz="0" w:space="0" w:color="auto"/>
      </w:divBdr>
    </w:div>
    <w:div w:id="86510104">
      <w:bodyDiv w:val="1"/>
      <w:marLeft w:val="0"/>
      <w:marRight w:val="0"/>
      <w:marTop w:val="0"/>
      <w:marBottom w:val="0"/>
      <w:divBdr>
        <w:top w:val="none" w:sz="0" w:space="0" w:color="auto"/>
        <w:left w:val="none" w:sz="0" w:space="0" w:color="auto"/>
        <w:bottom w:val="none" w:sz="0" w:space="0" w:color="auto"/>
        <w:right w:val="none" w:sz="0" w:space="0" w:color="auto"/>
      </w:divBdr>
    </w:div>
    <w:div w:id="86853808">
      <w:bodyDiv w:val="1"/>
      <w:marLeft w:val="0"/>
      <w:marRight w:val="0"/>
      <w:marTop w:val="0"/>
      <w:marBottom w:val="0"/>
      <w:divBdr>
        <w:top w:val="none" w:sz="0" w:space="0" w:color="auto"/>
        <w:left w:val="none" w:sz="0" w:space="0" w:color="auto"/>
        <w:bottom w:val="none" w:sz="0" w:space="0" w:color="auto"/>
        <w:right w:val="none" w:sz="0" w:space="0" w:color="auto"/>
      </w:divBdr>
    </w:div>
    <w:div w:id="87389411">
      <w:bodyDiv w:val="1"/>
      <w:marLeft w:val="0"/>
      <w:marRight w:val="0"/>
      <w:marTop w:val="0"/>
      <w:marBottom w:val="0"/>
      <w:divBdr>
        <w:top w:val="none" w:sz="0" w:space="0" w:color="auto"/>
        <w:left w:val="none" w:sz="0" w:space="0" w:color="auto"/>
        <w:bottom w:val="none" w:sz="0" w:space="0" w:color="auto"/>
        <w:right w:val="none" w:sz="0" w:space="0" w:color="auto"/>
      </w:divBdr>
    </w:div>
    <w:div w:id="87629297">
      <w:bodyDiv w:val="1"/>
      <w:marLeft w:val="0"/>
      <w:marRight w:val="0"/>
      <w:marTop w:val="0"/>
      <w:marBottom w:val="0"/>
      <w:divBdr>
        <w:top w:val="none" w:sz="0" w:space="0" w:color="auto"/>
        <w:left w:val="none" w:sz="0" w:space="0" w:color="auto"/>
        <w:bottom w:val="none" w:sz="0" w:space="0" w:color="auto"/>
        <w:right w:val="none" w:sz="0" w:space="0" w:color="auto"/>
      </w:divBdr>
    </w:div>
    <w:div w:id="87653322">
      <w:bodyDiv w:val="1"/>
      <w:marLeft w:val="0"/>
      <w:marRight w:val="0"/>
      <w:marTop w:val="0"/>
      <w:marBottom w:val="0"/>
      <w:divBdr>
        <w:top w:val="none" w:sz="0" w:space="0" w:color="auto"/>
        <w:left w:val="none" w:sz="0" w:space="0" w:color="auto"/>
        <w:bottom w:val="none" w:sz="0" w:space="0" w:color="auto"/>
        <w:right w:val="none" w:sz="0" w:space="0" w:color="auto"/>
      </w:divBdr>
    </w:div>
    <w:div w:id="88041129">
      <w:bodyDiv w:val="1"/>
      <w:marLeft w:val="0"/>
      <w:marRight w:val="0"/>
      <w:marTop w:val="0"/>
      <w:marBottom w:val="0"/>
      <w:divBdr>
        <w:top w:val="none" w:sz="0" w:space="0" w:color="auto"/>
        <w:left w:val="none" w:sz="0" w:space="0" w:color="auto"/>
        <w:bottom w:val="none" w:sz="0" w:space="0" w:color="auto"/>
        <w:right w:val="none" w:sz="0" w:space="0" w:color="auto"/>
      </w:divBdr>
    </w:div>
    <w:div w:id="88042946">
      <w:bodyDiv w:val="1"/>
      <w:marLeft w:val="0"/>
      <w:marRight w:val="0"/>
      <w:marTop w:val="0"/>
      <w:marBottom w:val="0"/>
      <w:divBdr>
        <w:top w:val="none" w:sz="0" w:space="0" w:color="auto"/>
        <w:left w:val="none" w:sz="0" w:space="0" w:color="auto"/>
        <w:bottom w:val="none" w:sz="0" w:space="0" w:color="auto"/>
        <w:right w:val="none" w:sz="0" w:space="0" w:color="auto"/>
      </w:divBdr>
    </w:div>
    <w:div w:id="88283131">
      <w:bodyDiv w:val="1"/>
      <w:marLeft w:val="0"/>
      <w:marRight w:val="0"/>
      <w:marTop w:val="0"/>
      <w:marBottom w:val="0"/>
      <w:divBdr>
        <w:top w:val="none" w:sz="0" w:space="0" w:color="auto"/>
        <w:left w:val="none" w:sz="0" w:space="0" w:color="auto"/>
        <w:bottom w:val="none" w:sz="0" w:space="0" w:color="auto"/>
        <w:right w:val="none" w:sz="0" w:space="0" w:color="auto"/>
      </w:divBdr>
    </w:div>
    <w:div w:id="88308409">
      <w:bodyDiv w:val="1"/>
      <w:marLeft w:val="0"/>
      <w:marRight w:val="0"/>
      <w:marTop w:val="0"/>
      <w:marBottom w:val="0"/>
      <w:divBdr>
        <w:top w:val="none" w:sz="0" w:space="0" w:color="auto"/>
        <w:left w:val="none" w:sz="0" w:space="0" w:color="auto"/>
        <w:bottom w:val="none" w:sz="0" w:space="0" w:color="auto"/>
        <w:right w:val="none" w:sz="0" w:space="0" w:color="auto"/>
      </w:divBdr>
    </w:div>
    <w:div w:id="88435143">
      <w:bodyDiv w:val="1"/>
      <w:marLeft w:val="0"/>
      <w:marRight w:val="0"/>
      <w:marTop w:val="0"/>
      <w:marBottom w:val="0"/>
      <w:divBdr>
        <w:top w:val="none" w:sz="0" w:space="0" w:color="auto"/>
        <w:left w:val="none" w:sz="0" w:space="0" w:color="auto"/>
        <w:bottom w:val="none" w:sz="0" w:space="0" w:color="auto"/>
        <w:right w:val="none" w:sz="0" w:space="0" w:color="auto"/>
      </w:divBdr>
    </w:div>
    <w:div w:id="88475178">
      <w:bodyDiv w:val="1"/>
      <w:marLeft w:val="0"/>
      <w:marRight w:val="0"/>
      <w:marTop w:val="0"/>
      <w:marBottom w:val="0"/>
      <w:divBdr>
        <w:top w:val="none" w:sz="0" w:space="0" w:color="auto"/>
        <w:left w:val="none" w:sz="0" w:space="0" w:color="auto"/>
        <w:bottom w:val="none" w:sz="0" w:space="0" w:color="auto"/>
        <w:right w:val="none" w:sz="0" w:space="0" w:color="auto"/>
      </w:divBdr>
    </w:div>
    <w:div w:id="88548198">
      <w:bodyDiv w:val="1"/>
      <w:marLeft w:val="0"/>
      <w:marRight w:val="0"/>
      <w:marTop w:val="0"/>
      <w:marBottom w:val="0"/>
      <w:divBdr>
        <w:top w:val="none" w:sz="0" w:space="0" w:color="auto"/>
        <w:left w:val="none" w:sz="0" w:space="0" w:color="auto"/>
        <w:bottom w:val="none" w:sz="0" w:space="0" w:color="auto"/>
        <w:right w:val="none" w:sz="0" w:space="0" w:color="auto"/>
      </w:divBdr>
    </w:div>
    <w:div w:id="88702248">
      <w:bodyDiv w:val="1"/>
      <w:marLeft w:val="0"/>
      <w:marRight w:val="0"/>
      <w:marTop w:val="0"/>
      <w:marBottom w:val="0"/>
      <w:divBdr>
        <w:top w:val="none" w:sz="0" w:space="0" w:color="auto"/>
        <w:left w:val="none" w:sz="0" w:space="0" w:color="auto"/>
        <w:bottom w:val="none" w:sz="0" w:space="0" w:color="auto"/>
        <w:right w:val="none" w:sz="0" w:space="0" w:color="auto"/>
      </w:divBdr>
    </w:div>
    <w:div w:id="89543255">
      <w:bodyDiv w:val="1"/>
      <w:marLeft w:val="0"/>
      <w:marRight w:val="0"/>
      <w:marTop w:val="0"/>
      <w:marBottom w:val="0"/>
      <w:divBdr>
        <w:top w:val="none" w:sz="0" w:space="0" w:color="auto"/>
        <w:left w:val="none" w:sz="0" w:space="0" w:color="auto"/>
        <w:bottom w:val="none" w:sz="0" w:space="0" w:color="auto"/>
        <w:right w:val="none" w:sz="0" w:space="0" w:color="auto"/>
      </w:divBdr>
    </w:div>
    <w:div w:id="89741859">
      <w:bodyDiv w:val="1"/>
      <w:marLeft w:val="0"/>
      <w:marRight w:val="0"/>
      <w:marTop w:val="0"/>
      <w:marBottom w:val="0"/>
      <w:divBdr>
        <w:top w:val="none" w:sz="0" w:space="0" w:color="auto"/>
        <w:left w:val="none" w:sz="0" w:space="0" w:color="auto"/>
        <w:bottom w:val="none" w:sz="0" w:space="0" w:color="auto"/>
        <w:right w:val="none" w:sz="0" w:space="0" w:color="auto"/>
      </w:divBdr>
    </w:div>
    <w:div w:id="89854572">
      <w:bodyDiv w:val="1"/>
      <w:marLeft w:val="0"/>
      <w:marRight w:val="0"/>
      <w:marTop w:val="0"/>
      <w:marBottom w:val="0"/>
      <w:divBdr>
        <w:top w:val="none" w:sz="0" w:space="0" w:color="auto"/>
        <w:left w:val="none" w:sz="0" w:space="0" w:color="auto"/>
        <w:bottom w:val="none" w:sz="0" w:space="0" w:color="auto"/>
        <w:right w:val="none" w:sz="0" w:space="0" w:color="auto"/>
      </w:divBdr>
    </w:div>
    <w:div w:id="90245046">
      <w:bodyDiv w:val="1"/>
      <w:marLeft w:val="0"/>
      <w:marRight w:val="0"/>
      <w:marTop w:val="0"/>
      <w:marBottom w:val="0"/>
      <w:divBdr>
        <w:top w:val="none" w:sz="0" w:space="0" w:color="auto"/>
        <w:left w:val="none" w:sz="0" w:space="0" w:color="auto"/>
        <w:bottom w:val="none" w:sz="0" w:space="0" w:color="auto"/>
        <w:right w:val="none" w:sz="0" w:space="0" w:color="auto"/>
      </w:divBdr>
    </w:div>
    <w:div w:id="90592027">
      <w:bodyDiv w:val="1"/>
      <w:marLeft w:val="0"/>
      <w:marRight w:val="0"/>
      <w:marTop w:val="0"/>
      <w:marBottom w:val="0"/>
      <w:divBdr>
        <w:top w:val="none" w:sz="0" w:space="0" w:color="auto"/>
        <w:left w:val="none" w:sz="0" w:space="0" w:color="auto"/>
        <w:bottom w:val="none" w:sz="0" w:space="0" w:color="auto"/>
        <w:right w:val="none" w:sz="0" w:space="0" w:color="auto"/>
      </w:divBdr>
    </w:div>
    <w:div w:id="91240298">
      <w:bodyDiv w:val="1"/>
      <w:marLeft w:val="0"/>
      <w:marRight w:val="0"/>
      <w:marTop w:val="0"/>
      <w:marBottom w:val="0"/>
      <w:divBdr>
        <w:top w:val="none" w:sz="0" w:space="0" w:color="auto"/>
        <w:left w:val="none" w:sz="0" w:space="0" w:color="auto"/>
        <w:bottom w:val="none" w:sz="0" w:space="0" w:color="auto"/>
        <w:right w:val="none" w:sz="0" w:space="0" w:color="auto"/>
      </w:divBdr>
    </w:div>
    <w:div w:id="91436147">
      <w:bodyDiv w:val="1"/>
      <w:marLeft w:val="0"/>
      <w:marRight w:val="0"/>
      <w:marTop w:val="0"/>
      <w:marBottom w:val="0"/>
      <w:divBdr>
        <w:top w:val="none" w:sz="0" w:space="0" w:color="auto"/>
        <w:left w:val="none" w:sz="0" w:space="0" w:color="auto"/>
        <w:bottom w:val="none" w:sz="0" w:space="0" w:color="auto"/>
        <w:right w:val="none" w:sz="0" w:space="0" w:color="auto"/>
      </w:divBdr>
    </w:div>
    <w:div w:id="91707224">
      <w:bodyDiv w:val="1"/>
      <w:marLeft w:val="0"/>
      <w:marRight w:val="0"/>
      <w:marTop w:val="0"/>
      <w:marBottom w:val="0"/>
      <w:divBdr>
        <w:top w:val="none" w:sz="0" w:space="0" w:color="auto"/>
        <w:left w:val="none" w:sz="0" w:space="0" w:color="auto"/>
        <w:bottom w:val="none" w:sz="0" w:space="0" w:color="auto"/>
        <w:right w:val="none" w:sz="0" w:space="0" w:color="auto"/>
      </w:divBdr>
    </w:div>
    <w:div w:id="91778848">
      <w:bodyDiv w:val="1"/>
      <w:marLeft w:val="0"/>
      <w:marRight w:val="0"/>
      <w:marTop w:val="0"/>
      <w:marBottom w:val="0"/>
      <w:divBdr>
        <w:top w:val="none" w:sz="0" w:space="0" w:color="auto"/>
        <w:left w:val="none" w:sz="0" w:space="0" w:color="auto"/>
        <w:bottom w:val="none" w:sz="0" w:space="0" w:color="auto"/>
        <w:right w:val="none" w:sz="0" w:space="0" w:color="auto"/>
      </w:divBdr>
    </w:div>
    <w:div w:id="92092347">
      <w:bodyDiv w:val="1"/>
      <w:marLeft w:val="0"/>
      <w:marRight w:val="0"/>
      <w:marTop w:val="0"/>
      <w:marBottom w:val="0"/>
      <w:divBdr>
        <w:top w:val="none" w:sz="0" w:space="0" w:color="auto"/>
        <w:left w:val="none" w:sz="0" w:space="0" w:color="auto"/>
        <w:bottom w:val="none" w:sz="0" w:space="0" w:color="auto"/>
        <w:right w:val="none" w:sz="0" w:space="0" w:color="auto"/>
      </w:divBdr>
    </w:div>
    <w:div w:id="92867541">
      <w:bodyDiv w:val="1"/>
      <w:marLeft w:val="0"/>
      <w:marRight w:val="0"/>
      <w:marTop w:val="0"/>
      <w:marBottom w:val="0"/>
      <w:divBdr>
        <w:top w:val="none" w:sz="0" w:space="0" w:color="auto"/>
        <w:left w:val="none" w:sz="0" w:space="0" w:color="auto"/>
        <w:bottom w:val="none" w:sz="0" w:space="0" w:color="auto"/>
        <w:right w:val="none" w:sz="0" w:space="0" w:color="auto"/>
      </w:divBdr>
    </w:div>
    <w:div w:id="93209347">
      <w:bodyDiv w:val="1"/>
      <w:marLeft w:val="0"/>
      <w:marRight w:val="0"/>
      <w:marTop w:val="0"/>
      <w:marBottom w:val="0"/>
      <w:divBdr>
        <w:top w:val="none" w:sz="0" w:space="0" w:color="auto"/>
        <w:left w:val="none" w:sz="0" w:space="0" w:color="auto"/>
        <w:bottom w:val="none" w:sz="0" w:space="0" w:color="auto"/>
        <w:right w:val="none" w:sz="0" w:space="0" w:color="auto"/>
      </w:divBdr>
    </w:div>
    <w:div w:id="93289991">
      <w:bodyDiv w:val="1"/>
      <w:marLeft w:val="0"/>
      <w:marRight w:val="0"/>
      <w:marTop w:val="0"/>
      <w:marBottom w:val="0"/>
      <w:divBdr>
        <w:top w:val="none" w:sz="0" w:space="0" w:color="auto"/>
        <w:left w:val="none" w:sz="0" w:space="0" w:color="auto"/>
        <w:bottom w:val="none" w:sz="0" w:space="0" w:color="auto"/>
        <w:right w:val="none" w:sz="0" w:space="0" w:color="auto"/>
      </w:divBdr>
    </w:div>
    <w:div w:id="93399238">
      <w:bodyDiv w:val="1"/>
      <w:marLeft w:val="0"/>
      <w:marRight w:val="0"/>
      <w:marTop w:val="0"/>
      <w:marBottom w:val="0"/>
      <w:divBdr>
        <w:top w:val="none" w:sz="0" w:space="0" w:color="auto"/>
        <w:left w:val="none" w:sz="0" w:space="0" w:color="auto"/>
        <w:bottom w:val="none" w:sz="0" w:space="0" w:color="auto"/>
        <w:right w:val="none" w:sz="0" w:space="0" w:color="auto"/>
      </w:divBdr>
    </w:div>
    <w:div w:id="93785964">
      <w:bodyDiv w:val="1"/>
      <w:marLeft w:val="0"/>
      <w:marRight w:val="0"/>
      <w:marTop w:val="0"/>
      <w:marBottom w:val="0"/>
      <w:divBdr>
        <w:top w:val="none" w:sz="0" w:space="0" w:color="auto"/>
        <w:left w:val="none" w:sz="0" w:space="0" w:color="auto"/>
        <w:bottom w:val="none" w:sz="0" w:space="0" w:color="auto"/>
        <w:right w:val="none" w:sz="0" w:space="0" w:color="auto"/>
      </w:divBdr>
    </w:div>
    <w:div w:id="93980828">
      <w:bodyDiv w:val="1"/>
      <w:marLeft w:val="0"/>
      <w:marRight w:val="0"/>
      <w:marTop w:val="0"/>
      <w:marBottom w:val="0"/>
      <w:divBdr>
        <w:top w:val="none" w:sz="0" w:space="0" w:color="auto"/>
        <w:left w:val="none" w:sz="0" w:space="0" w:color="auto"/>
        <w:bottom w:val="none" w:sz="0" w:space="0" w:color="auto"/>
        <w:right w:val="none" w:sz="0" w:space="0" w:color="auto"/>
      </w:divBdr>
    </w:div>
    <w:div w:id="93988260">
      <w:bodyDiv w:val="1"/>
      <w:marLeft w:val="0"/>
      <w:marRight w:val="0"/>
      <w:marTop w:val="0"/>
      <w:marBottom w:val="0"/>
      <w:divBdr>
        <w:top w:val="none" w:sz="0" w:space="0" w:color="auto"/>
        <w:left w:val="none" w:sz="0" w:space="0" w:color="auto"/>
        <w:bottom w:val="none" w:sz="0" w:space="0" w:color="auto"/>
        <w:right w:val="none" w:sz="0" w:space="0" w:color="auto"/>
      </w:divBdr>
    </w:div>
    <w:div w:id="94135458">
      <w:bodyDiv w:val="1"/>
      <w:marLeft w:val="0"/>
      <w:marRight w:val="0"/>
      <w:marTop w:val="0"/>
      <w:marBottom w:val="0"/>
      <w:divBdr>
        <w:top w:val="none" w:sz="0" w:space="0" w:color="auto"/>
        <w:left w:val="none" w:sz="0" w:space="0" w:color="auto"/>
        <w:bottom w:val="none" w:sz="0" w:space="0" w:color="auto"/>
        <w:right w:val="none" w:sz="0" w:space="0" w:color="auto"/>
      </w:divBdr>
    </w:div>
    <w:div w:id="94441544">
      <w:bodyDiv w:val="1"/>
      <w:marLeft w:val="0"/>
      <w:marRight w:val="0"/>
      <w:marTop w:val="0"/>
      <w:marBottom w:val="0"/>
      <w:divBdr>
        <w:top w:val="none" w:sz="0" w:space="0" w:color="auto"/>
        <w:left w:val="none" w:sz="0" w:space="0" w:color="auto"/>
        <w:bottom w:val="none" w:sz="0" w:space="0" w:color="auto"/>
        <w:right w:val="none" w:sz="0" w:space="0" w:color="auto"/>
      </w:divBdr>
    </w:div>
    <w:div w:id="95028892">
      <w:bodyDiv w:val="1"/>
      <w:marLeft w:val="0"/>
      <w:marRight w:val="0"/>
      <w:marTop w:val="0"/>
      <w:marBottom w:val="0"/>
      <w:divBdr>
        <w:top w:val="none" w:sz="0" w:space="0" w:color="auto"/>
        <w:left w:val="none" w:sz="0" w:space="0" w:color="auto"/>
        <w:bottom w:val="none" w:sz="0" w:space="0" w:color="auto"/>
        <w:right w:val="none" w:sz="0" w:space="0" w:color="auto"/>
      </w:divBdr>
    </w:div>
    <w:div w:id="95058668">
      <w:bodyDiv w:val="1"/>
      <w:marLeft w:val="0"/>
      <w:marRight w:val="0"/>
      <w:marTop w:val="0"/>
      <w:marBottom w:val="0"/>
      <w:divBdr>
        <w:top w:val="none" w:sz="0" w:space="0" w:color="auto"/>
        <w:left w:val="none" w:sz="0" w:space="0" w:color="auto"/>
        <w:bottom w:val="none" w:sz="0" w:space="0" w:color="auto"/>
        <w:right w:val="none" w:sz="0" w:space="0" w:color="auto"/>
      </w:divBdr>
    </w:div>
    <w:div w:id="95100370">
      <w:bodyDiv w:val="1"/>
      <w:marLeft w:val="0"/>
      <w:marRight w:val="0"/>
      <w:marTop w:val="0"/>
      <w:marBottom w:val="0"/>
      <w:divBdr>
        <w:top w:val="none" w:sz="0" w:space="0" w:color="auto"/>
        <w:left w:val="none" w:sz="0" w:space="0" w:color="auto"/>
        <w:bottom w:val="none" w:sz="0" w:space="0" w:color="auto"/>
        <w:right w:val="none" w:sz="0" w:space="0" w:color="auto"/>
      </w:divBdr>
    </w:div>
    <w:div w:id="95906445">
      <w:bodyDiv w:val="1"/>
      <w:marLeft w:val="0"/>
      <w:marRight w:val="0"/>
      <w:marTop w:val="0"/>
      <w:marBottom w:val="0"/>
      <w:divBdr>
        <w:top w:val="none" w:sz="0" w:space="0" w:color="auto"/>
        <w:left w:val="none" w:sz="0" w:space="0" w:color="auto"/>
        <w:bottom w:val="none" w:sz="0" w:space="0" w:color="auto"/>
        <w:right w:val="none" w:sz="0" w:space="0" w:color="auto"/>
      </w:divBdr>
    </w:div>
    <w:div w:id="96482954">
      <w:bodyDiv w:val="1"/>
      <w:marLeft w:val="0"/>
      <w:marRight w:val="0"/>
      <w:marTop w:val="0"/>
      <w:marBottom w:val="0"/>
      <w:divBdr>
        <w:top w:val="none" w:sz="0" w:space="0" w:color="auto"/>
        <w:left w:val="none" w:sz="0" w:space="0" w:color="auto"/>
        <w:bottom w:val="none" w:sz="0" w:space="0" w:color="auto"/>
        <w:right w:val="none" w:sz="0" w:space="0" w:color="auto"/>
      </w:divBdr>
    </w:div>
    <w:div w:id="96563197">
      <w:bodyDiv w:val="1"/>
      <w:marLeft w:val="0"/>
      <w:marRight w:val="0"/>
      <w:marTop w:val="0"/>
      <w:marBottom w:val="0"/>
      <w:divBdr>
        <w:top w:val="none" w:sz="0" w:space="0" w:color="auto"/>
        <w:left w:val="none" w:sz="0" w:space="0" w:color="auto"/>
        <w:bottom w:val="none" w:sz="0" w:space="0" w:color="auto"/>
        <w:right w:val="none" w:sz="0" w:space="0" w:color="auto"/>
      </w:divBdr>
    </w:div>
    <w:div w:id="97069945">
      <w:bodyDiv w:val="1"/>
      <w:marLeft w:val="0"/>
      <w:marRight w:val="0"/>
      <w:marTop w:val="0"/>
      <w:marBottom w:val="0"/>
      <w:divBdr>
        <w:top w:val="none" w:sz="0" w:space="0" w:color="auto"/>
        <w:left w:val="none" w:sz="0" w:space="0" w:color="auto"/>
        <w:bottom w:val="none" w:sz="0" w:space="0" w:color="auto"/>
        <w:right w:val="none" w:sz="0" w:space="0" w:color="auto"/>
      </w:divBdr>
    </w:div>
    <w:div w:id="97220840">
      <w:bodyDiv w:val="1"/>
      <w:marLeft w:val="0"/>
      <w:marRight w:val="0"/>
      <w:marTop w:val="0"/>
      <w:marBottom w:val="0"/>
      <w:divBdr>
        <w:top w:val="none" w:sz="0" w:space="0" w:color="auto"/>
        <w:left w:val="none" w:sz="0" w:space="0" w:color="auto"/>
        <w:bottom w:val="none" w:sz="0" w:space="0" w:color="auto"/>
        <w:right w:val="none" w:sz="0" w:space="0" w:color="auto"/>
      </w:divBdr>
    </w:div>
    <w:div w:id="97649719">
      <w:bodyDiv w:val="1"/>
      <w:marLeft w:val="0"/>
      <w:marRight w:val="0"/>
      <w:marTop w:val="0"/>
      <w:marBottom w:val="0"/>
      <w:divBdr>
        <w:top w:val="none" w:sz="0" w:space="0" w:color="auto"/>
        <w:left w:val="none" w:sz="0" w:space="0" w:color="auto"/>
        <w:bottom w:val="none" w:sz="0" w:space="0" w:color="auto"/>
        <w:right w:val="none" w:sz="0" w:space="0" w:color="auto"/>
      </w:divBdr>
    </w:div>
    <w:div w:id="97792989">
      <w:bodyDiv w:val="1"/>
      <w:marLeft w:val="0"/>
      <w:marRight w:val="0"/>
      <w:marTop w:val="0"/>
      <w:marBottom w:val="0"/>
      <w:divBdr>
        <w:top w:val="none" w:sz="0" w:space="0" w:color="auto"/>
        <w:left w:val="none" w:sz="0" w:space="0" w:color="auto"/>
        <w:bottom w:val="none" w:sz="0" w:space="0" w:color="auto"/>
        <w:right w:val="none" w:sz="0" w:space="0" w:color="auto"/>
      </w:divBdr>
    </w:div>
    <w:div w:id="97994240">
      <w:bodyDiv w:val="1"/>
      <w:marLeft w:val="0"/>
      <w:marRight w:val="0"/>
      <w:marTop w:val="0"/>
      <w:marBottom w:val="0"/>
      <w:divBdr>
        <w:top w:val="none" w:sz="0" w:space="0" w:color="auto"/>
        <w:left w:val="none" w:sz="0" w:space="0" w:color="auto"/>
        <w:bottom w:val="none" w:sz="0" w:space="0" w:color="auto"/>
        <w:right w:val="none" w:sz="0" w:space="0" w:color="auto"/>
      </w:divBdr>
    </w:div>
    <w:div w:id="98139245">
      <w:bodyDiv w:val="1"/>
      <w:marLeft w:val="0"/>
      <w:marRight w:val="0"/>
      <w:marTop w:val="0"/>
      <w:marBottom w:val="0"/>
      <w:divBdr>
        <w:top w:val="none" w:sz="0" w:space="0" w:color="auto"/>
        <w:left w:val="none" w:sz="0" w:space="0" w:color="auto"/>
        <w:bottom w:val="none" w:sz="0" w:space="0" w:color="auto"/>
        <w:right w:val="none" w:sz="0" w:space="0" w:color="auto"/>
      </w:divBdr>
    </w:div>
    <w:div w:id="98185566">
      <w:bodyDiv w:val="1"/>
      <w:marLeft w:val="0"/>
      <w:marRight w:val="0"/>
      <w:marTop w:val="0"/>
      <w:marBottom w:val="0"/>
      <w:divBdr>
        <w:top w:val="none" w:sz="0" w:space="0" w:color="auto"/>
        <w:left w:val="none" w:sz="0" w:space="0" w:color="auto"/>
        <w:bottom w:val="none" w:sz="0" w:space="0" w:color="auto"/>
        <w:right w:val="none" w:sz="0" w:space="0" w:color="auto"/>
      </w:divBdr>
    </w:div>
    <w:div w:id="98574802">
      <w:bodyDiv w:val="1"/>
      <w:marLeft w:val="0"/>
      <w:marRight w:val="0"/>
      <w:marTop w:val="0"/>
      <w:marBottom w:val="0"/>
      <w:divBdr>
        <w:top w:val="none" w:sz="0" w:space="0" w:color="auto"/>
        <w:left w:val="none" w:sz="0" w:space="0" w:color="auto"/>
        <w:bottom w:val="none" w:sz="0" w:space="0" w:color="auto"/>
        <w:right w:val="none" w:sz="0" w:space="0" w:color="auto"/>
      </w:divBdr>
    </w:div>
    <w:div w:id="99299228">
      <w:bodyDiv w:val="1"/>
      <w:marLeft w:val="0"/>
      <w:marRight w:val="0"/>
      <w:marTop w:val="0"/>
      <w:marBottom w:val="0"/>
      <w:divBdr>
        <w:top w:val="none" w:sz="0" w:space="0" w:color="auto"/>
        <w:left w:val="none" w:sz="0" w:space="0" w:color="auto"/>
        <w:bottom w:val="none" w:sz="0" w:space="0" w:color="auto"/>
        <w:right w:val="none" w:sz="0" w:space="0" w:color="auto"/>
      </w:divBdr>
    </w:div>
    <w:div w:id="99372152">
      <w:bodyDiv w:val="1"/>
      <w:marLeft w:val="0"/>
      <w:marRight w:val="0"/>
      <w:marTop w:val="0"/>
      <w:marBottom w:val="0"/>
      <w:divBdr>
        <w:top w:val="none" w:sz="0" w:space="0" w:color="auto"/>
        <w:left w:val="none" w:sz="0" w:space="0" w:color="auto"/>
        <w:bottom w:val="none" w:sz="0" w:space="0" w:color="auto"/>
        <w:right w:val="none" w:sz="0" w:space="0" w:color="auto"/>
      </w:divBdr>
    </w:div>
    <w:div w:id="99572629">
      <w:bodyDiv w:val="1"/>
      <w:marLeft w:val="0"/>
      <w:marRight w:val="0"/>
      <w:marTop w:val="0"/>
      <w:marBottom w:val="0"/>
      <w:divBdr>
        <w:top w:val="none" w:sz="0" w:space="0" w:color="auto"/>
        <w:left w:val="none" w:sz="0" w:space="0" w:color="auto"/>
        <w:bottom w:val="none" w:sz="0" w:space="0" w:color="auto"/>
        <w:right w:val="none" w:sz="0" w:space="0" w:color="auto"/>
      </w:divBdr>
    </w:div>
    <w:div w:id="99615048">
      <w:bodyDiv w:val="1"/>
      <w:marLeft w:val="0"/>
      <w:marRight w:val="0"/>
      <w:marTop w:val="0"/>
      <w:marBottom w:val="0"/>
      <w:divBdr>
        <w:top w:val="none" w:sz="0" w:space="0" w:color="auto"/>
        <w:left w:val="none" w:sz="0" w:space="0" w:color="auto"/>
        <w:bottom w:val="none" w:sz="0" w:space="0" w:color="auto"/>
        <w:right w:val="none" w:sz="0" w:space="0" w:color="auto"/>
      </w:divBdr>
    </w:div>
    <w:div w:id="99838188">
      <w:bodyDiv w:val="1"/>
      <w:marLeft w:val="0"/>
      <w:marRight w:val="0"/>
      <w:marTop w:val="0"/>
      <w:marBottom w:val="0"/>
      <w:divBdr>
        <w:top w:val="none" w:sz="0" w:space="0" w:color="auto"/>
        <w:left w:val="none" w:sz="0" w:space="0" w:color="auto"/>
        <w:bottom w:val="none" w:sz="0" w:space="0" w:color="auto"/>
        <w:right w:val="none" w:sz="0" w:space="0" w:color="auto"/>
      </w:divBdr>
    </w:div>
    <w:div w:id="100030718">
      <w:bodyDiv w:val="1"/>
      <w:marLeft w:val="0"/>
      <w:marRight w:val="0"/>
      <w:marTop w:val="0"/>
      <w:marBottom w:val="0"/>
      <w:divBdr>
        <w:top w:val="none" w:sz="0" w:space="0" w:color="auto"/>
        <w:left w:val="none" w:sz="0" w:space="0" w:color="auto"/>
        <w:bottom w:val="none" w:sz="0" w:space="0" w:color="auto"/>
        <w:right w:val="none" w:sz="0" w:space="0" w:color="auto"/>
      </w:divBdr>
    </w:div>
    <w:div w:id="100539396">
      <w:bodyDiv w:val="1"/>
      <w:marLeft w:val="0"/>
      <w:marRight w:val="0"/>
      <w:marTop w:val="0"/>
      <w:marBottom w:val="0"/>
      <w:divBdr>
        <w:top w:val="none" w:sz="0" w:space="0" w:color="auto"/>
        <w:left w:val="none" w:sz="0" w:space="0" w:color="auto"/>
        <w:bottom w:val="none" w:sz="0" w:space="0" w:color="auto"/>
        <w:right w:val="none" w:sz="0" w:space="0" w:color="auto"/>
      </w:divBdr>
    </w:div>
    <w:div w:id="100802154">
      <w:bodyDiv w:val="1"/>
      <w:marLeft w:val="0"/>
      <w:marRight w:val="0"/>
      <w:marTop w:val="0"/>
      <w:marBottom w:val="0"/>
      <w:divBdr>
        <w:top w:val="none" w:sz="0" w:space="0" w:color="auto"/>
        <w:left w:val="none" w:sz="0" w:space="0" w:color="auto"/>
        <w:bottom w:val="none" w:sz="0" w:space="0" w:color="auto"/>
        <w:right w:val="none" w:sz="0" w:space="0" w:color="auto"/>
      </w:divBdr>
    </w:div>
    <w:div w:id="100803202">
      <w:bodyDiv w:val="1"/>
      <w:marLeft w:val="0"/>
      <w:marRight w:val="0"/>
      <w:marTop w:val="0"/>
      <w:marBottom w:val="0"/>
      <w:divBdr>
        <w:top w:val="none" w:sz="0" w:space="0" w:color="auto"/>
        <w:left w:val="none" w:sz="0" w:space="0" w:color="auto"/>
        <w:bottom w:val="none" w:sz="0" w:space="0" w:color="auto"/>
        <w:right w:val="none" w:sz="0" w:space="0" w:color="auto"/>
      </w:divBdr>
    </w:div>
    <w:div w:id="100880304">
      <w:bodyDiv w:val="1"/>
      <w:marLeft w:val="0"/>
      <w:marRight w:val="0"/>
      <w:marTop w:val="0"/>
      <w:marBottom w:val="0"/>
      <w:divBdr>
        <w:top w:val="none" w:sz="0" w:space="0" w:color="auto"/>
        <w:left w:val="none" w:sz="0" w:space="0" w:color="auto"/>
        <w:bottom w:val="none" w:sz="0" w:space="0" w:color="auto"/>
        <w:right w:val="none" w:sz="0" w:space="0" w:color="auto"/>
      </w:divBdr>
    </w:div>
    <w:div w:id="100927106">
      <w:bodyDiv w:val="1"/>
      <w:marLeft w:val="0"/>
      <w:marRight w:val="0"/>
      <w:marTop w:val="0"/>
      <w:marBottom w:val="0"/>
      <w:divBdr>
        <w:top w:val="none" w:sz="0" w:space="0" w:color="auto"/>
        <w:left w:val="none" w:sz="0" w:space="0" w:color="auto"/>
        <w:bottom w:val="none" w:sz="0" w:space="0" w:color="auto"/>
        <w:right w:val="none" w:sz="0" w:space="0" w:color="auto"/>
      </w:divBdr>
    </w:div>
    <w:div w:id="100954013">
      <w:bodyDiv w:val="1"/>
      <w:marLeft w:val="0"/>
      <w:marRight w:val="0"/>
      <w:marTop w:val="0"/>
      <w:marBottom w:val="0"/>
      <w:divBdr>
        <w:top w:val="none" w:sz="0" w:space="0" w:color="auto"/>
        <w:left w:val="none" w:sz="0" w:space="0" w:color="auto"/>
        <w:bottom w:val="none" w:sz="0" w:space="0" w:color="auto"/>
        <w:right w:val="none" w:sz="0" w:space="0" w:color="auto"/>
      </w:divBdr>
    </w:div>
    <w:div w:id="101151847">
      <w:bodyDiv w:val="1"/>
      <w:marLeft w:val="0"/>
      <w:marRight w:val="0"/>
      <w:marTop w:val="0"/>
      <w:marBottom w:val="0"/>
      <w:divBdr>
        <w:top w:val="none" w:sz="0" w:space="0" w:color="auto"/>
        <w:left w:val="none" w:sz="0" w:space="0" w:color="auto"/>
        <w:bottom w:val="none" w:sz="0" w:space="0" w:color="auto"/>
        <w:right w:val="none" w:sz="0" w:space="0" w:color="auto"/>
      </w:divBdr>
    </w:div>
    <w:div w:id="101270130">
      <w:bodyDiv w:val="1"/>
      <w:marLeft w:val="0"/>
      <w:marRight w:val="0"/>
      <w:marTop w:val="0"/>
      <w:marBottom w:val="0"/>
      <w:divBdr>
        <w:top w:val="none" w:sz="0" w:space="0" w:color="auto"/>
        <w:left w:val="none" w:sz="0" w:space="0" w:color="auto"/>
        <w:bottom w:val="none" w:sz="0" w:space="0" w:color="auto"/>
        <w:right w:val="none" w:sz="0" w:space="0" w:color="auto"/>
      </w:divBdr>
    </w:div>
    <w:div w:id="101384831">
      <w:bodyDiv w:val="1"/>
      <w:marLeft w:val="0"/>
      <w:marRight w:val="0"/>
      <w:marTop w:val="0"/>
      <w:marBottom w:val="0"/>
      <w:divBdr>
        <w:top w:val="none" w:sz="0" w:space="0" w:color="auto"/>
        <w:left w:val="none" w:sz="0" w:space="0" w:color="auto"/>
        <w:bottom w:val="none" w:sz="0" w:space="0" w:color="auto"/>
        <w:right w:val="none" w:sz="0" w:space="0" w:color="auto"/>
      </w:divBdr>
    </w:div>
    <w:div w:id="101655320">
      <w:bodyDiv w:val="1"/>
      <w:marLeft w:val="0"/>
      <w:marRight w:val="0"/>
      <w:marTop w:val="0"/>
      <w:marBottom w:val="0"/>
      <w:divBdr>
        <w:top w:val="none" w:sz="0" w:space="0" w:color="auto"/>
        <w:left w:val="none" w:sz="0" w:space="0" w:color="auto"/>
        <w:bottom w:val="none" w:sz="0" w:space="0" w:color="auto"/>
        <w:right w:val="none" w:sz="0" w:space="0" w:color="auto"/>
      </w:divBdr>
    </w:div>
    <w:div w:id="101800879">
      <w:bodyDiv w:val="1"/>
      <w:marLeft w:val="0"/>
      <w:marRight w:val="0"/>
      <w:marTop w:val="0"/>
      <w:marBottom w:val="0"/>
      <w:divBdr>
        <w:top w:val="none" w:sz="0" w:space="0" w:color="auto"/>
        <w:left w:val="none" w:sz="0" w:space="0" w:color="auto"/>
        <w:bottom w:val="none" w:sz="0" w:space="0" w:color="auto"/>
        <w:right w:val="none" w:sz="0" w:space="0" w:color="auto"/>
      </w:divBdr>
    </w:div>
    <w:div w:id="101801447">
      <w:bodyDiv w:val="1"/>
      <w:marLeft w:val="0"/>
      <w:marRight w:val="0"/>
      <w:marTop w:val="0"/>
      <w:marBottom w:val="0"/>
      <w:divBdr>
        <w:top w:val="none" w:sz="0" w:space="0" w:color="auto"/>
        <w:left w:val="none" w:sz="0" w:space="0" w:color="auto"/>
        <w:bottom w:val="none" w:sz="0" w:space="0" w:color="auto"/>
        <w:right w:val="none" w:sz="0" w:space="0" w:color="auto"/>
      </w:divBdr>
    </w:div>
    <w:div w:id="101920368">
      <w:bodyDiv w:val="1"/>
      <w:marLeft w:val="0"/>
      <w:marRight w:val="0"/>
      <w:marTop w:val="0"/>
      <w:marBottom w:val="0"/>
      <w:divBdr>
        <w:top w:val="none" w:sz="0" w:space="0" w:color="auto"/>
        <w:left w:val="none" w:sz="0" w:space="0" w:color="auto"/>
        <w:bottom w:val="none" w:sz="0" w:space="0" w:color="auto"/>
        <w:right w:val="none" w:sz="0" w:space="0" w:color="auto"/>
      </w:divBdr>
    </w:div>
    <w:div w:id="103355806">
      <w:bodyDiv w:val="1"/>
      <w:marLeft w:val="0"/>
      <w:marRight w:val="0"/>
      <w:marTop w:val="0"/>
      <w:marBottom w:val="0"/>
      <w:divBdr>
        <w:top w:val="none" w:sz="0" w:space="0" w:color="auto"/>
        <w:left w:val="none" w:sz="0" w:space="0" w:color="auto"/>
        <w:bottom w:val="none" w:sz="0" w:space="0" w:color="auto"/>
        <w:right w:val="none" w:sz="0" w:space="0" w:color="auto"/>
      </w:divBdr>
    </w:div>
    <w:div w:id="103431039">
      <w:bodyDiv w:val="1"/>
      <w:marLeft w:val="0"/>
      <w:marRight w:val="0"/>
      <w:marTop w:val="0"/>
      <w:marBottom w:val="0"/>
      <w:divBdr>
        <w:top w:val="none" w:sz="0" w:space="0" w:color="auto"/>
        <w:left w:val="none" w:sz="0" w:space="0" w:color="auto"/>
        <w:bottom w:val="none" w:sz="0" w:space="0" w:color="auto"/>
        <w:right w:val="none" w:sz="0" w:space="0" w:color="auto"/>
      </w:divBdr>
    </w:div>
    <w:div w:id="103963593">
      <w:bodyDiv w:val="1"/>
      <w:marLeft w:val="0"/>
      <w:marRight w:val="0"/>
      <w:marTop w:val="0"/>
      <w:marBottom w:val="0"/>
      <w:divBdr>
        <w:top w:val="none" w:sz="0" w:space="0" w:color="auto"/>
        <w:left w:val="none" w:sz="0" w:space="0" w:color="auto"/>
        <w:bottom w:val="none" w:sz="0" w:space="0" w:color="auto"/>
        <w:right w:val="none" w:sz="0" w:space="0" w:color="auto"/>
      </w:divBdr>
    </w:div>
    <w:div w:id="104276420">
      <w:bodyDiv w:val="1"/>
      <w:marLeft w:val="0"/>
      <w:marRight w:val="0"/>
      <w:marTop w:val="0"/>
      <w:marBottom w:val="0"/>
      <w:divBdr>
        <w:top w:val="none" w:sz="0" w:space="0" w:color="auto"/>
        <w:left w:val="none" w:sz="0" w:space="0" w:color="auto"/>
        <w:bottom w:val="none" w:sz="0" w:space="0" w:color="auto"/>
        <w:right w:val="none" w:sz="0" w:space="0" w:color="auto"/>
      </w:divBdr>
    </w:div>
    <w:div w:id="104548523">
      <w:bodyDiv w:val="1"/>
      <w:marLeft w:val="0"/>
      <w:marRight w:val="0"/>
      <w:marTop w:val="0"/>
      <w:marBottom w:val="0"/>
      <w:divBdr>
        <w:top w:val="none" w:sz="0" w:space="0" w:color="auto"/>
        <w:left w:val="none" w:sz="0" w:space="0" w:color="auto"/>
        <w:bottom w:val="none" w:sz="0" w:space="0" w:color="auto"/>
        <w:right w:val="none" w:sz="0" w:space="0" w:color="auto"/>
      </w:divBdr>
    </w:div>
    <w:div w:id="104692120">
      <w:bodyDiv w:val="1"/>
      <w:marLeft w:val="0"/>
      <w:marRight w:val="0"/>
      <w:marTop w:val="0"/>
      <w:marBottom w:val="0"/>
      <w:divBdr>
        <w:top w:val="none" w:sz="0" w:space="0" w:color="auto"/>
        <w:left w:val="none" w:sz="0" w:space="0" w:color="auto"/>
        <w:bottom w:val="none" w:sz="0" w:space="0" w:color="auto"/>
        <w:right w:val="none" w:sz="0" w:space="0" w:color="auto"/>
      </w:divBdr>
    </w:div>
    <w:div w:id="104812002">
      <w:bodyDiv w:val="1"/>
      <w:marLeft w:val="0"/>
      <w:marRight w:val="0"/>
      <w:marTop w:val="0"/>
      <w:marBottom w:val="0"/>
      <w:divBdr>
        <w:top w:val="none" w:sz="0" w:space="0" w:color="auto"/>
        <w:left w:val="none" w:sz="0" w:space="0" w:color="auto"/>
        <w:bottom w:val="none" w:sz="0" w:space="0" w:color="auto"/>
        <w:right w:val="none" w:sz="0" w:space="0" w:color="auto"/>
      </w:divBdr>
    </w:div>
    <w:div w:id="104886960">
      <w:bodyDiv w:val="1"/>
      <w:marLeft w:val="0"/>
      <w:marRight w:val="0"/>
      <w:marTop w:val="0"/>
      <w:marBottom w:val="0"/>
      <w:divBdr>
        <w:top w:val="none" w:sz="0" w:space="0" w:color="auto"/>
        <w:left w:val="none" w:sz="0" w:space="0" w:color="auto"/>
        <w:bottom w:val="none" w:sz="0" w:space="0" w:color="auto"/>
        <w:right w:val="none" w:sz="0" w:space="0" w:color="auto"/>
      </w:divBdr>
    </w:div>
    <w:div w:id="105514352">
      <w:bodyDiv w:val="1"/>
      <w:marLeft w:val="0"/>
      <w:marRight w:val="0"/>
      <w:marTop w:val="0"/>
      <w:marBottom w:val="0"/>
      <w:divBdr>
        <w:top w:val="none" w:sz="0" w:space="0" w:color="auto"/>
        <w:left w:val="none" w:sz="0" w:space="0" w:color="auto"/>
        <w:bottom w:val="none" w:sz="0" w:space="0" w:color="auto"/>
        <w:right w:val="none" w:sz="0" w:space="0" w:color="auto"/>
      </w:divBdr>
    </w:div>
    <w:div w:id="105539819">
      <w:bodyDiv w:val="1"/>
      <w:marLeft w:val="0"/>
      <w:marRight w:val="0"/>
      <w:marTop w:val="0"/>
      <w:marBottom w:val="0"/>
      <w:divBdr>
        <w:top w:val="none" w:sz="0" w:space="0" w:color="auto"/>
        <w:left w:val="none" w:sz="0" w:space="0" w:color="auto"/>
        <w:bottom w:val="none" w:sz="0" w:space="0" w:color="auto"/>
        <w:right w:val="none" w:sz="0" w:space="0" w:color="auto"/>
      </w:divBdr>
    </w:div>
    <w:div w:id="105587398">
      <w:bodyDiv w:val="1"/>
      <w:marLeft w:val="0"/>
      <w:marRight w:val="0"/>
      <w:marTop w:val="0"/>
      <w:marBottom w:val="0"/>
      <w:divBdr>
        <w:top w:val="none" w:sz="0" w:space="0" w:color="auto"/>
        <w:left w:val="none" w:sz="0" w:space="0" w:color="auto"/>
        <w:bottom w:val="none" w:sz="0" w:space="0" w:color="auto"/>
        <w:right w:val="none" w:sz="0" w:space="0" w:color="auto"/>
      </w:divBdr>
    </w:div>
    <w:div w:id="105779200">
      <w:bodyDiv w:val="1"/>
      <w:marLeft w:val="0"/>
      <w:marRight w:val="0"/>
      <w:marTop w:val="0"/>
      <w:marBottom w:val="0"/>
      <w:divBdr>
        <w:top w:val="none" w:sz="0" w:space="0" w:color="auto"/>
        <w:left w:val="none" w:sz="0" w:space="0" w:color="auto"/>
        <w:bottom w:val="none" w:sz="0" w:space="0" w:color="auto"/>
        <w:right w:val="none" w:sz="0" w:space="0" w:color="auto"/>
      </w:divBdr>
    </w:div>
    <w:div w:id="106316681">
      <w:bodyDiv w:val="1"/>
      <w:marLeft w:val="0"/>
      <w:marRight w:val="0"/>
      <w:marTop w:val="0"/>
      <w:marBottom w:val="0"/>
      <w:divBdr>
        <w:top w:val="none" w:sz="0" w:space="0" w:color="auto"/>
        <w:left w:val="none" w:sz="0" w:space="0" w:color="auto"/>
        <w:bottom w:val="none" w:sz="0" w:space="0" w:color="auto"/>
        <w:right w:val="none" w:sz="0" w:space="0" w:color="auto"/>
      </w:divBdr>
    </w:div>
    <w:div w:id="106319829">
      <w:bodyDiv w:val="1"/>
      <w:marLeft w:val="0"/>
      <w:marRight w:val="0"/>
      <w:marTop w:val="0"/>
      <w:marBottom w:val="0"/>
      <w:divBdr>
        <w:top w:val="none" w:sz="0" w:space="0" w:color="auto"/>
        <w:left w:val="none" w:sz="0" w:space="0" w:color="auto"/>
        <w:bottom w:val="none" w:sz="0" w:space="0" w:color="auto"/>
        <w:right w:val="none" w:sz="0" w:space="0" w:color="auto"/>
      </w:divBdr>
    </w:div>
    <w:div w:id="106393394">
      <w:bodyDiv w:val="1"/>
      <w:marLeft w:val="0"/>
      <w:marRight w:val="0"/>
      <w:marTop w:val="0"/>
      <w:marBottom w:val="0"/>
      <w:divBdr>
        <w:top w:val="none" w:sz="0" w:space="0" w:color="auto"/>
        <w:left w:val="none" w:sz="0" w:space="0" w:color="auto"/>
        <w:bottom w:val="none" w:sz="0" w:space="0" w:color="auto"/>
        <w:right w:val="none" w:sz="0" w:space="0" w:color="auto"/>
      </w:divBdr>
    </w:div>
    <w:div w:id="106970604">
      <w:bodyDiv w:val="1"/>
      <w:marLeft w:val="0"/>
      <w:marRight w:val="0"/>
      <w:marTop w:val="0"/>
      <w:marBottom w:val="0"/>
      <w:divBdr>
        <w:top w:val="none" w:sz="0" w:space="0" w:color="auto"/>
        <w:left w:val="none" w:sz="0" w:space="0" w:color="auto"/>
        <w:bottom w:val="none" w:sz="0" w:space="0" w:color="auto"/>
        <w:right w:val="none" w:sz="0" w:space="0" w:color="auto"/>
      </w:divBdr>
    </w:div>
    <w:div w:id="107087425">
      <w:bodyDiv w:val="1"/>
      <w:marLeft w:val="0"/>
      <w:marRight w:val="0"/>
      <w:marTop w:val="0"/>
      <w:marBottom w:val="0"/>
      <w:divBdr>
        <w:top w:val="none" w:sz="0" w:space="0" w:color="auto"/>
        <w:left w:val="none" w:sz="0" w:space="0" w:color="auto"/>
        <w:bottom w:val="none" w:sz="0" w:space="0" w:color="auto"/>
        <w:right w:val="none" w:sz="0" w:space="0" w:color="auto"/>
      </w:divBdr>
    </w:div>
    <w:div w:id="107166951">
      <w:bodyDiv w:val="1"/>
      <w:marLeft w:val="0"/>
      <w:marRight w:val="0"/>
      <w:marTop w:val="0"/>
      <w:marBottom w:val="0"/>
      <w:divBdr>
        <w:top w:val="none" w:sz="0" w:space="0" w:color="auto"/>
        <w:left w:val="none" w:sz="0" w:space="0" w:color="auto"/>
        <w:bottom w:val="none" w:sz="0" w:space="0" w:color="auto"/>
        <w:right w:val="none" w:sz="0" w:space="0" w:color="auto"/>
      </w:divBdr>
    </w:div>
    <w:div w:id="107240883">
      <w:bodyDiv w:val="1"/>
      <w:marLeft w:val="0"/>
      <w:marRight w:val="0"/>
      <w:marTop w:val="0"/>
      <w:marBottom w:val="0"/>
      <w:divBdr>
        <w:top w:val="none" w:sz="0" w:space="0" w:color="auto"/>
        <w:left w:val="none" w:sz="0" w:space="0" w:color="auto"/>
        <w:bottom w:val="none" w:sz="0" w:space="0" w:color="auto"/>
        <w:right w:val="none" w:sz="0" w:space="0" w:color="auto"/>
      </w:divBdr>
    </w:div>
    <w:div w:id="107433498">
      <w:bodyDiv w:val="1"/>
      <w:marLeft w:val="0"/>
      <w:marRight w:val="0"/>
      <w:marTop w:val="0"/>
      <w:marBottom w:val="0"/>
      <w:divBdr>
        <w:top w:val="none" w:sz="0" w:space="0" w:color="auto"/>
        <w:left w:val="none" w:sz="0" w:space="0" w:color="auto"/>
        <w:bottom w:val="none" w:sz="0" w:space="0" w:color="auto"/>
        <w:right w:val="none" w:sz="0" w:space="0" w:color="auto"/>
      </w:divBdr>
    </w:div>
    <w:div w:id="107701004">
      <w:bodyDiv w:val="1"/>
      <w:marLeft w:val="0"/>
      <w:marRight w:val="0"/>
      <w:marTop w:val="0"/>
      <w:marBottom w:val="0"/>
      <w:divBdr>
        <w:top w:val="none" w:sz="0" w:space="0" w:color="auto"/>
        <w:left w:val="none" w:sz="0" w:space="0" w:color="auto"/>
        <w:bottom w:val="none" w:sz="0" w:space="0" w:color="auto"/>
        <w:right w:val="none" w:sz="0" w:space="0" w:color="auto"/>
      </w:divBdr>
    </w:div>
    <w:div w:id="107891508">
      <w:bodyDiv w:val="1"/>
      <w:marLeft w:val="0"/>
      <w:marRight w:val="0"/>
      <w:marTop w:val="0"/>
      <w:marBottom w:val="0"/>
      <w:divBdr>
        <w:top w:val="none" w:sz="0" w:space="0" w:color="auto"/>
        <w:left w:val="none" w:sz="0" w:space="0" w:color="auto"/>
        <w:bottom w:val="none" w:sz="0" w:space="0" w:color="auto"/>
        <w:right w:val="none" w:sz="0" w:space="0" w:color="auto"/>
      </w:divBdr>
    </w:div>
    <w:div w:id="108861401">
      <w:bodyDiv w:val="1"/>
      <w:marLeft w:val="0"/>
      <w:marRight w:val="0"/>
      <w:marTop w:val="0"/>
      <w:marBottom w:val="0"/>
      <w:divBdr>
        <w:top w:val="none" w:sz="0" w:space="0" w:color="auto"/>
        <w:left w:val="none" w:sz="0" w:space="0" w:color="auto"/>
        <w:bottom w:val="none" w:sz="0" w:space="0" w:color="auto"/>
        <w:right w:val="none" w:sz="0" w:space="0" w:color="auto"/>
      </w:divBdr>
    </w:div>
    <w:div w:id="109054432">
      <w:bodyDiv w:val="1"/>
      <w:marLeft w:val="0"/>
      <w:marRight w:val="0"/>
      <w:marTop w:val="0"/>
      <w:marBottom w:val="0"/>
      <w:divBdr>
        <w:top w:val="none" w:sz="0" w:space="0" w:color="auto"/>
        <w:left w:val="none" w:sz="0" w:space="0" w:color="auto"/>
        <w:bottom w:val="none" w:sz="0" w:space="0" w:color="auto"/>
        <w:right w:val="none" w:sz="0" w:space="0" w:color="auto"/>
      </w:divBdr>
    </w:div>
    <w:div w:id="109278425">
      <w:bodyDiv w:val="1"/>
      <w:marLeft w:val="0"/>
      <w:marRight w:val="0"/>
      <w:marTop w:val="0"/>
      <w:marBottom w:val="0"/>
      <w:divBdr>
        <w:top w:val="none" w:sz="0" w:space="0" w:color="auto"/>
        <w:left w:val="none" w:sz="0" w:space="0" w:color="auto"/>
        <w:bottom w:val="none" w:sz="0" w:space="0" w:color="auto"/>
        <w:right w:val="none" w:sz="0" w:space="0" w:color="auto"/>
      </w:divBdr>
    </w:div>
    <w:div w:id="109932175">
      <w:bodyDiv w:val="1"/>
      <w:marLeft w:val="0"/>
      <w:marRight w:val="0"/>
      <w:marTop w:val="0"/>
      <w:marBottom w:val="0"/>
      <w:divBdr>
        <w:top w:val="none" w:sz="0" w:space="0" w:color="auto"/>
        <w:left w:val="none" w:sz="0" w:space="0" w:color="auto"/>
        <w:bottom w:val="none" w:sz="0" w:space="0" w:color="auto"/>
        <w:right w:val="none" w:sz="0" w:space="0" w:color="auto"/>
      </w:divBdr>
    </w:div>
    <w:div w:id="110127340">
      <w:bodyDiv w:val="1"/>
      <w:marLeft w:val="0"/>
      <w:marRight w:val="0"/>
      <w:marTop w:val="0"/>
      <w:marBottom w:val="0"/>
      <w:divBdr>
        <w:top w:val="none" w:sz="0" w:space="0" w:color="auto"/>
        <w:left w:val="none" w:sz="0" w:space="0" w:color="auto"/>
        <w:bottom w:val="none" w:sz="0" w:space="0" w:color="auto"/>
        <w:right w:val="none" w:sz="0" w:space="0" w:color="auto"/>
      </w:divBdr>
    </w:div>
    <w:div w:id="110906147">
      <w:bodyDiv w:val="1"/>
      <w:marLeft w:val="0"/>
      <w:marRight w:val="0"/>
      <w:marTop w:val="0"/>
      <w:marBottom w:val="0"/>
      <w:divBdr>
        <w:top w:val="none" w:sz="0" w:space="0" w:color="auto"/>
        <w:left w:val="none" w:sz="0" w:space="0" w:color="auto"/>
        <w:bottom w:val="none" w:sz="0" w:space="0" w:color="auto"/>
        <w:right w:val="none" w:sz="0" w:space="0" w:color="auto"/>
      </w:divBdr>
    </w:div>
    <w:div w:id="111018927">
      <w:bodyDiv w:val="1"/>
      <w:marLeft w:val="0"/>
      <w:marRight w:val="0"/>
      <w:marTop w:val="0"/>
      <w:marBottom w:val="0"/>
      <w:divBdr>
        <w:top w:val="none" w:sz="0" w:space="0" w:color="auto"/>
        <w:left w:val="none" w:sz="0" w:space="0" w:color="auto"/>
        <w:bottom w:val="none" w:sz="0" w:space="0" w:color="auto"/>
        <w:right w:val="none" w:sz="0" w:space="0" w:color="auto"/>
      </w:divBdr>
    </w:div>
    <w:div w:id="111048994">
      <w:bodyDiv w:val="1"/>
      <w:marLeft w:val="0"/>
      <w:marRight w:val="0"/>
      <w:marTop w:val="0"/>
      <w:marBottom w:val="0"/>
      <w:divBdr>
        <w:top w:val="none" w:sz="0" w:space="0" w:color="auto"/>
        <w:left w:val="none" w:sz="0" w:space="0" w:color="auto"/>
        <w:bottom w:val="none" w:sz="0" w:space="0" w:color="auto"/>
        <w:right w:val="none" w:sz="0" w:space="0" w:color="auto"/>
      </w:divBdr>
    </w:div>
    <w:div w:id="111216796">
      <w:bodyDiv w:val="1"/>
      <w:marLeft w:val="0"/>
      <w:marRight w:val="0"/>
      <w:marTop w:val="0"/>
      <w:marBottom w:val="0"/>
      <w:divBdr>
        <w:top w:val="none" w:sz="0" w:space="0" w:color="auto"/>
        <w:left w:val="none" w:sz="0" w:space="0" w:color="auto"/>
        <w:bottom w:val="none" w:sz="0" w:space="0" w:color="auto"/>
        <w:right w:val="none" w:sz="0" w:space="0" w:color="auto"/>
      </w:divBdr>
    </w:div>
    <w:div w:id="111553803">
      <w:bodyDiv w:val="1"/>
      <w:marLeft w:val="0"/>
      <w:marRight w:val="0"/>
      <w:marTop w:val="0"/>
      <w:marBottom w:val="0"/>
      <w:divBdr>
        <w:top w:val="none" w:sz="0" w:space="0" w:color="auto"/>
        <w:left w:val="none" w:sz="0" w:space="0" w:color="auto"/>
        <w:bottom w:val="none" w:sz="0" w:space="0" w:color="auto"/>
        <w:right w:val="none" w:sz="0" w:space="0" w:color="auto"/>
      </w:divBdr>
    </w:div>
    <w:div w:id="111677506">
      <w:bodyDiv w:val="1"/>
      <w:marLeft w:val="0"/>
      <w:marRight w:val="0"/>
      <w:marTop w:val="0"/>
      <w:marBottom w:val="0"/>
      <w:divBdr>
        <w:top w:val="none" w:sz="0" w:space="0" w:color="auto"/>
        <w:left w:val="none" w:sz="0" w:space="0" w:color="auto"/>
        <w:bottom w:val="none" w:sz="0" w:space="0" w:color="auto"/>
        <w:right w:val="none" w:sz="0" w:space="0" w:color="auto"/>
      </w:divBdr>
    </w:div>
    <w:div w:id="111944707">
      <w:bodyDiv w:val="1"/>
      <w:marLeft w:val="0"/>
      <w:marRight w:val="0"/>
      <w:marTop w:val="0"/>
      <w:marBottom w:val="0"/>
      <w:divBdr>
        <w:top w:val="none" w:sz="0" w:space="0" w:color="auto"/>
        <w:left w:val="none" w:sz="0" w:space="0" w:color="auto"/>
        <w:bottom w:val="none" w:sz="0" w:space="0" w:color="auto"/>
        <w:right w:val="none" w:sz="0" w:space="0" w:color="auto"/>
      </w:divBdr>
    </w:div>
    <w:div w:id="112134821">
      <w:bodyDiv w:val="1"/>
      <w:marLeft w:val="0"/>
      <w:marRight w:val="0"/>
      <w:marTop w:val="0"/>
      <w:marBottom w:val="0"/>
      <w:divBdr>
        <w:top w:val="none" w:sz="0" w:space="0" w:color="auto"/>
        <w:left w:val="none" w:sz="0" w:space="0" w:color="auto"/>
        <w:bottom w:val="none" w:sz="0" w:space="0" w:color="auto"/>
        <w:right w:val="none" w:sz="0" w:space="0" w:color="auto"/>
      </w:divBdr>
    </w:div>
    <w:div w:id="112335968">
      <w:bodyDiv w:val="1"/>
      <w:marLeft w:val="0"/>
      <w:marRight w:val="0"/>
      <w:marTop w:val="0"/>
      <w:marBottom w:val="0"/>
      <w:divBdr>
        <w:top w:val="none" w:sz="0" w:space="0" w:color="auto"/>
        <w:left w:val="none" w:sz="0" w:space="0" w:color="auto"/>
        <w:bottom w:val="none" w:sz="0" w:space="0" w:color="auto"/>
        <w:right w:val="none" w:sz="0" w:space="0" w:color="auto"/>
      </w:divBdr>
    </w:div>
    <w:div w:id="112598965">
      <w:bodyDiv w:val="1"/>
      <w:marLeft w:val="0"/>
      <w:marRight w:val="0"/>
      <w:marTop w:val="0"/>
      <w:marBottom w:val="0"/>
      <w:divBdr>
        <w:top w:val="none" w:sz="0" w:space="0" w:color="auto"/>
        <w:left w:val="none" w:sz="0" w:space="0" w:color="auto"/>
        <w:bottom w:val="none" w:sz="0" w:space="0" w:color="auto"/>
        <w:right w:val="none" w:sz="0" w:space="0" w:color="auto"/>
      </w:divBdr>
    </w:div>
    <w:div w:id="113060665">
      <w:bodyDiv w:val="1"/>
      <w:marLeft w:val="0"/>
      <w:marRight w:val="0"/>
      <w:marTop w:val="0"/>
      <w:marBottom w:val="0"/>
      <w:divBdr>
        <w:top w:val="none" w:sz="0" w:space="0" w:color="auto"/>
        <w:left w:val="none" w:sz="0" w:space="0" w:color="auto"/>
        <w:bottom w:val="none" w:sz="0" w:space="0" w:color="auto"/>
        <w:right w:val="none" w:sz="0" w:space="0" w:color="auto"/>
      </w:divBdr>
    </w:div>
    <w:div w:id="113252195">
      <w:bodyDiv w:val="1"/>
      <w:marLeft w:val="0"/>
      <w:marRight w:val="0"/>
      <w:marTop w:val="0"/>
      <w:marBottom w:val="0"/>
      <w:divBdr>
        <w:top w:val="none" w:sz="0" w:space="0" w:color="auto"/>
        <w:left w:val="none" w:sz="0" w:space="0" w:color="auto"/>
        <w:bottom w:val="none" w:sz="0" w:space="0" w:color="auto"/>
        <w:right w:val="none" w:sz="0" w:space="0" w:color="auto"/>
      </w:divBdr>
    </w:div>
    <w:div w:id="113911800">
      <w:bodyDiv w:val="1"/>
      <w:marLeft w:val="0"/>
      <w:marRight w:val="0"/>
      <w:marTop w:val="0"/>
      <w:marBottom w:val="0"/>
      <w:divBdr>
        <w:top w:val="none" w:sz="0" w:space="0" w:color="auto"/>
        <w:left w:val="none" w:sz="0" w:space="0" w:color="auto"/>
        <w:bottom w:val="none" w:sz="0" w:space="0" w:color="auto"/>
        <w:right w:val="none" w:sz="0" w:space="0" w:color="auto"/>
      </w:divBdr>
    </w:div>
    <w:div w:id="114325244">
      <w:bodyDiv w:val="1"/>
      <w:marLeft w:val="0"/>
      <w:marRight w:val="0"/>
      <w:marTop w:val="0"/>
      <w:marBottom w:val="0"/>
      <w:divBdr>
        <w:top w:val="none" w:sz="0" w:space="0" w:color="auto"/>
        <w:left w:val="none" w:sz="0" w:space="0" w:color="auto"/>
        <w:bottom w:val="none" w:sz="0" w:space="0" w:color="auto"/>
        <w:right w:val="none" w:sz="0" w:space="0" w:color="auto"/>
      </w:divBdr>
    </w:div>
    <w:div w:id="114831249">
      <w:bodyDiv w:val="1"/>
      <w:marLeft w:val="0"/>
      <w:marRight w:val="0"/>
      <w:marTop w:val="0"/>
      <w:marBottom w:val="0"/>
      <w:divBdr>
        <w:top w:val="none" w:sz="0" w:space="0" w:color="auto"/>
        <w:left w:val="none" w:sz="0" w:space="0" w:color="auto"/>
        <w:bottom w:val="none" w:sz="0" w:space="0" w:color="auto"/>
        <w:right w:val="none" w:sz="0" w:space="0" w:color="auto"/>
      </w:divBdr>
    </w:div>
    <w:div w:id="114907228">
      <w:bodyDiv w:val="1"/>
      <w:marLeft w:val="0"/>
      <w:marRight w:val="0"/>
      <w:marTop w:val="0"/>
      <w:marBottom w:val="0"/>
      <w:divBdr>
        <w:top w:val="none" w:sz="0" w:space="0" w:color="auto"/>
        <w:left w:val="none" w:sz="0" w:space="0" w:color="auto"/>
        <w:bottom w:val="none" w:sz="0" w:space="0" w:color="auto"/>
        <w:right w:val="none" w:sz="0" w:space="0" w:color="auto"/>
      </w:divBdr>
    </w:div>
    <w:div w:id="114912786">
      <w:bodyDiv w:val="1"/>
      <w:marLeft w:val="0"/>
      <w:marRight w:val="0"/>
      <w:marTop w:val="0"/>
      <w:marBottom w:val="0"/>
      <w:divBdr>
        <w:top w:val="none" w:sz="0" w:space="0" w:color="auto"/>
        <w:left w:val="none" w:sz="0" w:space="0" w:color="auto"/>
        <w:bottom w:val="none" w:sz="0" w:space="0" w:color="auto"/>
        <w:right w:val="none" w:sz="0" w:space="0" w:color="auto"/>
      </w:divBdr>
    </w:div>
    <w:div w:id="115150224">
      <w:bodyDiv w:val="1"/>
      <w:marLeft w:val="0"/>
      <w:marRight w:val="0"/>
      <w:marTop w:val="0"/>
      <w:marBottom w:val="0"/>
      <w:divBdr>
        <w:top w:val="none" w:sz="0" w:space="0" w:color="auto"/>
        <w:left w:val="none" w:sz="0" w:space="0" w:color="auto"/>
        <w:bottom w:val="none" w:sz="0" w:space="0" w:color="auto"/>
        <w:right w:val="none" w:sz="0" w:space="0" w:color="auto"/>
      </w:divBdr>
    </w:div>
    <w:div w:id="115224810">
      <w:bodyDiv w:val="1"/>
      <w:marLeft w:val="0"/>
      <w:marRight w:val="0"/>
      <w:marTop w:val="0"/>
      <w:marBottom w:val="0"/>
      <w:divBdr>
        <w:top w:val="none" w:sz="0" w:space="0" w:color="auto"/>
        <w:left w:val="none" w:sz="0" w:space="0" w:color="auto"/>
        <w:bottom w:val="none" w:sz="0" w:space="0" w:color="auto"/>
        <w:right w:val="none" w:sz="0" w:space="0" w:color="auto"/>
      </w:divBdr>
    </w:div>
    <w:div w:id="115487896">
      <w:bodyDiv w:val="1"/>
      <w:marLeft w:val="0"/>
      <w:marRight w:val="0"/>
      <w:marTop w:val="0"/>
      <w:marBottom w:val="0"/>
      <w:divBdr>
        <w:top w:val="none" w:sz="0" w:space="0" w:color="auto"/>
        <w:left w:val="none" w:sz="0" w:space="0" w:color="auto"/>
        <w:bottom w:val="none" w:sz="0" w:space="0" w:color="auto"/>
        <w:right w:val="none" w:sz="0" w:space="0" w:color="auto"/>
      </w:divBdr>
    </w:div>
    <w:div w:id="115608788">
      <w:bodyDiv w:val="1"/>
      <w:marLeft w:val="0"/>
      <w:marRight w:val="0"/>
      <w:marTop w:val="0"/>
      <w:marBottom w:val="0"/>
      <w:divBdr>
        <w:top w:val="none" w:sz="0" w:space="0" w:color="auto"/>
        <w:left w:val="none" w:sz="0" w:space="0" w:color="auto"/>
        <w:bottom w:val="none" w:sz="0" w:space="0" w:color="auto"/>
        <w:right w:val="none" w:sz="0" w:space="0" w:color="auto"/>
      </w:divBdr>
    </w:div>
    <w:div w:id="116878594">
      <w:bodyDiv w:val="1"/>
      <w:marLeft w:val="0"/>
      <w:marRight w:val="0"/>
      <w:marTop w:val="0"/>
      <w:marBottom w:val="0"/>
      <w:divBdr>
        <w:top w:val="none" w:sz="0" w:space="0" w:color="auto"/>
        <w:left w:val="none" w:sz="0" w:space="0" w:color="auto"/>
        <w:bottom w:val="none" w:sz="0" w:space="0" w:color="auto"/>
        <w:right w:val="none" w:sz="0" w:space="0" w:color="auto"/>
      </w:divBdr>
    </w:div>
    <w:div w:id="116994883">
      <w:bodyDiv w:val="1"/>
      <w:marLeft w:val="0"/>
      <w:marRight w:val="0"/>
      <w:marTop w:val="0"/>
      <w:marBottom w:val="0"/>
      <w:divBdr>
        <w:top w:val="none" w:sz="0" w:space="0" w:color="auto"/>
        <w:left w:val="none" w:sz="0" w:space="0" w:color="auto"/>
        <w:bottom w:val="none" w:sz="0" w:space="0" w:color="auto"/>
        <w:right w:val="none" w:sz="0" w:space="0" w:color="auto"/>
      </w:divBdr>
    </w:div>
    <w:div w:id="117188002">
      <w:bodyDiv w:val="1"/>
      <w:marLeft w:val="0"/>
      <w:marRight w:val="0"/>
      <w:marTop w:val="0"/>
      <w:marBottom w:val="0"/>
      <w:divBdr>
        <w:top w:val="none" w:sz="0" w:space="0" w:color="auto"/>
        <w:left w:val="none" w:sz="0" w:space="0" w:color="auto"/>
        <w:bottom w:val="none" w:sz="0" w:space="0" w:color="auto"/>
        <w:right w:val="none" w:sz="0" w:space="0" w:color="auto"/>
      </w:divBdr>
    </w:div>
    <w:div w:id="117266152">
      <w:bodyDiv w:val="1"/>
      <w:marLeft w:val="0"/>
      <w:marRight w:val="0"/>
      <w:marTop w:val="0"/>
      <w:marBottom w:val="0"/>
      <w:divBdr>
        <w:top w:val="none" w:sz="0" w:space="0" w:color="auto"/>
        <w:left w:val="none" w:sz="0" w:space="0" w:color="auto"/>
        <w:bottom w:val="none" w:sz="0" w:space="0" w:color="auto"/>
        <w:right w:val="none" w:sz="0" w:space="0" w:color="auto"/>
      </w:divBdr>
    </w:div>
    <w:div w:id="117341307">
      <w:bodyDiv w:val="1"/>
      <w:marLeft w:val="0"/>
      <w:marRight w:val="0"/>
      <w:marTop w:val="0"/>
      <w:marBottom w:val="0"/>
      <w:divBdr>
        <w:top w:val="none" w:sz="0" w:space="0" w:color="auto"/>
        <w:left w:val="none" w:sz="0" w:space="0" w:color="auto"/>
        <w:bottom w:val="none" w:sz="0" w:space="0" w:color="auto"/>
        <w:right w:val="none" w:sz="0" w:space="0" w:color="auto"/>
      </w:divBdr>
    </w:div>
    <w:div w:id="117728546">
      <w:bodyDiv w:val="1"/>
      <w:marLeft w:val="0"/>
      <w:marRight w:val="0"/>
      <w:marTop w:val="0"/>
      <w:marBottom w:val="0"/>
      <w:divBdr>
        <w:top w:val="none" w:sz="0" w:space="0" w:color="auto"/>
        <w:left w:val="none" w:sz="0" w:space="0" w:color="auto"/>
        <w:bottom w:val="none" w:sz="0" w:space="0" w:color="auto"/>
        <w:right w:val="none" w:sz="0" w:space="0" w:color="auto"/>
      </w:divBdr>
    </w:div>
    <w:div w:id="118032860">
      <w:bodyDiv w:val="1"/>
      <w:marLeft w:val="0"/>
      <w:marRight w:val="0"/>
      <w:marTop w:val="0"/>
      <w:marBottom w:val="0"/>
      <w:divBdr>
        <w:top w:val="none" w:sz="0" w:space="0" w:color="auto"/>
        <w:left w:val="none" w:sz="0" w:space="0" w:color="auto"/>
        <w:bottom w:val="none" w:sz="0" w:space="0" w:color="auto"/>
        <w:right w:val="none" w:sz="0" w:space="0" w:color="auto"/>
      </w:divBdr>
    </w:div>
    <w:div w:id="118450744">
      <w:bodyDiv w:val="1"/>
      <w:marLeft w:val="0"/>
      <w:marRight w:val="0"/>
      <w:marTop w:val="0"/>
      <w:marBottom w:val="0"/>
      <w:divBdr>
        <w:top w:val="none" w:sz="0" w:space="0" w:color="auto"/>
        <w:left w:val="none" w:sz="0" w:space="0" w:color="auto"/>
        <w:bottom w:val="none" w:sz="0" w:space="0" w:color="auto"/>
        <w:right w:val="none" w:sz="0" w:space="0" w:color="auto"/>
      </w:divBdr>
    </w:div>
    <w:div w:id="118456202">
      <w:bodyDiv w:val="1"/>
      <w:marLeft w:val="0"/>
      <w:marRight w:val="0"/>
      <w:marTop w:val="0"/>
      <w:marBottom w:val="0"/>
      <w:divBdr>
        <w:top w:val="none" w:sz="0" w:space="0" w:color="auto"/>
        <w:left w:val="none" w:sz="0" w:space="0" w:color="auto"/>
        <w:bottom w:val="none" w:sz="0" w:space="0" w:color="auto"/>
        <w:right w:val="none" w:sz="0" w:space="0" w:color="auto"/>
      </w:divBdr>
    </w:div>
    <w:div w:id="118499911">
      <w:bodyDiv w:val="1"/>
      <w:marLeft w:val="0"/>
      <w:marRight w:val="0"/>
      <w:marTop w:val="0"/>
      <w:marBottom w:val="0"/>
      <w:divBdr>
        <w:top w:val="none" w:sz="0" w:space="0" w:color="auto"/>
        <w:left w:val="none" w:sz="0" w:space="0" w:color="auto"/>
        <w:bottom w:val="none" w:sz="0" w:space="0" w:color="auto"/>
        <w:right w:val="none" w:sz="0" w:space="0" w:color="auto"/>
      </w:divBdr>
    </w:div>
    <w:div w:id="118882884">
      <w:bodyDiv w:val="1"/>
      <w:marLeft w:val="0"/>
      <w:marRight w:val="0"/>
      <w:marTop w:val="0"/>
      <w:marBottom w:val="0"/>
      <w:divBdr>
        <w:top w:val="none" w:sz="0" w:space="0" w:color="auto"/>
        <w:left w:val="none" w:sz="0" w:space="0" w:color="auto"/>
        <w:bottom w:val="none" w:sz="0" w:space="0" w:color="auto"/>
        <w:right w:val="none" w:sz="0" w:space="0" w:color="auto"/>
      </w:divBdr>
    </w:div>
    <w:div w:id="119420046">
      <w:bodyDiv w:val="1"/>
      <w:marLeft w:val="0"/>
      <w:marRight w:val="0"/>
      <w:marTop w:val="0"/>
      <w:marBottom w:val="0"/>
      <w:divBdr>
        <w:top w:val="none" w:sz="0" w:space="0" w:color="auto"/>
        <w:left w:val="none" w:sz="0" w:space="0" w:color="auto"/>
        <w:bottom w:val="none" w:sz="0" w:space="0" w:color="auto"/>
        <w:right w:val="none" w:sz="0" w:space="0" w:color="auto"/>
      </w:divBdr>
    </w:div>
    <w:div w:id="119493503">
      <w:bodyDiv w:val="1"/>
      <w:marLeft w:val="0"/>
      <w:marRight w:val="0"/>
      <w:marTop w:val="0"/>
      <w:marBottom w:val="0"/>
      <w:divBdr>
        <w:top w:val="none" w:sz="0" w:space="0" w:color="auto"/>
        <w:left w:val="none" w:sz="0" w:space="0" w:color="auto"/>
        <w:bottom w:val="none" w:sz="0" w:space="0" w:color="auto"/>
        <w:right w:val="none" w:sz="0" w:space="0" w:color="auto"/>
      </w:divBdr>
    </w:div>
    <w:div w:id="119499866">
      <w:bodyDiv w:val="1"/>
      <w:marLeft w:val="0"/>
      <w:marRight w:val="0"/>
      <w:marTop w:val="0"/>
      <w:marBottom w:val="0"/>
      <w:divBdr>
        <w:top w:val="none" w:sz="0" w:space="0" w:color="auto"/>
        <w:left w:val="none" w:sz="0" w:space="0" w:color="auto"/>
        <w:bottom w:val="none" w:sz="0" w:space="0" w:color="auto"/>
        <w:right w:val="none" w:sz="0" w:space="0" w:color="auto"/>
      </w:divBdr>
    </w:div>
    <w:div w:id="119500577">
      <w:bodyDiv w:val="1"/>
      <w:marLeft w:val="0"/>
      <w:marRight w:val="0"/>
      <w:marTop w:val="0"/>
      <w:marBottom w:val="0"/>
      <w:divBdr>
        <w:top w:val="none" w:sz="0" w:space="0" w:color="auto"/>
        <w:left w:val="none" w:sz="0" w:space="0" w:color="auto"/>
        <w:bottom w:val="none" w:sz="0" w:space="0" w:color="auto"/>
        <w:right w:val="none" w:sz="0" w:space="0" w:color="auto"/>
      </w:divBdr>
    </w:div>
    <w:div w:id="119616646">
      <w:bodyDiv w:val="1"/>
      <w:marLeft w:val="0"/>
      <w:marRight w:val="0"/>
      <w:marTop w:val="0"/>
      <w:marBottom w:val="0"/>
      <w:divBdr>
        <w:top w:val="none" w:sz="0" w:space="0" w:color="auto"/>
        <w:left w:val="none" w:sz="0" w:space="0" w:color="auto"/>
        <w:bottom w:val="none" w:sz="0" w:space="0" w:color="auto"/>
        <w:right w:val="none" w:sz="0" w:space="0" w:color="auto"/>
      </w:divBdr>
    </w:div>
    <w:div w:id="120080745">
      <w:bodyDiv w:val="1"/>
      <w:marLeft w:val="0"/>
      <w:marRight w:val="0"/>
      <w:marTop w:val="0"/>
      <w:marBottom w:val="0"/>
      <w:divBdr>
        <w:top w:val="none" w:sz="0" w:space="0" w:color="auto"/>
        <w:left w:val="none" w:sz="0" w:space="0" w:color="auto"/>
        <w:bottom w:val="none" w:sz="0" w:space="0" w:color="auto"/>
        <w:right w:val="none" w:sz="0" w:space="0" w:color="auto"/>
      </w:divBdr>
    </w:div>
    <w:div w:id="120147932">
      <w:bodyDiv w:val="1"/>
      <w:marLeft w:val="0"/>
      <w:marRight w:val="0"/>
      <w:marTop w:val="0"/>
      <w:marBottom w:val="0"/>
      <w:divBdr>
        <w:top w:val="none" w:sz="0" w:space="0" w:color="auto"/>
        <w:left w:val="none" w:sz="0" w:space="0" w:color="auto"/>
        <w:bottom w:val="none" w:sz="0" w:space="0" w:color="auto"/>
        <w:right w:val="none" w:sz="0" w:space="0" w:color="auto"/>
      </w:divBdr>
    </w:div>
    <w:div w:id="120466170">
      <w:bodyDiv w:val="1"/>
      <w:marLeft w:val="0"/>
      <w:marRight w:val="0"/>
      <w:marTop w:val="0"/>
      <w:marBottom w:val="0"/>
      <w:divBdr>
        <w:top w:val="none" w:sz="0" w:space="0" w:color="auto"/>
        <w:left w:val="none" w:sz="0" w:space="0" w:color="auto"/>
        <w:bottom w:val="none" w:sz="0" w:space="0" w:color="auto"/>
        <w:right w:val="none" w:sz="0" w:space="0" w:color="auto"/>
      </w:divBdr>
    </w:div>
    <w:div w:id="120809181">
      <w:bodyDiv w:val="1"/>
      <w:marLeft w:val="0"/>
      <w:marRight w:val="0"/>
      <w:marTop w:val="0"/>
      <w:marBottom w:val="0"/>
      <w:divBdr>
        <w:top w:val="none" w:sz="0" w:space="0" w:color="auto"/>
        <w:left w:val="none" w:sz="0" w:space="0" w:color="auto"/>
        <w:bottom w:val="none" w:sz="0" w:space="0" w:color="auto"/>
        <w:right w:val="none" w:sz="0" w:space="0" w:color="auto"/>
      </w:divBdr>
    </w:div>
    <w:div w:id="121194514">
      <w:bodyDiv w:val="1"/>
      <w:marLeft w:val="0"/>
      <w:marRight w:val="0"/>
      <w:marTop w:val="0"/>
      <w:marBottom w:val="0"/>
      <w:divBdr>
        <w:top w:val="none" w:sz="0" w:space="0" w:color="auto"/>
        <w:left w:val="none" w:sz="0" w:space="0" w:color="auto"/>
        <w:bottom w:val="none" w:sz="0" w:space="0" w:color="auto"/>
        <w:right w:val="none" w:sz="0" w:space="0" w:color="auto"/>
      </w:divBdr>
    </w:div>
    <w:div w:id="121654937">
      <w:bodyDiv w:val="1"/>
      <w:marLeft w:val="0"/>
      <w:marRight w:val="0"/>
      <w:marTop w:val="0"/>
      <w:marBottom w:val="0"/>
      <w:divBdr>
        <w:top w:val="none" w:sz="0" w:space="0" w:color="auto"/>
        <w:left w:val="none" w:sz="0" w:space="0" w:color="auto"/>
        <w:bottom w:val="none" w:sz="0" w:space="0" w:color="auto"/>
        <w:right w:val="none" w:sz="0" w:space="0" w:color="auto"/>
      </w:divBdr>
    </w:div>
    <w:div w:id="121969777">
      <w:bodyDiv w:val="1"/>
      <w:marLeft w:val="0"/>
      <w:marRight w:val="0"/>
      <w:marTop w:val="0"/>
      <w:marBottom w:val="0"/>
      <w:divBdr>
        <w:top w:val="none" w:sz="0" w:space="0" w:color="auto"/>
        <w:left w:val="none" w:sz="0" w:space="0" w:color="auto"/>
        <w:bottom w:val="none" w:sz="0" w:space="0" w:color="auto"/>
        <w:right w:val="none" w:sz="0" w:space="0" w:color="auto"/>
      </w:divBdr>
    </w:div>
    <w:div w:id="122693141">
      <w:bodyDiv w:val="1"/>
      <w:marLeft w:val="0"/>
      <w:marRight w:val="0"/>
      <w:marTop w:val="0"/>
      <w:marBottom w:val="0"/>
      <w:divBdr>
        <w:top w:val="none" w:sz="0" w:space="0" w:color="auto"/>
        <w:left w:val="none" w:sz="0" w:space="0" w:color="auto"/>
        <w:bottom w:val="none" w:sz="0" w:space="0" w:color="auto"/>
        <w:right w:val="none" w:sz="0" w:space="0" w:color="auto"/>
      </w:divBdr>
    </w:div>
    <w:div w:id="123623486">
      <w:bodyDiv w:val="1"/>
      <w:marLeft w:val="0"/>
      <w:marRight w:val="0"/>
      <w:marTop w:val="0"/>
      <w:marBottom w:val="0"/>
      <w:divBdr>
        <w:top w:val="none" w:sz="0" w:space="0" w:color="auto"/>
        <w:left w:val="none" w:sz="0" w:space="0" w:color="auto"/>
        <w:bottom w:val="none" w:sz="0" w:space="0" w:color="auto"/>
        <w:right w:val="none" w:sz="0" w:space="0" w:color="auto"/>
      </w:divBdr>
    </w:div>
    <w:div w:id="123667464">
      <w:bodyDiv w:val="1"/>
      <w:marLeft w:val="0"/>
      <w:marRight w:val="0"/>
      <w:marTop w:val="0"/>
      <w:marBottom w:val="0"/>
      <w:divBdr>
        <w:top w:val="none" w:sz="0" w:space="0" w:color="auto"/>
        <w:left w:val="none" w:sz="0" w:space="0" w:color="auto"/>
        <w:bottom w:val="none" w:sz="0" w:space="0" w:color="auto"/>
        <w:right w:val="none" w:sz="0" w:space="0" w:color="auto"/>
      </w:divBdr>
    </w:div>
    <w:div w:id="123667547">
      <w:bodyDiv w:val="1"/>
      <w:marLeft w:val="0"/>
      <w:marRight w:val="0"/>
      <w:marTop w:val="0"/>
      <w:marBottom w:val="0"/>
      <w:divBdr>
        <w:top w:val="none" w:sz="0" w:space="0" w:color="auto"/>
        <w:left w:val="none" w:sz="0" w:space="0" w:color="auto"/>
        <w:bottom w:val="none" w:sz="0" w:space="0" w:color="auto"/>
        <w:right w:val="none" w:sz="0" w:space="0" w:color="auto"/>
      </w:divBdr>
    </w:div>
    <w:div w:id="123737626">
      <w:bodyDiv w:val="1"/>
      <w:marLeft w:val="0"/>
      <w:marRight w:val="0"/>
      <w:marTop w:val="0"/>
      <w:marBottom w:val="0"/>
      <w:divBdr>
        <w:top w:val="none" w:sz="0" w:space="0" w:color="auto"/>
        <w:left w:val="none" w:sz="0" w:space="0" w:color="auto"/>
        <w:bottom w:val="none" w:sz="0" w:space="0" w:color="auto"/>
        <w:right w:val="none" w:sz="0" w:space="0" w:color="auto"/>
      </w:divBdr>
    </w:div>
    <w:div w:id="123814154">
      <w:bodyDiv w:val="1"/>
      <w:marLeft w:val="0"/>
      <w:marRight w:val="0"/>
      <w:marTop w:val="0"/>
      <w:marBottom w:val="0"/>
      <w:divBdr>
        <w:top w:val="none" w:sz="0" w:space="0" w:color="auto"/>
        <w:left w:val="none" w:sz="0" w:space="0" w:color="auto"/>
        <w:bottom w:val="none" w:sz="0" w:space="0" w:color="auto"/>
        <w:right w:val="none" w:sz="0" w:space="0" w:color="auto"/>
      </w:divBdr>
    </w:div>
    <w:div w:id="123934053">
      <w:bodyDiv w:val="1"/>
      <w:marLeft w:val="0"/>
      <w:marRight w:val="0"/>
      <w:marTop w:val="0"/>
      <w:marBottom w:val="0"/>
      <w:divBdr>
        <w:top w:val="none" w:sz="0" w:space="0" w:color="auto"/>
        <w:left w:val="none" w:sz="0" w:space="0" w:color="auto"/>
        <w:bottom w:val="none" w:sz="0" w:space="0" w:color="auto"/>
        <w:right w:val="none" w:sz="0" w:space="0" w:color="auto"/>
      </w:divBdr>
    </w:div>
    <w:div w:id="124012554">
      <w:bodyDiv w:val="1"/>
      <w:marLeft w:val="0"/>
      <w:marRight w:val="0"/>
      <w:marTop w:val="0"/>
      <w:marBottom w:val="0"/>
      <w:divBdr>
        <w:top w:val="none" w:sz="0" w:space="0" w:color="auto"/>
        <w:left w:val="none" w:sz="0" w:space="0" w:color="auto"/>
        <w:bottom w:val="none" w:sz="0" w:space="0" w:color="auto"/>
        <w:right w:val="none" w:sz="0" w:space="0" w:color="auto"/>
      </w:divBdr>
    </w:div>
    <w:div w:id="124128179">
      <w:bodyDiv w:val="1"/>
      <w:marLeft w:val="0"/>
      <w:marRight w:val="0"/>
      <w:marTop w:val="0"/>
      <w:marBottom w:val="0"/>
      <w:divBdr>
        <w:top w:val="none" w:sz="0" w:space="0" w:color="auto"/>
        <w:left w:val="none" w:sz="0" w:space="0" w:color="auto"/>
        <w:bottom w:val="none" w:sz="0" w:space="0" w:color="auto"/>
        <w:right w:val="none" w:sz="0" w:space="0" w:color="auto"/>
      </w:divBdr>
    </w:div>
    <w:div w:id="124205864">
      <w:bodyDiv w:val="1"/>
      <w:marLeft w:val="0"/>
      <w:marRight w:val="0"/>
      <w:marTop w:val="0"/>
      <w:marBottom w:val="0"/>
      <w:divBdr>
        <w:top w:val="none" w:sz="0" w:space="0" w:color="auto"/>
        <w:left w:val="none" w:sz="0" w:space="0" w:color="auto"/>
        <w:bottom w:val="none" w:sz="0" w:space="0" w:color="auto"/>
        <w:right w:val="none" w:sz="0" w:space="0" w:color="auto"/>
      </w:divBdr>
    </w:div>
    <w:div w:id="124276894">
      <w:bodyDiv w:val="1"/>
      <w:marLeft w:val="0"/>
      <w:marRight w:val="0"/>
      <w:marTop w:val="0"/>
      <w:marBottom w:val="0"/>
      <w:divBdr>
        <w:top w:val="none" w:sz="0" w:space="0" w:color="auto"/>
        <w:left w:val="none" w:sz="0" w:space="0" w:color="auto"/>
        <w:bottom w:val="none" w:sz="0" w:space="0" w:color="auto"/>
        <w:right w:val="none" w:sz="0" w:space="0" w:color="auto"/>
      </w:divBdr>
    </w:div>
    <w:div w:id="124350715">
      <w:bodyDiv w:val="1"/>
      <w:marLeft w:val="0"/>
      <w:marRight w:val="0"/>
      <w:marTop w:val="0"/>
      <w:marBottom w:val="0"/>
      <w:divBdr>
        <w:top w:val="none" w:sz="0" w:space="0" w:color="auto"/>
        <w:left w:val="none" w:sz="0" w:space="0" w:color="auto"/>
        <w:bottom w:val="none" w:sz="0" w:space="0" w:color="auto"/>
        <w:right w:val="none" w:sz="0" w:space="0" w:color="auto"/>
      </w:divBdr>
    </w:div>
    <w:div w:id="124740364">
      <w:bodyDiv w:val="1"/>
      <w:marLeft w:val="0"/>
      <w:marRight w:val="0"/>
      <w:marTop w:val="0"/>
      <w:marBottom w:val="0"/>
      <w:divBdr>
        <w:top w:val="none" w:sz="0" w:space="0" w:color="auto"/>
        <w:left w:val="none" w:sz="0" w:space="0" w:color="auto"/>
        <w:bottom w:val="none" w:sz="0" w:space="0" w:color="auto"/>
        <w:right w:val="none" w:sz="0" w:space="0" w:color="auto"/>
      </w:divBdr>
    </w:div>
    <w:div w:id="124930201">
      <w:bodyDiv w:val="1"/>
      <w:marLeft w:val="0"/>
      <w:marRight w:val="0"/>
      <w:marTop w:val="0"/>
      <w:marBottom w:val="0"/>
      <w:divBdr>
        <w:top w:val="none" w:sz="0" w:space="0" w:color="auto"/>
        <w:left w:val="none" w:sz="0" w:space="0" w:color="auto"/>
        <w:bottom w:val="none" w:sz="0" w:space="0" w:color="auto"/>
        <w:right w:val="none" w:sz="0" w:space="0" w:color="auto"/>
      </w:divBdr>
    </w:div>
    <w:div w:id="125126217">
      <w:bodyDiv w:val="1"/>
      <w:marLeft w:val="0"/>
      <w:marRight w:val="0"/>
      <w:marTop w:val="0"/>
      <w:marBottom w:val="0"/>
      <w:divBdr>
        <w:top w:val="none" w:sz="0" w:space="0" w:color="auto"/>
        <w:left w:val="none" w:sz="0" w:space="0" w:color="auto"/>
        <w:bottom w:val="none" w:sz="0" w:space="0" w:color="auto"/>
        <w:right w:val="none" w:sz="0" w:space="0" w:color="auto"/>
      </w:divBdr>
    </w:div>
    <w:div w:id="125392808">
      <w:bodyDiv w:val="1"/>
      <w:marLeft w:val="0"/>
      <w:marRight w:val="0"/>
      <w:marTop w:val="0"/>
      <w:marBottom w:val="0"/>
      <w:divBdr>
        <w:top w:val="none" w:sz="0" w:space="0" w:color="auto"/>
        <w:left w:val="none" w:sz="0" w:space="0" w:color="auto"/>
        <w:bottom w:val="none" w:sz="0" w:space="0" w:color="auto"/>
        <w:right w:val="none" w:sz="0" w:space="0" w:color="auto"/>
      </w:divBdr>
    </w:div>
    <w:div w:id="125508673">
      <w:bodyDiv w:val="1"/>
      <w:marLeft w:val="0"/>
      <w:marRight w:val="0"/>
      <w:marTop w:val="0"/>
      <w:marBottom w:val="0"/>
      <w:divBdr>
        <w:top w:val="none" w:sz="0" w:space="0" w:color="auto"/>
        <w:left w:val="none" w:sz="0" w:space="0" w:color="auto"/>
        <w:bottom w:val="none" w:sz="0" w:space="0" w:color="auto"/>
        <w:right w:val="none" w:sz="0" w:space="0" w:color="auto"/>
      </w:divBdr>
    </w:div>
    <w:div w:id="125663875">
      <w:bodyDiv w:val="1"/>
      <w:marLeft w:val="0"/>
      <w:marRight w:val="0"/>
      <w:marTop w:val="0"/>
      <w:marBottom w:val="0"/>
      <w:divBdr>
        <w:top w:val="none" w:sz="0" w:space="0" w:color="auto"/>
        <w:left w:val="none" w:sz="0" w:space="0" w:color="auto"/>
        <w:bottom w:val="none" w:sz="0" w:space="0" w:color="auto"/>
        <w:right w:val="none" w:sz="0" w:space="0" w:color="auto"/>
      </w:divBdr>
    </w:div>
    <w:div w:id="125781190">
      <w:bodyDiv w:val="1"/>
      <w:marLeft w:val="0"/>
      <w:marRight w:val="0"/>
      <w:marTop w:val="0"/>
      <w:marBottom w:val="0"/>
      <w:divBdr>
        <w:top w:val="none" w:sz="0" w:space="0" w:color="auto"/>
        <w:left w:val="none" w:sz="0" w:space="0" w:color="auto"/>
        <w:bottom w:val="none" w:sz="0" w:space="0" w:color="auto"/>
        <w:right w:val="none" w:sz="0" w:space="0" w:color="auto"/>
      </w:divBdr>
    </w:div>
    <w:div w:id="126362333">
      <w:bodyDiv w:val="1"/>
      <w:marLeft w:val="0"/>
      <w:marRight w:val="0"/>
      <w:marTop w:val="0"/>
      <w:marBottom w:val="0"/>
      <w:divBdr>
        <w:top w:val="none" w:sz="0" w:space="0" w:color="auto"/>
        <w:left w:val="none" w:sz="0" w:space="0" w:color="auto"/>
        <w:bottom w:val="none" w:sz="0" w:space="0" w:color="auto"/>
        <w:right w:val="none" w:sz="0" w:space="0" w:color="auto"/>
      </w:divBdr>
    </w:div>
    <w:div w:id="126551530">
      <w:bodyDiv w:val="1"/>
      <w:marLeft w:val="0"/>
      <w:marRight w:val="0"/>
      <w:marTop w:val="0"/>
      <w:marBottom w:val="0"/>
      <w:divBdr>
        <w:top w:val="none" w:sz="0" w:space="0" w:color="auto"/>
        <w:left w:val="none" w:sz="0" w:space="0" w:color="auto"/>
        <w:bottom w:val="none" w:sz="0" w:space="0" w:color="auto"/>
        <w:right w:val="none" w:sz="0" w:space="0" w:color="auto"/>
      </w:divBdr>
    </w:div>
    <w:div w:id="126825482">
      <w:bodyDiv w:val="1"/>
      <w:marLeft w:val="0"/>
      <w:marRight w:val="0"/>
      <w:marTop w:val="0"/>
      <w:marBottom w:val="0"/>
      <w:divBdr>
        <w:top w:val="none" w:sz="0" w:space="0" w:color="auto"/>
        <w:left w:val="none" w:sz="0" w:space="0" w:color="auto"/>
        <w:bottom w:val="none" w:sz="0" w:space="0" w:color="auto"/>
        <w:right w:val="none" w:sz="0" w:space="0" w:color="auto"/>
      </w:divBdr>
    </w:div>
    <w:div w:id="127014957">
      <w:bodyDiv w:val="1"/>
      <w:marLeft w:val="0"/>
      <w:marRight w:val="0"/>
      <w:marTop w:val="0"/>
      <w:marBottom w:val="0"/>
      <w:divBdr>
        <w:top w:val="none" w:sz="0" w:space="0" w:color="auto"/>
        <w:left w:val="none" w:sz="0" w:space="0" w:color="auto"/>
        <w:bottom w:val="none" w:sz="0" w:space="0" w:color="auto"/>
        <w:right w:val="none" w:sz="0" w:space="0" w:color="auto"/>
      </w:divBdr>
    </w:div>
    <w:div w:id="127208429">
      <w:bodyDiv w:val="1"/>
      <w:marLeft w:val="0"/>
      <w:marRight w:val="0"/>
      <w:marTop w:val="0"/>
      <w:marBottom w:val="0"/>
      <w:divBdr>
        <w:top w:val="none" w:sz="0" w:space="0" w:color="auto"/>
        <w:left w:val="none" w:sz="0" w:space="0" w:color="auto"/>
        <w:bottom w:val="none" w:sz="0" w:space="0" w:color="auto"/>
        <w:right w:val="none" w:sz="0" w:space="0" w:color="auto"/>
      </w:divBdr>
    </w:div>
    <w:div w:id="127674597">
      <w:bodyDiv w:val="1"/>
      <w:marLeft w:val="0"/>
      <w:marRight w:val="0"/>
      <w:marTop w:val="0"/>
      <w:marBottom w:val="0"/>
      <w:divBdr>
        <w:top w:val="none" w:sz="0" w:space="0" w:color="auto"/>
        <w:left w:val="none" w:sz="0" w:space="0" w:color="auto"/>
        <w:bottom w:val="none" w:sz="0" w:space="0" w:color="auto"/>
        <w:right w:val="none" w:sz="0" w:space="0" w:color="auto"/>
      </w:divBdr>
    </w:div>
    <w:div w:id="128593364">
      <w:bodyDiv w:val="1"/>
      <w:marLeft w:val="0"/>
      <w:marRight w:val="0"/>
      <w:marTop w:val="0"/>
      <w:marBottom w:val="0"/>
      <w:divBdr>
        <w:top w:val="none" w:sz="0" w:space="0" w:color="auto"/>
        <w:left w:val="none" w:sz="0" w:space="0" w:color="auto"/>
        <w:bottom w:val="none" w:sz="0" w:space="0" w:color="auto"/>
        <w:right w:val="none" w:sz="0" w:space="0" w:color="auto"/>
      </w:divBdr>
    </w:div>
    <w:div w:id="128598930">
      <w:bodyDiv w:val="1"/>
      <w:marLeft w:val="0"/>
      <w:marRight w:val="0"/>
      <w:marTop w:val="0"/>
      <w:marBottom w:val="0"/>
      <w:divBdr>
        <w:top w:val="none" w:sz="0" w:space="0" w:color="auto"/>
        <w:left w:val="none" w:sz="0" w:space="0" w:color="auto"/>
        <w:bottom w:val="none" w:sz="0" w:space="0" w:color="auto"/>
        <w:right w:val="none" w:sz="0" w:space="0" w:color="auto"/>
      </w:divBdr>
    </w:div>
    <w:div w:id="129326790">
      <w:bodyDiv w:val="1"/>
      <w:marLeft w:val="0"/>
      <w:marRight w:val="0"/>
      <w:marTop w:val="0"/>
      <w:marBottom w:val="0"/>
      <w:divBdr>
        <w:top w:val="none" w:sz="0" w:space="0" w:color="auto"/>
        <w:left w:val="none" w:sz="0" w:space="0" w:color="auto"/>
        <w:bottom w:val="none" w:sz="0" w:space="0" w:color="auto"/>
        <w:right w:val="none" w:sz="0" w:space="0" w:color="auto"/>
      </w:divBdr>
    </w:div>
    <w:div w:id="129830938">
      <w:bodyDiv w:val="1"/>
      <w:marLeft w:val="0"/>
      <w:marRight w:val="0"/>
      <w:marTop w:val="0"/>
      <w:marBottom w:val="0"/>
      <w:divBdr>
        <w:top w:val="none" w:sz="0" w:space="0" w:color="auto"/>
        <w:left w:val="none" w:sz="0" w:space="0" w:color="auto"/>
        <w:bottom w:val="none" w:sz="0" w:space="0" w:color="auto"/>
        <w:right w:val="none" w:sz="0" w:space="0" w:color="auto"/>
      </w:divBdr>
    </w:div>
    <w:div w:id="129906021">
      <w:bodyDiv w:val="1"/>
      <w:marLeft w:val="0"/>
      <w:marRight w:val="0"/>
      <w:marTop w:val="0"/>
      <w:marBottom w:val="0"/>
      <w:divBdr>
        <w:top w:val="none" w:sz="0" w:space="0" w:color="auto"/>
        <w:left w:val="none" w:sz="0" w:space="0" w:color="auto"/>
        <w:bottom w:val="none" w:sz="0" w:space="0" w:color="auto"/>
        <w:right w:val="none" w:sz="0" w:space="0" w:color="auto"/>
      </w:divBdr>
    </w:div>
    <w:div w:id="130565449">
      <w:bodyDiv w:val="1"/>
      <w:marLeft w:val="0"/>
      <w:marRight w:val="0"/>
      <w:marTop w:val="0"/>
      <w:marBottom w:val="0"/>
      <w:divBdr>
        <w:top w:val="none" w:sz="0" w:space="0" w:color="auto"/>
        <w:left w:val="none" w:sz="0" w:space="0" w:color="auto"/>
        <w:bottom w:val="none" w:sz="0" w:space="0" w:color="auto"/>
        <w:right w:val="none" w:sz="0" w:space="0" w:color="auto"/>
      </w:divBdr>
    </w:div>
    <w:div w:id="131093684">
      <w:bodyDiv w:val="1"/>
      <w:marLeft w:val="0"/>
      <w:marRight w:val="0"/>
      <w:marTop w:val="0"/>
      <w:marBottom w:val="0"/>
      <w:divBdr>
        <w:top w:val="none" w:sz="0" w:space="0" w:color="auto"/>
        <w:left w:val="none" w:sz="0" w:space="0" w:color="auto"/>
        <w:bottom w:val="none" w:sz="0" w:space="0" w:color="auto"/>
        <w:right w:val="none" w:sz="0" w:space="0" w:color="auto"/>
      </w:divBdr>
    </w:div>
    <w:div w:id="131143958">
      <w:bodyDiv w:val="1"/>
      <w:marLeft w:val="0"/>
      <w:marRight w:val="0"/>
      <w:marTop w:val="0"/>
      <w:marBottom w:val="0"/>
      <w:divBdr>
        <w:top w:val="none" w:sz="0" w:space="0" w:color="auto"/>
        <w:left w:val="none" w:sz="0" w:space="0" w:color="auto"/>
        <w:bottom w:val="none" w:sz="0" w:space="0" w:color="auto"/>
        <w:right w:val="none" w:sz="0" w:space="0" w:color="auto"/>
      </w:divBdr>
    </w:div>
    <w:div w:id="131291594">
      <w:bodyDiv w:val="1"/>
      <w:marLeft w:val="0"/>
      <w:marRight w:val="0"/>
      <w:marTop w:val="0"/>
      <w:marBottom w:val="0"/>
      <w:divBdr>
        <w:top w:val="none" w:sz="0" w:space="0" w:color="auto"/>
        <w:left w:val="none" w:sz="0" w:space="0" w:color="auto"/>
        <w:bottom w:val="none" w:sz="0" w:space="0" w:color="auto"/>
        <w:right w:val="none" w:sz="0" w:space="0" w:color="auto"/>
      </w:divBdr>
    </w:div>
    <w:div w:id="131335597">
      <w:bodyDiv w:val="1"/>
      <w:marLeft w:val="0"/>
      <w:marRight w:val="0"/>
      <w:marTop w:val="0"/>
      <w:marBottom w:val="0"/>
      <w:divBdr>
        <w:top w:val="none" w:sz="0" w:space="0" w:color="auto"/>
        <w:left w:val="none" w:sz="0" w:space="0" w:color="auto"/>
        <w:bottom w:val="none" w:sz="0" w:space="0" w:color="auto"/>
        <w:right w:val="none" w:sz="0" w:space="0" w:color="auto"/>
      </w:divBdr>
    </w:div>
    <w:div w:id="131410738">
      <w:bodyDiv w:val="1"/>
      <w:marLeft w:val="0"/>
      <w:marRight w:val="0"/>
      <w:marTop w:val="0"/>
      <w:marBottom w:val="0"/>
      <w:divBdr>
        <w:top w:val="none" w:sz="0" w:space="0" w:color="auto"/>
        <w:left w:val="none" w:sz="0" w:space="0" w:color="auto"/>
        <w:bottom w:val="none" w:sz="0" w:space="0" w:color="auto"/>
        <w:right w:val="none" w:sz="0" w:space="0" w:color="auto"/>
      </w:divBdr>
    </w:div>
    <w:div w:id="131676860">
      <w:bodyDiv w:val="1"/>
      <w:marLeft w:val="0"/>
      <w:marRight w:val="0"/>
      <w:marTop w:val="0"/>
      <w:marBottom w:val="0"/>
      <w:divBdr>
        <w:top w:val="none" w:sz="0" w:space="0" w:color="auto"/>
        <w:left w:val="none" w:sz="0" w:space="0" w:color="auto"/>
        <w:bottom w:val="none" w:sz="0" w:space="0" w:color="auto"/>
        <w:right w:val="none" w:sz="0" w:space="0" w:color="auto"/>
      </w:divBdr>
    </w:div>
    <w:div w:id="131873573">
      <w:bodyDiv w:val="1"/>
      <w:marLeft w:val="0"/>
      <w:marRight w:val="0"/>
      <w:marTop w:val="0"/>
      <w:marBottom w:val="0"/>
      <w:divBdr>
        <w:top w:val="none" w:sz="0" w:space="0" w:color="auto"/>
        <w:left w:val="none" w:sz="0" w:space="0" w:color="auto"/>
        <w:bottom w:val="none" w:sz="0" w:space="0" w:color="auto"/>
        <w:right w:val="none" w:sz="0" w:space="0" w:color="auto"/>
      </w:divBdr>
    </w:div>
    <w:div w:id="132020545">
      <w:bodyDiv w:val="1"/>
      <w:marLeft w:val="0"/>
      <w:marRight w:val="0"/>
      <w:marTop w:val="0"/>
      <w:marBottom w:val="0"/>
      <w:divBdr>
        <w:top w:val="none" w:sz="0" w:space="0" w:color="auto"/>
        <w:left w:val="none" w:sz="0" w:space="0" w:color="auto"/>
        <w:bottom w:val="none" w:sz="0" w:space="0" w:color="auto"/>
        <w:right w:val="none" w:sz="0" w:space="0" w:color="auto"/>
      </w:divBdr>
    </w:div>
    <w:div w:id="132912176">
      <w:bodyDiv w:val="1"/>
      <w:marLeft w:val="0"/>
      <w:marRight w:val="0"/>
      <w:marTop w:val="0"/>
      <w:marBottom w:val="0"/>
      <w:divBdr>
        <w:top w:val="none" w:sz="0" w:space="0" w:color="auto"/>
        <w:left w:val="none" w:sz="0" w:space="0" w:color="auto"/>
        <w:bottom w:val="none" w:sz="0" w:space="0" w:color="auto"/>
        <w:right w:val="none" w:sz="0" w:space="0" w:color="auto"/>
      </w:divBdr>
    </w:div>
    <w:div w:id="132984581">
      <w:bodyDiv w:val="1"/>
      <w:marLeft w:val="0"/>
      <w:marRight w:val="0"/>
      <w:marTop w:val="0"/>
      <w:marBottom w:val="0"/>
      <w:divBdr>
        <w:top w:val="none" w:sz="0" w:space="0" w:color="auto"/>
        <w:left w:val="none" w:sz="0" w:space="0" w:color="auto"/>
        <w:bottom w:val="none" w:sz="0" w:space="0" w:color="auto"/>
        <w:right w:val="none" w:sz="0" w:space="0" w:color="auto"/>
      </w:divBdr>
    </w:div>
    <w:div w:id="132992770">
      <w:bodyDiv w:val="1"/>
      <w:marLeft w:val="0"/>
      <w:marRight w:val="0"/>
      <w:marTop w:val="0"/>
      <w:marBottom w:val="0"/>
      <w:divBdr>
        <w:top w:val="none" w:sz="0" w:space="0" w:color="auto"/>
        <w:left w:val="none" w:sz="0" w:space="0" w:color="auto"/>
        <w:bottom w:val="none" w:sz="0" w:space="0" w:color="auto"/>
        <w:right w:val="none" w:sz="0" w:space="0" w:color="auto"/>
      </w:divBdr>
    </w:div>
    <w:div w:id="133717443">
      <w:bodyDiv w:val="1"/>
      <w:marLeft w:val="0"/>
      <w:marRight w:val="0"/>
      <w:marTop w:val="0"/>
      <w:marBottom w:val="0"/>
      <w:divBdr>
        <w:top w:val="none" w:sz="0" w:space="0" w:color="auto"/>
        <w:left w:val="none" w:sz="0" w:space="0" w:color="auto"/>
        <w:bottom w:val="none" w:sz="0" w:space="0" w:color="auto"/>
        <w:right w:val="none" w:sz="0" w:space="0" w:color="auto"/>
      </w:divBdr>
    </w:div>
    <w:div w:id="134101452">
      <w:bodyDiv w:val="1"/>
      <w:marLeft w:val="0"/>
      <w:marRight w:val="0"/>
      <w:marTop w:val="0"/>
      <w:marBottom w:val="0"/>
      <w:divBdr>
        <w:top w:val="none" w:sz="0" w:space="0" w:color="auto"/>
        <w:left w:val="none" w:sz="0" w:space="0" w:color="auto"/>
        <w:bottom w:val="none" w:sz="0" w:space="0" w:color="auto"/>
        <w:right w:val="none" w:sz="0" w:space="0" w:color="auto"/>
      </w:divBdr>
    </w:div>
    <w:div w:id="134301437">
      <w:bodyDiv w:val="1"/>
      <w:marLeft w:val="0"/>
      <w:marRight w:val="0"/>
      <w:marTop w:val="0"/>
      <w:marBottom w:val="0"/>
      <w:divBdr>
        <w:top w:val="none" w:sz="0" w:space="0" w:color="auto"/>
        <w:left w:val="none" w:sz="0" w:space="0" w:color="auto"/>
        <w:bottom w:val="none" w:sz="0" w:space="0" w:color="auto"/>
        <w:right w:val="none" w:sz="0" w:space="0" w:color="auto"/>
      </w:divBdr>
    </w:div>
    <w:div w:id="134611697">
      <w:bodyDiv w:val="1"/>
      <w:marLeft w:val="0"/>
      <w:marRight w:val="0"/>
      <w:marTop w:val="0"/>
      <w:marBottom w:val="0"/>
      <w:divBdr>
        <w:top w:val="none" w:sz="0" w:space="0" w:color="auto"/>
        <w:left w:val="none" w:sz="0" w:space="0" w:color="auto"/>
        <w:bottom w:val="none" w:sz="0" w:space="0" w:color="auto"/>
        <w:right w:val="none" w:sz="0" w:space="0" w:color="auto"/>
      </w:divBdr>
    </w:div>
    <w:div w:id="134807555">
      <w:bodyDiv w:val="1"/>
      <w:marLeft w:val="0"/>
      <w:marRight w:val="0"/>
      <w:marTop w:val="0"/>
      <w:marBottom w:val="0"/>
      <w:divBdr>
        <w:top w:val="none" w:sz="0" w:space="0" w:color="auto"/>
        <w:left w:val="none" w:sz="0" w:space="0" w:color="auto"/>
        <w:bottom w:val="none" w:sz="0" w:space="0" w:color="auto"/>
        <w:right w:val="none" w:sz="0" w:space="0" w:color="auto"/>
      </w:divBdr>
    </w:div>
    <w:div w:id="134838764">
      <w:bodyDiv w:val="1"/>
      <w:marLeft w:val="0"/>
      <w:marRight w:val="0"/>
      <w:marTop w:val="0"/>
      <w:marBottom w:val="0"/>
      <w:divBdr>
        <w:top w:val="none" w:sz="0" w:space="0" w:color="auto"/>
        <w:left w:val="none" w:sz="0" w:space="0" w:color="auto"/>
        <w:bottom w:val="none" w:sz="0" w:space="0" w:color="auto"/>
        <w:right w:val="none" w:sz="0" w:space="0" w:color="auto"/>
      </w:divBdr>
    </w:div>
    <w:div w:id="134952267">
      <w:bodyDiv w:val="1"/>
      <w:marLeft w:val="0"/>
      <w:marRight w:val="0"/>
      <w:marTop w:val="0"/>
      <w:marBottom w:val="0"/>
      <w:divBdr>
        <w:top w:val="none" w:sz="0" w:space="0" w:color="auto"/>
        <w:left w:val="none" w:sz="0" w:space="0" w:color="auto"/>
        <w:bottom w:val="none" w:sz="0" w:space="0" w:color="auto"/>
        <w:right w:val="none" w:sz="0" w:space="0" w:color="auto"/>
      </w:divBdr>
    </w:div>
    <w:div w:id="135337987">
      <w:bodyDiv w:val="1"/>
      <w:marLeft w:val="0"/>
      <w:marRight w:val="0"/>
      <w:marTop w:val="0"/>
      <w:marBottom w:val="0"/>
      <w:divBdr>
        <w:top w:val="none" w:sz="0" w:space="0" w:color="auto"/>
        <w:left w:val="none" w:sz="0" w:space="0" w:color="auto"/>
        <w:bottom w:val="none" w:sz="0" w:space="0" w:color="auto"/>
        <w:right w:val="none" w:sz="0" w:space="0" w:color="auto"/>
      </w:divBdr>
    </w:div>
    <w:div w:id="135419787">
      <w:bodyDiv w:val="1"/>
      <w:marLeft w:val="0"/>
      <w:marRight w:val="0"/>
      <w:marTop w:val="0"/>
      <w:marBottom w:val="0"/>
      <w:divBdr>
        <w:top w:val="none" w:sz="0" w:space="0" w:color="auto"/>
        <w:left w:val="none" w:sz="0" w:space="0" w:color="auto"/>
        <w:bottom w:val="none" w:sz="0" w:space="0" w:color="auto"/>
        <w:right w:val="none" w:sz="0" w:space="0" w:color="auto"/>
      </w:divBdr>
    </w:div>
    <w:div w:id="135536255">
      <w:bodyDiv w:val="1"/>
      <w:marLeft w:val="0"/>
      <w:marRight w:val="0"/>
      <w:marTop w:val="0"/>
      <w:marBottom w:val="0"/>
      <w:divBdr>
        <w:top w:val="none" w:sz="0" w:space="0" w:color="auto"/>
        <w:left w:val="none" w:sz="0" w:space="0" w:color="auto"/>
        <w:bottom w:val="none" w:sz="0" w:space="0" w:color="auto"/>
        <w:right w:val="none" w:sz="0" w:space="0" w:color="auto"/>
      </w:divBdr>
    </w:div>
    <w:div w:id="135610446">
      <w:bodyDiv w:val="1"/>
      <w:marLeft w:val="0"/>
      <w:marRight w:val="0"/>
      <w:marTop w:val="0"/>
      <w:marBottom w:val="0"/>
      <w:divBdr>
        <w:top w:val="none" w:sz="0" w:space="0" w:color="auto"/>
        <w:left w:val="none" w:sz="0" w:space="0" w:color="auto"/>
        <w:bottom w:val="none" w:sz="0" w:space="0" w:color="auto"/>
        <w:right w:val="none" w:sz="0" w:space="0" w:color="auto"/>
      </w:divBdr>
    </w:div>
    <w:div w:id="135687717">
      <w:bodyDiv w:val="1"/>
      <w:marLeft w:val="0"/>
      <w:marRight w:val="0"/>
      <w:marTop w:val="0"/>
      <w:marBottom w:val="0"/>
      <w:divBdr>
        <w:top w:val="none" w:sz="0" w:space="0" w:color="auto"/>
        <w:left w:val="none" w:sz="0" w:space="0" w:color="auto"/>
        <w:bottom w:val="none" w:sz="0" w:space="0" w:color="auto"/>
        <w:right w:val="none" w:sz="0" w:space="0" w:color="auto"/>
      </w:divBdr>
    </w:div>
    <w:div w:id="135757391">
      <w:bodyDiv w:val="1"/>
      <w:marLeft w:val="0"/>
      <w:marRight w:val="0"/>
      <w:marTop w:val="0"/>
      <w:marBottom w:val="0"/>
      <w:divBdr>
        <w:top w:val="none" w:sz="0" w:space="0" w:color="auto"/>
        <w:left w:val="none" w:sz="0" w:space="0" w:color="auto"/>
        <w:bottom w:val="none" w:sz="0" w:space="0" w:color="auto"/>
        <w:right w:val="none" w:sz="0" w:space="0" w:color="auto"/>
      </w:divBdr>
    </w:div>
    <w:div w:id="135800947">
      <w:bodyDiv w:val="1"/>
      <w:marLeft w:val="0"/>
      <w:marRight w:val="0"/>
      <w:marTop w:val="0"/>
      <w:marBottom w:val="0"/>
      <w:divBdr>
        <w:top w:val="none" w:sz="0" w:space="0" w:color="auto"/>
        <w:left w:val="none" w:sz="0" w:space="0" w:color="auto"/>
        <w:bottom w:val="none" w:sz="0" w:space="0" w:color="auto"/>
        <w:right w:val="none" w:sz="0" w:space="0" w:color="auto"/>
      </w:divBdr>
    </w:div>
    <w:div w:id="135807738">
      <w:bodyDiv w:val="1"/>
      <w:marLeft w:val="0"/>
      <w:marRight w:val="0"/>
      <w:marTop w:val="0"/>
      <w:marBottom w:val="0"/>
      <w:divBdr>
        <w:top w:val="none" w:sz="0" w:space="0" w:color="auto"/>
        <w:left w:val="none" w:sz="0" w:space="0" w:color="auto"/>
        <w:bottom w:val="none" w:sz="0" w:space="0" w:color="auto"/>
        <w:right w:val="none" w:sz="0" w:space="0" w:color="auto"/>
      </w:divBdr>
    </w:div>
    <w:div w:id="135925999">
      <w:bodyDiv w:val="1"/>
      <w:marLeft w:val="0"/>
      <w:marRight w:val="0"/>
      <w:marTop w:val="0"/>
      <w:marBottom w:val="0"/>
      <w:divBdr>
        <w:top w:val="none" w:sz="0" w:space="0" w:color="auto"/>
        <w:left w:val="none" w:sz="0" w:space="0" w:color="auto"/>
        <w:bottom w:val="none" w:sz="0" w:space="0" w:color="auto"/>
        <w:right w:val="none" w:sz="0" w:space="0" w:color="auto"/>
      </w:divBdr>
    </w:div>
    <w:div w:id="135998681">
      <w:bodyDiv w:val="1"/>
      <w:marLeft w:val="0"/>
      <w:marRight w:val="0"/>
      <w:marTop w:val="0"/>
      <w:marBottom w:val="0"/>
      <w:divBdr>
        <w:top w:val="none" w:sz="0" w:space="0" w:color="auto"/>
        <w:left w:val="none" w:sz="0" w:space="0" w:color="auto"/>
        <w:bottom w:val="none" w:sz="0" w:space="0" w:color="auto"/>
        <w:right w:val="none" w:sz="0" w:space="0" w:color="auto"/>
      </w:divBdr>
    </w:div>
    <w:div w:id="136456853">
      <w:bodyDiv w:val="1"/>
      <w:marLeft w:val="0"/>
      <w:marRight w:val="0"/>
      <w:marTop w:val="0"/>
      <w:marBottom w:val="0"/>
      <w:divBdr>
        <w:top w:val="none" w:sz="0" w:space="0" w:color="auto"/>
        <w:left w:val="none" w:sz="0" w:space="0" w:color="auto"/>
        <w:bottom w:val="none" w:sz="0" w:space="0" w:color="auto"/>
        <w:right w:val="none" w:sz="0" w:space="0" w:color="auto"/>
      </w:divBdr>
    </w:div>
    <w:div w:id="136604314">
      <w:bodyDiv w:val="1"/>
      <w:marLeft w:val="0"/>
      <w:marRight w:val="0"/>
      <w:marTop w:val="0"/>
      <w:marBottom w:val="0"/>
      <w:divBdr>
        <w:top w:val="none" w:sz="0" w:space="0" w:color="auto"/>
        <w:left w:val="none" w:sz="0" w:space="0" w:color="auto"/>
        <w:bottom w:val="none" w:sz="0" w:space="0" w:color="auto"/>
        <w:right w:val="none" w:sz="0" w:space="0" w:color="auto"/>
      </w:divBdr>
    </w:div>
    <w:div w:id="137067782">
      <w:bodyDiv w:val="1"/>
      <w:marLeft w:val="0"/>
      <w:marRight w:val="0"/>
      <w:marTop w:val="0"/>
      <w:marBottom w:val="0"/>
      <w:divBdr>
        <w:top w:val="none" w:sz="0" w:space="0" w:color="auto"/>
        <w:left w:val="none" w:sz="0" w:space="0" w:color="auto"/>
        <w:bottom w:val="none" w:sz="0" w:space="0" w:color="auto"/>
        <w:right w:val="none" w:sz="0" w:space="0" w:color="auto"/>
      </w:divBdr>
    </w:div>
    <w:div w:id="137698558">
      <w:bodyDiv w:val="1"/>
      <w:marLeft w:val="0"/>
      <w:marRight w:val="0"/>
      <w:marTop w:val="0"/>
      <w:marBottom w:val="0"/>
      <w:divBdr>
        <w:top w:val="none" w:sz="0" w:space="0" w:color="auto"/>
        <w:left w:val="none" w:sz="0" w:space="0" w:color="auto"/>
        <w:bottom w:val="none" w:sz="0" w:space="0" w:color="auto"/>
        <w:right w:val="none" w:sz="0" w:space="0" w:color="auto"/>
      </w:divBdr>
    </w:div>
    <w:div w:id="138422229">
      <w:bodyDiv w:val="1"/>
      <w:marLeft w:val="0"/>
      <w:marRight w:val="0"/>
      <w:marTop w:val="0"/>
      <w:marBottom w:val="0"/>
      <w:divBdr>
        <w:top w:val="none" w:sz="0" w:space="0" w:color="auto"/>
        <w:left w:val="none" w:sz="0" w:space="0" w:color="auto"/>
        <w:bottom w:val="none" w:sz="0" w:space="0" w:color="auto"/>
        <w:right w:val="none" w:sz="0" w:space="0" w:color="auto"/>
      </w:divBdr>
    </w:div>
    <w:div w:id="138502120">
      <w:bodyDiv w:val="1"/>
      <w:marLeft w:val="0"/>
      <w:marRight w:val="0"/>
      <w:marTop w:val="0"/>
      <w:marBottom w:val="0"/>
      <w:divBdr>
        <w:top w:val="none" w:sz="0" w:space="0" w:color="auto"/>
        <w:left w:val="none" w:sz="0" w:space="0" w:color="auto"/>
        <w:bottom w:val="none" w:sz="0" w:space="0" w:color="auto"/>
        <w:right w:val="none" w:sz="0" w:space="0" w:color="auto"/>
      </w:divBdr>
    </w:div>
    <w:div w:id="138574314">
      <w:bodyDiv w:val="1"/>
      <w:marLeft w:val="0"/>
      <w:marRight w:val="0"/>
      <w:marTop w:val="0"/>
      <w:marBottom w:val="0"/>
      <w:divBdr>
        <w:top w:val="none" w:sz="0" w:space="0" w:color="auto"/>
        <w:left w:val="none" w:sz="0" w:space="0" w:color="auto"/>
        <w:bottom w:val="none" w:sz="0" w:space="0" w:color="auto"/>
        <w:right w:val="none" w:sz="0" w:space="0" w:color="auto"/>
      </w:divBdr>
    </w:div>
    <w:div w:id="138696623">
      <w:bodyDiv w:val="1"/>
      <w:marLeft w:val="0"/>
      <w:marRight w:val="0"/>
      <w:marTop w:val="0"/>
      <w:marBottom w:val="0"/>
      <w:divBdr>
        <w:top w:val="none" w:sz="0" w:space="0" w:color="auto"/>
        <w:left w:val="none" w:sz="0" w:space="0" w:color="auto"/>
        <w:bottom w:val="none" w:sz="0" w:space="0" w:color="auto"/>
        <w:right w:val="none" w:sz="0" w:space="0" w:color="auto"/>
      </w:divBdr>
    </w:div>
    <w:div w:id="138772359">
      <w:bodyDiv w:val="1"/>
      <w:marLeft w:val="0"/>
      <w:marRight w:val="0"/>
      <w:marTop w:val="0"/>
      <w:marBottom w:val="0"/>
      <w:divBdr>
        <w:top w:val="none" w:sz="0" w:space="0" w:color="auto"/>
        <w:left w:val="none" w:sz="0" w:space="0" w:color="auto"/>
        <w:bottom w:val="none" w:sz="0" w:space="0" w:color="auto"/>
        <w:right w:val="none" w:sz="0" w:space="0" w:color="auto"/>
      </w:divBdr>
    </w:div>
    <w:div w:id="139422098">
      <w:bodyDiv w:val="1"/>
      <w:marLeft w:val="0"/>
      <w:marRight w:val="0"/>
      <w:marTop w:val="0"/>
      <w:marBottom w:val="0"/>
      <w:divBdr>
        <w:top w:val="none" w:sz="0" w:space="0" w:color="auto"/>
        <w:left w:val="none" w:sz="0" w:space="0" w:color="auto"/>
        <w:bottom w:val="none" w:sz="0" w:space="0" w:color="auto"/>
        <w:right w:val="none" w:sz="0" w:space="0" w:color="auto"/>
      </w:divBdr>
    </w:div>
    <w:div w:id="139856329">
      <w:bodyDiv w:val="1"/>
      <w:marLeft w:val="0"/>
      <w:marRight w:val="0"/>
      <w:marTop w:val="0"/>
      <w:marBottom w:val="0"/>
      <w:divBdr>
        <w:top w:val="none" w:sz="0" w:space="0" w:color="auto"/>
        <w:left w:val="none" w:sz="0" w:space="0" w:color="auto"/>
        <w:bottom w:val="none" w:sz="0" w:space="0" w:color="auto"/>
        <w:right w:val="none" w:sz="0" w:space="0" w:color="auto"/>
      </w:divBdr>
    </w:div>
    <w:div w:id="140080994">
      <w:bodyDiv w:val="1"/>
      <w:marLeft w:val="0"/>
      <w:marRight w:val="0"/>
      <w:marTop w:val="0"/>
      <w:marBottom w:val="0"/>
      <w:divBdr>
        <w:top w:val="none" w:sz="0" w:space="0" w:color="auto"/>
        <w:left w:val="none" w:sz="0" w:space="0" w:color="auto"/>
        <w:bottom w:val="none" w:sz="0" w:space="0" w:color="auto"/>
        <w:right w:val="none" w:sz="0" w:space="0" w:color="auto"/>
      </w:divBdr>
    </w:div>
    <w:div w:id="140193041">
      <w:bodyDiv w:val="1"/>
      <w:marLeft w:val="0"/>
      <w:marRight w:val="0"/>
      <w:marTop w:val="0"/>
      <w:marBottom w:val="0"/>
      <w:divBdr>
        <w:top w:val="none" w:sz="0" w:space="0" w:color="auto"/>
        <w:left w:val="none" w:sz="0" w:space="0" w:color="auto"/>
        <w:bottom w:val="none" w:sz="0" w:space="0" w:color="auto"/>
        <w:right w:val="none" w:sz="0" w:space="0" w:color="auto"/>
      </w:divBdr>
    </w:div>
    <w:div w:id="140538537">
      <w:bodyDiv w:val="1"/>
      <w:marLeft w:val="0"/>
      <w:marRight w:val="0"/>
      <w:marTop w:val="0"/>
      <w:marBottom w:val="0"/>
      <w:divBdr>
        <w:top w:val="none" w:sz="0" w:space="0" w:color="auto"/>
        <w:left w:val="none" w:sz="0" w:space="0" w:color="auto"/>
        <w:bottom w:val="none" w:sz="0" w:space="0" w:color="auto"/>
        <w:right w:val="none" w:sz="0" w:space="0" w:color="auto"/>
      </w:divBdr>
    </w:div>
    <w:div w:id="140579845">
      <w:bodyDiv w:val="1"/>
      <w:marLeft w:val="0"/>
      <w:marRight w:val="0"/>
      <w:marTop w:val="0"/>
      <w:marBottom w:val="0"/>
      <w:divBdr>
        <w:top w:val="none" w:sz="0" w:space="0" w:color="auto"/>
        <w:left w:val="none" w:sz="0" w:space="0" w:color="auto"/>
        <w:bottom w:val="none" w:sz="0" w:space="0" w:color="auto"/>
        <w:right w:val="none" w:sz="0" w:space="0" w:color="auto"/>
      </w:divBdr>
    </w:div>
    <w:div w:id="141581396">
      <w:bodyDiv w:val="1"/>
      <w:marLeft w:val="0"/>
      <w:marRight w:val="0"/>
      <w:marTop w:val="0"/>
      <w:marBottom w:val="0"/>
      <w:divBdr>
        <w:top w:val="none" w:sz="0" w:space="0" w:color="auto"/>
        <w:left w:val="none" w:sz="0" w:space="0" w:color="auto"/>
        <w:bottom w:val="none" w:sz="0" w:space="0" w:color="auto"/>
        <w:right w:val="none" w:sz="0" w:space="0" w:color="auto"/>
      </w:divBdr>
    </w:div>
    <w:div w:id="142738148">
      <w:bodyDiv w:val="1"/>
      <w:marLeft w:val="0"/>
      <w:marRight w:val="0"/>
      <w:marTop w:val="0"/>
      <w:marBottom w:val="0"/>
      <w:divBdr>
        <w:top w:val="none" w:sz="0" w:space="0" w:color="auto"/>
        <w:left w:val="none" w:sz="0" w:space="0" w:color="auto"/>
        <w:bottom w:val="none" w:sz="0" w:space="0" w:color="auto"/>
        <w:right w:val="none" w:sz="0" w:space="0" w:color="auto"/>
      </w:divBdr>
    </w:div>
    <w:div w:id="143082853">
      <w:bodyDiv w:val="1"/>
      <w:marLeft w:val="0"/>
      <w:marRight w:val="0"/>
      <w:marTop w:val="0"/>
      <w:marBottom w:val="0"/>
      <w:divBdr>
        <w:top w:val="none" w:sz="0" w:space="0" w:color="auto"/>
        <w:left w:val="none" w:sz="0" w:space="0" w:color="auto"/>
        <w:bottom w:val="none" w:sz="0" w:space="0" w:color="auto"/>
        <w:right w:val="none" w:sz="0" w:space="0" w:color="auto"/>
      </w:divBdr>
    </w:div>
    <w:div w:id="143592805">
      <w:bodyDiv w:val="1"/>
      <w:marLeft w:val="0"/>
      <w:marRight w:val="0"/>
      <w:marTop w:val="0"/>
      <w:marBottom w:val="0"/>
      <w:divBdr>
        <w:top w:val="none" w:sz="0" w:space="0" w:color="auto"/>
        <w:left w:val="none" w:sz="0" w:space="0" w:color="auto"/>
        <w:bottom w:val="none" w:sz="0" w:space="0" w:color="auto"/>
        <w:right w:val="none" w:sz="0" w:space="0" w:color="auto"/>
      </w:divBdr>
    </w:div>
    <w:div w:id="143663006">
      <w:bodyDiv w:val="1"/>
      <w:marLeft w:val="0"/>
      <w:marRight w:val="0"/>
      <w:marTop w:val="0"/>
      <w:marBottom w:val="0"/>
      <w:divBdr>
        <w:top w:val="none" w:sz="0" w:space="0" w:color="auto"/>
        <w:left w:val="none" w:sz="0" w:space="0" w:color="auto"/>
        <w:bottom w:val="none" w:sz="0" w:space="0" w:color="auto"/>
        <w:right w:val="none" w:sz="0" w:space="0" w:color="auto"/>
      </w:divBdr>
    </w:div>
    <w:div w:id="143663148">
      <w:bodyDiv w:val="1"/>
      <w:marLeft w:val="0"/>
      <w:marRight w:val="0"/>
      <w:marTop w:val="0"/>
      <w:marBottom w:val="0"/>
      <w:divBdr>
        <w:top w:val="none" w:sz="0" w:space="0" w:color="auto"/>
        <w:left w:val="none" w:sz="0" w:space="0" w:color="auto"/>
        <w:bottom w:val="none" w:sz="0" w:space="0" w:color="auto"/>
        <w:right w:val="none" w:sz="0" w:space="0" w:color="auto"/>
      </w:divBdr>
    </w:div>
    <w:div w:id="143670406">
      <w:bodyDiv w:val="1"/>
      <w:marLeft w:val="0"/>
      <w:marRight w:val="0"/>
      <w:marTop w:val="0"/>
      <w:marBottom w:val="0"/>
      <w:divBdr>
        <w:top w:val="none" w:sz="0" w:space="0" w:color="auto"/>
        <w:left w:val="none" w:sz="0" w:space="0" w:color="auto"/>
        <w:bottom w:val="none" w:sz="0" w:space="0" w:color="auto"/>
        <w:right w:val="none" w:sz="0" w:space="0" w:color="auto"/>
      </w:divBdr>
    </w:div>
    <w:div w:id="143931060">
      <w:bodyDiv w:val="1"/>
      <w:marLeft w:val="0"/>
      <w:marRight w:val="0"/>
      <w:marTop w:val="0"/>
      <w:marBottom w:val="0"/>
      <w:divBdr>
        <w:top w:val="none" w:sz="0" w:space="0" w:color="auto"/>
        <w:left w:val="none" w:sz="0" w:space="0" w:color="auto"/>
        <w:bottom w:val="none" w:sz="0" w:space="0" w:color="auto"/>
        <w:right w:val="none" w:sz="0" w:space="0" w:color="auto"/>
      </w:divBdr>
    </w:div>
    <w:div w:id="144010605">
      <w:bodyDiv w:val="1"/>
      <w:marLeft w:val="0"/>
      <w:marRight w:val="0"/>
      <w:marTop w:val="0"/>
      <w:marBottom w:val="0"/>
      <w:divBdr>
        <w:top w:val="none" w:sz="0" w:space="0" w:color="auto"/>
        <w:left w:val="none" w:sz="0" w:space="0" w:color="auto"/>
        <w:bottom w:val="none" w:sz="0" w:space="0" w:color="auto"/>
        <w:right w:val="none" w:sz="0" w:space="0" w:color="auto"/>
      </w:divBdr>
    </w:div>
    <w:div w:id="144049057">
      <w:bodyDiv w:val="1"/>
      <w:marLeft w:val="0"/>
      <w:marRight w:val="0"/>
      <w:marTop w:val="0"/>
      <w:marBottom w:val="0"/>
      <w:divBdr>
        <w:top w:val="none" w:sz="0" w:space="0" w:color="auto"/>
        <w:left w:val="none" w:sz="0" w:space="0" w:color="auto"/>
        <w:bottom w:val="none" w:sz="0" w:space="0" w:color="auto"/>
        <w:right w:val="none" w:sz="0" w:space="0" w:color="auto"/>
      </w:divBdr>
    </w:div>
    <w:div w:id="144711535">
      <w:bodyDiv w:val="1"/>
      <w:marLeft w:val="0"/>
      <w:marRight w:val="0"/>
      <w:marTop w:val="0"/>
      <w:marBottom w:val="0"/>
      <w:divBdr>
        <w:top w:val="none" w:sz="0" w:space="0" w:color="auto"/>
        <w:left w:val="none" w:sz="0" w:space="0" w:color="auto"/>
        <w:bottom w:val="none" w:sz="0" w:space="0" w:color="auto"/>
        <w:right w:val="none" w:sz="0" w:space="0" w:color="auto"/>
      </w:divBdr>
    </w:div>
    <w:div w:id="145443231">
      <w:bodyDiv w:val="1"/>
      <w:marLeft w:val="0"/>
      <w:marRight w:val="0"/>
      <w:marTop w:val="0"/>
      <w:marBottom w:val="0"/>
      <w:divBdr>
        <w:top w:val="none" w:sz="0" w:space="0" w:color="auto"/>
        <w:left w:val="none" w:sz="0" w:space="0" w:color="auto"/>
        <w:bottom w:val="none" w:sz="0" w:space="0" w:color="auto"/>
        <w:right w:val="none" w:sz="0" w:space="0" w:color="auto"/>
      </w:divBdr>
    </w:div>
    <w:div w:id="145632681">
      <w:bodyDiv w:val="1"/>
      <w:marLeft w:val="0"/>
      <w:marRight w:val="0"/>
      <w:marTop w:val="0"/>
      <w:marBottom w:val="0"/>
      <w:divBdr>
        <w:top w:val="none" w:sz="0" w:space="0" w:color="auto"/>
        <w:left w:val="none" w:sz="0" w:space="0" w:color="auto"/>
        <w:bottom w:val="none" w:sz="0" w:space="0" w:color="auto"/>
        <w:right w:val="none" w:sz="0" w:space="0" w:color="auto"/>
      </w:divBdr>
    </w:div>
    <w:div w:id="145711225">
      <w:bodyDiv w:val="1"/>
      <w:marLeft w:val="0"/>
      <w:marRight w:val="0"/>
      <w:marTop w:val="0"/>
      <w:marBottom w:val="0"/>
      <w:divBdr>
        <w:top w:val="none" w:sz="0" w:space="0" w:color="auto"/>
        <w:left w:val="none" w:sz="0" w:space="0" w:color="auto"/>
        <w:bottom w:val="none" w:sz="0" w:space="0" w:color="auto"/>
        <w:right w:val="none" w:sz="0" w:space="0" w:color="auto"/>
      </w:divBdr>
    </w:div>
    <w:div w:id="145900734">
      <w:bodyDiv w:val="1"/>
      <w:marLeft w:val="0"/>
      <w:marRight w:val="0"/>
      <w:marTop w:val="0"/>
      <w:marBottom w:val="0"/>
      <w:divBdr>
        <w:top w:val="none" w:sz="0" w:space="0" w:color="auto"/>
        <w:left w:val="none" w:sz="0" w:space="0" w:color="auto"/>
        <w:bottom w:val="none" w:sz="0" w:space="0" w:color="auto"/>
        <w:right w:val="none" w:sz="0" w:space="0" w:color="auto"/>
      </w:divBdr>
    </w:div>
    <w:div w:id="146629598">
      <w:bodyDiv w:val="1"/>
      <w:marLeft w:val="0"/>
      <w:marRight w:val="0"/>
      <w:marTop w:val="0"/>
      <w:marBottom w:val="0"/>
      <w:divBdr>
        <w:top w:val="none" w:sz="0" w:space="0" w:color="auto"/>
        <w:left w:val="none" w:sz="0" w:space="0" w:color="auto"/>
        <w:bottom w:val="none" w:sz="0" w:space="0" w:color="auto"/>
        <w:right w:val="none" w:sz="0" w:space="0" w:color="auto"/>
      </w:divBdr>
    </w:div>
    <w:div w:id="146630791">
      <w:bodyDiv w:val="1"/>
      <w:marLeft w:val="0"/>
      <w:marRight w:val="0"/>
      <w:marTop w:val="0"/>
      <w:marBottom w:val="0"/>
      <w:divBdr>
        <w:top w:val="none" w:sz="0" w:space="0" w:color="auto"/>
        <w:left w:val="none" w:sz="0" w:space="0" w:color="auto"/>
        <w:bottom w:val="none" w:sz="0" w:space="0" w:color="auto"/>
        <w:right w:val="none" w:sz="0" w:space="0" w:color="auto"/>
      </w:divBdr>
    </w:div>
    <w:div w:id="146747834">
      <w:bodyDiv w:val="1"/>
      <w:marLeft w:val="0"/>
      <w:marRight w:val="0"/>
      <w:marTop w:val="0"/>
      <w:marBottom w:val="0"/>
      <w:divBdr>
        <w:top w:val="none" w:sz="0" w:space="0" w:color="auto"/>
        <w:left w:val="none" w:sz="0" w:space="0" w:color="auto"/>
        <w:bottom w:val="none" w:sz="0" w:space="0" w:color="auto"/>
        <w:right w:val="none" w:sz="0" w:space="0" w:color="auto"/>
      </w:divBdr>
    </w:div>
    <w:div w:id="147210827">
      <w:bodyDiv w:val="1"/>
      <w:marLeft w:val="0"/>
      <w:marRight w:val="0"/>
      <w:marTop w:val="0"/>
      <w:marBottom w:val="0"/>
      <w:divBdr>
        <w:top w:val="none" w:sz="0" w:space="0" w:color="auto"/>
        <w:left w:val="none" w:sz="0" w:space="0" w:color="auto"/>
        <w:bottom w:val="none" w:sz="0" w:space="0" w:color="auto"/>
        <w:right w:val="none" w:sz="0" w:space="0" w:color="auto"/>
      </w:divBdr>
    </w:div>
    <w:div w:id="147289150">
      <w:bodyDiv w:val="1"/>
      <w:marLeft w:val="0"/>
      <w:marRight w:val="0"/>
      <w:marTop w:val="0"/>
      <w:marBottom w:val="0"/>
      <w:divBdr>
        <w:top w:val="none" w:sz="0" w:space="0" w:color="auto"/>
        <w:left w:val="none" w:sz="0" w:space="0" w:color="auto"/>
        <w:bottom w:val="none" w:sz="0" w:space="0" w:color="auto"/>
        <w:right w:val="none" w:sz="0" w:space="0" w:color="auto"/>
      </w:divBdr>
    </w:div>
    <w:div w:id="147522513">
      <w:bodyDiv w:val="1"/>
      <w:marLeft w:val="0"/>
      <w:marRight w:val="0"/>
      <w:marTop w:val="0"/>
      <w:marBottom w:val="0"/>
      <w:divBdr>
        <w:top w:val="none" w:sz="0" w:space="0" w:color="auto"/>
        <w:left w:val="none" w:sz="0" w:space="0" w:color="auto"/>
        <w:bottom w:val="none" w:sz="0" w:space="0" w:color="auto"/>
        <w:right w:val="none" w:sz="0" w:space="0" w:color="auto"/>
      </w:divBdr>
    </w:div>
    <w:div w:id="148254459">
      <w:bodyDiv w:val="1"/>
      <w:marLeft w:val="0"/>
      <w:marRight w:val="0"/>
      <w:marTop w:val="0"/>
      <w:marBottom w:val="0"/>
      <w:divBdr>
        <w:top w:val="none" w:sz="0" w:space="0" w:color="auto"/>
        <w:left w:val="none" w:sz="0" w:space="0" w:color="auto"/>
        <w:bottom w:val="none" w:sz="0" w:space="0" w:color="auto"/>
        <w:right w:val="none" w:sz="0" w:space="0" w:color="auto"/>
      </w:divBdr>
    </w:div>
    <w:div w:id="148374163">
      <w:bodyDiv w:val="1"/>
      <w:marLeft w:val="0"/>
      <w:marRight w:val="0"/>
      <w:marTop w:val="0"/>
      <w:marBottom w:val="0"/>
      <w:divBdr>
        <w:top w:val="none" w:sz="0" w:space="0" w:color="auto"/>
        <w:left w:val="none" w:sz="0" w:space="0" w:color="auto"/>
        <w:bottom w:val="none" w:sz="0" w:space="0" w:color="auto"/>
        <w:right w:val="none" w:sz="0" w:space="0" w:color="auto"/>
      </w:divBdr>
    </w:div>
    <w:div w:id="148712312">
      <w:bodyDiv w:val="1"/>
      <w:marLeft w:val="0"/>
      <w:marRight w:val="0"/>
      <w:marTop w:val="0"/>
      <w:marBottom w:val="0"/>
      <w:divBdr>
        <w:top w:val="none" w:sz="0" w:space="0" w:color="auto"/>
        <w:left w:val="none" w:sz="0" w:space="0" w:color="auto"/>
        <w:bottom w:val="none" w:sz="0" w:space="0" w:color="auto"/>
        <w:right w:val="none" w:sz="0" w:space="0" w:color="auto"/>
      </w:divBdr>
    </w:div>
    <w:div w:id="148791689">
      <w:bodyDiv w:val="1"/>
      <w:marLeft w:val="0"/>
      <w:marRight w:val="0"/>
      <w:marTop w:val="0"/>
      <w:marBottom w:val="0"/>
      <w:divBdr>
        <w:top w:val="none" w:sz="0" w:space="0" w:color="auto"/>
        <w:left w:val="none" w:sz="0" w:space="0" w:color="auto"/>
        <w:bottom w:val="none" w:sz="0" w:space="0" w:color="auto"/>
        <w:right w:val="none" w:sz="0" w:space="0" w:color="auto"/>
      </w:divBdr>
    </w:div>
    <w:div w:id="148837649">
      <w:bodyDiv w:val="1"/>
      <w:marLeft w:val="0"/>
      <w:marRight w:val="0"/>
      <w:marTop w:val="0"/>
      <w:marBottom w:val="0"/>
      <w:divBdr>
        <w:top w:val="none" w:sz="0" w:space="0" w:color="auto"/>
        <w:left w:val="none" w:sz="0" w:space="0" w:color="auto"/>
        <w:bottom w:val="none" w:sz="0" w:space="0" w:color="auto"/>
        <w:right w:val="none" w:sz="0" w:space="0" w:color="auto"/>
      </w:divBdr>
    </w:div>
    <w:div w:id="148984265">
      <w:bodyDiv w:val="1"/>
      <w:marLeft w:val="0"/>
      <w:marRight w:val="0"/>
      <w:marTop w:val="0"/>
      <w:marBottom w:val="0"/>
      <w:divBdr>
        <w:top w:val="none" w:sz="0" w:space="0" w:color="auto"/>
        <w:left w:val="none" w:sz="0" w:space="0" w:color="auto"/>
        <w:bottom w:val="none" w:sz="0" w:space="0" w:color="auto"/>
        <w:right w:val="none" w:sz="0" w:space="0" w:color="auto"/>
      </w:divBdr>
      <w:divsChild>
        <w:div w:id="1581721459">
          <w:marLeft w:val="0"/>
          <w:marRight w:val="0"/>
          <w:marTop w:val="0"/>
          <w:marBottom w:val="0"/>
          <w:divBdr>
            <w:top w:val="none" w:sz="0" w:space="0" w:color="auto"/>
            <w:left w:val="none" w:sz="0" w:space="0" w:color="auto"/>
            <w:bottom w:val="none" w:sz="0" w:space="0" w:color="auto"/>
            <w:right w:val="none" w:sz="0" w:space="0" w:color="auto"/>
          </w:divBdr>
          <w:divsChild>
            <w:div w:id="11732915">
              <w:marLeft w:val="0"/>
              <w:marRight w:val="0"/>
              <w:marTop w:val="0"/>
              <w:marBottom w:val="0"/>
              <w:divBdr>
                <w:top w:val="none" w:sz="0" w:space="0" w:color="auto"/>
                <w:left w:val="none" w:sz="0" w:space="0" w:color="auto"/>
                <w:bottom w:val="none" w:sz="0" w:space="0" w:color="auto"/>
                <w:right w:val="none" w:sz="0" w:space="0" w:color="auto"/>
              </w:divBdr>
            </w:div>
            <w:div w:id="32124610">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58983979">
              <w:marLeft w:val="0"/>
              <w:marRight w:val="0"/>
              <w:marTop w:val="0"/>
              <w:marBottom w:val="0"/>
              <w:divBdr>
                <w:top w:val="none" w:sz="0" w:space="0" w:color="auto"/>
                <w:left w:val="none" w:sz="0" w:space="0" w:color="auto"/>
                <w:bottom w:val="none" w:sz="0" w:space="0" w:color="auto"/>
                <w:right w:val="none" w:sz="0" w:space="0" w:color="auto"/>
              </w:divBdr>
            </w:div>
            <w:div w:id="60835571">
              <w:marLeft w:val="0"/>
              <w:marRight w:val="0"/>
              <w:marTop w:val="0"/>
              <w:marBottom w:val="0"/>
              <w:divBdr>
                <w:top w:val="none" w:sz="0" w:space="0" w:color="auto"/>
                <w:left w:val="none" w:sz="0" w:space="0" w:color="auto"/>
                <w:bottom w:val="none" w:sz="0" w:space="0" w:color="auto"/>
                <w:right w:val="none" w:sz="0" w:space="0" w:color="auto"/>
              </w:divBdr>
            </w:div>
            <w:div w:id="117454652">
              <w:marLeft w:val="0"/>
              <w:marRight w:val="0"/>
              <w:marTop w:val="0"/>
              <w:marBottom w:val="0"/>
              <w:divBdr>
                <w:top w:val="none" w:sz="0" w:space="0" w:color="auto"/>
                <w:left w:val="none" w:sz="0" w:space="0" w:color="auto"/>
                <w:bottom w:val="none" w:sz="0" w:space="0" w:color="auto"/>
                <w:right w:val="none" w:sz="0" w:space="0" w:color="auto"/>
              </w:divBdr>
            </w:div>
            <w:div w:id="178355612">
              <w:marLeft w:val="0"/>
              <w:marRight w:val="0"/>
              <w:marTop w:val="0"/>
              <w:marBottom w:val="0"/>
              <w:divBdr>
                <w:top w:val="none" w:sz="0" w:space="0" w:color="auto"/>
                <w:left w:val="none" w:sz="0" w:space="0" w:color="auto"/>
                <w:bottom w:val="none" w:sz="0" w:space="0" w:color="auto"/>
                <w:right w:val="none" w:sz="0" w:space="0" w:color="auto"/>
              </w:divBdr>
            </w:div>
            <w:div w:id="218517762">
              <w:marLeft w:val="0"/>
              <w:marRight w:val="0"/>
              <w:marTop w:val="0"/>
              <w:marBottom w:val="0"/>
              <w:divBdr>
                <w:top w:val="none" w:sz="0" w:space="0" w:color="auto"/>
                <w:left w:val="none" w:sz="0" w:space="0" w:color="auto"/>
                <w:bottom w:val="none" w:sz="0" w:space="0" w:color="auto"/>
                <w:right w:val="none" w:sz="0" w:space="0" w:color="auto"/>
              </w:divBdr>
            </w:div>
            <w:div w:id="242684624">
              <w:marLeft w:val="0"/>
              <w:marRight w:val="0"/>
              <w:marTop w:val="0"/>
              <w:marBottom w:val="0"/>
              <w:divBdr>
                <w:top w:val="none" w:sz="0" w:space="0" w:color="auto"/>
                <w:left w:val="none" w:sz="0" w:space="0" w:color="auto"/>
                <w:bottom w:val="none" w:sz="0" w:space="0" w:color="auto"/>
                <w:right w:val="none" w:sz="0" w:space="0" w:color="auto"/>
              </w:divBdr>
            </w:div>
            <w:div w:id="335499791">
              <w:marLeft w:val="0"/>
              <w:marRight w:val="0"/>
              <w:marTop w:val="0"/>
              <w:marBottom w:val="0"/>
              <w:divBdr>
                <w:top w:val="none" w:sz="0" w:space="0" w:color="auto"/>
                <w:left w:val="none" w:sz="0" w:space="0" w:color="auto"/>
                <w:bottom w:val="none" w:sz="0" w:space="0" w:color="auto"/>
                <w:right w:val="none" w:sz="0" w:space="0" w:color="auto"/>
              </w:divBdr>
            </w:div>
            <w:div w:id="414788369">
              <w:marLeft w:val="0"/>
              <w:marRight w:val="0"/>
              <w:marTop w:val="0"/>
              <w:marBottom w:val="0"/>
              <w:divBdr>
                <w:top w:val="none" w:sz="0" w:space="0" w:color="auto"/>
                <w:left w:val="none" w:sz="0" w:space="0" w:color="auto"/>
                <w:bottom w:val="none" w:sz="0" w:space="0" w:color="auto"/>
                <w:right w:val="none" w:sz="0" w:space="0" w:color="auto"/>
              </w:divBdr>
            </w:div>
            <w:div w:id="480654860">
              <w:marLeft w:val="0"/>
              <w:marRight w:val="0"/>
              <w:marTop w:val="0"/>
              <w:marBottom w:val="0"/>
              <w:divBdr>
                <w:top w:val="none" w:sz="0" w:space="0" w:color="auto"/>
                <w:left w:val="none" w:sz="0" w:space="0" w:color="auto"/>
                <w:bottom w:val="none" w:sz="0" w:space="0" w:color="auto"/>
                <w:right w:val="none" w:sz="0" w:space="0" w:color="auto"/>
              </w:divBdr>
            </w:div>
            <w:div w:id="789324186">
              <w:marLeft w:val="0"/>
              <w:marRight w:val="0"/>
              <w:marTop w:val="0"/>
              <w:marBottom w:val="0"/>
              <w:divBdr>
                <w:top w:val="none" w:sz="0" w:space="0" w:color="auto"/>
                <w:left w:val="none" w:sz="0" w:space="0" w:color="auto"/>
                <w:bottom w:val="none" w:sz="0" w:space="0" w:color="auto"/>
                <w:right w:val="none" w:sz="0" w:space="0" w:color="auto"/>
              </w:divBdr>
            </w:div>
            <w:div w:id="813184303">
              <w:marLeft w:val="0"/>
              <w:marRight w:val="0"/>
              <w:marTop w:val="0"/>
              <w:marBottom w:val="0"/>
              <w:divBdr>
                <w:top w:val="none" w:sz="0" w:space="0" w:color="auto"/>
                <w:left w:val="none" w:sz="0" w:space="0" w:color="auto"/>
                <w:bottom w:val="none" w:sz="0" w:space="0" w:color="auto"/>
                <w:right w:val="none" w:sz="0" w:space="0" w:color="auto"/>
              </w:divBdr>
            </w:div>
            <w:div w:id="826894419">
              <w:marLeft w:val="0"/>
              <w:marRight w:val="0"/>
              <w:marTop w:val="0"/>
              <w:marBottom w:val="0"/>
              <w:divBdr>
                <w:top w:val="none" w:sz="0" w:space="0" w:color="auto"/>
                <w:left w:val="none" w:sz="0" w:space="0" w:color="auto"/>
                <w:bottom w:val="none" w:sz="0" w:space="0" w:color="auto"/>
                <w:right w:val="none" w:sz="0" w:space="0" w:color="auto"/>
              </w:divBdr>
            </w:div>
            <w:div w:id="860317218">
              <w:marLeft w:val="0"/>
              <w:marRight w:val="0"/>
              <w:marTop w:val="0"/>
              <w:marBottom w:val="0"/>
              <w:divBdr>
                <w:top w:val="none" w:sz="0" w:space="0" w:color="auto"/>
                <w:left w:val="none" w:sz="0" w:space="0" w:color="auto"/>
                <w:bottom w:val="none" w:sz="0" w:space="0" w:color="auto"/>
                <w:right w:val="none" w:sz="0" w:space="0" w:color="auto"/>
              </w:divBdr>
            </w:div>
            <w:div w:id="883518479">
              <w:marLeft w:val="0"/>
              <w:marRight w:val="0"/>
              <w:marTop w:val="0"/>
              <w:marBottom w:val="0"/>
              <w:divBdr>
                <w:top w:val="none" w:sz="0" w:space="0" w:color="auto"/>
                <w:left w:val="none" w:sz="0" w:space="0" w:color="auto"/>
                <w:bottom w:val="none" w:sz="0" w:space="0" w:color="auto"/>
                <w:right w:val="none" w:sz="0" w:space="0" w:color="auto"/>
              </w:divBdr>
            </w:div>
            <w:div w:id="886255152">
              <w:marLeft w:val="0"/>
              <w:marRight w:val="0"/>
              <w:marTop w:val="0"/>
              <w:marBottom w:val="0"/>
              <w:divBdr>
                <w:top w:val="none" w:sz="0" w:space="0" w:color="auto"/>
                <w:left w:val="none" w:sz="0" w:space="0" w:color="auto"/>
                <w:bottom w:val="none" w:sz="0" w:space="0" w:color="auto"/>
                <w:right w:val="none" w:sz="0" w:space="0" w:color="auto"/>
              </w:divBdr>
            </w:div>
            <w:div w:id="1002929963">
              <w:marLeft w:val="0"/>
              <w:marRight w:val="0"/>
              <w:marTop w:val="0"/>
              <w:marBottom w:val="0"/>
              <w:divBdr>
                <w:top w:val="none" w:sz="0" w:space="0" w:color="auto"/>
                <w:left w:val="none" w:sz="0" w:space="0" w:color="auto"/>
                <w:bottom w:val="none" w:sz="0" w:space="0" w:color="auto"/>
                <w:right w:val="none" w:sz="0" w:space="0" w:color="auto"/>
              </w:divBdr>
            </w:div>
            <w:div w:id="1094862131">
              <w:marLeft w:val="0"/>
              <w:marRight w:val="0"/>
              <w:marTop w:val="0"/>
              <w:marBottom w:val="0"/>
              <w:divBdr>
                <w:top w:val="none" w:sz="0" w:space="0" w:color="auto"/>
                <w:left w:val="none" w:sz="0" w:space="0" w:color="auto"/>
                <w:bottom w:val="none" w:sz="0" w:space="0" w:color="auto"/>
                <w:right w:val="none" w:sz="0" w:space="0" w:color="auto"/>
              </w:divBdr>
            </w:div>
            <w:div w:id="1172644537">
              <w:marLeft w:val="0"/>
              <w:marRight w:val="0"/>
              <w:marTop w:val="0"/>
              <w:marBottom w:val="0"/>
              <w:divBdr>
                <w:top w:val="none" w:sz="0" w:space="0" w:color="auto"/>
                <w:left w:val="none" w:sz="0" w:space="0" w:color="auto"/>
                <w:bottom w:val="none" w:sz="0" w:space="0" w:color="auto"/>
                <w:right w:val="none" w:sz="0" w:space="0" w:color="auto"/>
              </w:divBdr>
            </w:div>
            <w:div w:id="1227300325">
              <w:marLeft w:val="0"/>
              <w:marRight w:val="0"/>
              <w:marTop w:val="0"/>
              <w:marBottom w:val="0"/>
              <w:divBdr>
                <w:top w:val="none" w:sz="0" w:space="0" w:color="auto"/>
                <w:left w:val="none" w:sz="0" w:space="0" w:color="auto"/>
                <w:bottom w:val="none" w:sz="0" w:space="0" w:color="auto"/>
                <w:right w:val="none" w:sz="0" w:space="0" w:color="auto"/>
              </w:divBdr>
            </w:div>
            <w:div w:id="1309625314">
              <w:marLeft w:val="0"/>
              <w:marRight w:val="0"/>
              <w:marTop w:val="0"/>
              <w:marBottom w:val="0"/>
              <w:divBdr>
                <w:top w:val="none" w:sz="0" w:space="0" w:color="auto"/>
                <w:left w:val="none" w:sz="0" w:space="0" w:color="auto"/>
                <w:bottom w:val="none" w:sz="0" w:space="0" w:color="auto"/>
                <w:right w:val="none" w:sz="0" w:space="0" w:color="auto"/>
              </w:divBdr>
            </w:div>
            <w:div w:id="1523202724">
              <w:marLeft w:val="0"/>
              <w:marRight w:val="0"/>
              <w:marTop w:val="0"/>
              <w:marBottom w:val="0"/>
              <w:divBdr>
                <w:top w:val="none" w:sz="0" w:space="0" w:color="auto"/>
                <w:left w:val="none" w:sz="0" w:space="0" w:color="auto"/>
                <w:bottom w:val="none" w:sz="0" w:space="0" w:color="auto"/>
                <w:right w:val="none" w:sz="0" w:space="0" w:color="auto"/>
              </w:divBdr>
            </w:div>
            <w:div w:id="1644768875">
              <w:marLeft w:val="0"/>
              <w:marRight w:val="0"/>
              <w:marTop w:val="0"/>
              <w:marBottom w:val="0"/>
              <w:divBdr>
                <w:top w:val="none" w:sz="0" w:space="0" w:color="auto"/>
                <w:left w:val="none" w:sz="0" w:space="0" w:color="auto"/>
                <w:bottom w:val="none" w:sz="0" w:space="0" w:color="auto"/>
                <w:right w:val="none" w:sz="0" w:space="0" w:color="auto"/>
              </w:divBdr>
            </w:div>
            <w:div w:id="1708292902">
              <w:marLeft w:val="0"/>
              <w:marRight w:val="0"/>
              <w:marTop w:val="0"/>
              <w:marBottom w:val="0"/>
              <w:divBdr>
                <w:top w:val="none" w:sz="0" w:space="0" w:color="auto"/>
                <w:left w:val="none" w:sz="0" w:space="0" w:color="auto"/>
                <w:bottom w:val="none" w:sz="0" w:space="0" w:color="auto"/>
                <w:right w:val="none" w:sz="0" w:space="0" w:color="auto"/>
              </w:divBdr>
            </w:div>
            <w:div w:id="1714962302">
              <w:marLeft w:val="0"/>
              <w:marRight w:val="0"/>
              <w:marTop w:val="0"/>
              <w:marBottom w:val="0"/>
              <w:divBdr>
                <w:top w:val="none" w:sz="0" w:space="0" w:color="auto"/>
                <w:left w:val="none" w:sz="0" w:space="0" w:color="auto"/>
                <w:bottom w:val="none" w:sz="0" w:space="0" w:color="auto"/>
                <w:right w:val="none" w:sz="0" w:space="0" w:color="auto"/>
              </w:divBdr>
            </w:div>
            <w:div w:id="1784953554">
              <w:marLeft w:val="0"/>
              <w:marRight w:val="0"/>
              <w:marTop w:val="0"/>
              <w:marBottom w:val="0"/>
              <w:divBdr>
                <w:top w:val="none" w:sz="0" w:space="0" w:color="auto"/>
                <w:left w:val="none" w:sz="0" w:space="0" w:color="auto"/>
                <w:bottom w:val="none" w:sz="0" w:space="0" w:color="auto"/>
                <w:right w:val="none" w:sz="0" w:space="0" w:color="auto"/>
              </w:divBdr>
            </w:div>
            <w:div w:id="1793093827">
              <w:marLeft w:val="0"/>
              <w:marRight w:val="0"/>
              <w:marTop w:val="0"/>
              <w:marBottom w:val="0"/>
              <w:divBdr>
                <w:top w:val="none" w:sz="0" w:space="0" w:color="auto"/>
                <w:left w:val="none" w:sz="0" w:space="0" w:color="auto"/>
                <w:bottom w:val="none" w:sz="0" w:space="0" w:color="auto"/>
                <w:right w:val="none" w:sz="0" w:space="0" w:color="auto"/>
              </w:divBdr>
            </w:div>
            <w:div w:id="1801074718">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1859733488">
              <w:marLeft w:val="0"/>
              <w:marRight w:val="0"/>
              <w:marTop w:val="0"/>
              <w:marBottom w:val="0"/>
              <w:divBdr>
                <w:top w:val="none" w:sz="0" w:space="0" w:color="auto"/>
                <w:left w:val="none" w:sz="0" w:space="0" w:color="auto"/>
                <w:bottom w:val="none" w:sz="0" w:space="0" w:color="auto"/>
                <w:right w:val="none" w:sz="0" w:space="0" w:color="auto"/>
              </w:divBdr>
            </w:div>
            <w:div w:id="1880821720">
              <w:marLeft w:val="0"/>
              <w:marRight w:val="0"/>
              <w:marTop w:val="0"/>
              <w:marBottom w:val="0"/>
              <w:divBdr>
                <w:top w:val="none" w:sz="0" w:space="0" w:color="auto"/>
                <w:left w:val="none" w:sz="0" w:space="0" w:color="auto"/>
                <w:bottom w:val="none" w:sz="0" w:space="0" w:color="auto"/>
                <w:right w:val="none" w:sz="0" w:space="0" w:color="auto"/>
              </w:divBdr>
            </w:div>
            <w:div w:id="1896888194">
              <w:marLeft w:val="0"/>
              <w:marRight w:val="0"/>
              <w:marTop w:val="0"/>
              <w:marBottom w:val="0"/>
              <w:divBdr>
                <w:top w:val="none" w:sz="0" w:space="0" w:color="auto"/>
                <w:left w:val="none" w:sz="0" w:space="0" w:color="auto"/>
                <w:bottom w:val="none" w:sz="0" w:space="0" w:color="auto"/>
                <w:right w:val="none" w:sz="0" w:space="0" w:color="auto"/>
              </w:divBdr>
            </w:div>
            <w:div w:id="1935938978">
              <w:marLeft w:val="0"/>
              <w:marRight w:val="0"/>
              <w:marTop w:val="0"/>
              <w:marBottom w:val="0"/>
              <w:divBdr>
                <w:top w:val="none" w:sz="0" w:space="0" w:color="auto"/>
                <w:left w:val="none" w:sz="0" w:space="0" w:color="auto"/>
                <w:bottom w:val="none" w:sz="0" w:space="0" w:color="auto"/>
                <w:right w:val="none" w:sz="0" w:space="0" w:color="auto"/>
              </w:divBdr>
            </w:div>
            <w:div w:id="1958952824">
              <w:marLeft w:val="0"/>
              <w:marRight w:val="0"/>
              <w:marTop w:val="0"/>
              <w:marBottom w:val="0"/>
              <w:divBdr>
                <w:top w:val="none" w:sz="0" w:space="0" w:color="auto"/>
                <w:left w:val="none" w:sz="0" w:space="0" w:color="auto"/>
                <w:bottom w:val="none" w:sz="0" w:space="0" w:color="auto"/>
                <w:right w:val="none" w:sz="0" w:space="0" w:color="auto"/>
              </w:divBdr>
            </w:div>
            <w:div w:id="2016610952">
              <w:marLeft w:val="0"/>
              <w:marRight w:val="0"/>
              <w:marTop w:val="0"/>
              <w:marBottom w:val="0"/>
              <w:divBdr>
                <w:top w:val="none" w:sz="0" w:space="0" w:color="auto"/>
                <w:left w:val="none" w:sz="0" w:space="0" w:color="auto"/>
                <w:bottom w:val="none" w:sz="0" w:space="0" w:color="auto"/>
                <w:right w:val="none" w:sz="0" w:space="0" w:color="auto"/>
              </w:divBdr>
            </w:div>
            <w:div w:id="20387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231">
      <w:bodyDiv w:val="1"/>
      <w:marLeft w:val="0"/>
      <w:marRight w:val="0"/>
      <w:marTop w:val="0"/>
      <w:marBottom w:val="0"/>
      <w:divBdr>
        <w:top w:val="none" w:sz="0" w:space="0" w:color="auto"/>
        <w:left w:val="none" w:sz="0" w:space="0" w:color="auto"/>
        <w:bottom w:val="none" w:sz="0" w:space="0" w:color="auto"/>
        <w:right w:val="none" w:sz="0" w:space="0" w:color="auto"/>
      </w:divBdr>
    </w:div>
    <w:div w:id="150102131">
      <w:bodyDiv w:val="1"/>
      <w:marLeft w:val="0"/>
      <w:marRight w:val="0"/>
      <w:marTop w:val="0"/>
      <w:marBottom w:val="0"/>
      <w:divBdr>
        <w:top w:val="none" w:sz="0" w:space="0" w:color="auto"/>
        <w:left w:val="none" w:sz="0" w:space="0" w:color="auto"/>
        <w:bottom w:val="none" w:sz="0" w:space="0" w:color="auto"/>
        <w:right w:val="none" w:sz="0" w:space="0" w:color="auto"/>
      </w:divBdr>
    </w:div>
    <w:div w:id="150681056">
      <w:bodyDiv w:val="1"/>
      <w:marLeft w:val="0"/>
      <w:marRight w:val="0"/>
      <w:marTop w:val="0"/>
      <w:marBottom w:val="0"/>
      <w:divBdr>
        <w:top w:val="none" w:sz="0" w:space="0" w:color="auto"/>
        <w:left w:val="none" w:sz="0" w:space="0" w:color="auto"/>
        <w:bottom w:val="none" w:sz="0" w:space="0" w:color="auto"/>
        <w:right w:val="none" w:sz="0" w:space="0" w:color="auto"/>
      </w:divBdr>
    </w:div>
    <w:div w:id="151332867">
      <w:bodyDiv w:val="1"/>
      <w:marLeft w:val="0"/>
      <w:marRight w:val="0"/>
      <w:marTop w:val="0"/>
      <w:marBottom w:val="0"/>
      <w:divBdr>
        <w:top w:val="none" w:sz="0" w:space="0" w:color="auto"/>
        <w:left w:val="none" w:sz="0" w:space="0" w:color="auto"/>
        <w:bottom w:val="none" w:sz="0" w:space="0" w:color="auto"/>
        <w:right w:val="none" w:sz="0" w:space="0" w:color="auto"/>
      </w:divBdr>
    </w:div>
    <w:div w:id="151335257">
      <w:bodyDiv w:val="1"/>
      <w:marLeft w:val="0"/>
      <w:marRight w:val="0"/>
      <w:marTop w:val="0"/>
      <w:marBottom w:val="0"/>
      <w:divBdr>
        <w:top w:val="none" w:sz="0" w:space="0" w:color="auto"/>
        <w:left w:val="none" w:sz="0" w:space="0" w:color="auto"/>
        <w:bottom w:val="none" w:sz="0" w:space="0" w:color="auto"/>
        <w:right w:val="none" w:sz="0" w:space="0" w:color="auto"/>
      </w:divBdr>
    </w:div>
    <w:div w:id="151337431">
      <w:bodyDiv w:val="1"/>
      <w:marLeft w:val="0"/>
      <w:marRight w:val="0"/>
      <w:marTop w:val="0"/>
      <w:marBottom w:val="0"/>
      <w:divBdr>
        <w:top w:val="none" w:sz="0" w:space="0" w:color="auto"/>
        <w:left w:val="none" w:sz="0" w:space="0" w:color="auto"/>
        <w:bottom w:val="none" w:sz="0" w:space="0" w:color="auto"/>
        <w:right w:val="none" w:sz="0" w:space="0" w:color="auto"/>
      </w:divBdr>
    </w:div>
    <w:div w:id="151338415">
      <w:bodyDiv w:val="1"/>
      <w:marLeft w:val="0"/>
      <w:marRight w:val="0"/>
      <w:marTop w:val="0"/>
      <w:marBottom w:val="0"/>
      <w:divBdr>
        <w:top w:val="none" w:sz="0" w:space="0" w:color="auto"/>
        <w:left w:val="none" w:sz="0" w:space="0" w:color="auto"/>
        <w:bottom w:val="none" w:sz="0" w:space="0" w:color="auto"/>
        <w:right w:val="none" w:sz="0" w:space="0" w:color="auto"/>
      </w:divBdr>
    </w:div>
    <w:div w:id="151338888">
      <w:bodyDiv w:val="1"/>
      <w:marLeft w:val="0"/>
      <w:marRight w:val="0"/>
      <w:marTop w:val="0"/>
      <w:marBottom w:val="0"/>
      <w:divBdr>
        <w:top w:val="none" w:sz="0" w:space="0" w:color="auto"/>
        <w:left w:val="none" w:sz="0" w:space="0" w:color="auto"/>
        <w:bottom w:val="none" w:sz="0" w:space="0" w:color="auto"/>
        <w:right w:val="none" w:sz="0" w:space="0" w:color="auto"/>
      </w:divBdr>
    </w:div>
    <w:div w:id="151678407">
      <w:bodyDiv w:val="1"/>
      <w:marLeft w:val="0"/>
      <w:marRight w:val="0"/>
      <w:marTop w:val="0"/>
      <w:marBottom w:val="0"/>
      <w:divBdr>
        <w:top w:val="none" w:sz="0" w:space="0" w:color="auto"/>
        <w:left w:val="none" w:sz="0" w:space="0" w:color="auto"/>
        <w:bottom w:val="none" w:sz="0" w:space="0" w:color="auto"/>
        <w:right w:val="none" w:sz="0" w:space="0" w:color="auto"/>
      </w:divBdr>
    </w:div>
    <w:div w:id="151871309">
      <w:bodyDiv w:val="1"/>
      <w:marLeft w:val="0"/>
      <w:marRight w:val="0"/>
      <w:marTop w:val="0"/>
      <w:marBottom w:val="0"/>
      <w:divBdr>
        <w:top w:val="none" w:sz="0" w:space="0" w:color="auto"/>
        <w:left w:val="none" w:sz="0" w:space="0" w:color="auto"/>
        <w:bottom w:val="none" w:sz="0" w:space="0" w:color="auto"/>
        <w:right w:val="none" w:sz="0" w:space="0" w:color="auto"/>
      </w:divBdr>
    </w:div>
    <w:div w:id="152378391">
      <w:bodyDiv w:val="1"/>
      <w:marLeft w:val="0"/>
      <w:marRight w:val="0"/>
      <w:marTop w:val="0"/>
      <w:marBottom w:val="0"/>
      <w:divBdr>
        <w:top w:val="none" w:sz="0" w:space="0" w:color="auto"/>
        <w:left w:val="none" w:sz="0" w:space="0" w:color="auto"/>
        <w:bottom w:val="none" w:sz="0" w:space="0" w:color="auto"/>
        <w:right w:val="none" w:sz="0" w:space="0" w:color="auto"/>
      </w:divBdr>
    </w:div>
    <w:div w:id="152570743">
      <w:bodyDiv w:val="1"/>
      <w:marLeft w:val="0"/>
      <w:marRight w:val="0"/>
      <w:marTop w:val="0"/>
      <w:marBottom w:val="0"/>
      <w:divBdr>
        <w:top w:val="none" w:sz="0" w:space="0" w:color="auto"/>
        <w:left w:val="none" w:sz="0" w:space="0" w:color="auto"/>
        <w:bottom w:val="none" w:sz="0" w:space="0" w:color="auto"/>
        <w:right w:val="none" w:sz="0" w:space="0" w:color="auto"/>
      </w:divBdr>
    </w:div>
    <w:div w:id="152917108">
      <w:bodyDiv w:val="1"/>
      <w:marLeft w:val="0"/>
      <w:marRight w:val="0"/>
      <w:marTop w:val="0"/>
      <w:marBottom w:val="0"/>
      <w:divBdr>
        <w:top w:val="none" w:sz="0" w:space="0" w:color="auto"/>
        <w:left w:val="none" w:sz="0" w:space="0" w:color="auto"/>
        <w:bottom w:val="none" w:sz="0" w:space="0" w:color="auto"/>
        <w:right w:val="none" w:sz="0" w:space="0" w:color="auto"/>
      </w:divBdr>
    </w:div>
    <w:div w:id="153105777">
      <w:bodyDiv w:val="1"/>
      <w:marLeft w:val="0"/>
      <w:marRight w:val="0"/>
      <w:marTop w:val="0"/>
      <w:marBottom w:val="0"/>
      <w:divBdr>
        <w:top w:val="none" w:sz="0" w:space="0" w:color="auto"/>
        <w:left w:val="none" w:sz="0" w:space="0" w:color="auto"/>
        <w:bottom w:val="none" w:sz="0" w:space="0" w:color="auto"/>
        <w:right w:val="none" w:sz="0" w:space="0" w:color="auto"/>
      </w:divBdr>
    </w:div>
    <w:div w:id="153300733">
      <w:bodyDiv w:val="1"/>
      <w:marLeft w:val="0"/>
      <w:marRight w:val="0"/>
      <w:marTop w:val="0"/>
      <w:marBottom w:val="0"/>
      <w:divBdr>
        <w:top w:val="none" w:sz="0" w:space="0" w:color="auto"/>
        <w:left w:val="none" w:sz="0" w:space="0" w:color="auto"/>
        <w:bottom w:val="none" w:sz="0" w:space="0" w:color="auto"/>
        <w:right w:val="none" w:sz="0" w:space="0" w:color="auto"/>
      </w:divBdr>
    </w:div>
    <w:div w:id="153843032">
      <w:bodyDiv w:val="1"/>
      <w:marLeft w:val="0"/>
      <w:marRight w:val="0"/>
      <w:marTop w:val="0"/>
      <w:marBottom w:val="0"/>
      <w:divBdr>
        <w:top w:val="none" w:sz="0" w:space="0" w:color="auto"/>
        <w:left w:val="none" w:sz="0" w:space="0" w:color="auto"/>
        <w:bottom w:val="none" w:sz="0" w:space="0" w:color="auto"/>
        <w:right w:val="none" w:sz="0" w:space="0" w:color="auto"/>
      </w:divBdr>
    </w:div>
    <w:div w:id="153960903">
      <w:bodyDiv w:val="1"/>
      <w:marLeft w:val="0"/>
      <w:marRight w:val="0"/>
      <w:marTop w:val="0"/>
      <w:marBottom w:val="0"/>
      <w:divBdr>
        <w:top w:val="none" w:sz="0" w:space="0" w:color="auto"/>
        <w:left w:val="none" w:sz="0" w:space="0" w:color="auto"/>
        <w:bottom w:val="none" w:sz="0" w:space="0" w:color="auto"/>
        <w:right w:val="none" w:sz="0" w:space="0" w:color="auto"/>
      </w:divBdr>
    </w:div>
    <w:div w:id="154036930">
      <w:bodyDiv w:val="1"/>
      <w:marLeft w:val="0"/>
      <w:marRight w:val="0"/>
      <w:marTop w:val="0"/>
      <w:marBottom w:val="0"/>
      <w:divBdr>
        <w:top w:val="none" w:sz="0" w:space="0" w:color="auto"/>
        <w:left w:val="none" w:sz="0" w:space="0" w:color="auto"/>
        <w:bottom w:val="none" w:sz="0" w:space="0" w:color="auto"/>
        <w:right w:val="none" w:sz="0" w:space="0" w:color="auto"/>
      </w:divBdr>
    </w:div>
    <w:div w:id="154615359">
      <w:bodyDiv w:val="1"/>
      <w:marLeft w:val="0"/>
      <w:marRight w:val="0"/>
      <w:marTop w:val="0"/>
      <w:marBottom w:val="0"/>
      <w:divBdr>
        <w:top w:val="none" w:sz="0" w:space="0" w:color="auto"/>
        <w:left w:val="none" w:sz="0" w:space="0" w:color="auto"/>
        <w:bottom w:val="none" w:sz="0" w:space="0" w:color="auto"/>
        <w:right w:val="none" w:sz="0" w:space="0" w:color="auto"/>
      </w:divBdr>
    </w:div>
    <w:div w:id="154759575">
      <w:bodyDiv w:val="1"/>
      <w:marLeft w:val="0"/>
      <w:marRight w:val="0"/>
      <w:marTop w:val="0"/>
      <w:marBottom w:val="0"/>
      <w:divBdr>
        <w:top w:val="none" w:sz="0" w:space="0" w:color="auto"/>
        <w:left w:val="none" w:sz="0" w:space="0" w:color="auto"/>
        <w:bottom w:val="none" w:sz="0" w:space="0" w:color="auto"/>
        <w:right w:val="none" w:sz="0" w:space="0" w:color="auto"/>
      </w:divBdr>
    </w:div>
    <w:div w:id="154803746">
      <w:bodyDiv w:val="1"/>
      <w:marLeft w:val="0"/>
      <w:marRight w:val="0"/>
      <w:marTop w:val="0"/>
      <w:marBottom w:val="0"/>
      <w:divBdr>
        <w:top w:val="none" w:sz="0" w:space="0" w:color="auto"/>
        <w:left w:val="none" w:sz="0" w:space="0" w:color="auto"/>
        <w:bottom w:val="none" w:sz="0" w:space="0" w:color="auto"/>
        <w:right w:val="none" w:sz="0" w:space="0" w:color="auto"/>
      </w:divBdr>
    </w:div>
    <w:div w:id="154959453">
      <w:bodyDiv w:val="1"/>
      <w:marLeft w:val="0"/>
      <w:marRight w:val="0"/>
      <w:marTop w:val="0"/>
      <w:marBottom w:val="0"/>
      <w:divBdr>
        <w:top w:val="none" w:sz="0" w:space="0" w:color="auto"/>
        <w:left w:val="none" w:sz="0" w:space="0" w:color="auto"/>
        <w:bottom w:val="none" w:sz="0" w:space="0" w:color="auto"/>
        <w:right w:val="none" w:sz="0" w:space="0" w:color="auto"/>
      </w:divBdr>
    </w:div>
    <w:div w:id="155265307">
      <w:bodyDiv w:val="1"/>
      <w:marLeft w:val="0"/>
      <w:marRight w:val="0"/>
      <w:marTop w:val="0"/>
      <w:marBottom w:val="0"/>
      <w:divBdr>
        <w:top w:val="none" w:sz="0" w:space="0" w:color="auto"/>
        <w:left w:val="none" w:sz="0" w:space="0" w:color="auto"/>
        <w:bottom w:val="none" w:sz="0" w:space="0" w:color="auto"/>
        <w:right w:val="none" w:sz="0" w:space="0" w:color="auto"/>
      </w:divBdr>
    </w:div>
    <w:div w:id="155850167">
      <w:bodyDiv w:val="1"/>
      <w:marLeft w:val="0"/>
      <w:marRight w:val="0"/>
      <w:marTop w:val="0"/>
      <w:marBottom w:val="0"/>
      <w:divBdr>
        <w:top w:val="none" w:sz="0" w:space="0" w:color="auto"/>
        <w:left w:val="none" w:sz="0" w:space="0" w:color="auto"/>
        <w:bottom w:val="none" w:sz="0" w:space="0" w:color="auto"/>
        <w:right w:val="none" w:sz="0" w:space="0" w:color="auto"/>
      </w:divBdr>
    </w:div>
    <w:div w:id="155918728">
      <w:bodyDiv w:val="1"/>
      <w:marLeft w:val="0"/>
      <w:marRight w:val="0"/>
      <w:marTop w:val="0"/>
      <w:marBottom w:val="0"/>
      <w:divBdr>
        <w:top w:val="none" w:sz="0" w:space="0" w:color="auto"/>
        <w:left w:val="none" w:sz="0" w:space="0" w:color="auto"/>
        <w:bottom w:val="none" w:sz="0" w:space="0" w:color="auto"/>
        <w:right w:val="none" w:sz="0" w:space="0" w:color="auto"/>
      </w:divBdr>
    </w:div>
    <w:div w:id="156263457">
      <w:bodyDiv w:val="1"/>
      <w:marLeft w:val="0"/>
      <w:marRight w:val="0"/>
      <w:marTop w:val="0"/>
      <w:marBottom w:val="0"/>
      <w:divBdr>
        <w:top w:val="none" w:sz="0" w:space="0" w:color="auto"/>
        <w:left w:val="none" w:sz="0" w:space="0" w:color="auto"/>
        <w:bottom w:val="none" w:sz="0" w:space="0" w:color="auto"/>
        <w:right w:val="none" w:sz="0" w:space="0" w:color="auto"/>
      </w:divBdr>
    </w:div>
    <w:div w:id="156500775">
      <w:bodyDiv w:val="1"/>
      <w:marLeft w:val="0"/>
      <w:marRight w:val="0"/>
      <w:marTop w:val="0"/>
      <w:marBottom w:val="0"/>
      <w:divBdr>
        <w:top w:val="none" w:sz="0" w:space="0" w:color="auto"/>
        <w:left w:val="none" w:sz="0" w:space="0" w:color="auto"/>
        <w:bottom w:val="none" w:sz="0" w:space="0" w:color="auto"/>
        <w:right w:val="none" w:sz="0" w:space="0" w:color="auto"/>
      </w:divBdr>
    </w:div>
    <w:div w:id="156502857">
      <w:bodyDiv w:val="1"/>
      <w:marLeft w:val="0"/>
      <w:marRight w:val="0"/>
      <w:marTop w:val="0"/>
      <w:marBottom w:val="0"/>
      <w:divBdr>
        <w:top w:val="none" w:sz="0" w:space="0" w:color="auto"/>
        <w:left w:val="none" w:sz="0" w:space="0" w:color="auto"/>
        <w:bottom w:val="none" w:sz="0" w:space="0" w:color="auto"/>
        <w:right w:val="none" w:sz="0" w:space="0" w:color="auto"/>
      </w:divBdr>
    </w:div>
    <w:div w:id="156504782">
      <w:bodyDiv w:val="1"/>
      <w:marLeft w:val="0"/>
      <w:marRight w:val="0"/>
      <w:marTop w:val="0"/>
      <w:marBottom w:val="0"/>
      <w:divBdr>
        <w:top w:val="none" w:sz="0" w:space="0" w:color="auto"/>
        <w:left w:val="none" w:sz="0" w:space="0" w:color="auto"/>
        <w:bottom w:val="none" w:sz="0" w:space="0" w:color="auto"/>
        <w:right w:val="none" w:sz="0" w:space="0" w:color="auto"/>
      </w:divBdr>
    </w:div>
    <w:div w:id="157624901">
      <w:bodyDiv w:val="1"/>
      <w:marLeft w:val="0"/>
      <w:marRight w:val="0"/>
      <w:marTop w:val="0"/>
      <w:marBottom w:val="0"/>
      <w:divBdr>
        <w:top w:val="none" w:sz="0" w:space="0" w:color="auto"/>
        <w:left w:val="none" w:sz="0" w:space="0" w:color="auto"/>
        <w:bottom w:val="none" w:sz="0" w:space="0" w:color="auto"/>
        <w:right w:val="none" w:sz="0" w:space="0" w:color="auto"/>
      </w:divBdr>
    </w:div>
    <w:div w:id="157887015">
      <w:bodyDiv w:val="1"/>
      <w:marLeft w:val="0"/>
      <w:marRight w:val="0"/>
      <w:marTop w:val="0"/>
      <w:marBottom w:val="0"/>
      <w:divBdr>
        <w:top w:val="none" w:sz="0" w:space="0" w:color="auto"/>
        <w:left w:val="none" w:sz="0" w:space="0" w:color="auto"/>
        <w:bottom w:val="none" w:sz="0" w:space="0" w:color="auto"/>
        <w:right w:val="none" w:sz="0" w:space="0" w:color="auto"/>
      </w:divBdr>
    </w:div>
    <w:div w:id="158082205">
      <w:bodyDiv w:val="1"/>
      <w:marLeft w:val="0"/>
      <w:marRight w:val="0"/>
      <w:marTop w:val="0"/>
      <w:marBottom w:val="0"/>
      <w:divBdr>
        <w:top w:val="none" w:sz="0" w:space="0" w:color="auto"/>
        <w:left w:val="none" w:sz="0" w:space="0" w:color="auto"/>
        <w:bottom w:val="none" w:sz="0" w:space="0" w:color="auto"/>
        <w:right w:val="none" w:sz="0" w:space="0" w:color="auto"/>
      </w:divBdr>
    </w:div>
    <w:div w:id="159127114">
      <w:bodyDiv w:val="1"/>
      <w:marLeft w:val="0"/>
      <w:marRight w:val="0"/>
      <w:marTop w:val="0"/>
      <w:marBottom w:val="0"/>
      <w:divBdr>
        <w:top w:val="none" w:sz="0" w:space="0" w:color="auto"/>
        <w:left w:val="none" w:sz="0" w:space="0" w:color="auto"/>
        <w:bottom w:val="none" w:sz="0" w:space="0" w:color="auto"/>
        <w:right w:val="none" w:sz="0" w:space="0" w:color="auto"/>
      </w:divBdr>
    </w:div>
    <w:div w:id="159275860">
      <w:bodyDiv w:val="1"/>
      <w:marLeft w:val="0"/>
      <w:marRight w:val="0"/>
      <w:marTop w:val="0"/>
      <w:marBottom w:val="0"/>
      <w:divBdr>
        <w:top w:val="none" w:sz="0" w:space="0" w:color="auto"/>
        <w:left w:val="none" w:sz="0" w:space="0" w:color="auto"/>
        <w:bottom w:val="none" w:sz="0" w:space="0" w:color="auto"/>
        <w:right w:val="none" w:sz="0" w:space="0" w:color="auto"/>
      </w:divBdr>
    </w:div>
    <w:div w:id="159320196">
      <w:bodyDiv w:val="1"/>
      <w:marLeft w:val="0"/>
      <w:marRight w:val="0"/>
      <w:marTop w:val="0"/>
      <w:marBottom w:val="0"/>
      <w:divBdr>
        <w:top w:val="none" w:sz="0" w:space="0" w:color="auto"/>
        <w:left w:val="none" w:sz="0" w:space="0" w:color="auto"/>
        <w:bottom w:val="none" w:sz="0" w:space="0" w:color="auto"/>
        <w:right w:val="none" w:sz="0" w:space="0" w:color="auto"/>
      </w:divBdr>
    </w:div>
    <w:div w:id="159855811">
      <w:bodyDiv w:val="1"/>
      <w:marLeft w:val="0"/>
      <w:marRight w:val="0"/>
      <w:marTop w:val="0"/>
      <w:marBottom w:val="0"/>
      <w:divBdr>
        <w:top w:val="none" w:sz="0" w:space="0" w:color="auto"/>
        <w:left w:val="none" w:sz="0" w:space="0" w:color="auto"/>
        <w:bottom w:val="none" w:sz="0" w:space="0" w:color="auto"/>
        <w:right w:val="none" w:sz="0" w:space="0" w:color="auto"/>
      </w:divBdr>
    </w:div>
    <w:div w:id="159927975">
      <w:bodyDiv w:val="1"/>
      <w:marLeft w:val="0"/>
      <w:marRight w:val="0"/>
      <w:marTop w:val="0"/>
      <w:marBottom w:val="0"/>
      <w:divBdr>
        <w:top w:val="none" w:sz="0" w:space="0" w:color="auto"/>
        <w:left w:val="none" w:sz="0" w:space="0" w:color="auto"/>
        <w:bottom w:val="none" w:sz="0" w:space="0" w:color="auto"/>
        <w:right w:val="none" w:sz="0" w:space="0" w:color="auto"/>
      </w:divBdr>
    </w:div>
    <w:div w:id="160315366">
      <w:bodyDiv w:val="1"/>
      <w:marLeft w:val="0"/>
      <w:marRight w:val="0"/>
      <w:marTop w:val="0"/>
      <w:marBottom w:val="0"/>
      <w:divBdr>
        <w:top w:val="none" w:sz="0" w:space="0" w:color="auto"/>
        <w:left w:val="none" w:sz="0" w:space="0" w:color="auto"/>
        <w:bottom w:val="none" w:sz="0" w:space="0" w:color="auto"/>
        <w:right w:val="none" w:sz="0" w:space="0" w:color="auto"/>
      </w:divBdr>
    </w:div>
    <w:div w:id="160506058">
      <w:bodyDiv w:val="1"/>
      <w:marLeft w:val="0"/>
      <w:marRight w:val="0"/>
      <w:marTop w:val="0"/>
      <w:marBottom w:val="0"/>
      <w:divBdr>
        <w:top w:val="none" w:sz="0" w:space="0" w:color="auto"/>
        <w:left w:val="none" w:sz="0" w:space="0" w:color="auto"/>
        <w:bottom w:val="none" w:sz="0" w:space="0" w:color="auto"/>
        <w:right w:val="none" w:sz="0" w:space="0" w:color="auto"/>
      </w:divBdr>
    </w:div>
    <w:div w:id="160702643">
      <w:bodyDiv w:val="1"/>
      <w:marLeft w:val="0"/>
      <w:marRight w:val="0"/>
      <w:marTop w:val="0"/>
      <w:marBottom w:val="0"/>
      <w:divBdr>
        <w:top w:val="none" w:sz="0" w:space="0" w:color="auto"/>
        <w:left w:val="none" w:sz="0" w:space="0" w:color="auto"/>
        <w:bottom w:val="none" w:sz="0" w:space="0" w:color="auto"/>
        <w:right w:val="none" w:sz="0" w:space="0" w:color="auto"/>
      </w:divBdr>
    </w:div>
    <w:div w:id="160775841">
      <w:bodyDiv w:val="1"/>
      <w:marLeft w:val="0"/>
      <w:marRight w:val="0"/>
      <w:marTop w:val="0"/>
      <w:marBottom w:val="0"/>
      <w:divBdr>
        <w:top w:val="none" w:sz="0" w:space="0" w:color="auto"/>
        <w:left w:val="none" w:sz="0" w:space="0" w:color="auto"/>
        <w:bottom w:val="none" w:sz="0" w:space="0" w:color="auto"/>
        <w:right w:val="none" w:sz="0" w:space="0" w:color="auto"/>
      </w:divBdr>
    </w:div>
    <w:div w:id="160975803">
      <w:bodyDiv w:val="1"/>
      <w:marLeft w:val="0"/>
      <w:marRight w:val="0"/>
      <w:marTop w:val="0"/>
      <w:marBottom w:val="0"/>
      <w:divBdr>
        <w:top w:val="none" w:sz="0" w:space="0" w:color="auto"/>
        <w:left w:val="none" w:sz="0" w:space="0" w:color="auto"/>
        <w:bottom w:val="none" w:sz="0" w:space="0" w:color="auto"/>
        <w:right w:val="none" w:sz="0" w:space="0" w:color="auto"/>
      </w:divBdr>
    </w:div>
    <w:div w:id="161552970">
      <w:bodyDiv w:val="1"/>
      <w:marLeft w:val="0"/>
      <w:marRight w:val="0"/>
      <w:marTop w:val="0"/>
      <w:marBottom w:val="0"/>
      <w:divBdr>
        <w:top w:val="none" w:sz="0" w:space="0" w:color="auto"/>
        <w:left w:val="none" w:sz="0" w:space="0" w:color="auto"/>
        <w:bottom w:val="none" w:sz="0" w:space="0" w:color="auto"/>
        <w:right w:val="none" w:sz="0" w:space="0" w:color="auto"/>
      </w:divBdr>
    </w:div>
    <w:div w:id="161700198">
      <w:bodyDiv w:val="1"/>
      <w:marLeft w:val="0"/>
      <w:marRight w:val="0"/>
      <w:marTop w:val="0"/>
      <w:marBottom w:val="0"/>
      <w:divBdr>
        <w:top w:val="none" w:sz="0" w:space="0" w:color="auto"/>
        <w:left w:val="none" w:sz="0" w:space="0" w:color="auto"/>
        <w:bottom w:val="none" w:sz="0" w:space="0" w:color="auto"/>
        <w:right w:val="none" w:sz="0" w:space="0" w:color="auto"/>
      </w:divBdr>
    </w:div>
    <w:div w:id="162009119">
      <w:bodyDiv w:val="1"/>
      <w:marLeft w:val="0"/>
      <w:marRight w:val="0"/>
      <w:marTop w:val="0"/>
      <w:marBottom w:val="0"/>
      <w:divBdr>
        <w:top w:val="none" w:sz="0" w:space="0" w:color="auto"/>
        <w:left w:val="none" w:sz="0" w:space="0" w:color="auto"/>
        <w:bottom w:val="none" w:sz="0" w:space="0" w:color="auto"/>
        <w:right w:val="none" w:sz="0" w:space="0" w:color="auto"/>
      </w:divBdr>
    </w:div>
    <w:div w:id="162357849">
      <w:bodyDiv w:val="1"/>
      <w:marLeft w:val="0"/>
      <w:marRight w:val="0"/>
      <w:marTop w:val="0"/>
      <w:marBottom w:val="0"/>
      <w:divBdr>
        <w:top w:val="none" w:sz="0" w:space="0" w:color="auto"/>
        <w:left w:val="none" w:sz="0" w:space="0" w:color="auto"/>
        <w:bottom w:val="none" w:sz="0" w:space="0" w:color="auto"/>
        <w:right w:val="none" w:sz="0" w:space="0" w:color="auto"/>
      </w:divBdr>
    </w:div>
    <w:div w:id="162430012">
      <w:bodyDiv w:val="1"/>
      <w:marLeft w:val="0"/>
      <w:marRight w:val="0"/>
      <w:marTop w:val="0"/>
      <w:marBottom w:val="0"/>
      <w:divBdr>
        <w:top w:val="none" w:sz="0" w:space="0" w:color="auto"/>
        <w:left w:val="none" w:sz="0" w:space="0" w:color="auto"/>
        <w:bottom w:val="none" w:sz="0" w:space="0" w:color="auto"/>
        <w:right w:val="none" w:sz="0" w:space="0" w:color="auto"/>
      </w:divBdr>
    </w:div>
    <w:div w:id="162548839">
      <w:bodyDiv w:val="1"/>
      <w:marLeft w:val="0"/>
      <w:marRight w:val="0"/>
      <w:marTop w:val="0"/>
      <w:marBottom w:val="0"/>
      <w:divBdr>
        <w:top w:val="none" w:sz="0" w:space="0" w:color="auto"/>
        <w:left w:val="none" w:sz="0" w:space="0" w:color="auto"/>
        <w:bottom w:val="none" w:sz="0" w:space="0" w:color="auto"/>
        <w:right w:val="none" w:sz="0" w:space="0" w:color="auto"/>
      </w:divBdr>
    </w:div>
    <w:div w:id="162936826">
      <w:bodyDiv w:val="1"/>
      <w:marLeft w:val="0"/>
      <w:marRight w:val="0"/>
      <w:marTop w:val="0"/>
      <w:marBottom w:val="0"/>
      <w:divBdr>
        <w:top w:val="none" w:sz="0" w:space="0" w:color="auto"/>
        <w:left w:val="none" w:sz="0" w:space="0" w:color="auto"/>
        <w:bottom w:val="none" w:sz="0" w:space="0" w:color="auto"/>
        <w:right w:val="none" w:sz="0" w:space="0" w:color="auto"/>
      </w:divBdr>
    </w:div>
    <w:div w:id="163519305">
      <w:bodyDiv w:val="1"/>
      <w:marLeft w:val="0"/>
      <w:marRight w:val="0"/>
      <w:marTop w:val="0"/>
      <w:marBottom w:val="0"/>
      <w:divBdr>
        <w:top w:val="none" w:sz="0" w:space="0" w:color="auto"/>
        <w:left w:val="none" w:sz="0" w:space="0" w:color="auto"/>
        <w:bottom w:val="none" w:sz="0" w:space="0" w:color="auto"/>
        <w:right w:val="none" w:sz="0" w:space="0" w:color="auto"/>
      </w:divBdr>
    </w:div>
    <w:div w:id="163591480">
      <w:bodyDiv w:val="1"/>
      <w:marLeft w:val="0"/>
      <w:marRight w:val="0"/>
      <w:marTop w:val="0"/>
      <w:marBottom w:val="0"/>
      <w:divBdr>
        <w:top w:val="none" w:sz="0" w:space="0" w:color="auto"/>
        <w:left w:val="none" w:sz="0" w:space="0" w:color="auto"/>
        <w:bottom w:val="none" w:sz="0" w:space="0" w:color="auto"/>
        <w:right w:val="none" w:sz="0" w:space="0" w:color="auto"/>
      </w:divBdr>
    </w:div>
    <w:div w:id="163980202">
      <w:bodyDiv w:val="1"/>
      <w:marLeft w:val="0"/>
      <w:marRight w:val="0"/>
      <w:marTop w:val="0"/>
      <w:marBottom w:val="0"/>
      <w:divBdr>
        <w:top w:val="none" w:sz="0" w:space="0" w:color="auto"/>
        <w:left w:val="none" w:sz="0" w:space="0" w:color="auto"/>
        <w:bottom w:val="none" w:sz="0" w:space="0" w:color="auto"/>
        <w:right w:val="none" w:sz="0" w:space="0" w:color="auto"/>
      </w:divBdr>
    </w:div>
    <w:div w:id="164632662">
      <w:bodyDiv w:val="1"/>
      <w:marLeft w:val="0"/>
      <w:marRight w:val="0"/>
      <w:marTop w:val="0"/>
      <w:marBottom w:val="0"/>
      <w:divBdr>
        <w:top w:val="none" w:sz="0" w:space="0" w:color="auto"/>
        <w:left w:val="none" w:sz="0" w:space="0" w:color="auto"/>
        <w:bottom w:val="none" w:sz="0" w:space="0" w:color="auto"/>
        <w:right w:val="none" w:sz="0" w:space="0" w:color="auto"/>
      </w:divBdr>
    </w:div>
    <w:div w:id="164707769">
      <w:bodyDiv w:val="1"/>
      <w:marLeft w:val="0"/>
      <w:marRight w:val="0"/>
      <w:marTop w:val="0"/>
      <w:marBottom w:val="0"/>
      <w:divBdr>
        <w:top w:val="none" w:sz="0" w:space="0" w:color="auto"/>
        <w:left w:val="none" w:sz="0" w:space="0" w:color="auto"/>
        <w:bottom w:val="none" w:sz="0" w:space="0" w:color="auto"/>
        <w:right w:val="none" w:sz="0" w:space="0" w:color="auto"/>
      </w:divBdr>
    </w:div>
    <w:div w:id="165024615">
      <w:bodyDiv w:val="1"/>
      <w:marLeft w:val="0"/>
      <w:marRight w:val="0"/>
      <w:marTop w:val="0"/>
      <w:marBottom w:val="0"/>
      <w:divBdr>
        <w:top w:val="none" w:sz="0" w:space="0" w:color="auto"/>
        <w:left w:val="none" w:sz="0" w:space="0" w:color="auto"/>
        <w:bottom w:val="none" w:sz="0" w:space="0" w:color="auto"/>
        <w:right w:val="none" w:sz="0" w:space="0" w:color="auto"/>
      </w:divBdr>
    </w:div>
    <w:div w:id="165093434">
      <w:bodyDiv w:val="1"/>
      <w:marLeft w:val="0"/>
      <w:marRight w:val="0"/>
      <w:marTop w:val="0"/>
      <w:marBottom w:val="0"/>
      <w:divBdr>
        <w:top w:val="none" w:sz="0" w:space="0" w:color="auto"/>
        <w:left w:val="none" w:sz="0" w:space="0" w:color="auto"/>
        <w:bottom w:val="none" w:sz="0" w:space="0" w:color="auto"/>
        <w:right w:val="none" w:sz="0" w:space="0" w:color="auto"/>
      </w:divBdr>
    </w:div>
    <w:div w:id="165436504">
      <w:bodyDiv w:val="1"/>
      <w:marLeft w:val="0"/>
      <w:marRight w:val="0"/>
      <w:marTop w:val="0"/>
      <w:marBottom w:val="0"/>
      <w:divBdr>
        <w:top w:val="none" w:sz="0" w:space="0" w:color="auto"/>
        <w:left w:val="none" w:sz="0" w:space="0" w:color="auto"/>
        <w:bottom w:val="none" w:sz="0" w:space="0" w:color="auto"/>
        <w:right w:val="none" w:sz="0" w:space="0" w:color="auto"/>
      </w:divBdr>
    </w:div>
    <w:div w:id="165442455">
      <w:bodyDiv w:val="1"/>
      <w:marLeft w:val="0"/>
      <w:marRight w:val="0"/>
      <w:marTop w:val="0"/>
      <w:marBottom w:val="0"/>
      <w:divBdr>
        <w:top w:val="none" w:sz="0" w:space="0" w:color="auto"/>
        <w:left w:val="none" w:sz="0" w:space="0" w:color="auto"/>
        <w:bottom w:val="none" w:sz="0" w:space="0" w:color="auto"/>
        <w:right w:val="none" w:sz="0" w:space="0" w:color="auto"/>
      </w:divBdr>
    </w:div>
    <w:div w:id="165554973">
      <w:bodyDiv w:val="1"/>
      <w:marLeft w:val="0"/>
      <w:marRight w:val="0"/>
      <w:marTop w:val="0"/>
      <w:marBottom w:val="0"/>
      <w:divBdr>
        <w:top w:val="none" w:sz="0" w:space="0" w:color="auto"/>
        <w:left w:val="none" w:sz="0" w:space="0" w:color="auto"/>
        <w:bottom w:val="none" w:sz="0" w:space="0" w:color="auto"/>
        <w:right w:val="none" w:sz="0" w:space="0" w:color="auto"/>
      </w:divBdr>
    </w:div>
    <w:div w:id="166136757">
      <w:bodyDiv w:val="1"/>
      <w:marLeft w:val="0"/>
      <w:marRight w:val="0"/>
      <w:marTop w:val="0"/>
      <w:marBottom w:val="0"/>
      <w:divBdr>
        <w:top w:val="none" w:sz="0" w:space="0" w:color="auto"/>
        <w:left w:val="none" w:sz="0" w:space="0" w:color="auto"/>
        <w:bottom w:val="none" w:sz="0" w:space="0" w:color="auto"/>
        <w:right w:val="none" w:sz="0" w:space="0" w:color="auto"/>
      </w:divBdr>
    </w:div>
    <w:div w:id="166600497">
      <w:bodyDiv w:val="1"/>
      <w:marLeft w:val="0"/>
      <w:marRight w:val="0"/>
      <w:marTop w:val="0"/>
      <w:marBottom w:val="0"/>
      <w:divBdr>
        <w:top w:val="none" w:sz="0" w:space="0" w:color="auto"/>
        <w:left w:val="none" w:sz="0" w:space="0" w:color="auto"/>
        <w:bottom w:val="none" w:sz="0" w:space="0" w:color="auto"/>
        <w:right w:val="none" w:sz="0" w:space="0" w:color="auto"/>
      </w:divBdr>
    </w:div>
    <w:div w:id="166674293">
      <w:bodyDiv w:val="1"/>
      <w:marLeft w:val="0"/>
      <w:marRight w:val="0"/>
      <w:marTop w:val="0"/>
      <w:marBottom w:val="0"/>
      <w:divBdr>
        <w:top w:val="none" w:sz="0" w:space="0" w:color="auto"/>
        <w:left w:val="none" w:sz="0" w:space="0" w:color="auto"/>
        <w:bottom w:val="none" w:sz="0" w:space="0" w:color="auto"/>
        <w:right w:val="none" w:sz="0" w:space="0" w:color="auto"/>
      </w:divBdr>
    </w:div>
    <w:div w:id="167445310">
      <w:bodyDiv w:val="1"/>
      <w:marLeft w:val="0"/>
      <w:marRight w:val="0"/>
      <w:marTop w:val="0"/>
      <w:marBottom w:val="0"/>
      <w:divBdr>
        <w:top w:val="none" w:sz="0" w:space="0" w:color="auto"/>
        <w:left w:val="none" w:sz="0" w:space="0" w:color="auto"/>
        <w:bottom w:val="none" w:sz="0" w:space="0" w:color="auto"/>
        <w:right w:val="none" w:sz="0" w:space="0" w:color="auto"/>
      </w:divBdr>
    </w:div>
    <w:div w:id="167720363">
      <w:bodyDiv w:val="1"/>
      <w:marLeft w:val="0"/>
      <w:marRight w:val="0"/>
      <w:marTop w:val="0"/>
      <w:marBottom w:val="0"/>
      <w:divBdr>
        <w:top w:val="none" w:sz="0" w:space="0" w:color="auto"/>
        <w:left w:val="none" w:sz="0" w:space="0" w:color="auto"/>
        <w:bottom w:val="none" w:sz="0" w:space="0" w:color="auto"/>
        <w:right w:val="none" w:sz="0" w:space="0" w:color="auto"/>
      </w:divBdr>
    </w:div>
    <w:div w:id="167797725">
      <w:bodyDiv w:val="1"/>
      <w:marLeft w:val="0"/>
      <w:marRight w:val="0"/>
      <w:marTop w:val="0"/>
      <w:marBottom w:val="0"/>
      <w:divBdr>
        <w:top w:val="none" w:sz="0" w:space="0" w:color="auto"/>
        <w:left w:val="none" w:sz="0" w:space="0" w:color="auto"/>
        <w:bottom w:val="none" w:sz="0" w:space="0" w:color="auto"/>
        <w:right w:val="none" w:sz="0" w:space="0" w:color="auto"/>
      </w:divBdr>
    </w:div>
    <w:div w:id="167865297">
      <w:bodyDiv w:val="1"/>
      <w:marLeft w:val="0"/>
      <w:marRight w:val="0"/>
      <w:marTop w:val="0"/>
      <w:marBottom w:val="0"/>
      <w:divBdr>
        <w:top w:val="none" w:sz="0" w:space="0" w:color="auto"/>
        <w:left w:val="none" w:sz="0" w:space="0" w:color="auto"/>
        <w:bottom w:val="none" w:sz="0" w:space="0" w:color="auto"/>
        <w:right w:val="none" w:sz="0" w:space="0" w:color="auto"/>
      </w:divBdr>
    </w:div>
    <w:div w:id="168327445">
      <w:bodyDiv w:val="1"/>
      <w:marLeft w:val="0"/>
      <w:marRight w:val="0"/>
      <w:marTop w:val="0"/>
      <w:marBottom w:val="0"/>
      <w:divBdr>
        <w:top w:val="none" w:sz="0" w:space="0" w:color="auto"/>
        <w:left w:val="none" w:sz="0" w:space="0" w:color="auto"/>
        <w:bottom w:val="none" w:sz="0" w:space="0" w:color="auto"/>
        <w:right w:val="none" w:sz="0" w:space="0" w:color="auto"/>
      </w:divBdr>
    </w:div>
    <w:div w:id="168570501">
      <w:bodyDiv w:val="1"/>
      <w:marLeft w:val="0"/>
      <w:marRight w:val="0"/>
      <w:marTop w:val="0"/>
      <w:marBottom w:val="0"/>
      <w:divBdr>
        <w:top w:val="none" w:sz="0" w:space="0" w:color="auto"/>
        <w:left w:val="none" w:sz="0" w:space="0" w:color="auto"/>
        <w:bottom w:val="none" w:sz="0" w:space="0" w:color="auto"/>
        <w:right w:val="none" w:sz="0" w:space="0" w:color="auto"/>
      </w:divBdr>
    </w:div>
    <w:div w:id="168762895">
      <w:bodyDiv w:val="1"/>
      <w:marLeft w:val="0"/>
      <w:marRight w:val="0"/>
      <w:marTop w:val="0"/>
      <w:marBottom w:val="0"/>
      <w:divBdr>
        <w:top w:val="none" w:sz="0" w:space="0" w:color="auto"/>
        <w:left w:val="none" w:sz="0" w:space="0" w:color="auto"/>
        <w:bottom w:val="none" w:sz="0" w:space="0" w:color="auto"/>
        <w:right w:val="none" w:sz="0" w:space="0" w:color="auto"/>
      </w:divBdr>
    </w:div>
    <w:div w:id="169028350">
      <w:bodyDiv w:val="1"/>
      <w:marLeft w:val="0"/>
      <w:marRight w:val="0"/>
      <w:marTop w:val="0"/>
      <w:marBottom w:val="0"/>
      <w:divBdr>
        <w:top w:val="none" w:sz="0" w:space="0" w:color="auto"/>
        <w:left w:val="none" w:sz="0" w:space="0" w:color="auto"/>
        <w:bottom w:val="none" w:sz="0" w:space="0" w:color="auto"/>
        <w:right w:val="none" w:sz="0" w:space="0" w:color="auto"/>
      </w:divBdr>
    </w:div>
    <w:div w:id="169607539">
      <w:bodyDiv w:val="1"/>
      <w:marLeft w:val="0"/>
      <w:marRight w:val="0"/>
      <w:marTop w:val="0"/>
      <w:marBottom w:val="0"/>
      <w:divBdr>
        <w:top w:val="none" w:sz="0" w:space="0" w:color="auto"/>
        <w:left w:val="none" w:sz="0" w:space="0" w:color="auto"/>
        <w:bottom w:val="none" w:sz="0" w:space="0" w:color="auto"/>
        <w:right w:val="none" w:sz="0" w:space="0" w:color="auto"/>
      </w:divBdr>
    </w:div>
    <w:div w:id="169762690">
      <w:bodyDiv w:val="1"/>
      <w:marLeft w:val="0"/>
      <w:marRight w:val="0"/>
      <w:marTop w:val="0"/>
      <w:marBottom w:val="0"/>
      <w:divBdr>
        <w:top w:val="none" w:sz="0" w:space="0" w:color="auto"/>
        <w:left w:val="none" w:sz="0" w:space="0" w:color="auto"/>
        <w:bottom w:val="none" w:sz="0" w:space="0" w:color="auto"/>
        <w:right w:val="none" w:sz="0" w:space="0" w:color="auto"/>
      </w:divBdr>
    </w:div>
    <w:div w:id="170223049">
      <w:bodyDiv w:val="1"/>
      <w:marLeft w:val="0"/>
      <w:marRight w:val="0"/>
      <w:marTop w:val="0"/>
      <w:marBottom w:val="0"/>
      <w:divBdr>
        <w:top w:val="none" w:sz="0" w:space="0" w:color="auto"/>
        <w:left w:val="none" w:sz="0" w:space="0" w:color="auto"/>
        <w:bottom w:val="none" w:sz="0" w:space="0" w:color="auto"/>
        <w:right w:val="none" w:sz="0" w:space="0" w:color="auto"/>
      </w:divBdr>
    </w:div>
    <w:div w:id="170461237">
      <w:bodyDiv w:val="1"/>
      <w:marLeft w:val="0"/>
      <w:marRight w:val="0"/>
      <w:marTop w:val="0"/>
      <w:marBottom w:val="0"/>
      <w:divBdr>
        <w:top w:val="none" w:sz="0" w:space="0" w:color="auto"/>
        <w:left w:val="none" w:sz="0" w:space="0" w:color="auto"/>
        <w:bottom w:val="none" w:sz="0" w:space="0" w:color="auto"/>
        <w:right w:val="none" w:sz="0" w:space="0" w:color="auto"/>
      </w:divBdr>
    </w:div>
    <w:div w:id="171116956">
      <w:bodyDiv w:val="1"/>
      <w:marLeft w:val="0"/>
      <w:marRight w:val="0"/>
      <w:marTop w:val="0"/>
      <w:marBottom w:val="0"/>
      <w:divBdr>
        <w:top w:val="none" w:sz="0" w:space="0" w:color="auto"/>
        <w:left w:val="none" w:sz="0" w:space="0" w:color="auto"/>
        <w:bottom w:val="none" w:sz="0" w:space="0" w:color="auto"/>
        <w:right w:val="none" w:sz="0" w:space="0" w:color="auto"/>
      </w:divBdr>
    </w:div>
    <w:div w:id="171379910">
      <w:bodyDiv w:val="1"/>
      <w:marLeft w:val="0"/>
      <w:marRight w:val="0"/>
      <w:marTop w:val="0"/>
      <w:marBottom w:val="0"/>
      <w:divBdr>
        <w:top w:val="none" w:sz="0" w:space="0" w:color="auto"/>
        <w:left w:val="none" w:sz="0" w:space="0" w:color="auto"/>
        <w:bottom w:val="none" w:sz="0" w:space="0" w:color="auto"/>
        <w:right w:val="none" w:sz="0" w:space="0" w:color="auto"/>
      </w:divBdr>
    </w:div>
    <w:div w:id="171576535">
      <w:bodyDiv w:val="1"/>
      <w:marLeft w:val="0"/>
      <w:marRight w:val="0"/>
      <w:marTop w:val="0"/>
      <w:marBottom w:val="0"/>
      <w:divBdr>
        <w:top w:val="none" w:sz="0" w:space="0" w:color="auto"/>
        <w:left w:val="none" w:sz="0" w:space="0" w:color="auto"/>
        <w:bottom w:val="none" w:sz="0" w:space="0" w:color="auto"/>
        <w:right w:val="none" w:sz="0" w:space="0" w:color="auto"/>
      </w:divBdr>
    </w:div>
    <w:div w:id="171649897">
      <w:bodyDiv w:val="1"/>
      <w:marLeft w:val="0"/>
      <w:marRight w:val="0"/>
      <w:marTop w:val="0"/>
      <w:marBottom w:val="0"/>
      <w:divBdr>
        <w:top w:val="none" w:sz="0" w:space="0" w:color="auto"/>
        <w:left w:val="none" w:sz="0" w:space="0" w:color="auto"/>
        <w:bottom w:val="none" w:sz="0" w:space="0" w:color="auto"/>
        <w:right w:val="none" w:sz="0" w:space="0" w:color="auto"/>
      </w:divBdr>
    </w:div>
    <w:div w:id="171992544">
      <w:bodyDiv w:val="1"/>
      <w:marLeft w:val="0"/>
      <w:marRight w:val="0"/>
      <w:marTop w:val="0"/>
      <w:marBottom w:val="0"/>
      <w:divBdr>
        <w:top w:val="none" w:sz="0" w:space="0" w:color="auto"/>
        <w:left w:val="none" w:sz="0" w:space="0" w:color="auto"/>
        <w:bottom w:val="none" w:sz="0" w:space="0" w:color="auto"/>
        <w:right w:val="none" w:sz="0" w:space="0" w:color="auto"/>
      </w:divBdr>
    </w:div>
    <w:div w:id="172109725">
      <w:bodyDiv w:val="1"/>
      <w:marLeft w:val="0"/>
      <w:marRight w:val="0"/>
      <w:marTop w:val="0"/>
      <w:marBottom w:val="0"/>
      <w:divBdr>
        <w:top w:val="none" w:sz="0" w:space="0" w:color="auto"/>
        <w:left w:val="none" w:sz="0" w:space="0" w:color="auto"/>
        <w:bottom w:val="none" w:sz="0" w:space="0" w:color="auto"/>
        <w:right w:val="none" w:sz="0" w:space="0" w:color="auto"/>
      </w:divBdr>
    </w:div>
    <w:div w:id="172184436">
      <w:bodyDiv w:val="1"/>
      <w:marLeft w:val="0"/>
      <w:marRight w:val="0"/>
      <w:marTop w:val="0"/>
      <w:marBottom w:val="0"/>
      <w:divBdr>
        <w:top w:val="none" w:sz="0" w:space="0" w:color="auto"/>
        <w:left w:val="none" w:sz="0" w:space="0" w:color="auto"/>
        <w:bottom w:val="none" w:sz="0" w:space="0" w:color="auto"/>
        <w:right w:val="none" w:sz="0" w:space="0" w:color="auto"/>
      </w:divBdr>
    </w:div>
    <w:div w:id="173231920">
      <w:bodyDiv w:val="1"/>
      <w:marLeft w:val="0"/>
      <w:marRight w:val="0"/>
      <w:marTop w:val="0"/>
      <w:marBottom w:val="0"/>
      <w:divBdr>
        <w:top w:val="none" w:sz="0" w:space="0" w:color="auto"/>
        <w:left w:val="none" w:sz="0" w:space="0" w:color="auto"/>
        <w:bottom w:val="none" w:sz="0" w:space="0" w:color="auto"/>
        <w:right w:val="none" w:sz="0" w:space="0" w:color="auto"/>
      </w:divBdr>
    </w:div>
    <w:div w:id="173302538">
      <w:bodyDiv w:val="1"/>
      <w:marLeft w:val="0"/>
      <w:marRight w:val="0"/>
      <w:marTop w:val="0"/>
      <w:marBottom w:val="0"/>
      <w:divBdr>
        <w:top w:val="none" w:sz="0" w:space="0" w:color="auto"/>
        <w:left w:val="none" w:sz="0" w:space="0" w:color="auto"/>
        <w:bottom w:val="none" w:sz="0" w:space="0" w:color="auto"/>
        <w:right w:val="none" w:sz="0" w:space="0" w:color="auto"/>
      </w:divBdr>
    </w:div>
    <w:div w:id="174151586">
      <w:bodyDiv w:val="1"/>
      <w:marLeft w:val="0"/>
      <w:marRight w:val="0"/>
      <w:marTop w:val="0"/>
      <w:marBottom w:val="0"/>
      <w:divBdr>
        <w:top w:val="none" w:sz="0" w:space="0" w:color="auto"/>
        <w:left w:val="none" w:sz="0" w:space="0" w:color="auto"/>
        <w:bottom w:val="none" w:sz="0" w:space="0" w:color="auto"/>
        <w:right w:val="none" w:sz="0" w:space="0" w:color="auto"/>
      </w:divBdr>
    </w:div>
    <w:div w:id="174197580">
      <w:bodyDiv w:val="1"/>
      <w:marLeft w:val="0"/>
      <w:marRight w:val="0"/>
      <w:marTop w:val="0"/>
      <w:marBottom w:val="0"/>
      <w:divBdr>
        <w:top w:val="none" w:sz="0" w:space="0" w:color="auto"/>
        <w:left w:val="none" w:sz="0" w:space="0" w:color="auto"/>
        <w:bottom w:val="none" w:sz="0" w:space="0" w:color="auto"/>
        <w:right w:val="none" w:sz="0" w:space="0" w:color="auto"/>
      </w:divBdr>
    </w:div>
    <w:div w:id="174417034">
      <w:bodyDiv w:val="1"/>
      <w:marLeft w:val="0"/>
      <w:marRight w:val="0"/>
      <w:marTop w:val="0"/>
      <w:marBottom w:val="0"/>
      <w:divBdr>
        <w:top w:val="none" w:sz="0" w:space="0" w:color="auto"/>
        <w:left w:val="none" w:sz="0" w:space="0" w:color="auto"/>
        <w:bottom w:val="none" w:sz="0" w:space="0" w:color="auto"/>
        <w:right w:val="none" w:sz="0" w:space="0" w:color="auto"/>
      </w:divBdr>
    </w:div>
    <w:div w:id="174686168">
      <w:bodyDiv w:val="1"/>
      <w:marLeft w:val="0"/>
      <w:marRight w:val="0"/>
      <w:marTop w:val="0"/>
      <w:marBottom w:val="0"/>
      <w:divBdr>
        <w:top w:val="none" w:sz="0" w:space="0" w:color="auto"/>
        <w:left w:val="none" w:sz="0" w:space="0" w:color="auto"/>
        <w:bottom w:val="none" w:sz="0" w:space="0" w:color="auto"/>
        <w:right w:val="none" w:sz="0" w:space="0" w:color="auto"/>
      </w:divBdr>
    </w:div>
    <w:div w:id="174853133">
      <w:bodyDiv w:val="1"/>
      <w:marLeft w:val="0"/>
      <w:marRight w:val="0"/>
      <w:marTop w:val="0"/>
      <w:marBottom w:val="0"/>
      <w:divBdr>
        <w:top w:val="none" w:sz="0" w:space="0" w:color="auto"/>
        <w:left w:val="none" w:sz="0" w:space="0" w:color="auto"/>
        <w:bottom w:val="none" w:sz="0" w:space="0" w:color="auto"/>
        <w:right w:val="none" w:sz="0" w:space="0" w:color="auto"/>
      </w:divBdr>
    </w:div>
    <w:div w:id="175123911">
      <w:bodyDiv w:val="1"/>
      <w:marLeft w:val="0"/>
      <w:marRight w:val="0"/>
      <w:marTop w:val="0"/>
      <w:marBottom w:val="0"/>
      <w:divBdr>
        <w:top w:val="none" w:sz="0" w:space="0" w:color="auto"/>
        <w:left w:val="none" w:sz="0" w:space="0" w:color="auto"/>
        <w:bottom w:val="none" w:sz="0" w:space="0" w:color="auto"/>
        <w:right w:val="none" w:sz="0" w:space="0" w:color="auto"/>
      </w:divBdr>
    </w:div>
    <w:div w:id="175190151">
      <w:bodyDiv w:val="1"/>
      <w:marLeft w:val="0"/>
      <w:marRight w:val="0"/>
      <w:marTop w:val="0"/>
      <w:marBottom w:val="0"/>
      <w:divBdr>
        <w:top w:val="none" w:sz="0" w:space="0" w:color="auto"/>
        <w:left w:val="none" w:sz="0" w:space="0" w:color="auto"/>
        <w:bottom w:val="none" w:sz="0" w:space="0" w:color="auto"/>
        <w:right w:val="none" w:sz="0" w:space="0" w:color="auto"/>
      </w:divBdr>
    </w:div>
    <w:div w:id="175315948">
      <w:bodyDiv w:val="1"/>
      <w:marLeft w:val="0"/>
      <w:marRight w:val="0"/>
      <w:marTop w:val="0"/>
      <w:marBottom w:val="0"/>
      <w:divBdr>
        <w:top w:val="none" w:sz="0" w:space="0" w:color="auto"/>
        <w:left w:val="none" w:sz="0" w:space="0" w:color="auto"/>
        <w:bottom w:val="none" w:sz="0" w:space="0" w:color="auto"/>
        <w:right w:val="none" w:sz="0" w:space="0" w:color="auto"/>
      </w:divBdr>
    </w:div>
    <w:div w:id="175459524">
      <w:bodyDiv w:val="1"/>
      <w:marLeft w:val="0"/>
      <w:marRight w:val="0"/>
      <w:marTop w:val="0"/>
      <w:marBottom w:val="0"/>
      <w:divBdr>
        <w:top w:val="none" w:sz="0" w:space="0" w:color="auto"/>
        <w:left w:val="none" w:sz="0" w:space="0" w:color="auto"/>
        <w:bottom w:val="none" w:sz="0" w:space="0" w:color="auto"/>
        <w:right w:val="none" w:sz="0" w:space="0" w:color="auto"/>
      </w:divBdr>
    </w:div>
    <w:div w:id="175964802">
      <w:bodyDiv w:val="1"/>
      <w:marLeft w:val="0"/>
      <w:marRight w:val="0"/>
      <w:marTop w:val="0"/>
      <w:marBottom w:val="0"/>
      <w:divBdr>
        <w:top w:val="none" w:sz="0" w:space="0" w:color="auto"/>
        <w:left w:val="none" w:sz="0" w:space="0" w:color="auto"/>
        <w:bottom w:val="none" w:sz="0" w:space="0" w:color="auto"/>
        <w:right w:val="none" w:sz="0" w:space="0" w:color="auto"/>
      </w:divBdr>
    </w:div>
    <w:div w:id="175970336">
      <w:bodyDiv w:val="1"/>
      <w:marLeft w:val="0"/>
      <w:marRight w:val="0"/>
      <w:marTop w:val="0"/>
      <w:marBottom w:val="0"/>
      <w:divBdr>
        <w:top w:val="none" w:sz="0" w:space="0" w:color="auto"/>
        <w:left w:val="none" w:sz="0" w:space="0" w:color="auto"/>
        <w:bottom w:val="none" w:sz="0" w:space="0" w:color="auto"/>
        <w:right w:val="none" w:sz="0" w:space="0" w:color="auto"/>
      </w:divBdr>
    </w:div>
    <w:div w:id="176505252">
      <w:bodyDiv w:val="1"/>
      <w:marLeft w:val="0"/>
      <w:marRight w:val="0"/>
      <w:marTop w:val="0"/>
      <w:marBottom w:val="0"/>
      <w:divBdr>
        <w:top w:val="none" w:sz="0" w:space="0" w:color="auto"/>
        <w:left w:val="none" w:sz="0" w:space="0" w:color="auto"/>
        <w:bottom w:val="none" w:sz="0" w:space="0" w:color="auto"/>
        <w:right w:val="none" w:sz="0" w:space="0" w:color="auto"/>
      </w:divBdr>
    </w:div>
    <w:div w:id="176584970">
      <w:bodyDiv w:val="1"/>
      <w:marLeft w:val="0"/>
      <w:marRight w:val="0"/>
      <w:marTop w:val="0"/>
      <w:marBottom w:val="0"/>
      <w:divBdr>
        <w:top w:val="none" w:sz="0" w:space="0" w:color="auto"/>
        <w:left w:val="none" w:sz="0" w:space="0" w:color="auto"/>
        <w:bottom w:val="none" w:sz="0" w:space="0" w:color="auto"/>
        <w:right w:val="none" w:sz="0" w:space="0" w:color="auto"/>
      </w:divBdr>
    </w:div>
    <w:div w:id="177276849">
      <w:bodyDiv w:val="1"/>
      <w:marLeft w:val="0"/>
      <w:marRight w:val="0"/>
      <w:marTop w:val="0"/>
      <w:marBottom w:val="0"/>
      <w:divBdr>
        <w:top w:val="none" w:sz="0" w:space="0" w:color="auto"/>
        <w:left w:val="none" w:sz="0" w:space="0" w:color="auto"/>
        <w:bottom w:val="none" w:sz="0" w:space="0" w:color="auto"/>
        <w:right w:val="none" w:sz="0" w:space="0" w:color="auto"/>
      </w:divBdr>
    </w:div>
    <w:div w:id="177429824">
      <w:bodyDiv w:val="1"/>
      <w:marLeft w:val="0"/>
      <w:marRight w:val="0"/>
      <w:marTop w:val="0"/>
      <w:marBottom w:val="0"/>
      <w:divBdr>
        <w:top w:val="none" w:sz="0" w:space="0" w:color="auto"/>
        <w:left w:val="none" w:sz="0" w:space="0" w:color="auto"/>
        <w:bottom w:val="none" w:sz="0" w:space="0" w:color="auto"/>
        <w:right w:val="none" w:sz="0" w:space="0" w:color="auto"/>
      </w:divBdr>
    </w:div>
    <w:div w:id="177700708">
      <w:bodyDiv w:val="1"/>
      <w:marLeft w:val="0"/>
      <w:marRight w:val="0"/>
      <w:marTop w:val="0"/>
      <w:marBottom w:val="0"/>
      <w:divBdr>
        <w:top w:val="none" w:sz="0" w:space="0" w:color="auto"/>
        <w:left w:val="none" w:sz="0" w:space="0" w:color="auto"/>
        <w:bottom w:val="none" w:sz="0" w:space="0" w:color="auto"/>
        <w:right w:val="none" w:sz="0" w:space="0" w:color="auto"/>
      </w:divBdr>
    </w:div>
    <w:div w:id="177814148">
      <w:bodyDiv w:val="1"/>
      <w:marLeft w:val="0"/>
      <w:marRight w:val="0"/>
      <w:marTop w:val="0"/>
      <w:marBottom w:val="0"/>
      <w:divBdr>
        <w:top w:val="none" w:sz="0" w:space="0" w:color="auto"/>
        <w:left w:val="none" w:sz="0" w:space="0" w:color="auto"/>
        <w:bottom w:val="none" w:sz="0" w:space="0" w:color="auto"/>
        <w:right w:val="none" w:sz="0" w:space="0" w:color="auto"/>
      </w:divBdr>
    </w:div>
    <w:div w:id="177889622">
      <w:bodyDiv w:val="1"/>
      <w:marLeft w:val="0"/>
      <w:marRight w:val="0"/>
      <w:marTop w:val="0"/>
      <w:marBottom w:val="0"/>
      <w:divBdr>
        <w:top w:val="none" w:sz="0" w:space="0" w:color="auto"/>
        <w:left w:val="none" w:sz="0" w:space="0" w:color="auto"/>
        <w:bottom w:val="none" w:sz="0" w:space="0" w:color="auto"/>
        <w:right w:val="none" w:sz="0" w:space="0" w:color="auto"/>
      </w:divBdr>
    </w:div>
    <w:div w:id="177895866">
      <w:bodyDiv w:val="1"/>
      <w:marLeft w:val="0"/>
      <w:marRight w:val="0"/>
      <w:marTop w:val="0"/>
      <w:marBottom w:val="0"/>
      <w:divBdr>
        <w:top w:val="none" w:sz="0" w:space="0" w:color="auto"/>
        <w:left w:val="none" w:sz="0" w:space="0" w:color="auto"/>
        <w:bottom w:val="none" w:sz="0" w:space="0" w:color="auto"/>
        <w:right w:val="none" w:sz="0" w:space="0" w:color="auto"/>
      </w:divBdr>
    </w:div>
    <w:div w:id="178006667">
      <w:bodyDiv w:val="1"/>
      <w:marLeft w:val="0"/>
      <w:marRight w:val="0"/>
      <w:marTop w:val="0"/>
      <w:marBottom w:val="0"/>
      <w:divBdr>
        <w:top w:val="none" w:sz="0" w:space="0" w:color="auto"/>
        <w:left w:val="none" w:sz="0" w:space="0" w:color="auto"/>
        <w:bottom w:val="none" w:sz="0" w:space="0" w:color="auto"/>
        <w:right w:val="none" w:sz="0" w:space="0" w:color="auto"/>
      </w:divBdr>
    </w:div>
    <w:div w:id="178276083">
      <w:bodyDiv w:val="1"/>
      <w:marLeft w:val="0"/>
      <w:marRight w:val="0"/>
      <w:marTop w:val="0"/>
      <w:marBottom w:val="0"/>
      <w:divBdr>
        <w:top w:val="none" w:sz="0" w:space="0" w:color="auto"/>
        <w:left w:val="none" w:sz="0" w:space="0" w:color="auto"/>
        <w:bottom w:val="none" w:sz="0" w:space="0" w:color="auto"/>
        <w:right w:val="none" w:sz="0" w:space="0" w:color="auto"/>
      </w:divBdr>
    </w:div>
    <w:div w:id="178617684">
      <w:bodyDiv w:val="1"/>
      <w:marLeft w:val="0"/>
      <w:marRight w:val="0"/>
      <w:marTop w:val="0"/>
      <w:marBottom w:val="0"/>
      <w:divBdr>
        <w:top w:val="none" w:sz="0" w:space="0" w:color="auto"/>
        <w:left w:val="none" w:sz="0" w:space="0" w:color="auto"/>
        <w:bottom w:val="none" w:sz="0" w:space="0" w:color="auto"/>
        <w:right w:val="none" w:sz="0" w:space="0" w:color="auto"/>
      </w:divBdr>
    </w:div>
    <w:div w:id="179390530">
      <w:bodyDiv w:val="1"/>
      <w:marLeft w:val="0"/>
      <w:marRight w:val="0"/>
      <w:marTop w:val="0"/>
      <w:marBottom w:val="0"/>
      <w:divBdr>
        <w:top w:val="none" w:sz="0" w:space="0" w:color="auto"/>
        <w:left w:val="none" w:sz="0" w:space="0" w:color="auto"/>
        <w:bottom w:val="none" w:sz="0" w:space="0" w:color="auto"/>
        <w:right w:val="none" w:sz="0" w:space="0" w:color="auto"/>
      </w:divBdr>
    </w:div>
    <w:div w:id="179465460">
      <w:bodyDiv w:val="1"/>
      <w:marLeft w:val="0"/>
      <w:marRight w:val="0"/>
      <w:marTop w:val="0"/>
      <w:marBottom w:val="0"/>
      <w:divBdr>
        <w:top w:val="none" w:sz="0" w:space="0" w:color="auto"/>
        <w:left w:val="none" w:sz="0" w:space="0" w:color="auto"/>
        <w:bottom w:val="none" w:sz="0" w:space="0" w:color="auto"/>
        <w:right w:val="none" w:sz="0" w:space="0" w:color="auto"/>
      </w:divBdr>
    </w:div>
    <w:div w:id="179468976">
      <w:bodyDiv w:val="1"/>
      <w:marLeft w:val="0"/>
      <w:marRight w:val="0"/>
      <w:marTop w:val="0"/>
      <w:marBottom w:val="0"/>
      <w:divBdr>
        <w:top w:val="none" w:sz="0" w:space="0" w:color="auto"/>
        <w:left w:val="none" w:sz="0" w:space="0" w:color="auto"/>
        <w:bottom w:val="none" w:sz="0" w:space="0" w:color="auto"/>
        <w:right w:val="none" w:sz="0" w:space="0" w:color="auto"/>
      </w:divBdr>
    </w:div>
    <w:div w:id="179904178">
      <w:bodyDiv w:val="1"/>
      <w:marLeft w:val="0"/>
      <w:marRight w:val="0"/>
      <w:marTop w:val="0"/>
      <w:marBottom w:val="0"/>
      <w:divBdr>
        <w:top w:val="none" w:sz="0" w:space="0" w:color="auto"/>
        <w:left w:val="none" w:sz="0" w:space="0" w:color="auto"/>
        <w:bottom w:val="none" w:sz="0" w:space="0" w:color="auto"/>
        <w:right w:val="none" w:sz="0" w:space="0" w:color="auto"/>
      </w:divBdr>
    </w:div>
    <w:div w:id="180824914">
      <w:bodyDiv w:val="1"/>
      <w:marLeft w:val="0"/>
      <w:marRight w:val="0"/>
      <w:marTop w:val="0"/>
      <w:marBottom w:val="0"/>
      <w:divBdr>
        <w:top w:val="none" w:sz="0" w:space="0" w:color="auto"/>
        <w:left w:val="none" w:sz="0" w:space="0" w:color="auto"/>
        <w:bottom w:val="none" w:sz="0" w:space="0" w:color="auto"/>
        <w:right w:val="none" w:sz="0" w:space="0" w:color="auto"/>
      </w:divBdr>
    </w:div>
    <w:div w:id="180971112">
      <w:bodyDiv w:val="1"/>
      <w:marLeft w:val="0"/>
      <w:marRight w:val="0"/>
      <w:marTop w:val="0"/>
      <w:marBottom w:val="0"/>
      <w:divBdr>
        <w:top w:val="none" w:sz="0" w:space="0" w:color="auto"/>
        <w:left w:val="none" w:sz="0" w:space="0" w:color="auto"/>
        <w:bottom w:val="none" w:sz="0" w:space="0" w:color="auto"/>
        <w:right w:val="none" w:sz="0" w:space="0" w:color="auto"/>
      </w:divBdr>
    </w:div>
    <w:div w:id="181631063">
      <w:bodyDiv w:val="1"/>
      <w:marLeft w:val="0"/>
      <w:marRight w:val="0"/>
      <w:marTop w:val="0"/>
      <w:marBottom w:val="0"/>
      <w:divBdr>
        <w:top w:val="none" w:sz="0" w:space="0" w:color="auto"/>
        <w:left w:val="none" w:sz="0" w:space="0" w:color="auto"/>
        <w:bottom w:val="none" w:sz="0" w:space="0" w:color="auto"/>
        <w:right w:val="none" w:sz="0" w:space="0" w:color="auto"/>
      </w:divBdr>
    </w:div>
    <w:div w:id="181751827">
      <w:bodyDiv w:val="1"/>
      <w:marLeft w:val="0"/>
      <w:marRight w:val="0"/>
      <w:marTop w:val="0"/>
      <w:marBottom w:val="0"/>
      <w:divBdr>
        <w:top w:val="none" w:sz="0" w:space="0" w:color="auto"/>
        <w:left w:val="none" w:sz="0" w:space="0" w:color="auto"/>
        <w:bottom w:val="none" w:sz="0" w:space="0" w:color="auto"/>
        <w:right w:val="none" w:sz="0" w:space="0" w:color="auto"/>
      </w:divBdr>
    </w:div>
    <w:div w:id="181864950">
      <w:bodyDiv w:val="1"/>
      <w:marLeft w:val="0"/>
      <w:marRight w:val="0"/>
      <w:marTop w:val="0"/>
      <w:marBottom w:val="0"/>
      <w:divBdr>
        <w:top w:val="none" w:sz="0" w:space="0" w:color="auto"/>
        <w:left w:val="none" w:sz="0" w:space="0" w:color="auto"/>
        <w:bottom w:val="none" w:sz="0" w:space="0" w:color="auto"/>
        <w:right w:val="none" w:sz="0" w:space="0" w:color="auto"/>
      </w:divBdr>
    </w:div>
    <w:div w:id="181869336">
      <w:bodyDiv w:val="1"/>
      <w:marLeft w:val="0"/>
      <w:marRight w:val="0"/>
      <w:marTop w:val="0"/>
      <w:marBottom w:val="0"/>
      <w:divBdr>
        <w:top w:val="none" w:sz="0" w:space="0" w:color="auto"/>
        <w:left w:val="none" w:sz="0" w:space="0" w:color="auto"/>
        <w:bottom w:val="none" w:sz="0" w:space="0" w:color="auto"/>
        <w:right w:val="none" w:sz="0" w:space="0" w:color="auto"/>
      </w:divBdr>
    </w:div>
    <w:div w:id="181945075">
      <w:bodyDiv w:val="1"/>
      <w:marLeft w:val="0"/>
      <w:marRight w:val="0"/>
      <w:marTop w:val="0"/>
      <w:marBottom w:val="0"/>
      <w:divBdr>
        <w:top w:val="none" w:sz="0" w:space="0" w:color="auto"/>
        <w:left w:val="none" w:sz="0" w:space="0" w:color="auto"/>
        <w:bottom w:val="none" w:sz="0" w:space="0" w:color="auto"/>
        <w:right w:val="none" w:sz="0" w:space="0" w:color="auto"/>
      </w:divBdr>
    </w:div>
    <w:div w:id="182282018">
      <w:bodyDiv w:val="1"/>
      <w:marLeft w:val="0"/>
      <w:marRight w:val="0"/>
      <w:marTop w:val="0"/>
      <w:marBottom w:val="0"/>
      <w:divBdr>
        <w:top w:val="none" w:sz="0" w:space="0" w:color="auto"/>
        <w:left w:val="none" w:sz="0" w:space="0" w:color="auto"/>
        <w:bottom w:val="none" w:sz="0" w:space="0" w:color="auto"/>
        <w:right w:val="none" w:sz="0" w:space="0" w:color="auto"/>
      </w:divBdr>
    </w:div>
    <w:div w:id="182328429">
      <w:bodyDiv w:val="1"/>
      <w:marLeft w:val="0"/>
      <w:marRight w:val="0"/>
      <w:marTop w:val="0"/>
      <w:marBottom w:val="0"/>
      <w:divBdr>
        <w:top w:val="none" w:sz="0" w:space="0" w:color="auto"/>
        <w:left w:val="none" w:sz="0" w:space="0" w:color="auto"/>
        <w:bottom w:val="none" w:sz="0" w:space="0" w:color="auto"/>
        <w:right w:val="none" w:sz="0" w:space="0" w:color="auto"/>
      </w:divBdr>
    </w:div>
    <w:div w:id="182520799">
      <w:bodyDiv w:val="1"/>
      <w:marLeft w:val="0"/>
      <w:marRight w:val="0"/>
      <w:marTop w:val="0"/>
      <w:marBottom w:val="0"/>
      <w:divBdr>
        <w:top w:val="none" w:sz="0" w:space="0" w:color="auto"/>
        <w:left w:val="none" w:sz="0" w:space="0" w:color="auto"/>
        <w:bottom w:val="none" w:sz="0" w:space="0" w:color="auto"/>
        <w:right w:val="none" w:sz="0" w:space="0" w:color="auto"/>
      </w:divBdr>
    </w:div>
    <w:div w:id="182600628">
      <w:bodyDiv w:val="1"/>
      <w:marLeft w:val="0"/>
      <w:marRight w:val="0"/>
      <w:marTop w:val="0"/>
      <w:marBottom w:val="0"/>
      <w:divBdr>
        <w:top w:val="none" w:sz="0" w:space="0" w:color="auto"/>
        <w:left w:val="none" w:sz="0" w:space="0" w:color="auto"/>
        <w:bottom w:val="none" w:sz="0" w:space="0" w:color="auto"/>
        <w:right w:val="none" w:sz="0" w:space="0" w:color="auto"/>
      </w:divBdr>
    </w:div>
    <w:div w:id="182718223">
      <w:bodyDiv w:val="1"/>
      <w:marLeft w:val="0"/>
      <w:marRight w:val="0"/>
      <w:marTop w:val="0"/>
      <w:marBottom w:val="0"/>
      <w:divBdr>
        <w:top w:val="none" w:sz="0" w:space="0" w:color="auto"/>
        <w:left w:val="none" w:sz="0" w:space="0" w:color="auto"/>
        <w:bottom w:val="none" w:sz="0" w:space="0" w:color="auto"/>
        <w:right w:val="none" w:sz="0" w:space="0" w:color="auto"/>
      </w:divBdr>
    </w:div>
    <w:div w:id="182784417">
      <w:bodyDiv w:val="1"/>
      <w:marLeft w:val="0"/>
      <w:marRight w:val="0"/>
      <w:marTop w:val="0"/>
      <w:marBottom w:val="0"/>
      <w:divBdr>
        <w:top w:val="none" w:sz="0" w:space="0" w:color="auto"/>
        <w:left w:val="none" w:sz="0" w:space="0" w:color="auto"/>
        <w:bottom w:val="none" w:sz="0" w:space="0" w:color="auto"/>
        <w:right w:val="none" w:sz="0" w:space="0" w:color="auto"/>
      </w:divBdr>
    </w:div>
    <w:div w:id="182791096">
      <w:bodyDiv w:val="1"/>
      <w:marLeft w:val="0"/>
      <w:marRight w:val="0"/>
      <w:marTop w:val="0"/>
      <w:marBottom w:val="0"/>
      <w:divBdr>
        <w:top w:val="none" w:sz="0" w:space="0" w:color="auto"/>
        <w:left w:val="none" w:sz="0" w:space="0" w:color="auto"/>
        <w:bottom w:val="none" w:sz="0" w:space="0" w:color="auto"/>
        <w:right w:val="none" w:sz="0" w:space="0" w:color="auto"/>
      </w:divBdr>
    </w:div>
    <w:div w:id="182791386">
      <w:bodyDiv w:val="1"/>
      <w:marLeft w:val="0"/>
      <w:marRight w:val="0"/>
      <w:marTop w:val="0"/>
      <w:marBottom w:val="0"/>
      <w:divBdr>
        <w:top w:val="none" w:sz="0" w:space="0" w:color="auto"/>
        <w:left w:val="none" w:sz="0" w:space="0" w:color="auto"/>
        <w:bottom w:val="none" w:sz="0" w:space="0" w:color="auto"/>
        <w:right w:val="none" w:sz="0" w:space="0" w:color="auto"/>
      </w:divBdr>
    </w:div>
    <w:div w:id="183326372">
      <w:bodyDiv w:val="1"/>
      <w:marLeft w:val="0"/>
      <w:marRight w:val="0"/>
      <w:marTop w:val="0"/>
      <w:marBottom w:val="0"/>
      <w:divBdr>
        <w:top w:val="none" w:sz="0" w:space="0" w:color="auto"/>
        <w:left w:val="none" w:sz="0" w:space="0" w:color="auto"/>
        <w:bottom w:val="none" w:sz="0" w:space="0" w:color="auto"/>
        <w:right w:val="none" w:sz="0" w:space="0" w:color="auto"/>
      </w:divBdr>
    </w:div>
    <w:div w:id="183642156">
      <w:bodyDiv w:val="1"/>
      <w:marLeft w:val="0"/>
      <w:marRight w:val="0"/>
      <w:marTop w:val="0"/>
      <w:marBottom w:val="0"/>
      <w:divBdr>
        <w:top w:val="none" w:sz="0" w:space="0" w:color="auto"/>
        <w:left w:val="none" w:sz="0" w:space="0" w:color="auto"/>
        <w:bottom w:val="none" w:sz="0" w:space="0" w:color="auto"/>
        <w:right w:val="none" w:sz="0" w:space="0" w:color="auto"/>
      </w:divBdr>
    </w:div>
    <w:div w:id="183904452">
      <w:bodyDiv w:val="1"/>
      <w:marLeft w:val="0"/>
      <w:marRight w:val="0"/>
      <w:marTop w:val="0"/>
      <w:marBottom w:val="0"/>
      <w:divBdr>
        <w:top w:val="none" w:sz="0" w:space="0" w:color="auto"/>
        <w:left w:val="none" w:sz="0" w:space="0" w:color="auto"/>
        <w:bottom w:val="none" w:sz="0" w:space="0" w:color="auto"/>
        <w:right w:val="none" w:sz="0" w:space="0" w:color="auto"/>
      </w:divBdr>
    </w:div>
    <w:div w:id="184251018">
      <w:bodyDiv w:val="1"/>
      <w:marLeft w:val="0"/>
      <w:marRight w:val="0"/>
      <w:marTop w:val="0"/>
      <w:marBottom w:val="0"/>
      <w:divBdr>
        <w:top w:val="none" w:sz="0" w:space="0" w:color="auto"/>
        <w:left w:val="none" w:sz="0" w:space="0" w:color="auto"/>
        <w:bottom w:val="none" w:sz="0" w:space="0" w:color="auto"/>
        <w:right w:val="none" w:sz="0" w:space="0" w:color="auto"/>
      </w:divBdr>
    </w:div>
    <w:div w:id="184447084">
      <w:bodyDiv w:val="1"/>
      <w:marLeft w:val="0"/>
      <w:marRight w:val="0"/>
      <w:marTop w:val="0"/>
      <w:marBottom w:val="0"/>
      <w:divBdr>
        <w:top w:val="none" w:sz="0" w:space="0" w:color="auto"/>
        <w:left w:val="none" w:sz="0" w:space="0" w:color="auto"/>
        <w:bottom w:val="none" w:sz="0" w:space="0" w:color="auto"/>
        <w:right w:val="none" w:sz="0" w:space="0" w:color="auto"/>
      </w:divBdr>
    </w:div>
    <w:div w:id="184640598">
      <w:bodyDiv w:val="1"/>
      <w:marLeft w:val="0"/>
      <w:marRight w:val="0"/>
      <w:marTop w:val="0"/>
      <w:marBottom w:val="0"/>
      <w:divBdr>
        <w:top w:val="none" w:sz="0" w:space="0" w:color="auto"/>
        <w:left w:val="none" w:sz="0" w:space="0" w:color="auto"/>
        <w:bottom w:val="none" w:sz="0" w:space="0" w:color="auto"/>
        <w:right w:val="none" w:sz="0" w:space="0" w:color="auto"/>
      </w:divBdr>
    </w:div>
    <w:div w:id="184944825">
      <w:bodyDiv w:val="1"/>
      <w:marLeft w:val="0"/>
      <w:marRight w:val="0"/>
      <w:marTop w:val="0"/>
      <w:marBottom w:val="0"/>
      <w:divBdr>
        <w:top w:val="none" w:sz="0" w:space="0" w:color="auto"/>
        <w:left w:val="none" w:sz="0" w:space="0" w:color="auto"/>
        <w:bottom w:val="none" w:sz="0" w:space="0" w:color="auto"/>
        <w:right w:val="none" w:sz="0" w:space="0" w:color="auto"/>
      </w:divBdr>
    </w:div>
    <w:div w:id="185100923">
      <w:bodyDiv w:val="1"/>
      <w:marLeft w:val="0"/>
      <w:marRight w:val="0"/>
      <w:marTop w:val="0"/>
      <w:marBottom w:val="0"/>
      <w:divBdr>
        <w:top w:val="none" w:sz="0" w:space="0" w:color="auto"/>
        <w:left w:val="none" w:sz="0" w:space="0" w:color="auto"/>
        <w:bottom w:val="none" w:sz="0" w:space="0" w:color="auto"/>
        <w:right w:val="none" w:sz="0" w:space="0" w:color="auto"/>
      </w:divBdr>
    </w:div>
    <w:div w:id="185368090">
      <w:bodyDiv w:val="1"/>
      <w:marLeft w:val="0"/>
      <w:marRight w:val="0"/>
      <w:marTop w:val="0"/>
      <w:marBottom w:val="0"/>
      <w:divBdr>
        <w:top w:val="none" w:sz="0" w:space="0" w:color="auto"/>
        <w:left w:val="none" w:sz="0" w:space="0" w:color="auto"/>
        <w:bottom w:val="none" w:sz="0" w:space="0" w:color="auto"/>
        <w:right w:val="none" w:sz="0" w:space="0" w:color="auto"/>
      </w:divBdr>
    </w:div>
    <w:div w:id="185489560">
      <w:bodyDiv w:val="1"/>
      <w:marLeft w:val="0"/>
      <w:marRight w:val="0"/>
      <w:marTop w:val="0"/>
      <w:marBottom w:val="0"/>
      <w:divBdr>
        <w:top w:val="none" w:sz="0" w:space="0" w:color="auto"/>
        <w:left w:val="none" w:sz="0" w:space="0" w:color="auto"/>
        <w:bottom w:val="none" w:sz="0" w:space="0" w:color="auto"/>
        <w:right w:val="none" w:sz="0" w:space="0" w:color="auto"/>
      </w:divBdr>
    </w:div>
    <w:div w:id="185754436">
      <w:bodyDiv w:val="1"/>
      <w:marLeft w:val="0"/>
      <w:marRight w:val="0"/>
      <w:marTop w:val="0"/>
      <w:marBottom w:val="0"/>
      <w:divBdr>
        <w:top w:val="none" w:sz="0" w:space="0" w:color="auto"/>
        <w:left w:val="none" w:sz="0" w:space="0" w:color="auto"/>
        <w:bottom w:val="none" w:sz="0" w:space="0" w:color="auto"/>
        <w:right w:val="none" w:sz="0" w:space="0" w:color="auto"/>
      </w:divBdr>
    </w:div>
    <w:div w:id="185946360">
      <w:bodyDiv w:val="1"/>
      <w:marLeft w:val="0"/>
      <w:marRight w:val="0"/>
      <w:marTop w:val="0"/>
      <w:marBottom w:val="0"/>
      <w:divBdr>
        <w:top w:val="none" w:sz="0" w:space="0" w:color="auto"/>
        <w:left w:val="none" w:sz="0" w:space="0" w:color="auto"/>
        <w:bottom w:val="none" w:sz="0" w:space="0" w:color="auto"/>
        <w:right w:val="none" w:sz="0" w:space="0" w:color="auto"/>
      </w:divBdr>
    </w:div>
    <w:div w:id="186068512">
      <w:bodyDiv w:val="1"/>
      <w:marLeft w:val="0"/>
      <w:marRight w:val="0"/>
      <w:marTop w:val="0"/>
      <w:marBottom w:val="0"/>
      <w:divBdr>
        <w:top w:val="none" w:sz="0" w:space="0" w:color="auto"/>
        <w:left w:val="none" w:sz="0" w:space="0" w:color="auto"/>
        <w:bottom w:val="none" w:sz="0" w:space="0" w:color="auto"/>
        <w:right w:val="none" w:sz="0" w:space="0" w:color="auto"/>
      </w:divBdr>
    </w:div>
    <w:div w:id="186215867">
      <w:bodyDiv w:val="1"/>
      <w:marLeft w:val="0"/>
      <w:marRight w:val="0"/>
      <w:marTop w:val="0"/>
      <w:marBottom w:val="0"/>
      <w:divBdr>
        <w:top w:val="none" w:sz="0" w:space="0" w:color="auto"/>
        <w:left w:val="none" w:sz="0" w:space="0" w:color="auto"/>
        <w:bottom w:val="none" w:sz="0" w:space="0" w:color="auto"/>
        <w:right w:val="none" w:sz="0" w:space="0" w:color="auto"/>
      </w:divBdr>
    </w:div>
    <w:div w:id="186411778">
      <w:bodyDiv w:val="1"/>
      <w:marLeft w:val="0"/>
      <w:marRight w:val="0"/>
      <w:marTop w:val="0"/>
      <w:marBottom w:val="0"/>
      <w:divBdr>
        <w:top w:val="none" w:sz="0" w:space="0" w:color="auto"/>
        <w:left w:val="none" w:sz="0" w:space="0" w:color="auto"/>
        <w:bottom w:val="none" w:sz="0" w:space="0" w:color="auto"/>
        <w:right w:val="none" w:sz="0" w:space="0" w:color="auto"/>
      </w:divBdr>
    </w:div>
    <w:div w:id="186988332">
      <w:bodyDiv w:val="1"/>
      <w:marLeft w:val="0"/>
      <w:marRight w:val="0"/>
      <w:marTop w:val="0"/>
      <w:marBottom w:val="0"/>
      <w:divBdr>
        <w:top w:val="none" w:sz="0" w:space="0" w:color="auto"/>
        <w:left w:val="none" w:sz="0" w:space="0" w:color="auto"/>
        <w:bottom w:val="none" w:sz="0" w:space="0" w:color="auto"/>
        <w:right w:val="none" w:sz="0" w:space="0" w:color="auto"/>
      </w:divBdr>
    </w:div>
    <w:div w:id="187332456">
      <w:bodyDiv w:val="1"/>
      <w:marLeft w:val="0"/>
      <w:marRight w:val="0"/>
      <w:marTop w:val="0"/>
      <w:marBottom w:val="0"/>
      <w:divBdr>
        <w:top w:val="none" w:sz="0" w:space="0" w:color="auto"/>
        <w:left w:val="none" w:sz="0" w:space="0" w:color="auto"/>
        <w:bottom w:val="none" w:sz="0" w:space="0" w:color="auto"/>
        <w:right w:val="none" w:sz="0" w:space="0" w:color="auto"/>
      </w:divBdr>
    </w:div>
    <w:div w:id="187642385">
      <w:bodyDiv w:val="1"/>
      <w:marLeft w:val="0"/>
      <w:marRight w:val="0"/>
      <w:marTop w:val="0"/>
      <w:marBottom w:val="0"/>
      <w:divBdr>
        <w:top w:val="none" w:sz="0" w:space="0" w:color="auto"/>
        <w:left w:val="none" w:sz="0" w:space="0" w:color="auto"/>
        <w:bottom w:val="none" w:sz="0" w:space="0" w:color="auto"/>
        <w:right w:val="none" w:sz="0" w:space="0" w:color="auto"/>
      </w:divBdr>
    </w:div>
    <w:div w:id="187643832">
      <w:bodyDiv w:val="1"/>
      <w:marLeft w:val="0"/>
      <w:marRight w:val="0"/>
      <w:marTop w:val="0"/>
      <w:marBottom w:val="0"/>
      <w:divBdr>
        <w:top w:val="none" w:sz="0" w:space="0" w:color="auto"/>
        <w:left w:val="none" w:sz="0" w:space="0" w:color="auto"/>
        <w:bottom w:val="none" w:sz="0" w:space="0" w:color="auto"/>
        <w:right w:val="none" w:sz="0" w:space="0" w:color="auto"/>
      </w:divBdr>
    </w:div>
    <w:div w:id="187648208">
      <w:bodyDiv w:val="1"/>
      <w:marLeft w:val="0"/>
      <w:marRight w:val="0"/>
      <w:marTop w:val="0"/>
      <w:marBottom w:val="0"/>
      <w:divBdr>
        <w:top w:val="none" w:sz="0" w:space="0" w:color="auto"/>
        <w:left w:val="none" w:sz="0" w:space="0" w:color="auto"/>
        <w:bottom w:val="none" w:sz="0" w:space="0" w:color="auto"/>
        <w:right w:val="none" w:sz="0" w:space="0" w:color="auto"/>
      </w:divBdr>
    </w:div>
    <w:div w:id="187723415">
      <w:bodyDiv w:val="1"/>
      <w:marLeft w:val="0"/>
      <w:marRight w:val="0"/>
      <w:marTop w:val="0"/>
      <w:marBottom w:val="0"/>
      <w:divBdr>
        <w:top w:val="none" w:sz="0" w:space="0" w:color="auto"/>
        <w:left w:val="none" w:sz="0" w:space="0" w:color="auto"/>
        <w:bottom w:val="none" w:sz="0" w:space="0" w:color="auto"/>
        <w:right w:val="none" w:sz="0" w:space="0" w:color="auto"/>
      </w:divBdr>
    </w:div>
    <w:div w:id="187723460">
      <w:bodyDiv w:val="1"/>
      <w:marLeft w:val="0"/>
      <w:marRight w:val="0"/>
      <w:marTop w:val="0"/>
      <w:marBottom w:val="0"/>
      <w:divBdr>
        <w:top w:val="none" w:sz="0" w:space="0" w:color="auto"/>
        <w:left w:val="none" w:sz="0" w:space="0" w:color="auto"/>
        <w:bottom w:val="none" w:sz="0" w:space="0" w:color="auto"/>
        <w:right w:val="none" w:sz="0" w:space="0" w:color="auto"/>
      </w:divBdr>
    </w:div>
    <w:div w:id="188295843">
      <w:bodyDiv w:val="1"/>
      <w:marLeft w:val="0"/>
      <w:marRight w:val="0"/>
      <w:marTop w:val="0"/>
      <w:marBottom w:val="0"/>
      <w:divBdr>
        <w:top w:val="none" w:sz="0" w:space="0" w:color="auto"/>
        <w:left w:val="none" w:sz="0" w:space="0" w:color="auto"/>
        <w:bottom w:val="none" w:sz="0" w:space="0" w:color="auto"/>
        <w:right w:val="none" w:sz="0" w:space="0" w:color="auto"/>
      </w:divBdr>
    </w:div>
    <w:div w:id="188300446">
      <w:bodyDiv w:val="1"/>
      <w:marLeft w:val="0"/>
      <w:marRight w:val="0"/>
      <w:marTop w:val="0"/>
      <w:marBottom w:val="0"/>
      <w:divBdr>
        <w:top w:val="none" w:sz="0" w:space="0" w:color="auto"/>
        <w:left w:val="none" w:sz="0" w:space="0" w:color="auto"/>
        <w:bottom w:val="none" w:sz="0" w:space="0" w:color="auto"/>
        <w:right w:val="none" w:sz="0" w:space="0" w:color="auto"/>
      </w:divBdr>
    </w:div>
    <w:div w:id="188683410">
      <w:bodyDiv w:val="1"/>
      <w:marLeft w:val="0"/>
      <w:marRight w:val="0"/>
      <w:marTop w:val="0"/>
      <w:marBottom w:val="0"/>
      <w:divBdr>
        <w:top w:val="none" w:sz="0" w:space="0" w:color="auto"/>
        <w:left w:val="none" w:sz="0" w:space="0" w:color="auto"/>
        <w:bottom w:val="none" w:sz="0" w:space="0" w:color="auto"/>
        <w:right w:val="none" w:sz="0" w:space="0" w:color="auto"/>
      </w:divBdr>
    </w:div>
    <w:div w:id="188683918">
      <w:bodyDiv w:val="1"/>
      <w:marLeft w:val="0"/>
      <w:marRight w:val="0"/>
      <w:marTop w:val="0"/>
      <w:marBottom w:val="0"/>
      <w:divBdr>
        <w:top w:val="none" w:sz="0" w:space="0" w:color="auto"/>
        <w:left w:val="none" w:sz="0" w:space="0" w:color="auto"/>
        <w:bottom w:val="none" w:sz="0" w:space="0" w:color="auto"/>
        <w:right w:val="none" w:sz="0" w:space="0" w:color="auto"/>
      </w:divBdr>
    </w:div>
    <w:div w:id="188884557">
      <w:bodyDiv w:val="1"/>
      <w:marLeft w:val="0"/>
      <w:marRight w:val="0"/>
      <w:marTop w:val="0"/>
      <w:marBottom w:val="0"/>
      <w:divBdr>
        <w:top w:val="none" w:sz="0" w:space="0" w:color="auto"/>
        <w:left w:val="none" w:sz="0" w:space="0" w:color="auto"/>
        <w:bottom w:val="none" w:sz="0" w:space="0" w:color="auto"/>
        <w:right w:val="none" w:sz="0" w:space="0" w:color="auto"/>
      </w:divBdr>
    </w:div>
    <w:div w:id="188955483">
      <w:bodyDiv w:val="1"/>
      <w:marLeft w:val="0"/>
      <w:marRight w:val="0"/>
      <w:marTop w:val="0"/>
      <w:marBottom w:val="0"/>
      <w:divBdr>
        <w:top w:val="none" w:sz="0" w:space="0" w:color="auto"/>
        <w:left w:val="none" w:sz="0" w:space="0" w:color="auto"/>
        <w:bottom w:val="none" w:sz="0" w:space="0" w:color="auto"/>
        <w:right w:val="none" w:sz="0" w:space="0" w:color="auto"/>
      </w:divBdr>
    </w:div>
    <w:div w:id="189268036">
      <w:bodyDiv w:val="1"/>
      <w:marLeft w:val="0"/>
      <w:marRight w:val="0"/>
      <w:marTop w:val="0"/>
      <w:marBottom w:val="0"/>
      <w:divBdr>
        <w:top w:val="none" w:sz="0" w:space="0" w:color="auto"/>
        <w:left w:val="none" w:sz="0" w:space="0" w:color="auto"/>
        <w:bottom w:val="none" w:sz="0" w:space="0" w:color="auto"/>
        <w:right w:val="none" w:sz="0" w:space="0" w:color="auto"/>
      </w:divBdr>
    </w:div>
    <w:div w:id="190413253">
      <w:bodyDiv w:val="1"/>
      <w:marLeft w:val="0"/>
      <w:marRight w:val="0"/>
      <w:marTop w:val="0"/>
      <w:marBottom w:val="0"/>
      <w:divBdr>
        <w:top w:val="none" w:sz="0" w:space="0" w:color="auto"/>
        <w:left w:val="none" w:sz="0" w:space="0" w:color="auto"/>
        <w:bottom w:val="none" w:sz="0" w:space="0" w:color="auto"/>
        <w:right w:val="none" w:sz="0" w:space="0" w:color="auto"/>
      </w:divBdr>
    </w:div>
    <w:div w:id="190849676">
      <w:bodyDiv w:val="1"/>
      <w:marLeft w:val="0"/>
      <w:marRight w:val="0"/>
      <w:marTop w:val="0"/>
      <w:marBottom w:val="0"/>
      <w:divBdr>
        <w:top w:val="none" w:sz="0" w:space="0" w:color="auto"/>
        <w:left w:val="none" w:sz="0" w:space="0" w:color="auto"/>
        <w:bottom w:val="none" w:sz="0" w:space="0" w:color="auto"/>
        <w:right w:val="none" w:sz="0" w:space="0" w:color="auto"/>
      </w:divBdr>
    </w:div>
    <w:div w:id="191770924">
      <w:bodyDiv w:val="1"/>
      <w:marLeft w:val="0"/>
      <w:marRight w:val="0"/>
      <w:marTop w:val="0"/>
      <w:marBottom w:val="0"/>
      <w:divBdr>
        <w:top w:val="none" w:sz="0" w:space="0" w:color="auto"/>
        <w:left w:val="none" w:sz="0" w:space="0" w:color="auto"/>
        <w:bottom w:val="none" w:sz="0" w:space="0" w:color="auto"/>
        <w:right w:val="none" w:sz="0" w:space="0" w:color="auto"/>
      </w:divBdr>
    </w:div>
    <w:div w:id="191844751">
      <w:bodyDiv w:val="1"/>
      <w:marLeft w:val="0"/>
      <w:marRight w:val="0"/>
      <w:marTop w:val="0"/>
      <w:marBottom w:val="0"/>
      <w:divBdr>
        <w:top w:val="none" w:sz="0" w:space="0" w:color="auto"/>
        <w:left w:val="none" w:sz="0" w:space="0" w:color="auto"/>
        <w:bottom w:val="none" w:sz="0" w:space="0" w:color="auto"/>
        <w:right w:val="none" w:sz="0" w:space="0" w:color="auto"/>
      </w:divBdr>
    </w:div>
    <w:div w:id="192229132">
      <w:bodyDiv w:val="1"/>
      <w:marLeft w:val="0"/>
      <w:marRight w:val="0"/>
      <w:marTop w:val="0"/>
      <w:marBottom w:val="0"/>
      <w:divBdr>
        <w:top w:val="none" w:sz="0" w:space="0" w:color="auto"/>
        <w:left w:val="none" w:sz="0" w:space="0" w:color="auto"/>
        <w:bottom w:val="none" w:sz="0" w:space="0" w:color="auto"/>
        <w:right w:val="none" w:sz="0" w:space="0" w:color="auto"/>
      </w:divBdr>
    </w:div>
    <w:div w:id="192304404">
      <w:bodyDiv w:val="1"/>
      <w:marLeft w:val="0"/>
      <w:marRight w:val="0"/>
      <w:marTop w:val="0"/>
      <w:marBottom w:val="0"/>
      <w:divBdr>
        <w:top w:val="none" w:sz="0" w:space="0" w:color="auto"/>
        <w:left w:val="none" w:sz="0" w:space="0" w:color="auto"/>
        <w:bottom w:val="none" w:sz="0" w:space="0" w:color="auto"/>
        <w:right w:val="none" w:sz="0" w:space="0" w:color="auto"/>
      </w:divBdr>
    </w:div>
    <w:div w:id="192692071">
      <w:bodyDiv w:val="1"/>
      <w:marLeft w:val="0"/>
      <w:marRight w:val="0"/>
      <w:marTop w:val="0"/>
      <w:marBottom w:val="0"/>
      <w:divBdr>
        <w:top w:val="none" w:sz="0" w:space="0" w:color="auto"/>
        <w:left w:val="none" w:sz="0" w:space="0" w:color="auto"/>
        <w:bottom w:val="none" w:sz="0" w:space="0" w:color="auto"/>
        <w:right w:val="none" w:sz="0" w:space="0" w:color="auto"/>
      </w:divBdr>
    </w:div>
    <w:div w:id="192964894">
      <w:bodyDiv w:val="1"/>
      <w:marLeft w:val="0"/>
      <w:marRight w:val="0"/>
      <w:marTop w:val="0"/>
      <w:marBottom w:val="0"/>
      <w:divBdr>
        <w:top w:val="none" w:sz="0" w:space="0" w:color="auto"/>
        <w:left w:val="none" w:sz="0" w:space="0" w:color="auto"/>
        <w:bottom w:val="none" w:sz="0" w:space="0" w:color="auto"/>
        <w:right w:val="none" w:sz="0" w:space="0" w:color="auto"/>
      </w:divBdr>
    </w:div>
    <w:div w:id="193008239">
      <w:bodyDiv w:val="1"/>
      <w:marLeft w:val="0"/>
      <w:marRight w:val="0"/>
      <w:marTop w:val="0"/>
      <w:marBottom w:val="0"/>
      <w:divBdr>
        <w:top w:val="none" w:sz="0" w:space="0" w:color="auto"/>
        <w:left w:val="none" w:sz="0" w:space="0" w:color="auto"/>
        <w:bottom w:val="none" w:sz="0" w:space="0" w:color="auto"/>
        <w:right w:val="none" w:sz="0" w:space="0" w:color="auto"/>
      </w:divBdr>
    </w:div>
    <w:div w:id="193082870">
      <w:bodyDiv w:val="1"/>
      <w:marLeft w:val="0"/>
      <w:marRight w:val="0"/>
      <w:marTop w:val="0"/>
      <w:marBottom w:val="0"/>
      <w:divBdr>
        <w:top w:val="none" w:sz="0" w:space="0" w:color="auto"/>
        <w:left w:val="none" w:sz="0" w:space="0" w:color="auto"/>
        <w:bottom w:val="none" w:sz="0" w:space="0" w:color="auto"/>
        <w:right w:val="none" w:sz="0" w:space="0" w:color="auto"/>
      </w:divBdr>
    </w:div>
    <w:div w:id="193814775">
      <w:bodyDiv w:val="1"/>
      <w:marLeft w:val="0"/>
      <w:marRight w:val="0"/>
      <w:marTop w:val="0"/>
      <w:marBottom w:val="0"/>
      <w:divBdr>
        <w:top w:val="none" w:sz="0" w:space="0" w:color="auto"/>
        <w:left w:val="none" w:sz="0" w:space="0" w:color="auto"/>
        <w:bottom w:val="none" w:sz="0" w:space="0" w:color="auto"/>
        <w:right w:val="none" w:sz="0" w:space="0" w:color="auto"/>
      </w:divBdr>
    </w:div>
    <w:div w:id="194124035">
      <w:bodyDiv w:val="1"/>
      <w:marLeft w:val="0"/>
      <w:marRight w:val="0"/>
      <w:marTop w:val="0"/>
      <w:marBottom w:val="0"/>
      <w:divBdr>
        <w:top w:val="none" w:sz="0" w:space="0" w:color="auto"/>
        <w:left w:val="none" w:sz="0" w:space="0" w:color="auto"/>
        <w:bottom w:val="none" w:sz="0" w:space="0" w:color="auto"/>
        <w:right w:val="none" w:sz="0" w:space="0" w:color="auto"/>
      </w:divBdr>
    </w:div>
    <w:div w:id="194318595">
      <w:bodyDiv w:val="1"/>
      <w:marLeft w:val="0"/>
      <w:marRight w:val="0"/>
      <w:marTop w:val="0"/>
      <w:marBottom w:val="0"/>
      <w:divBdr>
        <w:top w:val="none" w:sz="0" w:space="0" w:color="auto"/>
        <w:left w:val="none" w:sz="0" w:space="0" w:color="auto"/>
        <w:bottom w:val="none" w:sz="0" w:space="0" w:color="auto"/>
        <w:right w:val="none" w:sz="0" w:space="0" w:color="auto"/>
      </w:divBdr>
    </w:div>
    <w:div w:id="194734469">
      <w:bodyDiv w:val="1"/>
      <w:marLeft w:val="0"/>
      <w:marRight w:val="0"/>
      <w:marTop w:val="0"/>
      <w:marBottom w:val="0"/>
      <w:divBdr>
        <w:top w:val="none" w:sz="0" w:space="0" w:color="auto"/>
        <w:left w:val="none" w:sz="0" w:space="0" w:color="auto"/>
        <w:bottom w:val="none" w:sz="0" w:space="0" w:color="auto"/>
        <w:right w:val="none" w:sz="0" w:space="0" w:color="auto"/>
      </w:divBdr>
    </w:div>
    <w:div w:id="194852281">
      <w:bodyDiv w:val="1"/>
      <w:marLeft w:val="0"/>
      <w:marRight w:val="0"/>
      <w:marTop w:val="0"/>
      <w:marBottom w:val="0"/>
      <w:divBdr>
        <w:top w:val="none" w:sz="0" w:space="0" w:color="auto"/>
        <w:left w:val="none" w:sz="0" w:space="0" w:color="auto"/>
        <w:bottom w:val="none" w:sz="0" w:space="0" w:color="auto"/>
        <w:right w:val="none" w:sz="0" w:space="0" w:color="auto"/>
      </w:divBdr>
    </w:div>
    <w:div w:id="194925135">
      <w:bodyDiv w:val="1"/>
      <w:marLeft w:val="0"/>
      <w:marRight w:val="0"/>
      <w:marTop w:val="0"/>
      <w:marBottom w:val="0"/>
      <w:divBdr>
        <w:top w:val="none" w:sz="0" w:space="0" w:color="auto"/>
        <w:left w:val="none" w:sz="0" w:space="0" w:color="auto"/>
        <w:bottom w:val="none" w:sz="0" w:space="0" w:color="auto"/>
        <w:right w:val="none" w:sz="0" w:space="0" w:color="auto"/>
      </w:divBdr>
    </w:div>
    <w:div w:id="195698050">
      <w:bodyDiv w:val="1"/>
      <w:marLeft w:val="0"/>
      <w:marRight w:val="0"/>
      <w:marTop w:val="0"/>
      <w:marBottom w:val="0"/>
      <w:divBdr>
        <w:top w:val="none" w:sz="0" w:space="0" w:color="auto"/>
        <w:left w:val="none" w:sz="0" w:space="0" w:color="auto"/>
        <w:bottom w:val="none" w:sz="0" w:space="0" w:color="auto"/>
        <w:right w:val="none" w:sz="0" w:space="0" w:color="auto"/>
      </w:divBdr>
    </w:div>
    <w:div w:id="195698750">
      <w:bodyDiv w:val="1"/>
      <w:marLeft w:val="0"/>
      <w:marRight w:val="0"/>
      <w:marTop w:val="0"/>
      <w:marBottom w:val="0"/>
      <w:divBdr>
        <w:top w:val="none" w:sz="0" w:space="0" w:color="auto"/>
        <w:left w:val="none" w:sz="0" w:space="0" w:color="auto"/>
        <w:bottom w:val="none" w:sz="0" w:space="0" w:color="auto"/>
        <w:right w:val="none" w:sz="0" w:space="0" w:color="auto"/>
      </w:divBdr>
    </w:div>
    <w:div w:id="195700736">
      <w:bodyDiv w:val="1"/>
      <w:marLeft w:val="0"/>
      <w:marRight w:val="0"/>
      <w:marTop w:val="0"/>
      <w:marBottom w:val="0"/>
      <w:divBdr>
        <w:top w:val="none" w:sz="0" w:space="0" w:color="auto"/>
        <w:left w:val="none" w:sz="0" w:space="0" w:color="auto"/>
        <w:bottom w:val="none" w:sz="0" w:space="0" w:color="auto"/>
        <w:right w:val="none" w:sz="0" w:space="0" w:color="auto"/>
      </w:divBdr>
    </w:div>
    <w:div w:id="195778619">
      <w:bodyDiv w:val="1"/>
      <w:marLeft w:val="0"/>
      <w:marRight w:val="0"/>
      <w:marTop w:val="0"/>
      <w:marBottom w:val="0"/>
      <w:divBdr>
        <w:top w:val="none" w:sz="0" w:space="0" w:color="auto"/>
        <w:left w:val="none" w:sz="0" w:space="0" w:color="auto"/>
        <w:bottom w:val="none" w:sz="0" w:space="0" w:color="auto"/>
        <w:right w:val="none" w:sz="0" w:space="0" w:color="auto"/>
      </w:divBdr>
    </w:div>
    <w:div w:id="195780130">
      <w:bodyDiv w:val="1"/>
      <w:marLeft w:val="0"/>
      <w:marRight w:val="0"/>
      <w:marTop w:val="0"/>
      <w:marBottom w:val="0"/>
      <w:divBdr>
        <w:top w:val="none" w:sz="0" w:space="0" w:color="auto"/>
        <w:left w:val="none" w:sz="0" w:space="0" w:color="auto"/>
        <w:bottom w:val="none" w:sz="0" w:space="0" w:color="auto"/>
        <w:right w:val="none" w:sz="0" w:space="0" w:color="auto"/>
      </w:divBdr>
    </w:div>
    <w:div w:id="196116184">
      <w:bodyDiv w:val="1"/>
      <w:marLeft w:val="0"/>
      <w:marRight w:val="0"/>
      <w:marTop w:val="0"/>
      <w:marBottom w:val="0"/>
      <w:divBdr>
        <w:top w:val="none" w:sz="0" w:space="0" w:color="auto"/>
        <w:left w:val="none" w:sz="0" w:space="0" w:color="auto"/>
        <w:bottom w:val="none" w:sz="0" w:space="0" w:color="auto"/>
        <w:right w:val="none" w:sz="0" w:space="0" w:color="auto"/>
      </w:divBdr>
    </w:div>
    <w:div w:id="196240525">
      <w:bodyDiv w:val="1"/>
      <w:marLeft w:val="0"/>
      <w:marRight w:val="0"/>
      <w:marTop w:val="0"/>
      <w:marBottom w:val="0"/>
      <w:divBdr>
        <w:top w:val="none" w:sz="0" w:space="0" w:color="auto"/>
        <w:left w:val="none" w:sz="0" w:space="0" w:color="auto"/>
        <w:bottom w:val="none" w:sz="0" w:space="0" w:color="auto"/>
        <w:right w:val="none" w:sz="0" w:space="0" w:color="auto"/>
      </w:divBdr>
    </w:div>
    <w:div w:id="196937113">
      <w:bodyDiv w:val="1"/>
      <w:marLeft w:val="0"/>
      <w:marRight w:val="0"/>
      <w:marTop w:val="0"/>
      <w:marBottom w:val="0"/>
      <w:divBdr>
        <w:top w:val="none" w:sz="0" w:space="0" w:color="auto"/>
        <w:left w:val="none" w:sz="0" w:space="0" w:color="auto"/>
        <w:bottom w:val="none" w:sz="0" w:space="0" w:color="auto"/>
        <w:right w:val="none" w:sz="0" w:space="0" w:color="auto"/>
      </w:divBdr>
    </w:div>
    <w:div w:id="197550370">
      <w:bodyDiv w:val="1"/>
      <w:marLeft w:val="0"/>
      <w:marRight w:val="0"/>
      <w:marTop w:val="0"/>
      <w:marBottom w:val="0"/>
      <w:divBdr>
        <w:top w:val="none" w:sz="0" w:space="0" w:color="auto"/>
        <w:left w:val="none" w:sz="0" w:space="0" w:color="auto"/>
        <w:bottom w:val="none" w:sz="0" w:space="0" w:color="auto"/>
        <w:right w:val="none" w:sz="0" w:space="0" w:color="auto"/>
      </w:divBdr>
    </w:div>
    <w:div w:id="197813931">
      <w:bodyDiv w:val="1"/>
      <w:marLeft w:val="0"/>
      <w:marRight w:val="0"/>
      <w:marTop w:val="0"/>
      <w:marBottom w:val="0"/>
      <w:divBdr>
        <w:top w:val="none" w:sz="0" w:space="0" w:color="auto"/>
        <w:left w:val="none" w:sz="0" w:space="0" w:color="auto"/>
        <w:bottom w:val="none" w:sz="0" w:space="0" w:color="auto"/>
        <w:right w:val="none" w:sz="0" w:space="0" w:color="auto"/>
      </w:divBdr>
    </w:div>
    <w:div w:id="197932946">
      <w:bodyDiv w:val="1"/>
      <w:marLeft w:val="0"/>
      <w:marRight w:val="0"/>
      <w:marTop w:val="0"/>
      <w:marBottom w:val="0"/>
      <w:divBdr>
        <w:top w:val="none" w:sz="0" w:space="0" w:color="auto"/>
        <w:left w:val="none" w:sz="0" w:space="0" w:color="auto"/>
        <w:bottom w:val="none" w:sz="0" w:space="0" w:color="auto"/>
        <w:right w:val="none" w:sz="0" w:space="0" w:color="auto"/>
      </w:divBdr>
    </w:div>
    <w:div w:id="198058652">
      <w:bodyDiv w:val="1"/>
      <w:marLeft w:val="0"/>
      <w:marRight w:val="0"/>
      <w:marTop w:val="0"/>
      <w:marBottom w:val="0"/>
      <w:divBdr>
        <w:top w:val="none" w:sz="0" w:space="0" w:color="auto"/>
        <w:left w:val="none" w:sz="0" w:space="0" w:color="auto"/>
        <w:bottom w:val="none" w:sz="0" w:space="0" w:color="auto"/>
        <w:right w:val="none" w:sz="0" w:space="0" w:color="auto"/>
      </w:divBdr>
    </w:div>
    <w:div w:id="198592188">
      <w:bodyDiv w:val="1"/>
      <w:marLeft w:val="0"/>
      <w:marRight w:val="0"/>
      <w:marTop w:val="0"/>
      <w:marBottom w:val="0"/>
      <w:divBdr>
        <w:top w:val="none" w:sz="0" w:space="0" w:color="auto"/>
        <w:left w:val="none" w:sz="0" w:space="0" w:color="auto"/>
        <w:bottom w:val="none" w:sz="0" w:space="0" w:color="auto"/>
        <w:right w:val="none" w:sz="0" w:space="0" w:color="auto"/>
      </w:divBdr>
    </w:div>
    <w:div w:id="198786278">
      <w:bodyDiv w:val="1"/>
      <w:marLeft w:val="0"/>
      <w:marRight w:val="0"/>
      <w:marTop w:val="0"/>
      <w:marBottom w:val="0"/>
      <w:divBdr>
        <w:top w:val="none" w:sz="0" w:space="0" w:color="auto"/>
        <w:left w:val="none" w:sz="0" w:space="0" w:color="auto"/>
        <w:bottom w:val="none" w:sz="0" w:space="0" w:color="auto"/>
        <w:right w:val="none" w:sz="0" w:space="0" w:color="auto"/>
      </w:divBdr>
    </w:div>
    <w:div w:id="198906866">
      <w:bodyDiv w:val="1"/>
      <w:marLeft w:val="0"/>
      <w:marRight w:val="0"/>
      <w:marTop w:val="0"/>
      <w:marBottom w:val="0"/>
      <w:divBdr>
        <w:top w:val="none" w:sz="0" w:space="0" w:color="auto"/>
        <w:left w:val="none" w:sz="0" w:space="0" w:color="auto"/>
        <w:bottom w:val="none" w:sz="0" w:space="0" w:color="auto"/>
        <w:right w:val="none" w:sz="0" w:space="0" w:color="auto"/>
      </w:divBdr>
    </w:div>
    <w:div w:id="199048427">
      <w:bodyDiv w:val="1"/>
      <w:marLeft w:val="0"/>
      <w:marRight w:val="0"/>
      <w:marTop w:val="0"/>
      <w:marBottom w:val="0"/>
      <w:divBdr>
        <w:top w:val="none" w:sz="0" w:space="0" w:color="auto"/>
        <w:left w:val="none" w:sz="0" w:space="0" w:color="auto"/>
        <w:bottom w:val="none" w:sz="0" w:space="0" w:color="auto"/>
        <w:right w:val="none" w:sz="0" w:space="0" w:color="auto"/>
      </w:divBdr>
    </w:div>
    <w:div w:id="199100108">
      <w:bodyDiv w:val="1"/>
      <w:marLeft w:val="0"/>
      <w:marRight w:val="0"/>
      <w:marTop w:val="0"/>
      <w:marBottom w:val="0"/>
      <w:divBdr>
        <w:top w:val="none" w:sz="0" w:space="0" w:color="auto"/>
        <w:left w:val="none" w:sz="0" w:space="0" w:color="auto"/>
        <w:bottom w:val="none" w:sz="0" w:space="0" w:color="auto"/>
        <w:right w:val="none" w:sz="0" w:space="0" w:color="auto"/>
      </w:divBdr>
    </w:div>
    <w:div w:id="199174089">
      <w:bodyDiv w:val="1"/>
      <w:marLeft w:val="0"/>
      <w:marRight w:val="0"/>
      <w:marTop w:val="0"/>
      <w:marBottom w:val="0"/>
      <w:divBdr>
        <w:top w:val="none" w:sz="0" w:space="0" w:color="auto"/>
        <w:left w:val="none" w:sz="0" w:space="0" w:color="auto"/>
        <w:bottom w:val="none" w:sz="0" w:space="0" w:color="auto"/>
        <w:right w:val="none" w:sz="0" w:space="0" w:color="auto"/>
      </w:divBdr>
    </w:div>
    <w:div w:id="199513788">
      <w:bodyDiv w:val="1"/>
      <w:marLeft w:val="0"/>
      <w:marRight w:val="0"/>
      <w:marTop w:val="0"/>
      <w:marBottom w:val="0"/>
      <w:divBdr>
        <w:top w:val="none" w:sz="0" w:space="0" w:color="auto"/>
        <w:left w:val="none" w:sz="0" w:space="0" w:color="auto"/>
        <w:bottom w:val="none" w:sz="0" w:space="0" w:color="auto"/>
        <w:right w:val="none" w:sz="0" w:space="0" w:color="auto"/>
      </w:divBdr>
    </w:div>
    <w:div w:id="199704695">
      <w:bodyDiv w:val="1"/>
      <w:marLeft w:val="0"/>
      <w:marRight w:val="0"/>
      <w:marTop w:val="0"/>
      <w:marBottom w:val="0"/>
      <w:divBdr>
        <w:top w:val="none" w:sz="0" w:space="0" w:color="auto"/>
        <w:left w:val="none" w:sz="0" w:space="0" w:color="auto"/>
        <w:bottom w:val="none" w:sz="0" w:space="0" w:color="auto"/>
        <w:right w:val="none" w:sz="0" w:space="0" w:color="auto"/>
      </w:divBdr>
    </w:div>
    <w:div w:id="199709342">
      <w:bodyDiv w:val="1"/>
      <w:marLeft w:val="0"/>
      <w:marRight w:val="0"/>
      <w:marTop w:val="0"/>
      <w:marBottom w:val="0"/>
      <w:divBdr>
        <w:top w:val="none" w:sz="0" w:space="0" w:color="auto"/>
        <w:left w:val="none" w:sz="0" w:space="0" w:color="auto"/>
        <w:bottom w:val="none" w:sz="0" w:space="0" w:color="auto"/>
        <w:right w:val="none" w:sz="0" w:space="0" w:color="auto"/>
      </w:divBdr>
    </w:div>
    <w:div w:id="199780322">
      <w:bodyDiv w:val="1"/>
      <w:marLeft w:val="0"/>
      <w:marRight w:val="0"/>
      <w:marTop w:val="0"/>
      <w:marBottom w:val="0"/>
      <w:divBdr>
        <w:top w:val="none" w:sz="0" w:space="0" w:color="auto"/>
        <w:left w:val="none" w:sz="0" w:space="0" w:color="auto"/>
        <w:bottom w:val="none" w:sz="0" w:space="0" w:color="auto"/>
        <w:right w:val="none" w:sz="0" w:space="0" w:color="auto"/>
      </w:divBdr>
    </w:div>
    <w:div w:id="200677134">
      <w:bodyDiv w:val="1"/>
      <w:marLeft w:val="0"/>
      <w:marRight w:val="0"/>
      <w:marTop w:val="0"/>
      <w:marBottom w:val="0"/>
      <w:divBdr>
        <w:top w:val="none" w:sz="0" w:space="0" w:color="auto"/>
        <w:left w:val="none" w:sz="0" w:space="0" w:color="auto"/>
        <w:bottom w:val="none" w:sz="0" w:space="0" w:color="auto"/>
        <w:right w:val="none" w:sz="0" w:space="0" w:color="auto"/>
      </w:divBdr>
    </w:div>
    <w:div w:id="201064676">
      <w:bodyDiv w:val="1"/>
      <w:marLeft w:val="0"/>
      <w:marRight w:val="0"/>
      <w:marTop w:val="0"/>
      <w:marBottom w:val="0"/>
      <w:divBdr>
        <w:top w:val="none" w:sz="0" w:space="0" w:color="auto"/>
        <w:left w:val="none" w:sz="0" w:space="0" w:color="auto"/>
        <w:bottom w:val="none" w:sz="0" w:space="0" w:color="auto"/>
        <w:right w:val="none" w:sz="0" w:space="0" w:color="auto"/>
      </w:divBdr>
    </w:div>
    <w:div w:id="201333242">
      <w:bodyDiv w:val="1"/>
      <w:marLeft w:val="0"/>
      <w:marRight w:val="0"/>
      <w:marTop w:val="0"/>
      <w:marBottom w:val="0"/>
      <w:divBdr>
        <w:top w:val="none" w:sz="0" w:space="0" w:color="auto"/>
        <w:left w:val="none" w:sz="0" w:space="0" w:color="auto"/>
        <w:bottom w:val="none" w:sz="0" w:space="0" w:color="auto"/>
        <w:right w:val="none" w:sz="0" w:space="0" w:color="auto"/>
      </w:divBdr>
    </w:div>
    <w:div w:id="201402595">
      <w:bodyDiv w:val="1"/>
      <w:marLeft w:val="0"/>
      <w:marRight w:val="0"/>
      <w:marTop w:val="0"/>
      <w:marBottom w:val="0"/>
      <w:divBdr>
        <w:top w:val="none" w:sz="0" w:space="0" w:color="auto"/>
        <w:left w:val="none" w:sz="0" w:space="0" w:color="auto"/>
        <w:bottom w:val="none" w:sz="0" w:space="0" w:color="auto"/>
        <w:right w:val="none" w:sz="0" w:space="0" w:color="auto"/>
      </w:divBdr>
    </w:div>
    <w:div w:id="201485440">
      <w:bodyDiv w:val="1"/>
      <w:marLeft w:val="0"/>
      <w:marRight w:val="0"/>
      <w:marTop w:val="0"/>
      <w:marBottom w:val="0"/>
      <w:divBdr>
        <w:top w:val="none" w:sz="0" w:space="0" w:color="auto"/>
        <w:left w:val="none" w:sz="0" w:space="0" w:color="auto"/>
        <w:bottom w:val="none" w:sz="0" w:space="0" w:color="auto"/>
        <w:right w:val="none" w:sz="0" w:space="0" w:color="auto"/>
      </w:divBdr>
    </w:div>
    <w:div w:id="201669508">
      <w:bodyDiv w:val="1"/>
      <w:marLeft w:val="0"/>
      <w:marRight w:val="0"/>
      <w:marTop w:val="0"/>
      <w:marBottom w:val="0"/>
      <w:divBdr>
        <w:top w:val="none" w:sz="0" w:space="0" w:color="auto"/>
        <w:left w:val="none" w:sz="0" w:space="0" w:color="auto"/>
        <w:bottom w:val="none" w:sz="0" w:space="0" w:color="auto"/>
        <w:right w:val="none" w:sz="0" w:space="0" w:color="auto"/>
      </w:divBdr>
    </w:div>
    <w:div w:id="201945121">
      <w:bodyDiv w:val="1"/>
      <w:marLeft w:val="0"/>
      <w:marRight w:val="0"/>
      <w:marTop w:val="0"/>
      <w:marBottom w:val="0"/>
      <w:divBdr>
        <w:top w:val="none" w:sz="0" w:space="0" w:color="auto"/>
        <w:left w:val="none" w:sz="0" w:space="0" w:color="auto"/>
        <w:bottom w:val="none" w:sz="0" w:space="0" w:color="auto"/>
        <w:right w:val="none" w:sz="0" w:space="0" w:color="auto"/>
      </w:divBdr>
    </w:div>
    <w:div w:id="201984664">
      <w:bodyDiv w:val="1"/>
      <w:marLeft w:val="0"/>
      <w:marRight w:val="0"/>
      <w:marTop w:val="0"/>
      <w:marBottom w:val="0"/>
      <w:divBdr>
        <w:top w:val="none" w:sz="0" w:space="0" w:color="auto"/>
        <w:left w:val="none" w:sz="0" w:space="0" w:color="auto"/>
        <w:bottom w:val="none" w:sz="0" w:space="0" w:color="auto"/>
        <w:right w:val="none" w:sz="0" w:space="0" w:color="auto"/>
      </w:divBdr>
    </w:div>
    <w:div w:id="202253071">
      <w:bodyDiv w:val="1"/>
      <w:marLeft w:val="0"/>
      <w:marRight w:val="0"/>
      <w:marTop w:val="0"/>
      <w:marBottom w:val="0"/>
      <w:divBdr>
        <w:top w:val="none" w:sz="0" w:space="0" w:color="auto"/>
        <w:left w:val="none" w:sz="0" w:space="0" w:color="auto"/>
        <w:bottom w:val="none" w:sz="0" w:space="0" w:color="auto"/>
        <w:right w:val="none" w:sz="0" w:space="0" w:color="auto"/>
      </w:divBdr>
    </w:div>
    <w:div w:id="202595840">
      <w:bodyDiv w:val="1"/>
      <w:marLeft w:val="0"/>
      <w:marRight w:val="0"/>
      <w:marTop w:val="0"/>
      <w:marBottom w:val="0"/>
      <w:divBdr>
        <w:top w:val="none" w:sz="0" w:space="0" w:color="auto"/>
        <w:left w:val="none" w:sz="0" w:space="0" w:color="auto"/>
        <w:bottom w:val="none" w:sz="0" w:space="0" w:color="auto"/>
        <w:right w:val="none" w:sz="0" w:space="0" w:color="auto"/>
      </w:divBdr>
    </w:div>
    <w:div w:id="202714666">
      <w:bodyDiv w:val="1"/>
      <w:marLeft w:val="0"/>
      <w:marRight w:val="0"/>
      <w:marTop w:val="0"/>
      <w:marBottom w:val="0"/>
      <w:divBdr>
        <w:top w:val="none" w:sz="0" w:space="0" w:color="auto"/>
        <w:left w:val="none" w:sz="0" w:space="0" w:color="auto"/>
        <w:bottom w:val="none" w:sz="0" w:space="0" w:color="auto"/>
        <w:right w:val="none" w:sz="0" w:space="0" w:color="auto"/>
      </w:divBdr>
    </w:div>
    <w:div w:id="202714999">
      <w:bodyDiv w:val="1"/>
      <w:marLeft w:val="0"/>
      <w:marRight w:val="0"/>
      <w:marTop w:val="0"/>
      <w:marBottom w:val="0"/>
      <w:divBdr>
        <w:top w:val="none" w:sz="0" w:space="0" w:color="auto"/>
        <w:left w:val="none" w:sz="0" w:space="0" w:color="auto"/>
        <w:bottom w:val="none" w:sz="0" w:space="0" w:color="auto"/>
        <w:right w:val="none" w:sz="0" w:space="0" w:color="auto"/>
      </w:divBdr>
    </w:div>
    <w:div w:id="202985925">
      <w:bodyDiv w:val="1"/>
      <w:marLeft w:val="0"/>
      <w:marRight w:val="0"/>
      <w:marTop w:val="0"/>
      <w:marBottom w:val="0"/>
      <w:divBdr>
        <w:top w:val="none" w:sz="0" w:space="0" w:color="auto"/>
        <w:left w:val="none" w:sz="0" w:space="0" w:color="auto"/>
        <w:bottom w:val="none" w:sz="0" w:space="0" w:color="auto"/>
        <w:right w:val="none" w:sz="0" w:space="0" w:color="auto"/>
      </w:divBdr>
    </w:div>
    <w:div w:id="203105136">
      <w:bodyDiv w:val="1"/>
      <w:marLeft w:val="0"/>
      <w:marRight w:val="0"/>
      <w:marTop w:val="0"/>
      <w:marBottom w:val="0"/>
      <w:divBdr>
        <w:top w:val="none" w:sz="0" w:space="0" w:color="auto"/>
        <w:left w:val="none" w:sz="0" w:space="0" w:color="auto"/>
        <w:bottom w:val="none" w:sz="0" w:space="0" w:color="auto"/>
        <w:right w:val="none" w:sz="0" w:space="0" w:color="auto"/>
      </w:divBdr>
    </w:div>
    <w:div w:id="203635195">
      <w:bodyDiv w:val="1"/>
      <w:marLeft w:val="0"/>
      <w:marRight w:val="0"/>
      <w:marTop w:val="0"/>
      <w:marBottom w:val="0"/>
      <w:divBdr>
        <w:top w:val="none" w:sz="0" w:space="0" w:color="auto"/>
        <w:left w:val="none" w:sz="0" w:space="0" w:color="auto"/>
        <w:bottom w:val="none" w:sz="0" w:space="0" w:color="auto"/>
        <w:right w:val="none" w:sz="0" w:space="0" w:color="auto"/>
      </w:divBdr>
    </w:div>
    <w:div w:id="204223721">
      <w:bodyDiv w:val="1"/>
      <w:marLeft w:val="0"/>
      <w:marRight w:val="0"/>
      <w:marTop w:val="0"/>
      <w:marBottom w:val="0"/>
      <w:divBdr>
        <w:top w:val="none" w:sz="0" w:space="0" w:color="auto"/>
        <w:left w:val="none" w:sz="0" w:space="0" w:color="auto"/>
        <w:bottom w:val="none" w:sz="0" w:space="0" w:color="auto"/>
        <w:right w:val="none" w:sz="0" w:space="0" w:color="auto"/>
      </w:divBdr>
    </w:div>
    <w:div w:id="204290449">
      <w:bodyDiv w:val="1"/>
      <w:marLeft w:val="0"/>
      <w:marRight w:val="0"/>
      <w:marTop w:val="0"/>
      <w:marBottom w:val="0"/>
      <w:divBdr>
        <w:top w:val="none" w:sz="0" w:space="0" w:color="auto"/>
        <w:left w:val="none" w:sz="0" w:space="0" w:color="auto"/>
        <w:bottom w:val="none" w:sz="0" w:space="0" w:color="auto"/>
        <w:right w:val="none" w:sz="0" w:space="0" w:color="auto"/>
      </w:divBdr>
    </w:div>
    <w:div w:id="204757667">
      <w:bodyDiv w:val="1"/>
      <w:marLeft w:val="0"/>
      <w:marRight w:val="0"/>
      <w:marTop w:val="0"/>
      <w:marBottom w:val="0"/>
      <w:divBdr>
        <w:top w:val="none" w:sz="0" w:space="0" w:color="auto"/>
        <w:left w:val="none" w:sz="0" w:space="0" w:color="auto"/>
        <w:bottom w:val="none" w:sz="0" w:space="0" w:color="auto"/>
        <w:right w:val="none" w:sz="0" w:space="0" w:color="auto"/>
      </w:divBdr>
    </w:div>
    <w:div w:id="204759947">
      <w:bodyDiv w:val="1"/>
      <w:marLeft w:val="0"/>
      <w:marRight w:val="0"/>
      <w:marTop w:val="0"/>
      <w:marBottom w:val="0"/>
      <w:divBdr>
        <w:top w:val="none" w:sz="0" w:space="0" w:color="auto"/>
        <w:left w:val="none" w:sz="0" w:space="0" w:color="auto"/>
        <w:bottom w:val="none" w:sz="0" w:space="0" w:color="auto"/>
        <w:right w:val="none" w:sz="0" w:space="0" w:color="auto"/>
      </w:divBdr>
    </w:div>
    <w:div w:id="204951998">
      <w:bodyDiv w:val="1"/>
      <w:marLeft w:val="0"/>
      <w:marRight w:val="0"/>
      <w:marTop w:val="0"/>
      <w:marBottom w:val="0"/>
      <w:divBdr>
        <w:top w:val="none" w:sz="0" w:space="0" w:color="auto"/>
        <w:left w:val="none" w:sz="0" w:space="0" w:color="auto"/>
        <w:bottom w:val="none" w:sz="0" w:space="0" w:color="auto"/>
        <w:right w:val="none" w:sz="0" w:space="0" w:color="auto"/>
      </w:divBdr>
    </w:div>
    <w:div w:id="205221309">
      <w:bodyDiv w:val="1"/>
      <w:marLeft w:val="0"/>
      <w:marRight w:val="0"/>
      <w:marTop w:val="0"/>
      <w:marBottom w:val="0"/>
      <w:divBdr>
        <w:top w:val="none" w:sz="0" w:space="0" w:color="auto"/>
        <w:left w:val="none" w:sz="0" w:space="0" w:color="auto"/>
        <w:bottom w:val="none" w:sz="0" w:space="0" w:color="auto"/>
        <w:right w:val="none" w:sz="0" w:space="0" w:color="auto"/>
      </w:divBdr>
    </w:div>
    <w:div w:id="205336142">
      <w:bodyDiv w:val="1"/>
      <w:marLeft w:val="0"/>
      <w:marRight w:val="0"/>
      <w:marTop w:val="0"/>
      <w:marBottom w:val="0"/>
      <w:divBdr>
        <w:top w:val="none" w:sz="0" w:space="0" w:color="auto"/>
        <w:left w:val="none" w:sz="0" w:space="0" w:color="auto"/>
        <w:bottom w:val="none" w:sz="0" w:space="0" w:color="auto"/>
        <w:right w:val="none" w:sz="0" w:space="0" w:color="auto"/>
      </w:divBdr>
    </w:div>
    <w:div w:id="205680399">
      <w:bodyDiv w:val="1"/>
      <w:marLeft w:val="0"/>
      <w:marRight w:val="0"/>
      <w:marTop w:val="0"/>
      <w:marBottom w:val="0"/>
      <w:divBdr>
        <w:top w:val="none" w:sz="0" w:space="0" w:color="auto"/>
        <w:left w:val="none" w:sz="0" w:space="0" w:color="auto"/>
        <w:bottom w:val="none" w:sz="0" w:space="0" w:color="auto"/>
        <w:right w:val="none" w:sz="0" w:space="0" w:color="auto"/>
      </w:divBdr>
    </w:div>
    <w:div w:id="206114133">
      <w:bodyDiv w:val="1"/>
      <w:marLeft w:val="0"/>
      <w:marRight w:val="0"/>
      <w:marTop w:val="0"/>
      <w:marBottom w:val="0"/>
      <w:divBdr>
        <w:top w:val="none" w:sz="0" w:space="0" w:color="auto"/>
        <w:left w:val="none" w:sz="0" w:space="0" w:color="auto"/>
        <w:bottom w:val="none" w:sz="0" w:space="0" w:color="auto"/>
        <w:right w:val="none" w:sz="0" w:space="0" w:color="auto"/>
      </w:divBdr>
    </w:div>
    <w:div w:id="206375284">
      <w:bodyDiv w:val="1"/>
      <w:marLeft w:val="0"/>
      <w:marRight w:val="0"/>
      <w:marTop w:val="0"/>
      <w:marBottom w:val="0"/>
      <w:divBdr>
        <w:top w:val="none" w:sz="0" w:space="0" w:color="auto"/>
        <w:left w:val="none" w:sz="0" w:space="0" w:color="auto"/>
        <w:bottom w:val="none" w:sz="0" w:space="0" w:color="auto"/>
        <w:right w:val="none" w:sz="0" w:space="0" w:color="auto"/>
      </w:divBdr>
    </w:div>
    <w:div w:id="206767509">
      <w:bodyDiv w:val="1"/>
      <w:marLeft w:val="0"/>
      <w:marRight w:val="0"/>
      <w:marTop w:val="0"/>
      <w:marBottom w:val="0"/>
      <w:divBdr>
        <w:top w:val="none" w:sz="0" w:space="0" w:color="auto"/>
        <w:left w:val="none" w:sz="0" w:space="0" w:color="auto"/>
        <w:bottom w:val="none" w:sz="0" w:space="0" w:color="auto"/>
        <w:right w:val="none" w:sz="0" w:space="0" w:color="auto"/>
      </w:divBdr>
    </w:div>
    <w:div w:id="206796546">
      <w:bodyDiv w:val="1"/>
      <w:marLeft w:val="0"/>
      <w:marRight w:val="0"/>
      <w:marTop w:val="0"/>
      <w:marBottom w:val="0"/>
      <w:divBdr>
        <w:top w:val="none" w:sz="0" w:space="0" w:color="auto"/>
        <w:left w:val="none" w:sz="0" w:space="0" w:color="auto"/>
        <w:bottom w:val="none" w:sz="0" w:space="0" w:color="auto"/>
        <w:right w:val="none" w:sz="0" w:space="0" w:color="auto"/>
      </w:divBdr>
    </w:div>
    <w:div w:id="206845038">
      <w:bodyDiv w:val="1"/>
      <w:marLeft w:val="0"/>
      <w:marRight w:val="0"/>
      <w:marTop w:val="0"/>
      <w:marBottom w:val="0"/>
      <w:divBdr>
        <w:top w:val="none" w:sz="0" w:space="0" w:color="auto"/>
        <w:left w:val="none" w:sz="0" w:space="0" w:color="auto"/>
        <w:bottom w:val="none" w:sz="0" w:space="0" w:color="auto"/>
        <w:right w:val="none" w:sz="0" w:space="0" w:color="auto"/>
      </w:divBdr>
    </w:div>
    <w:div w:id="206916394">
      <w:bodyDiv w:val="1"/>
      <w:marLeft w:val="0"/>
      <w:marRight w:val="0"/>
      <w:marTop w:val="0"/>
      <w:marBottom w:val="0"/>
      <w:divBdr>
        <w:top w:val="none" w:sz="0" w:space="0" w:color="auto"/>
        <w:left w:val="none" w:sz="0" w:space="0" w:color="auto"/>
        <w:bottom w:val="none" w:sz="0" w:space="0" w:color="auto"/>
        <w:right w:val="none" w:sz="0" w:space="0" w:color="auto"/>
      </w:divBdr>
    </w:div>
    <w:div w:id="207104782">
      <w:bodyDiv w:val="1"/>
      <w:marLeft w:val="0"/>
      <w:marRight w:val="0"/>
      <w:marTop w:val="0"/>
      <w:marBottom w:val="0"/>
      <w:divBdr>
        <w:top w:val="none" w:sz="0" w:space="0" w:color="auto"/>
        <w:left w:val="none" w:sz="0" w:space="0" w:color="auto"/>
        <w:bottom w:val="none" w:sz="0" w:space="0" w:color="auto"/>
        <w:right w:val="none" w:sz="0" w:space="0" w:color="auto"/>
      </w:divBdr>
    </w:div>
    <w:div w:id="207566742">
      <w:bodyDiv w:val="1"/>
      <w:marLeft w:val="0"/>
      <w:marRight w:val="0"/>
      <w:marTop w:val="0"/>
      <w:marBottom w:val="0"/>
      <w:divBdr>
        <w:top w:val="none" w:sz="0" w:space="0" w:color="auto"/>
        <w:left w:val="none" w:sz="0" w:space="0" w:color="auto"/>
        <w:bottom w:val="none" w:sz="0" w:space="0" w:color="auto"/>
        <w:right w:val="none" w:sz="0" w:space="0" w:color="auto"/>
      </w:divBdr>
    </w:div>
    <w:div w:id="207841593">
      <w:bodyDiv w:val="1"/>
      <w:marLeft w:val="0"/>
      <w:marRight w:val="0"/>
      <w:marTop w:val="0"/>
      <w:marBottom w:val="0"/>
      <w:divBdr>
        <w:top w:val="none" w:sz="0" w:space="0" w:color="auto"/>
        <w:left w:val="none" w:sz="0" w:space="0" w:color="auto"/>
        <w:bottom w:val="none" w:sz="0" w:space="0" w:color="auto"/>
        <w:right w:val="none" w:sz="0" w:space="0" w:color="auto"/>
      </w:divBdr>
    </w:div>
    <w:div w:id="208032392">
      <w:bodyDiv w:val="1"/>
      <w:marLeft w:val="0"/>
      <w:marRight w:val="0"/>
      <w:marTop w:val="0"/>
      <w:marBottom w:val="0"/>
      <w:divBdr>
        <w:top w:val="none" w:sz="0" w:space="0" w:color="auto"/>
        <w:left w:val="none" w:sz="0" w:space="0" w:color="auto"/>
        <w:bottom w:val="none" w:sz="0" w:space="0" w:color="auto"/>
        <w:right w:val="none" w:sz="0" w:space="0" w:color="auto"/>
      </w:divBdr>
    </w:div>
    <w:div w:id="208879156">
      <w:bodyDiv w:val="1"/>
      <w:marLeft w:val="0"/>
      <w:marRight w:val="0"/>
      <w:marTop w:val="0"/>
      <w:marBottom w:val="0"/>
      <w:divBdr>
        <w:top w:val="none" w:sz="0" w:space="0" w:color="auto"/>
        <w:left w:val="none" w:sz="0" w:space="0" w:color="auto"/>
        <w:bottom w:val="none" w:sz="0" w:space="0" w:color="auto"/>
        <w:right w:val="none" w:sz="0" w:space="0" w:color="auto"/>
      </w:divBdr>
    </w:div>
    <w:div w:id="209652701">
      <w:bodyDiv w:val="1"/>
      <w:marLeft w:val="0"/>
      <w:marRight w:val="0"/>
      <w:marTop w:val="0"/>
      <w:marBottom w:val="0"/>
      <w:divBdr>
        <w:top w:val="none" w:sz="0" w:space="0" w:color="auto"/>
        <w:left w:val="none" w:sz="0" w:space="0" w:color="auto"/>
        <w:bottom w:val="none" w:sz="0" w:space="0" w:color="auto"/>
        <w:right w:val="none" w:sz="0" w:space="0" w:color="auto"/>
      </w:divBdr>
    </w:div>
    <w:div w:id="209919269">
      <w:bodyDiv w:val="1"/>
      <w:marLeft w:val="0"/>
      <w:marRight w:val="0"/>
      <w:marTop w:val="0"/>
      <w:marBottom w:val="0"/>
      <w:divBdr>
        <w:top w:val="none" w:sz="0" w:space="0" w:color="auto"/>
        <w:left w:val="none" w:sz="0" w:space="0" w:color="auto"/>
        <w:bottom w:val="none" w:sz="0" w:space="0" w:color="auto"/>
        <w:right w:val="none" w:sz="0" w:space="0" w:color="auto"/>
      </w:divBdr>
    </w:div>
    <w:div w:id="209921100">
      <w:bodyDiv w:val="1"/>
      <w:marLeft w:val="0"/>
      <w:marRight w:val="0"/>
      <w:marTop w:val="0"/>
      <w:marBottom w:val="0"/>
      <w:divBdr>
        <w:top w:val="none" w:sz="0" w:space="0" w:color="auto"/>
        <w:left w:val="none" w:sz="0" w:space="0" w:color="auto"/>
        <w:bottom w:val="none" w:sz="0" w:space="0" w:color="auto"/>
        <w:right w:val="none" w:sz="0" w:space="0" w:color="auto"/>
      </w:divBdr>
    </w:div>
    <w:div w:id="210461095">
      <w:bodyDiv w:val="1"/>
      <w:marLeft w:val="0"/>
      <w:marRight w:val="0"/>
      <w:marTop w:val="0"/>
      <w:marBottom w:val="0"/>
      <w:divBdr>
        <w:top w:val="none" w:sz="0" w:space="0" w:color="auto"/>
        <w:left w:val="none" w:sz="0" w:space="0" w:color="auto"/>
        <w:bottom w:val="none" w:sz="0" w:space="0" w:color="auto"/>
        <w:right w:val="none" w:sz="0" w:space="0" w:color="auto"/>
      </w:divBdr>
    </w:div>
    <w:div w:id="210730959">
      <w:bodyDiv w:val="1"/>
      <w:marLeft w:val="0"/>
      <w:marRight w:val="0"/>
      <w:marTop w:val="0"/>
      <w:marBottom w:val="0"/>
      <w:divBdr>
        <w:top w:val="none" w:sz="0" w:space="0" w:color="auto"/>
        <w:left w:val="none" w:sz="0" w:space="0" w:color="auto"/>
        <w:bottom w:val="none" w:sz="0" w:space="0" w:color="auto"/>
        <w:right w:val="none" w:sz="0" w:space="0" w:color="auto"/>
      </w:divBdr>
    </w:div>
    <w:div w:id="210772028">
      <w:bodyDiv w:val="1"/>
      <w:marLeft w:val="0"/>
      <w:marRight w:val="0"/>
      <w:marTop w:val="0"/>
      <w:marBottom w:val="0"/>
      <w:divBdr>
        <w:top w:val="none" w:sz="0" w:space="0" w:color="auto"/>
        <w:left w:val="none" w:sz="0" w:space="0" w:color="auto"/>
        <w:bottom w:val="none" w:sz="0" w:space="0" w:color="auto"/>
        <w:right w:val="none" w:sz="0" w:space="0" w:color="auto"/>
      </w:divBdr>
    </w:div>
    <w:div w:id="210845300">
      <w:bodyDiv w:val="1"/>
      <w:marLeft w:val="0"/>
      <w:marRight w:val="0"/>
      <w:marTop w:val="0"/>
      <w:marBottom w:val="0"/>
      <w:divBdr>
        <w:top w:val="none" w:sz="0" w:space="0" w:color="auto"/>
        <w:left w:val="none" w:sz="0" w:space="0" w:color="auto"/>
        <w:bottom w:val="none" w:sz="0" w:space="0" w:color="auto"/>
        <w:right w:val="none" w:sz="0" w:space="0" w:color="auto"/>
      </w:divBdr>
    </w:div>
    <w:div w:id="210895086">
      <w:bodyDiv w:val="1"/>
      <w:marLeft w:val="0"/>
      <w:marRight w:val="0"/>
      <w:marTop w:val="0"/>
      <w:marBottom w:val="0"/>
      <w:divBdr>
        <w:top w:val="none" w:sz="0" w:space="0" w:color="auto"/>
        <w:left w:val="none" w:sz="0" w:space="0" w:color="auto"/>
        <w:bottom w:val="none" w:sz="0" w:space="0" w:color="auto"/>
        <w:right w:val="none" w:sz="0" w:space="0" w:color="auto"/>
      </w:divBdr>
    </w:div>
    <w:div w:id="210967191">
      <w:bodyDiv w:val="1"/>
      <w:marLeft w:val="0"/>
      <w:marRight w:val="0"/>
      <w:marTop w:val="0"/>
      <w:marBottom w:val="0"/>
      <w:divBdr>
        <w:top w:val="none" w:sz="0" w:space="0" w:color="auto"/>
        <w:left w:val="none" w:sz="0" w:space="0" w:color="auto"/>
        <w:bottom w:val="none" w:sz="0" w:space="0" w:color="auto"/>
        <w:right w:val="none" w:sz="0" w:space="0" w:color="auto"/>
      </w:divBdr>
    </w:div>
    <w:div w:id="211163360">
      <w:bodyDiv w:val="1"/>
      <w:marLeft w:val="0"/>
      <w:marRight w:val="0"/>
      <w:marTop w:val="0"/>
      <w:marBottom w:val="0"/>
      <w:divBdr>
        <w:top w:val="none" w:sz="0" w:space="0" w:color="auto"/>
        <w:left w:val="none" w:sz="0" w:space="0" w:color="auto"/>
        <w:bottom w:val="none" w:sz="0" w:space="0" w:color="auto"/>
        <w:right w:val="none" w:sz="0" w:space="0" w:color="auto"/>
      </w:divBdr>
    </w:div>
    <w:div w:id="211580530">
      <w:bodyDiv w:val="1"/>
      <w:marLeft w:val="0"/>
      <w:marRight w:val="0"/>
      <w:marTop w:val="0"/>
      <w:marBottom w:val="0"/>
      <w:divBdr>
        <w:top w:val="none" w:sz="0" w:space="0" w:color="auto"/>
        <w:left w:val="none" w:sz="0" w:space="0" w:color="auto"/>
        <w:bottom w:val="none" w:sz="0" w:space="0" w:color="auto"/>
        <w:right w:val="none" w:sz="0" w:space="0" w:color="auto"/>
      </w:divBdr>
    </w:div>
    <w:div w:id="211694983">
      <w:bodyDiv w:val="1"/>
      <w:marLeft w:val="0"/>
      <w:marRight w:val="0"/>
      <w:marTop w:val="0"/>
      <w:marBottom w:val="0"/>
      <w:divBdr>
        <w:top w:val="none" w:sz="0" w:space="0" w:color="auto"/>
        <w:left w:val="none" w:sz="0" w:space="0" w:color="auto"/>
        <w:bottom w:val="none" w:sz="0" w:space="0" w:color="auto"/>
        <w:right w:val="none" w:sz="0" w:space="0" w:color="auto"/>
      </w:divBdr>
    </w:div>
    <w:div w:id="211817750">
      <w:bodyDiv w:val="1"/>
      <w:marLeft w:val="0"/>
      <w:marRight w:val="0"/>
      <w:marTop w:val="0"/>
      <w:marBottom w:val="0"/>
      <w:divBdr>
        <w:top w:val="none" w:sz="0" w:space="0" w:color="auto"/>
        <w:left w:val="none" w:sz="0" w:space="0" w:color="auto"/>
        <w:bottom w:val="none" w:sz="0" w:space="0" w:color="auto"/>
        <w:right w:val="none" w:sz="0" w:space="0" w:color="auto"/>
      </w:divBdr>
    </w:div>
    <w:div w:id="211888559">
      <w:bodyDiv w:val="1"/>
      <w:marLeft w:val="0"/>
      <w:marRight w:val="0"/>
      <w:marTop w:val="0"/>
      <w:marBottom w:val="0"/>
      <w:divBdr>
        <w:top w:val="none" w:sz="0" w:space="0" w:color="auto"/>
        <w:left w:val="none" w:sz="0" w:space="0" w:color="auto"/>
        <w:bottom w:val="none" w:sz="0" w:space="0" w:color="auto"/>
        <w:right w:val="none" w:sz="0" w:space="0" w:color="auto"/>
      </w:divBdr>
    </w:div>
    <w:div w:id="211961831">
      <w:bodyDiv w:val="1"/>
      <w:marLeft w:val="0"/>
      <w:marRight w:val="0"/>
      <w:marTop w:val="0"/>
      <w:marBottom w:val="0"/>
      <w:divBdr>
        <w:top w:val="none" w:sz="0" w:space="0" w:color="auto"/>
        <w:left w:val="none" w:sz="0" w:space="0" w:color="auto"/>
        <w:bottom w:val="none" w:sz="0" w:space="0" w:color="auto"/>
        <w:right w:val="none" w:sz="0" w:space="0" w:color="auto"/>
      </w:divBdr>
    </w:div>
    <w:div w:id="212081217">
      <w:bodyDiv w:val="1"/>
      <w:marLeft w:val="0"/>
      <w:marRight w:val="0"/>
      <w:marTop w:val="0"/>
      <w:marBottom w:val="0"/>
      <w:divBdr>
        <w:top w:val="none" w:sz="0" w:space="0" w:color="auto"/>
        <w:left w:val="none" w:sz="0" w:space="0" w:color="auto"/>
        <w:bottom w:val="none" w:sz="0" w:space="0" w:color="auto"/>
        <w:right w:val="none" w:sz="0" w:space="0" w:color="auto"/>
      </w:divBdr>
    </w:div>
    <w:div w:id="212497761">
      <w:bodyDiv w:val="1"/>
      <w:marLeft w:val="0"/>
      <w:marRight w:val="0"/>
      <w:marTop w:val="0"/>
      <w:marBottom w:val="0"/>
      <w:divBdr>
        <w:top w:val="none" w:sz="0" w:space="0" w:color="auto"/>
        <w:left w:val="none" w:sz="0" w:space="0" w:color="auto"/>
        <w:bottom w:val="none" w:sz="0" w:space="0" w:color="auto"/>
        <w:right w:val="none" w:sz="0" w:space="0" w:color="auto"/>
      </w:divBdr>
    </w:div>
    <w:div w:id="212666812">
      <w:bodyDiv w:val="1"/>
      <w:marLeft w:val="0"/>
      <w:marRight w:val="0"/>
      <w:marTop w:val="0"/>
      <w:marBottom w:val="0"/>
      <w:divBdr>
        <w:top w:val="none" w:sz="0" w:space="0" w:color="auto"/>
        <w:left w:val="none" w:sz="0" w:space="0" w:color="auto"/>
        <w:bottom w:val="none" w:sz="0" w:space="0" w:color="auto"/>
        <w:right w:val="none" w:sz="0" w:space="0" w:color="auto"/>
      </w:divBdr>
    </w:div>
    <w:div w:id="213320698">
      <w:bodyDiv w:val="1"/>
      <w:marLeft w:val="0"/>
      <w:marRight w:val="0"/>
      <w:marTop w:val="0"/>
      <w:marBottom w:val="0"/>
      <w:divBdr>
        <w:top w:val="none" w:sz="0" w:space="0" w:color="auto"/>
        <w:left w:val="none" w:sz="0" w:space="0" w:color="auto"/>
        <w:bottom w:val="none" w:sz="0" w:space="0" w:color="auto"/>
        <w:right w:val="none" w:sz="0" w:space="0" w:color="auto"/>
      </w:divBdr>
    </w:div>
    <w:div w:id="213470224">
      <w:bodyDiv w:val="1"/>
      <w:marLeft w:val="0"/>
      <w:marRight w:val="0"/>
      <w:marTop w:val="0"/>
      <w:marBottom w:val="0"/>
      <w:divBdr>
        <w:top w:val="none" w:sz="0" w:space="0" w:color="auto"/>
        <w:left w:val="none" w:sz="0" w:space="0" w:color="auto"/>
        <w:bottom w:val="none" w:sz="0" w:space="0" w:color="auto"/>
        <w:right w:val="none" w:sz="0" w:space="0" w:color="auto"/>
      </w:divBdr>
    </w:div>
    <w:div w:id="213658190">
      <w:bodyDiv w:val="1"/>
      <w:marLeft w:val="0"/>
      <w:marRight w:val="0"/>
      <w:marTop w:val="0"/>
      <w:marBottom w:val="0"/>
      <w:divBdr>
        <w:top w:val="none" w:sz="0" w:space="0" w:color="auto"/>
        <w:left w:val="none" w:sz="0" w:space="0" w:color="auto"/>
        <w:bottom w:val="none" w:sz="0" w:space="0" w:color="auto"/>
        <w:right w:val="none" w:sz="0" w:space="0" w:color="auto"/>
      </w:divBdr>
    </w:div>
    <w:div w:id="213664091">
      <w:bodyDiv w:val="1"/>
      <w:marLeft w:val="0"/>
      <w:marRight w:val="0"/>
      <w:marTop w:val="0"/>
      <w:marBottom w:val="0"/>
      <w:divBdr>
        <w:top w:val="none" w:sz="0" w:space="0" w:color="auto"/>
        <w:left w:val="none" w:sz="0" w:space="0" w:color="auto"/>
        <w:bottom w:val="none" w:sz="0" w:space="0" w:color="auto"/>
        <w:right w:val="none" w:sz="0" w:space="0" w:color="auto"/>
      </w:divBdr>
    </w:div>
    <w:div w:id="213739954">
      <w:bodyDiv w:val="1"/>
      <w:marLeft w:val="0"/>
      <w:marRight w:val="0"/>
      <w:marTop w:val="0"/>
      <w:marBottom w:val="0"/>
      <w:divBdr>
        <w:top w:val="none" w:sz="0" w:space="0" w:color="auto"/>
        <w:left w:val="none" w:sz="0" w:space="0" w:color="auto"/>
        <w:bottom w:val="none" w:sz="0" w:space="0" w:color="auto"/>
        <w:right w:val="none" w:sz="0" w:space="0" w:color="auto"/>
      </w:divBdr>
    </w:div>
    <w:div w:id="213851358">
      <w:bodyDiv w:val="1"/>
      <w:marLeft w:val="0"/>
      <w:marRight w:val="0"/>
      <w:marTop w:val="0"/>
      <w:marBottom w:val="0"/>
      <w:divBdr>
        <w:top w:val="none" w:sz="0" w:space="0" w:color="auto"/>
        <w:left w:val="none" w:sz="0" w:space="0" w:color="auto"/>
        <w:bottom w:val="none" w:sz="0" w:space="0" w:color="auto"/>
        <w:right w:val="none" w:sz="0" w:space="0" w:color="auto"/>
      </w:divBdr>
    </w:div>
    <w:div w:id="214053257">
      <w:bodyDiv w:val="1"/>
      <w:marLeft w:val="0"/>
      <w:marRight w:val="0"/>
      <w:marTop w:val="0"/>
      <w:marBottom w:val="0"/>
      <w:divBdr>
        <w:top w:val="none" w:sz="0" w:space="0" w:color="auto"/>
        <w:left w:val="none" w:sz="0" w:space="0" w:color="auto"/>
        <w:bottom w:val="none" w:sz="0" w:space="0" w:color="auto"/>
        <w:right w:val="none" w:sz="0" w:space="0" w:color="auto"/>
      </w:divBdr>
    </w:div>
    <w:div w:id="214128408">
      <w:bodyDiv w:val="1"/>
      <w:marLeft w:val="0"/>
      <w:marRight w:val="0"/>
      <w:marTop w:val="0"/>
      <w:marBottom w:val="0"/>
      <w:divBdr>
        <w:top w:val="none" w:sz="0" w:space="0" w:color="auto"/>
        <w:left w:val="none" w:sz="0" w:space="0" w:color="auto"/>
        <w:bottom w:val="none" w:sz="0" w:space="0" w:color="auto"/>
        <w:right w:val="none" w:sz="0" w:space="0" w:color="auto"/>
      </w:divBdr>
    </w:div>
    <w:div w:id="214463903">
      <w:bodyDiv w:val="1"/>
      <w:marLeft w:val="0"/>
      <w:marRight w:val="0"/>
      <w:marTop w:val="0"/>
      <w:marBottom w:val="0"/>
      <w:divBdr>
        <w:top w:val="none" w:sz="0" w:space="0" w:color="auto"/>
        <w:left w:val="none" w:sz="0" w:space="0" w:color="auto"/>
        <w:bottom w:val="none" w:sz="0" w:space="0" w:color="auto"/>
        <w:right w:val="none" w:sz="0" w:space="0" w:color="auto"/>
      </w:divBdr>
    </w:div>
    <w:div w:id="214511886">
      <w:bodyDiv w:val="1"/>
      <w:marLeft w:val="0"/>
      <w:marRight w:val="0"/>
      <w:marTop w:val="0"/>
      <w:marBottom w:val="0"/>
      <w:divBdr>
        <w:top w:val="none" w:sz="0" w:space="0" w:color="auto"/>
        <w:left w:val="none" w:sz="0" w:space="0" w:color="auto"/>
        <w:bottom w:val="none" w:sz="0" w:space="0" w:color="auto"/>
        <w:right w:val="none" w:sz="0" w:space="0" w:color="auto"/>
      </w:divBdr>
    </w:div>
    <w:div w:id="214708506">
      <w:bodyDiv w:val="1"/>
      <w:marLeft w:val="0"/>
      <w:marRight w:val="0"/>
      <w:marTop w:val="0"/>
      <w:marBottom w:val="0"/>
      <w:divBdr>
        <w:top w:val="none" w:sz="0" w:space="0" w:color="auto"/>
        <w:left w:val="none" w:sz="0" w:space="0" w:color="auto"/>
        <w:bottom w:val="none" w:sz="0" w:space="0" w:color="auto"/>
        <w:right w:val="none" w:sz="0" w:space="0" w:color="auto"/>
      </w:divBdr>
    </w:div>
    <w:div w:id="215430022">
      <w:bodyDiv w:val="1"/>
      <w:marLeft w:val="0"/>
      <w:marRight w:val="0"/>
      <w:marTop w:val="0"/>
      <w:marBottom w:val="0"/>
      <w:divBdr>
        <w:top w:val="none" w:sz="0" w:space="0" w:color="auto"/>
        <w:left w:val="none" w:sz="0" w:space="0" w:color="auto"/>
        <w:bottom w:val="none" w:sz="0" w:space="0" w:color="auto"/>
        <w:right w:val="none" w:sz="0" w:space="0" w:color="auto"/>
      </w:divBdr>
    </w:div>
    <w:div w:id="215775735">
      <w:bodyDiv w:val="1"/>
      <w:marLeft w:val="0"/>
      <w:marRight w:val="0"/>
      <w:marTop w:val="0"/>
      <w:marBottom w:val="0"/>
      <w:divBdr>
        <w:top w:val="none" w:sz="0" w:space="0" w:color="auto"/>
        <w:left w:val="none" w:sz="0" w:space="0" w:color="auto"/>
        <w:bottom w:val="none" w:sz="0" w:space="0" w:color="auto"/>
        <w:right w:val="none" w:sz="0" w:space="0" w:color="auto"/>
      </w:divBdr>
    </w:div>
    <w:div w:id="215892136">
      <w:bodyDiv w:val="1"/>
      <w:marLeft w:val="0"/>
      <w:marRight w:val="0"/>
      <w:marTop w:val="0"/>
      <w:marBottom w:val="0"/>
      <w:divBdr>
        <w:top w:val="none" w:sz="0" w:space="0" w:color="auto"/>
        <w:left w:val="none" w:sz="0" w:space="0" w:color="auto"/>
        <w:bottom w:val="none" w:sz="0" w:space="0" w:color="auto"/>
        <w:right w:val="none" w:sz="0" w:space="0" w:color="auto"/>
      </w:divBdr>
    </w:div>
    <w:div w:id="216086374">
      <w:bodyDiv w:val="1"/>
      <w:marLeft w:val="0"/>
      <w:marRight w:val="0"/>
      <w:marTop w:val="0"/>
      <w:marBottom w:val="0"/>
      <w:divBdr>
        <w:top w:val="none" w:sz="0" w:space="0" w:color="auto"/>
        <w:left w:val="none" w:sz="0" w:space="0" w:color="auto"/>
        <w:bottom w:val="none" w:sz="0" w:space="0" w:color="auto"/>
        <w:right w:val="none" w:sz="0" w:space="0" w:color="auto"/>
      </w:divBdr>
    </w:div>
    <w:div w:id="216087254">
      <w:bodyDiv w:val="1"/>
      <w:marLeft w:val="0"/>
      <w:marRight w:val="0"/>
      <w:marTop w:val="0"/>
      <w:marBottom w:val="0"/>
      <w:divBdr>
        <w:top w:val="none" w:sz="0" w:space="0" w:color="auto"/>
        <w:left w:val="none" w:sz="0" w:space="0" w:color="auto"/>
        <w:bottom w:val="none" w:sz="0" w:space="0" w:color="auto"/>
        <w:right w:val="none" w:sz="0" w:space="0" w:color="auto"/>
      </w:divBdr>
    </w:div>
    <w:div w:id="216362470">
      <w:bodyDiv w:val="1"/>
      <w:marLeft w:val="0"/>
      <w:marRight w:val="0"/>
      <w:marTop w:val="0"/>
      <w:marBottom w:val="0"/>
      <w:divBdr>
        <w:top w:val="none" w:sz="0" w:space="0" w:color="auto"/>
        <w:left w:val="none" w:sz="0" w:space="0" w:color="auto"/>
        <w:bottom w:val="none" w:sz="0" w:space="0" w:color="auto"/>
        <w:right w:val="none" w:sz="0" w:space="0" w:color="auto"/>
      </w:divBdr>
    </w:div>
    <w:div w:id="216401330">
      <w:bodyDiv w:val="1"/>
      <w:marLeft w:val="0"/>
      <w:marRight w:val="0"/>
      <w:marTop w:val="0"/>
      <w:marBottom w:val="0"/>
      <w:divBdr>
        <w:top w:val="none" w:sz="0" w:space="0" w:color="auto"/>
        <w:left w:val="none" w:sz="0" w:space="0" w:color="auto"/>
        <w:bottom w:val="none" w:sz="0" w:space="0" w:color="auto"/>
        <w:right w:val="none" w:sz="0" w:space="0" w:color="auto"/>
      </w:divBdr>
    </w:div>
    <w:div w:id="216746090">
      <w:bodyDiv w:val="1"/>
      <w:marLeft w:val="0"/>
      <w:marRight w:val="0"/>
      <w:marTop w:val="0"/>
      <w:marBottom w:val="0"/>
      <w:divBdr>
        <w:top w:val="none" w:sz="0" w:space="0" w:color="auto"/>
        <w:left w:val="none" w:sz="0" w:space="0" w:color="auto"/>
        <w:bottom w:val="none" w:sz="0" w:space="0" w:color="auto"/>
        <w:right w:val="none" w:sz="0" w:space="0" w:color="auto"/>
      </w:divBdr>
    </w:div>
    <w:div w:id="217712657">
      <w:bodyDiv w:val="1"/>
      <w:marLeft w:val="0"/>
      <w:marRight w:val="0"/>
      <w:marTop w:val="0"/>
      <w:marBottom w:val="0"/>
      <w:divBdr>
        <w:top w:val="none" w:sz="0" w:space="0" w:color="auto"/>
        <w:left w:val="none" w:sz="0" w:space="0" w:color="auto"/>
        <w:bottom w:val="none" w:sz="0" w:space="0" w:color="auto"/>
        <w:right w:val="none" w:sz="0" w:space="0" w:color="auto"/>
      </w:divBdr>
    </w:div>
    <w:div w:id="218055953">
      <w:bodyDiv w:val="1"/>
      <w:marLeft w:val="0"/>
      <w:marRight w:val="0"/>
      <w:marTop w:val="0"/>
      <w:marBottom w:val="0"/>
      <w:divBdr>
        <w:top w:val="none" w:sz="0" w:space="0" w:color="auto"/>
        <w:left w:val="none" w:sz="0" w:space="0" w:color="auto"/>
        <w:bottom w:val="none" w:sz="0" w:space="0" w:color="auto"/>
        <w:right w:val="none" w:sz="0" w:space="0" w:color="auto"/>
      </w:divBdr>
    </w:div>
    <w:div w:id="218056983">
      <w:bodyDiv w:val="1"/>
      <w:marLeft w:val="0"/>
      <w:marRight w:val="0"/>
      <w:marTop w:val="0"/>
      <w:marBottom w:val="0"/>
      <w:divBdr>
        <w:top w:val="none" w:sz="0" w:space="0" w:color="auto"/>
        <w:left w:val="none" w:sz="0" w:space="0" w:color="auto"/>
        <w:bottom w:val="none" w:sz="0" w:space="0" w:color="auto"/>
        <w:right w:val="none" w:sz="0" w:space="0" w:color="auto"/>
      </w:divBdr>
    </w:div>
    <w:div w:id="218321617">
      <w:bodyDiv w:val="1"/>
      <w:marLeft w:val="0"/>
      <w:marRight w:val="0"/>
      <w:marTop w:val="0"/>
      <w:marBottom w:val="0"/>
      <w:divBdr>
        <w:top w:val="none" w:sz="0" w:space="0" w:color="auto"/>
        <w:left w:val="none" w:sz="0" w:space="0" w:color="auto"/>
        <w:bottom w:val="none" w:sz="0" w:space="0" w:color="auto"/>
        <w:right w:val="none" w:sz="0" w:space="0" w:color="auto"/>
      </w:divBdr>
    </w:div>
    <w:div w:id="219218302">
      <w:bodyDiv w:val="1"/>
      <w:marLeft w:val="0"/>
      <w:marRight w:val="0"/>
      <w:marTop w:val="0"/>
      <w:marBottom w:val="0"/>
      <w:divBdr>
        <w:top w:val="none" w:sz="0" w:space="0" w:color="auto"/>
        <w:left w:val="none" w:sz="0" w:space="0" w:color="auto"/>
        <w:bottom w:val="none" w:sz="0" w:space="0" w:color="auto"/>
        <w:right w:val="none" w:sz="0" w:space="0" w:color="auto"/>
      </w:divBdr>
    </w:div>
    <w:div w:id="219288621">
      <w:bodyDiv w:val="1"/>
      <w:marLeft w:val="0"/>
      <w:marRight w:val="0"/>
      <w:marTop w:val="0"/>
      <w:marBottom w:val="0"/>
      <w:divBdr>
        <w:top w:val="none" w:sz="0" w:space="0" w:color="auto"/>
        <w:left w:val="none" w:sz="0" w:space="0" w:color="auto"/>
        <w:bottom w:val="none" w:sz="0" w:space="0" w:color="auto"/>
        <w:right w:val="none" w:sz="0" w:space="0" w:color="auto"/>
      </w:divBdr>
    </w:div>
    <w:div w:id="219364730">
      <w:bodyDiv w:val="1"/>
      <w:marLeft w:val="0"/>
      <w:marRight w:val="0"/>
      <w:marTop w:val="0"/>
      <w:marBottom w:val="0"/>
      <w:divBdr>
        <w:top w:val="none" w:sz="0" w:space="0" w:color="auto"/>
        <w:left w:val="none" w:sz="0" w:space="0" w:color="auto"/>
        <w:bottom w:val="none" w:sz="0" w:space="0" w:color="auto"/>
        <w:right w:val="none" w:sz="0" w:space="0" w:color="auto"/>
      </w:divBdr>
    </w:div>
    <w:div w:id="219755610">
      <w:bodyDiv w:val="1"/>
      <w:marLeft w:val="0"/>
      <w:marRight w:val="0"/>
      <w:marTop w:val="0"/>
      <w:marBottom w:val="0"/>
      <w:divBdr>
        <w:top w:val="none" w:sz="0" w:space="0" w:color="auto"/>
        <w:left w:val="none" w:sz="0" w:space="0" w:color="auto"/>
        <w:bottom w:val="none" w:sz="0" w:space="0" w:color="auto"/>
        <w:right w:val="none" w:sz="0" w:space="0" w:color="auto"/>
      </w:divBdr>
    </w:div>
    <w:div w:id="220361789">
      <w:bodyDiv w:val="1"/>
      <w:marLeft w:val="0"/>
      <w:marRight w:val="0"/>
      <w:marTop w:val="0"/>
      <w:marBottom w:val="0"/>
      <w:divBdr>
        <w:top w:val="none" w:sz="0" w:space="0" w:color="auto"/>
        <w:left w:val="none" w:sz="0" w:space="0" w:color="auto"/>
        <w:bottom w:val="none" w:sz="0" w:space="0" w:color="auto"/>
        <w:right w:val="none" w:sz="0" w:space="0" w:color="auto"/>
      </w:divBdr>
    </w:div>
    <w:div w:id="220599234">
      <w:bodyDiv w:val="1"/>
      <w:marLeft w:val="0"/>
      <w:marRight w:val="0"/>
      <w:marTop w:val="0"/>
      <w:marBottom w:val="0"/>
      <w:divBdr>
        <w:top w:val="none" w:sz="0" w:space="0" w:color="auto"/>
        <w:left w:val="none" w:sz="0" w:space="0" w:color="auto"/>
        <w:bottom w:val="none" w:sz="0" w:space="0" w:color="auto"/>
        <w:right w:val="none" w:sz="0" w:space="0" w:color="auto"/>
      </w:divBdr>
    </w:div>
    <w:div w:id="220795442">
      <w:bodyDiv w:val="1"/>
      <w:marLeft w:val="0"/>
      <w:marRight w:val="0"/>
      <w:marTop w:val="0"/>
      <w:marBottom w:val="0"/>
      <w:divBdr>
        <w:top w:val="none" w:sz="0" w:space="0" w:color="auto"/>
        <w:left w:val="none" w:sz="0" w:space="0" w:color="auto"/>
        <w:bottom w:val="none" w:sz="0" w:space="0" w:color="auto"/>
        <w:right w:val="none" w:sz="0" w:space="0" w:color="auto"/>
      </w:divBdr>
    </w:div>
    <w:div w:id="221209803">
      <w:bodyDiv w:val="1"/>
      <w:marLeft w:val="0"/>
      <w:marRight w:val="0"/>
      <w:marTop w:val="0"/>
      <w:marBottom w:val="0"/>
      <w:divBdr>
        <w:top w:val="none" w:sz="0" w:space="0" w:color="auto"/>
        <w:left w:val="none" w:sz="0" w:space="0" w:color="auto"/>
        <w:bottom w:val="none" w:sz="0" w:space="0" w:color="auto"/>
        <w:right w:val="none" w:sz="0" w:space="0" w:color="auto"/>
      </w:divBdr>
    </w:div>
    <w:div w:id="221328885">
      <w:bodyDiv w:val="1"/>
      <w:marLeft w:val="0"/>
      <w:marRight w:val="0"/>
      <w:marTop w:val="0"/>
      <w:marBottom w:val="0"/>
      <w:divBdr>
        <w:top w:val="none" w:sz="0" w:space="0" w:color="auto"/>
        <w:left w:val="none" w:sz="0" w:space="0" w:color="auto"/>
        <w:bottom w:val="none" w:sz="0" w:space="0" w:color="auto"/>
        <w:right w:val="none" w:sz="0" w:space="0" w:color="auto"/>
      </w:divBdr>
    </w:div>
    <w:div w:id="222568806">
      <w:bodyDiv w:val="1"/>
      <w:marLeft w:val="0"/>
      <w:marRight w:val="0"/>
      <w:marTop w:val="0"/>
      <w:marBottom w:val="0"/>
      <w:divBdr>
        <w:top w:val="none" w:sz="0" w:space="0" w:color="auto"/>
        <w:left w:val="none" w:sz="0" w:space="0" w:color="auto"/>
        <w:bottom w:val="none" w:sz="0" w:space="0" w:color="auto"/>
        <w:right w:val="none" w:sz="0" w:space="0" w:color="auto"/>
      </w:divBdr>
    </w:div>
    <w:div w:id="222715187">
      <w:bodyDiv w:val="1"/>
      <w:marLeft w:val="0"/>
      <w:marRight w:val="0"/>
      <w:marTop w:val="0"/>
      <w:marBottom w:val="0"/>
      <w:divBdr>
        <w:top w:val="none" w:sz="0" w:space="0" w:color="auto"/>
        <w:left w:val="none" w:sz="0" w:space="0" w:color="auto"/>
        <w:bottom w:val="none" w:sz="0" w:space="0" w:color="auto"/>
        <w:right w:val="none" w:sz="0" w:space="0" w:color="auto"/>
      </w:divBdr>
    </w:div>
    <w:div w:id="223102125">
      <w:bodyDiv w:val="1"/>
      <w:marLeft w:val="0"/>
      <w:marRight w:val="0"/>
      <w:marTop w:val="0"/>
      <w:marBottom w:val="0"/>
      <w:divBdr>
        <w:top w:val="none" w:sz="0" w:space="0" w:color="auto"/>
        <w:left w:val="none" w:sz="0" w:space="0" w:color="auto"/>
        <w:bottom w:val="none" w:sz="0" w:space="0" w:color="auto"/>
        <w:right w:val="none" w:sz="0" w:space="0" w:color="auto"/>
      </w:divBdr>
    </w:div>
    <w:div w:id="223107273">
      <w:bodyDiv w:val="1"/>
      <w:marLeft w:val="0"/>
      <w:marRight w:val="0"/>
      <w:marTop w:val="0"/>
      <w:marBottom w:val="0"/>
      <w:divBdr>
        <w:top w:val="none" w:sz="0" w:space="0" w:color="auto"/>
        <w:left w:val="none" w:sz="0" w:space="0" w:color="auto"/>
        <w:bottom w:val="none" w:sz="0" w:space="0" w:color="auto"/>
        <w:right w:val="none" w:sz="0" w:space="0" w:color="auto"/>
      </w:divBdr>
    </w:div>
    <w:div w:id="223223813">
      <w:bodyDiv w:val="1"/>
      <w:marLeft w:val="0"/>
      <w:marRight w:val="0"/>
      <w:marTop w:val="0"/>
      <w:marBottom w:val="0"/>
      <w:divBdr>
        <w:top w:val="none" w:sz="0" w:space="0" w:color="auto"/>
        <w:left w:val="none" w:sz="0" w:space="0" w:color="auto"/>
        <w:bottom w:val="none" w:sz="0" w:space="0" w:color="auto"/>
        <w:right w:val="none" w:sz="0" w:space="0" w:color="auto"/>
      </w:divBdr>
    </w:div>
    <w:div w:id="223294862">
      <w:bodyDiv w:val="1"/>
      <w:marLeft w:val="0"/>
      <w:marRight w:val="0"/>
      <w:marTop w:val="0"/>
      <w:marBottom w:val="0"/>
      <w:divBdr>
        <w:top w:val="none" w:sz="0" w:space="0" w:color="auto"/>
        <w:left w:val="none" w:sz="0" w:space="0" w:color="auto"/>
        <w:bottom w:val="none" w:sz="0" w:space="0" w:color="auto"/>
        <w:right w:val="none" w:sz="0" w:space="0" w:color="auto"/>
      </w:divBdr>
    </w:div>
    <w:div w:id="223299225">
      <w:bodyDiv w:val="1"/>
      <w:marLeft w:val="0"/>
      <w:marRight w:val="0"/>
      <w:marTop w:val="0"/>
      <w:marBottom w:val="0"/>
      <w:divBdr>
        <w:top w:val="none" w:sz="0" w:space="0" w:color="auto"/>
        <w:left w:val="none" w:sz="0" w:space="0" w:color="auto"/>
        <w:bottom w:val="none" w:sz="0" w:space="0" w:color="auto"/>
        <w:right w:val="none" w:sz="0" w:space="0" w:color="auto"/>
      </w:divBdr>
    </w:div>
    <w:div w:id="223493810">
      <w:bodyDiv w:val="1"/>
      <w:marLeft w:val="0"/>
      <w:marRight w:val="0"/>
      <w:marTop w:val="0"/>
      <w:marBottom w:val="0"/>
      <w:divBdr>
        <w:top w:val="none" w:sz="0" w:space="0" w:color="auto"/>
        <w:left w:val="none" w:sz="0" w:space="0" w:color="auto"/>
        <w:bottom w:val="none" w:sz="0" w:space="0" w:color="auto"/>
        <w:right w:val="none" w:sz="0" w:space="0" w:color="auto"/>
      </w:divBdr>
    </w:div>
    <w:div w:id="223682487">
      <w:bodyDiv w:val="1"/>
      <w:marLeft w:val="0"/>
      <w:marRight w:val="0"/>
      <w:marTop w:val="0"/>
      <w:marBottom w:val="0"/>
      <w:divBdr>
        <w:top w:val="none" w:sz="0" w:space="0" w:color="auto"/>
        <w:left w:val="none" w:sz="0" w:space="0" w:color="auto"/>
        <w:bottom w:val="none" w:sz="0" w:space="0" w:color="auto"/>
        <w:right w:val="none" w:sz="0" w:space="0" w:color="auto"/>
      </w:divBdr>
    </w:div>
    <w:div w:id="223877529">
      <w:bodyDiv w:val="1"/>
      <w:marLeft w:val="0"/>
      <w:marRight w:val="0"/>
      <w:marTop w:val="0"/>
      <w:marBottom w:val="0"/>
      <w:divBdr>
        <w:top w:val="none" w:sz="0" w:space="0" w:color="auto"/>
        <w:left w:val="none" w:sz="0" w:space="0" w:color="auto"/>
        <w:bottom w:val="none" w:sz="0" w:space="0" w:color="auto"/>
        <w:right w:val="none" w:sz="0" w:space="0" w:color="auto"/>
      </w:divBdr>
    </w:div>
    <w:div w:id="223957035">
      <w:bodyDiv w:val="1"/>
      <w:marLeft w:val="0"/>
      <w:marRight w:val="0"/>
      <w:marTop w:val="0"/>
      <w:marBottom w:val="0"/>
      <w:divBdr>
        <w:top w:val="none" w:sz="0" w:space="0" w:color="auto"/>
        <w:left w:val="none" w:sz="0" w:space="0" w:color="auto"/>
        <w:bottom w:val="none" w:sz="0" w:space="0" w:color="auto"/>
        <w:right w:val="none" w:sz="0" w:space="0" w:color="auto"/>
      </w:divBdr>
    </w:div>
    <w:div w:id="224072987">
      <w:bodyDiv w:val="1"/>
      <w:marLeft w:val="0"/>
      <w:marRight w:val="0"/>
      <w:marTop w:val="0"/>
      <w:marBottom w:val="0"/>
      <w:divBdr>
        <w:top w:val="none" w:sz="0" w:space="0" w:color="auto"/>
        <w:left w:val="none" w:sz="0" w:space="0" w:color="auto"/>
        <w:bottom w:val="none" w:sz="0" w:space="0" w:color="auto"/>
        <w:right w:val="none" w:sz="0" w:space="0" w:color="auto"/>
      </w:divBdr>
    </w:div>
    <w:div w:id="224419694">
      <w:bodyDiv w:val="1"/>
      <w:marLeft w:val="0"/>
      <w:marRight w:val="0"/>
      <w:marTop w:val="0"/>
      <w:marBottom w:val="0"/>
      <w:divBdr>
        <w:top w:val="none" w:sz="0" w:space="0" w:color="auto"/>
        <w:left w:val="none" w:sz="0" w:space="0" w:color="auto"/>
        <w:bottom w:val="none" w:sz="0" w:space="0" w:color="auto"/>
        <w:right w:val="none" w:sz="0" w:space="0" w:color="auto"/>
      </w:divBdr>
    </w:div>
    <w:div w:id="224686486">
      <w:bodyDiv w:val="1"/>
      <w:marLeft w:val="0"/>
      <w:marRight w:val="0"/>
      <w:marTop w:val="0"/>
      <w:marBottom w:val="0"/>
      <w:divBdr>
        <w:top w:val="none" w:sz="0" w:space="0" w:color="auto"/>
        <w:left w:val="none" w:sz="0" w:space="0" w:color="auto"/>
        <w:bottom w:val="none" w:sz="0" w:space="0" w:color="auto"/>
        <w:right w:val="none" w:sz="0" w:space="0" w:color="auto"/>
      </w:divBdr>
    </w:div>
    <w:div w:id="225342115">
      <w:bodyDiv w:val="1"/>
      <w:marLeft w:val="0"/>
      <w:marRight w:val="0"/>
      <w:marTop w:val="0"/>
      <w:marBottom w:val="0"/>
      <w:divBdr>
        <w:top w:val="none" w:sz="0" w:space="0" w:color="auto"/>
        <w:left w:val="none" w:sz="0" w:space="0" w:color="auto"/>
        <w:bottom w:val="none" w:sz="0" w:space="0" w:color="auto"/>
        <w:right w:val="none" w:sz="0" w:space="0" w:color="auto"/>
      </w:divBdr>
    </w:div>
    <w:div w:id="225454431">
      <w:bodyDiv w:val="1"/>
      <w:marLeft w:val="0"/>
      <w:marRight w:val="0"/>
      <w:marTop w:val="0"/>
      <w:marBottom w:val="0"/>
      <w:divBdr>
        <w:top w:val="none" w:sz="0" w:space="0" w:color="auto"/>
        <w:left w:val="none" w:sz="0" w:space="0" w:color="auto"/>
        <w:bottom w:val="none" w:sz="0" w:space="0" w:color="auto"/>
        <w:right w:val="none" w:sz="0" w:space="0" w:color="auto"/>
      </w:divBdr>
    </w:div>
    <w:div w:id="225531885">
      <w:bodyDiv w:val="1"/>
      <w:marLeft w:val="0"/>
      <w:marRight w:val="0"/>
      <w:marTop w:val="0"/>
      <w:marBottom w:val="0"/>
      <w:divBdr>
        <w:top w:val="none" w:sz="0" w:space="0" w:color="auto"/>
        <w:left w:val="none" w:sz="0" w:space="0" w:color="auto"/>
        <w:bottom w:val="none" w:sz="0" w:space="0" w:color="auto"/>
        <w:right w:val="none" w:sz="0" w:space="0" w:color="auto"/>
      </w:divBdr>
    </w:div>
    <w:div w:id="225994948">
      <w:bodyDiv w:val="1"/>
      <w:marLeft w:val="0"/>
      <w:marRight w:val="0"/>
      <w:marTop w:val="0"/>
      <w:marBottom w:val="0"/>
      <w:divBdr>
        <w:top w:val="none" w:sz="0" w:space="0" w:color="auto"/>
        <w:left w:val="none" w:sz="0" w:space="0" w:color="auto"/>
        <w:bottom w:val="none" w:sz="0" w:space="0" w:color="auto"/>
        <w:right w:val="none" w:sz="0" w:space="0" w:color="auto"/>
      </w:divBdr>
    </w:div>
    <w:div w:id="226914529">
      <w:bodyDiv w:val="1"/>
      <w:marLeft w:val="0"/>
      <w:marRight w:val="0"/>
      <w:marTop w:val="0"/>
      <w:marBottom w:val="0"/>
      <w:divBdr>
        <w:top w:val="none" w:sz="0" w:space="0" w:color="auto"/>
        <w:left w:val="none" w:sz="0" w:space="0" w:color="auto"/>
        <w:bottom w:val="none" w:sz="0" w:space="0" w:color="auto"/>
        <w:right w:val="none" w:sz="0" w:space="0" w:color="auto"/>
      </w:divBdr>
    </w:div>
    <w:div w:id="226915588">
      <w:bodyDiv w:val="1"/>
      <w:marLeft w:val="0"/>
      <w:marRight w:val="0"/>
      <w:marTop w:val="0"/>
      <w:marBottom w:val="0"/>
      <w:divBdr>
        <w:top w:val="none" w:sz="0" w:space="0" w:color="auto"/>
        <w:left w:val="none" w:sz="0" w:space="0" w:color="auto"/>
        <w:bottom w:val="none" w:sz="0" w:space="0" w:color="auto"/>
        <w:right w:val="none" w:sz="0" w:space="0" w:color="auto"/>
      </w:divBdr>
    </w:div>
    <w:div w:id="227113098">
      <w:bodyDiv w:val="1"/>
      <w:marLeft w:val="0"/>
      <w:marRight w:val="0"/>
      <w:marTop w:val="0"/>
      <w:marBottom w:val="0"/>
      <w:divBdr>
        <w:top w:val="none" w:sz="0" w:space="0" w:color="auto"/>
        <w:left w:val="none" w:sz="0" w:space="0" w:color="auto"/>
        <w:bottom w:val="none" w:sz="0" w:space="0" w:color="auto"/>
        <w:right w:val="none" w:sz="0" w:space="0" w:color="auto"/>
      </w:divBdr>
    </w:div>
    <w:div w:id="227228333">
      <w:bodyDiv w:val="1"/>
      <w:marLeft w:val="0"/>
      <w:marRight w:val="0"/>
      <w:marTop w:val="0"/>
      <w:marBottom w:val="0"/>
      <w:divBdr>
        <w:top w:val="none" w:sz="0" w:space="0" w:color="auto"/>
        <w:left w:val="none" w:sz="0" w:space="0" w:color="auto"/>
        <w:bottom w:val="none" w:sz="0" w:space="0" w:color="auto"/>
        <w:right w:val="none" w:sz="0" w:space="0" w:color="auto"/>
      </w:divBdr>
    </w:div>
    <w:div w:id="227501580">
      <w:bodyDiv w:val="1"/>
      <w:marLeft w:val="0"/>
      <w:marRight w:val="0"/>
      <w:marTop w:val="0"/>
      <w:marBottom w:val="0"/>
      <w:divBdr>
        <w:top w:val="none" w:sz="0" w:space="0" w:color="auto"/>
        <w:left w:val="none" w:sz="0" w:space="0" w:color="auto"/>
        <w:bottom w:val="none" w:sz="0" w:space="0" w:color="auto"/>
        <w:right w:val="none" w:sz="0" w:space="0" w:color="auto"/>
      </w:divBdr>
    </w:div>
    <w:div w:id="227695089">
      <w:bodyDiv w:val="1"/>
      <w:marLeft w:val="0"/>
      <w:marRight w:val="0"/>
      <w:marTop w:val="0"/>
      <w:marBottom w:val="0"/>
      <w:divBdr>
        <w:top w:val="none" w:sz="0" w:space="0" w:color="auto"/>
        <w:left w:val="none" w:sz="0" w:space="0" w:color="auto"/>
        <w:bottom w:val="none" w:sz="0" w:space="0" w:color="auto"/>
        <w:right w:val="none" w:sz="0" w:space="0" w:color="auto"/>
      </w:divBdr>
    </w:div>
    <w:div w:id="227767558">
      <w:bodyDiv w:val="1"/>
      <w:marLeft w:val="0"/>
      <w:marRight w:val="0"/>
      <w:marTop w:val="0"/>
      <w:marBottom w:val="0"/>
      <w:divBdr>
        <w:top w:val="none" w:sz="0" w:space="0" w:color="auto"/>
        <w:left w:val="none" w:sz="0" w:space="0" w:color="auto"/>
        <w:bottom w:val="none" w:sz="0" w:space="0" w:color="auto"/>
        <w:right w:val="none" w:sz="0" w:space="0" w:color="auto"/>
      </w:divBdr>
    </w:div>
    <w:div w:id="227880938">
      <w:bodyDiv w:val="1"/>
      <w:marLeft w:val="0"/>
      <w:marRight w:val="0"/>
      <w:marTop w:val="0"/>
      <w:marBottom w:val="0"/>
      <w:divBdr>
        <w:top w:val="none" w:sz="0" w:space="0" w:color="auto"/>
        <w:left w:val="none" w:sz="0" w:space="0" w:color="auto"/>
        <w:bottom w:val="none" w:sz="0" w:space="0" w:color="auto"/>
        <w:right w:val="none" w:sz="0" w:space="0" w:color="auto"/>
      </w:divBdr>
    </w:div>
    <w:div w:id="228660501">
      <w:bodyDiv w:val="1"/>
      <w:marLeft w:val="0"/>
      <w:marRight w:val="0"/>
      <w:marTop w:val="0"/>
      <w:marBottom w:val="0"/>
      <w:divBdr>
        <w:top w:val="none" w:sz="0" w:space="0" w:color="auto"/>
        <w:left w:val="none" w:sz="0" w:space="0" w:color="auto"/>
        <w:bottom w:val="none" w:sz="0" w:space="0" w:color="auto"/>
        <w:right w:val="none" w:sz="0" w:space="0" w:color="auto"/>
      </w:divBdr>
    </w:div>
    <w:div w:id="228735593">
      <w:bodyDiv w:val="1"/>
      <w:marLeft w:val="0"/>
      <w:marRight w:val="0"/>
      <w:marTop w:val="0"/>
      <w:marBottom w:val="0"/>
      <w:divBdr>
        <w:top w:val="none" w:sz="0" w:space="0" w:color="auto"/>
        <w:left w:val="none" w:sz="0" w:space="0" w:color="auto"/>
        <w:bottom w:val="none" w:sz="0" w:space="0" w:color="auto"/>
        <w:right w:val="none" w:sz="0" w:space="0" w:color="auto"/>
      </w:divBdr>
    </w:div>
    <w:div w:id="228804228">
      <w:bodyDiv w:val="1"/>
      <w:marLeft w:val="0"/>
      <w:marRight w:val="0"/>
      <w:marTop w:val="0"/>
      <w:marBottom w:val="0"/>
      <w:divBdr>
        <w:top w:val="none" w:sz="0" w:space="0" w:color="auto"/>
        <w:left w:val="none" w:sz="0" w:space="0" w:color="auto"/>
        <w:bottom w:val="none" w:sz="0" w:space="0" w:color="auto"/>
        <w:right w:val="none" w:sz="0" w:space="0" w:color="auto"/>
      </w:divBdr>
    </w:div>
    <w:div w:id="228924504">
      <w:bodyDiv w:val="1"/>
      <w:marLeft w:val="0"/>
      <w:marRight w:val="0"/>
      <w:marTop w:val="0"/>
      <w:marBottom w:val="0"/>
      <w:divBdr>
        <w:top w:val="none" w:sz="0" w:space="0" w:color="auto"/>
        <w:left w:val="none" w:sz="0" w:space="0" w:color="auto"/>
        <w:bottom w:val="none" w:sz="0" w:space="0" w:color="auto"/>
        <w:right w:val="none" w:sz="0" w:space="0" w:color="auto"/>
      </w:divBdr>
    </w:div>
    <w:div w:id="229196249">
      <w:bodyDiv w:val="1"/>
      <w:marLeft w:val="0"/>
      <w:marRight w:val="0"/>
      <w:marTop w:val="0"/>
      <w:marBottom w:val="0"/>
      <w:divBdr>
        <w:top w:val="none" w:sz="0" w:space="0" w:color="auto"/>
        <w:left w:val="none" w:sz="0" w:space="0" w:color="auto"/>
        <w:bottom w:val="none" w:sz="0" w:space="0" w:color="auto"/>
        <w:right w:val="none" w:sz="0" w:space="0" w:color="auto"/>
      </w:divBdr>
    </w:div>
    <w:div w:id="229199929">
      <w:bodyDiv w:val="1"/>
      <w:marLeft w:val="0"/>
      <w:marRight w:val="0"/>
      <w:marTop w:val="0"/>
      <w:marBottom w:val="0"/>
      <w:divBdr>
        <w:top w:val="none" w:sz="0" w:space="0" w:color="auto"/>
        <w:left w:val="none" w:sz="0" w:space="0" w:color="auto"/>
        <w:bottom w:val="none" w:sz="0" w:space="0" w:color="auto"/>
        <w:right w:val="none" w:sz="0" w:space="0" w:color="auto"/>
      </w:divBdr>
    </w:div>
    <w:div w:id="229507128">
      <w:bodyDiv w:val="1"/>
      <w:marLeft w:val="0"/>
      <w:marRight w:val="0"/>
      <w:marTop w:val="0"/>
      <w:marBottom w:val="0"/>
      <w:divBdr>
        <w:top w:val="none" w:sz="0" w:space="0" w:color="auto"/>
        <w:left w:val="none" w:sz="0" w:space="0" w:color="auto"/>
        <w:bottom w:val="none" w:sz="0" w:space="0" w:color="auto"/>
        <w:right w:val="none" w:sz="0" w:space="0" w:color="auto"/>
      </w:divBdr>
    </w:div>
    <w:div w:id="229580779">
      <w:bodyDiv w:val="1"/>
      <w:marLeft w:val="0"/>
      <w:marRight w:val="0"/>
      <w:marTop w:val="0"/>
      <w:marBottom w:val="0"/>
      <w:divBdr>
        <w:top w:val="none" w:sz="0" w:space="0" w:color="auto"/>
        <w:left w:val="none" w:sz="0" w:space="0" w:color="auto"/>
        <w:bottom w:val="none" w:sz="0" w:space="0" w:color="auto"/>
        <w:right w:val="none" w:sz="0" w:space="0" w:color="auto"/>
      </w:divBdr>
    </w:div>
    <w:div w:id="229662275">
      <w:bodyDiv w:val="1"/>
      <w:marLeft w:val="0"/>
      <w:marRight w:val="0"/>
      <w:marTop w:val="0"/>
      <w:marBottom w:val="0"/>
      <w:divBdr>
        <w:top w:val="none" w:sz="0" w:space="0" w:color="auto"/>
        <w:left w:val="none" w:sz="0" w:space="0" w:color="auto"/>
        <w:bottom w:val="none" w:sz="0" w:space="0" w:color="auto"/>
        <w:right w:val="none" w:sz="0" w:space="0" w:color="auto"/>
      </w:divBdr>
    </w:div>
    <w:div w:id="230040196">
      <w:bodyDiv w:val="1"/>
      <w:marLeft w:val="0"/>
      <w:marRight w:val="0"/>
      <w:marTop w:val="0"/>
      <w:marBottom w:val="0"/>
      <w:divBdr>
        <w:top w:val="none" w:sz="0" w:space="0" w:color="auto"/>
        <w:left w:val="none" w:sz="0" w:space="0" w:color="auto"/>
        <w:bottom w:val="none" w:sz="0" w:space="0" w:color="auto"/>
        <w:right w:val="none" w:sz="0" w:space="0" w:color="auto"/>
      </w:divBdr>
    </w:div>
    <w:div w:id="230387284">
      <w:bodyDiv w:val="1"/>
      <w:marLeft w:val="0"/>
      <w:marRight w:val="0"/>
      <w:marTop w:val="0"/>
      <w:marBottom w:val="0"/>
      <w:divBdr>
        <w:top w:val="none" w:sz="0" w:space="0" w:color="auto"/>
        <w:left w:val="none" w:sz="0" w:space="0" w:color="auto"/>
        <w:bottom w:val="none" w:sz="0" w:space="0" w:color="auto"/>
        <w:right w:val="none" w:sz="0" w:space="0" w:color="auto"/>
      </w:divBdr>
    </w:div>
    <w:div w:id="230820271">
      <w:bodyDiv w:val="1"/>
      <w:marLeft w:val="0"/>
      <w:marRight w:val="0"/>
      <w:marTop w:val="0"/>
      <w:marBottom w:val="0"/>
      <w:divBdr>
        <w:top w:val="none" w:sz="0" w:space="0" w:color="auto"/>
        <w:left w:val="none" w:sz="0" w:space="0" w:color="auto"/>
        <w:bottom w:val="none" w:sz="0" w:space="0" w:color="auto"/>
        <w:right w:val="none" w:sz="0" w:space="0" w:color="auto"/>
      </w:divBdr>
    </w:div>
    <w:div w:id="231039166">
      <w:bodyDiv w:val="1"/>
      <w:marLeft w:val="0"/>
      <w:marRight w:val="0"/>
      <w:marTop w:val="0"/>
      <w:marBottom w:val="0"/>
      <w:divBdr>
        <w:top w:val="none" w:sz="0" w:space="0" w:color="auto"/>
        <w:left w:val="none" w:sz="0" w:space="0" w:color="auto"/>
        <w:bottom w:val="none" w:sz="0" w:space="0" w:color="auto"/>
        <w:right w:val="none" w:sz="0" w:space="0" w:color="auto"/>
      </w:divBdr>
    </w:div>
    <w:div w:id="231042033">
      <w:bodyDiv w:val="1"/>
      <w:marLeft w:val="0"/>
      <w:marRight w:val="0"/>
      <w:marTop w:val="0"/>
      <w:marBottom w:val="0"/>
      <w:divBdr>
        <w:top w:val="none" w:sz="0" w:space="0" w:color="auto"/>
        <w:left w:val="none" w:sz="0" w:space="0" w:color="auto"/>
        <w:bottom w:val="none" w:sz="0" w:space="0" w:color="auto"/>
        <w:right w:val="none" w:sz="0" w:space="0" w:color="auto"/>
      </w:divBdr>
    </w:div>
    <w:div w:id="231157691">
      <w:bodyDiv w:val="1"/>
      <w:marLeft w:val="0"/>
      <w:marRight w:val="0"/>
      <w:marTop w:val="0"/>
      <w:marBottom w:val="0"/>
      <w:divBdr>
        <w:top w:val="none" w:sz="0" w:space="0" w:color="auto"/>
        <w:left w:val="none" w:sz="0" w:space="0" w:color="auto"/>
        <w:bottom w:val="none" w:sz="0" w:space="0" w:color="auto"/>
        <w:right w:val="none" w:sz="0" w:space="0" w:color="auto"/>
      </w:divBdr>
    </w:div>
    <w:div w:id="231357847">
      <w:bodyDiv w:val="1"/>
      <w:marLeft w:val="0"/>
      <w:marRight w:val="0"/>
      <w:marTop w:val="0"/>
      <w:marBottom w:val="0"/>
      <w:divBdr>
        <w:top w:val="none" w:sz="0" w:space="0" w:color="auto"/>
        <w:left w:val="none" w:sz="0" w:space="0" w:color="auto"/>
        <w:bottom w:val="none" w:sz="0" w:space="0" w:color="auto"/>
        <w:right w:val="none" w:sz="0" w:space="0" w:color="auto"/>
      </w:divBdr>
    </w:div>
    <w:div w:id="231427836">
      <w:bodyDiv w:val="1"/>
      <w:marLeft w:val="0"/>
      <w:marRight w:val="0"/>
      <w:marTop w:val="0"/>
      <w:marBottom w:val="0"/>
      <w:divBdr>
        <w:top w:val="none" w:sz="0" w:space="0" w:color="auto"/>
        <w:left w:val="none" w:sz="0" w:space="0" w:color="auto"/>
        <w:bottom w:val="none" w:sz="0" w:space="0" w:color="auto"/>
        <w:right w:val="none" w:sz="0" w:space="0" w:color="auto"/>
      </w:divBdr>
    </w:div>
    <w:div w:id="232010773">
      <w:bodyDiv w:val="1"/>
      <w:marLeft w:val="0"/>
      <w:marRight w:val="0"/>
      <w:marTop w:val="0"/>
      <w:marBottom w:val="0"/>
      <w:divBdr>
        <w:top w:val="none" w:sz="0" w:space="0" w:color="auto"/>
        <w:left w:val="none" w:sz="0" w:space="0" w:color="auto"/>
        <w:bottom w:val="none" w:sz="0" w:space="0" w:color="auto"/>
        <w:right w:val="none" w:sz="0" w:space="0" w:color="auto"/>
      </w:divBdr>
    </w:div>
    <w:div w:id="233055180">
      <w:bodyDiv w:val="1"/>
      <w:marLeft w:val="0"/>
      <w:marRight w:val="0"/>
      <w:marTop w:val="0"/>
      <w:marBottom w:val="0"/>
      <w:divBdr>
        <w:top w:val="none" w:sz="0" w:space="0" w:color="auto"/>
        <w:left w:val="none" w:sz="0" w:space="0" w:color="auto"/>
        <w:bottom w:val="none" w:sz="0" w:space="0" w:color="auto"/>
        <w:right w:val="none" w:sz="0" w:space="0" w:color="auto"/>
      </w:divBdr>
    </w:div>
    <w:div w:id="233511359">
      <w:bodyDiv w:val="1"/>
      <w:marLeft w:val="0"/>
      <w:marRight w:val="0"/>
      <w:marTop w:val="0"/>
      <w:marBottom w:val="0"/>
      <w:divBdr>
        <w:top w:val="none" w:sz="0" w:space="0" w:color="auto"/>
        <w:left w:val="none" w:sz="0" w:space="0" w:color="auto"/>
        <w:bottom w:val="none" w:sz="0" w:space="0" w:color="auto"/>
        <w:right w:val="none" w:sz="0" w:space="0" w:color="auto"/>
      </w:divBdr>
    </w:div>
    <w:div w:id="233928198">
      <w:bodyDiv w:val="1"/>
      <w:marLeft w:val="0"/>
      <w:marRight w:val="0"/>
      <w:marTop w:val="0"/>
      <w:marBottom w:val="0"/>
      <w:divBdr>
        <w:top w:val="none" w:sz="0" w:space="0" w:color="auto"/>
        <w:left w:val="none" w:sz="0" w:space="0" w:color="auto"/>
        <w:bottom w:val="none" w:sz="0" w:space="0" w:color="auto"/>
        <w:right w:val="none" w:sz="0" w:space="0" w:color="auto"/>
      </w:divBdr>
    </w:div>
    <w:div w:id="234097978">
      <w:bodyDiv w:val="1"/>
      <w:marLeft w:val="0"/>
      <w:marRight w:val="0"/>
      <w:marTop w:val="0"/>
      <w:marBottom w:val="0"/>
      <w:divBdr>
        <w:top w:val="none" w:sz="0" w:space="0" w:color="auto"/>
        <w:left w:val="none" w:sz="0" w:space="0" w:color="auto"/>
        <w:bottom w:val="none" w:sz="0" w:space="0" w:color="auto"/>
        <w:right w:val="none" w:sz="0" w:space="0" w:color="auto"/>
      </w:divBdr>
    </w:div>
    <w:div w:id="234513265">
      <w:bodyDiv w:val="1"/>
      <w:marLeft w:val="0"/>
      <w:marRight w:val="0"/>
      <w:marTop w:val="0"/>
      <w:marBottom w:val="0"/>
      <w:divBdr>
        <w:top w:val="none" w:sz="0" w:space="0" w:color="auto"/>
        <w:left w:val="none" w:sz="0" w:space="0" w:color="auto"/>
        <w:bottom w:val="none" w:sz="0" w:space="0" w:color="auto"/>
        <w:right w:val="none" w:sz="0" w:space="0" w:color="auto"/>
      </w:divBdr>
    </w:div>
    <w:div w:id="234627733">
      <w:bodyDiv w:val="1"/>
      <w:marLeft w:val="0"/>
      <w:marRight w:val="0"/>
      <w:marTop w:val="0"/>
      <w:marBottom w:val="0"/>
      <w:divBdr>
        <w:top w:val="none" w:sz="0" w:space="0" w:color="auto"/>
        <w:left w:val="none" w:sz="0" w:space="0" w:color="auto"/>
        <w:bottom w:val="none" w:sz="0" w:space="0" w:color="auto"/>
        <w:right w:val="none" w:sz="0" w:space="0" w:color="auto"/>
      </w:divBdr>
    </w:div>
    <w:div w:id="234631400">
      <w:bodyDiv w:val="1"/>
      <w:marLeft w:val="0"/>
      <w:marRight w:val="0"/>
      <w:marTop w:val="0"/>
      <w:marBottom w:val="0"/>
      <w:divBdr>
        <w:top w:val="none" w:sz="0" w:space="0" w:color="auto"/>
        <w:left w:val="none" w:sz="0" w:space="0" w:color="auto"/>
        <w:bottom w:val="none" w:sz="0" w:space="0" w:color="auto"/>
        <w:right w:val="none" w:sz="0" w:space="0" w:color="auto"/>
      </w:divBdr>
    </w:div>
    <w:div w:id="234634068">
      <w:bodyDiv w:val="1"/>
      <w:marLeft w:val="0"/>
      <w:marRight w:val="0"/>
      <w:marTop w:val="0"/>
      <w:marBottom w:val="0"/>
      <w:divBdr>
        <w:top w:val="none" w:sz="0" w:space="0" w:color="auto"/>
        <w:left w:val="none" w:sz="0" w:space="0" w:color="auto"/>
        <w:bottom w:val="none" w:sz="0" w:space="0" w:color="auto"/>
        <w:right w:val="none" w:sz="0" w:space="0" w:color="auto"/>
      </w:divBdr>
    </w:div>
    <w:div w:id="234750998">
      <w:bodyDiv w:val="1"/>
      <w:marLeft w:val="0"/>
      <w:marRight w:val="0"/>
      <w:marTop w:val="0"/>
      <w:marBottom w:val="0"/>
      <w:divBdr>
        <w:top w:val="none" w:sz="0" w:space="0" w:color="auto"/>
        <w:left w:val="none" w:sz="0" w:space="0" w:color="auto"/>
        <w:bottom w:val="none" w:sz="0" w:space="0" w:color="auto"/>
        <w:right w:val="none" w:sz="0" w:space="0" w:color="auto"/>
      </w:divBdr>
    </w:div>
    <w:div w:id="235553254">
      <w:bodyDiv w:val="1"/>
      <w:marLeft w:val="0"/>
      <w:marRight w:val="0"/>
      <w:marTop w:val="0"/>
      <w:marBottom w:val="0"/>
      <w:divBdr>
        <w:top w:val="none" w:sz="0" w:space="0" w:color="auto"/>
        <w:left w:val="none" w:sz="0" w:space="0" w:color="auto"/>
        <w:bottom w:val="none" w:sz="0" w:space="0" w:color="auto"/>
        <w:right w:val="none" w:sz="0" w:space="0" w:color="auto"/>
      </w:divBdr>
    </w:div>
    <w:div w:id="236522481">
      <w:bodyDiv w:val="1"/>
      <w:marLeft w:val="0"/>
      <w:marRight w:val="0"/>
      <w:marTop w:val="0"/>
      <w:marBottom w:val="0"/>
      <w:divBdr>
        <w:top w:val="none" w:sz="0" w:space="0" w:color="auto"/>
        <w:left w:val="none" w:sz="0" w:space="0" w:color="auto"/>
        <w:bottom w:val="none" w:sz="0" w:space="0" w:color="auto"/>
        <w:right w:val="none" w:sz="0" w:space="0" w:color="auto"/>
      </w:divBdr>
    </w:div>
    <w:div w:id="236668335">
      <w:bodyDiv w:val="1"/>
      <w:marLeft w:val="0"/>
      <w:marRight w:val="0"/>
      <w:marTop w:val="0"/>
      <w:marBottom w:val="0"/>
      <w:divBdr>
        <w:top w:val="none" w:sz="0" w:space="0" w:color="auto"/>
        <w:left w:val="none" w:sz="0" w:space="0" w:color="auto"/>
        <w:bottom w:val="none" w:sz="0" w:space="0" w:color="auto"/>
        <w:right w:val="none" w:sz="0" w:space="0" w:color="auto"/>
      </w:divBdr>
    </w:div>
    <w:div w:id="236790615">
      <w:bodyDiv w:val="1"/>
      <w:marLeft w:val="0"/>
      <w:marRight w:val="0"/>
      <w:marTop w:val="0"/>
      <w:marBottom w:val="0"/>
      <w:divBdr>
        <w:top w:val="none" w:sz="0" w:space="0" w:color="auto"/>
        <w:left w:val="none" w:sz="0" w:space="0" w:color="auto"/>
        <w:bottom w:val="none" w:sz="0" w:space="0" w:color="auto"/>
        <w:right w:val="none" w:sz="0" w:space="0" w:color="auto"/>
      </w:divBdr>
    </w:div>
    <w:div w:id="236860656">
      <w:bodyDiv w:val="1"/>
      <w:marLeft w:val="0"/>
      <w:marRight w:val="0"/>
      <w:marTop w:val="0"/>
      <w:marBottom w:val="0"/>
      <w:divBdr>
        <w:top w:val="none" w:sz="0" w:space="0" w:color="auto"/>
        <w:left w:val="none" w:sz="0" w:space="0" w:color="auto"/>
        <w:bottom w:val="none" w:sz="0" w:space="0" w:color="auto"/>
        <w:right w:val="none" w:sz="0" w:space="0" w:color="auto"/>
      </w:divBdr>
    </w:div>
    <w:div w:id="237178753">
      <w:bodyDiv w:val="1"/>
      <w:marLeft w:val="0"/>
      <w:marRight w:val="0"/>
      <w:marTop w:val="0"/>
      <w:marBottom w:val="0"/>
      <w:divBdr>
        <w:top w:val="none" w:sz="0" w:space="0" w:color="auto"/>
        <w:left w:val="none" w:sz="0" w:space="0" w:color="auto"/>
        <w:bottom w:val="none" w:sz="0" w:space="0" w:color="auto"/>
        <w:right w:val="none" w:sz="0" w:space="0" w:color="auto"/>
      </w:divBdr>
    </w:div>
    <w:div w:id="237250327">
      <w:bodyDiv w:val="1"/>
      <w:marLeft w:val="0"/>
      <w:marRight w:val="0"/>
      <w:marTop w:val="0"/>
      <w:marBottom w:val="0"/>
      <w:divBdr>
        <w:top w:val="none" w:sz="0" w:space="0" w:color="auto"/>
        <w:left w:val="none" w:sz="0" w:space="0" w:color="auto"/>
        <w:bottom w:val="none" w:sz="0" w:space="0" w:color="auto"/>
        <w:right w:val="none" w:sz="0" w:space="0" w:color="auto"/>
      </w:divBdr>
    </w:div>
    <w:div w:id="237442167">
      <w:bodyDiv w:val="1"/>
      <w:marLeft w:val="0"/>
      <w:marRight w:val="0"/>
      <w:marTop w:val="0"/>
      <w:marBottom w:val="0"/>
      <w:divBdr>
        <w:top w:val="none" w:sz="0" w:space="0" w:color="auto"/>
        <w:left w:val="none" w:sz="0" w:space="0" w:color="auto"/>
        <w:bottom w:val="none" w:sz="0" w:space="0" w:color="auto"/>
        <w:right w:val="none" w:sz="0" w:space="0" w:color="auto"/>
      </w:divBdr>
    </w:div>
    <w:div w:id="237640730">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296198">
      <w:bodyDiv w:val="1"/>
      <w:marLeft w:val="0"/>
      <w:marRight w:val="0"/>
      <w:marTop w:val="0"/>
      <w:marBottom w:val="0"/>
      <w:divBdr>
        <w:top w:val="none" w:sz="0" w:space="0" w:color="auto"/>
        <w:left w:val="none" w:sz="0" w:space="0" w:color="auto"/>
        <w:bottom w:val="none" w:sz="0" w:space="0" w:color="auto"/>
        <w:right w:val="none" w:sz="0" w:space="0" w:color="auto"/>
      </w:divBdr>
    </w:div>
    <w:div w:id="239028326">
      <w:bodyDiv w:val="1"/>
      <w:marLeft w:val="0"/>
      <w:marRight w:val="0"/>
      <w:marTop w:val="0"/>
      <w:marBottom w:val="0"/>
      <w:divBdr>
        <w:top w:val="none" w:sz="0" w:space="0" w:color="auto"/>
        <w:left w:val="none" w:sz="0" w:space="0" w:color="auto"/>
        <w:bottom w:val="none" w:sz="0" w:space="0" w:color="auto"/>
        <w:right w:val="none" w:sz="0" w:space="0" w:color="auto"/>
      </w:divBdr>
    </w:div>
    <w:div w:id="239028497">
      <w:bodyDiv w:val="1"/>
      <w:marLeft w:val="0"/>
      <w:marRight w:val="0"/>
      <w:marTop w:val="0"/>
      <w:marBottom w:val="0"/>
      <w:divBdr>
        <w:top w:val="none" w:sz="0" w:space="0" w:color="auto"/>
        <w:left w:val="none" w:sz="0" w:space="0" w:color="auto"/>
        <w:bottom w:val="none" w:sz="0" w:space="0" w:color="auto"/>
        <w:right w:val="none" w:sz="0" w:space="0" w:color="auto"/>
      </w:divBdr>
    </w:div>
    <w:div w:id="239104427">
      <w:bodyDiv w:val="1"/>
      <w:marLeft w:val="0"/>
      <w:marRight w:val="0"/>
      <w:marTop w:val="0"/>
      <w:marBottom w:val="0"/>
      <w:divBdr>
        <w:top w:val="none" w:sz="0" w:space="0" w:color="auto"/>
        <w:left w:val="none" w:sz="0" w:space="0" w:color="auto"/>
        <w:bottom w:val="none" w:sz="0" w:space="0" w:color="auto"/>
        <w:right w:val="none" w:sz="0" w:space="0" w:color="auto"/>
      </w:divBdr>
    </w:div>
    <w:div w:id="239606810">
      <w:bodyDiv w:val="1"/>
      <w:marLeft w:val="0"/>
      <w:marRight w:val="0"/>
      <w:marTop w:val="0"/>
      <w:marBottom w:val="0"/>
      <w:divBdr>
        <w:top w:val="none" w:sz="0" w:space="0" w:color="auto"/>
        <w:left w:val="none" w:sz="0" w:space="0" w:color="auto"/>
        <w:bottom w:val="none" w:sz="0" w:space="0" w:color="auto"/>
        <w:right w:val="none" w:sz="0" w:space="0" w:color="auto"/>
      </w:divBdr>
    </w:div>
    <w:div w:id="239678003">
      <w:bodyDiv w:val="1"/>
      <w:marLeft w:val="0"/>
      <w:marRight w:val="0"/>
      <w:marTop w:val="0"/>
      <w:marBottom w:val="0"/>
      <w:divBdr>
        <w:top w:val="none" w:sz="0" w:space="0" w:color="auto"/>
        <w:left w:val="none" w:sz="0" w:space="0" w:color="auto"/>
        <w:bottom w:val="none" w:sz="0" w:space="0" w:color="auto"/>
        <w:right w:val="none" w:sz="0" w:space="0" w:color="auto"/>
      </w:divBdr>
    </w:div>
    <w:div w:id="239751250">
      <w:bodyDiv w:val="1"/>
      <w:marLeft w:val="0"/>
      <w:marRight w:val="0"/>
      <w:marTop w:val="0"/>
      <w:marBottom w:val="0"/>
      <w:divBdr>
        <w:top w:val="none" w:sz="0" w:space="0" w:color="auto"/>
        <w:left w:val="none" w:sz="0" w:space="0" w:color="auto"/>
        <w:bottom w:val="none" w:sz="0" w:space="0" w:color="auto"/>
        <w:right w:val="none" w:sz="0" w:space="0" w:color="auto"/>
      </w:divBdr>
    </w:div>
    <w:div w:id="239875527">
      <w:bodyDiv w:val="1"/>
      <w:marLeft w:val="0"/>
      <w:marRight w:val="0"/>
      <w:marTop w:val="0"/>
      <w:marBottom w:val="0"/>
      <w:divBdr>
        <w:top w:val="none" w:sz="0" w:space="0" w:color="auto"/>
        <w:left w:val="none" w:sz="0" w:space="0" w:color="auto"/>
        <w:bottom w:val="none" w:sz="0" w:space="0" w:color="auto"/>
        <w:right w:val="none" w:sz="0" w:space="0" w:color="auto"/>
      </w:divBdr>
    </w:div>
    <w:div w:id="240020484">
      <w:bodyDiv w:val="1"/>
      <w:marLeft w:val="0"/>
      <w:marRight w:val="0"/>
      <w:marTop w:val="0"/>
      <w:marBottom w:val="0"/>
      <w:divBdr>
        <w:top w:val="none" w:sz="0" w:space="0" w:color="auto"/>
        <w:left w:val="none" w:sz="0" w:space="0" w:color="auto"/>
        <w:bottom w:val="none" w:sz="0" w:space="0" w:color="auto"/>
        <w:right w:val="none" w:sz="0" w:space="0" w:color="auto"/>
      </w:divBdr>
    </w:div>
    <w:div w:id="240141441">
      <w:bodyDiv w:val="1"/>
      <w:marLeft w:val="0"/>
      <w:marRight w:val="0"/>
      <w:marTop w:val="0"/>
      <w:marBottom w:val="0"/>
      <w:divBdr>
        <w:top w:val="none" w:sz="0" w:space="0" w:color="auto"/>
        <w:left w:val="none" w:sz="0" w:space="0" w:color="auto"/>
        <w:bottom w:val="none" w:sz="0" w:space="0" w:color="auto"/>
        <w:right w:val="none" w:sz="0" w:space="0" w:color="auto"/>
      </w:divBdr>
    </w:div>
    <w:div w:id="240219186">
      <w:bodyDiv w:val="1"/>
      <w:marLeft w:val="0"/>
      <w:marRight w:val="0"/>
      <w:marTop w:val="0"/>
      <w:marBottom w:val="0"/>
      <w:divBdr>
        <w:top w:val="none" w:sz="0" w:space="0" w:color="auto"/>
        <w:left w:val="none" w:sz="0" w:space="0" w:color="auto"/>
        <w:bottom w:val="none" w:sz="0" w:space="0" w:color="auto"/>
        <w:right w:val="none" w:sz="0" w:space="0" w:color="auto"/>
      </w:divBdr>
    </w:div>
    <w:div w:id="240524754">
      <w:bodyDiv w:val="1"/>
      <w:marLeft w:val="0"/>
      <w:marRight w:val="0"/>
      <w:marTop w:val="0"/>
      <w:marBottom w:val="0"/>
      <w:divBdr>
        <w:top w:val="none" w:sz="0" w:space="0" w:color="auto"/>
        <w:left w:val="none" w:sz="0" w:space="0" w:color="auto"/>
        <w:bottom w:val="none" w:sz="0" w:space="0" w:color="auto"/>
        <w:right w:val="none" w:sz="0" w:space="0" w:color="auto"/>
      </w:divBdr>
    </w:div>
    <w:div w:id="240650256">
      <w:bodyDiv w:val="1"/>
      <w:marLeft w:val="0"/>
      <w:marRight w:val="0"/>
      <w:marTop w:val="0"/>
      <w:marBottom w:val="0"/>
      <w:divBdr>
        <w:top w:val="none" w:sz="0" w:space="0" w:color="auto"/>
        <w:left w:val="none" w:sz="0" w:space="0" w:color="auto"/>
        <w:bottom w:val="none" w:sz="0" w:space="0" w:color="auto"/>
        <w:right w:val="none" w:sz="0" w:space="0" w:color="auto"/>
      </w:divBdr>
    </w:div>
    <w:div w:id="240725630">
      <w:bodyDiv w:val="1"/>
      <w:marLeft w:val="0"/>
      <w:marRight w:val="0"/>
      <w:marTop w:val="0"/>
      <w:marBottom w:val="0"/>
      <w:divBdr>
        <w:top w:val="none" w:sz="0" w:space="0" w:color="auto"/>
        <w:left w:val="none" w:sz="0" w:space="0" w:color="auto"/>
        <w:bottom w:val="none" w:sz="0" w:space="0" w:color="auto"/>
        <w:right w:val="none" w:sz="0" w:space="0" w:color="auto"/>
      </w:divBdr>
    </w:div>
    <w:div w:id="241178895">
      <w:bodyDiv w:val="1"/>
      <w:marLeft w:val="0"/>
      <w:marRight w:val="0"/>
      <w:marTop w:val="0"/>
      <w:marBottom w:val="0"/>
      <w:divBdr>
        <w:top w:val="none" w:sz="0" w:space="0" w:color="auto"/>
        <w:left w:val="none" w:sz="0" w:space="0" w:color="auto"/>
        <w:bottom w:val="none" w:sz="0" w:space="0" w:color="auto"/>
        <w:right w:val="none" w:sz="0" w:space="0" w:color="auto"/>
      </w:divBdr>
    </w:div>
    <w:div w:id="241450098">
      <w:bodyDiv w:val="1"/>
      <w:marLeft w:val="0"/>
      <w:marRight w:val="0"/>
      <w:marTop w:val="0"/>
      <w:marBottom w:val="0"/>
      <w:divBdr>
        <w:top w:val="none" w:sz="0" w:space="0" w:color="auto"/>
        <w:left w:val="none" w:sz="0" w:space="0" w:color="auto"/>
        <w:bottom w:val="none" w:sz="0" w:space="0" w:color="auto"/>
        <w:right w:val="none" w:sz="0" w:space="0" w:color="auto"/>
      </w:divBdr>
    </w:div>
    <w:div w:id="241914635">
      <w:bodyDiv w:val="1"/>
      <w:marLeft w:val="0"/>
      <w:marRight w:val="0"/>
      <w:marTop w:val="0"/>
      <w:marBottom w:val="0"/>
      <w:divBdr>
        <w:top w:val="none" w:sz="0" w:space="0" w:color="auto"/>
        <w:left w:val="none" w:sz="0" w:space="0" w:color="auto"/>
        <w:bottom w:val="none" w:sz="0" w:space="0" w:color="auto"/>
        <w:right w:val="none" w:sz="0" w:space="0" w:color="auto"/>
      </w:divBdr>
    </w:div>
    <w:div w:id="242034375">
      <w:bodyDiv w:val="1"/>
      <w:marLeft w:val="0"/>
      <w:marRight w:val="0"/>
      <w:marTop w:val="0"/>
      <w:marBottom w:val="0"/>
      <w:divBdr>
        <w:top w:val="none" w:sz="0" w:space="0" w:color="auto"/>
        <w:left w:val="none" w:sz="0" w:space="0" w:color="auto"/>
        <w:bottom w:val="none" w:sz="0" w:space="0" w:color="auto"/>
        <w:right w:val="none" w:sz="0" w:space="0" w:color="auto"/>
      </w:divBdr>
    </w:div>
    <w:div w:id="242685716">
      <w:bodyDiv w:val="1"/>
      <w:marLeft w:val="0"/>
      <w:marRight w:val="0"/>
      <w:marTop w:val="0"/>
      <w:marBottom w:val="0"/>
      <w:divBdr>
        <w:top w:val="none" w:sz="0" w:space="0" w:color="auto"/>
        <w:left w:val="none" w:sz="0" w:space="0" w:color="auto"/>
        <w:bottom w:val="none" w:sz="0" w:space="0" w:color="auto"/>
        <w:right w:val="none" w:sz="0" w:space="0" w:color="auto"/>
      </w:divBdr>
    </w:div>
    <w:div w:id="242876831">
      <w:bodyDiv w:val="1"/>
      <w:marLeft w:val="0"/>
      <w:marRight w:val="0"/>
      <w:marTop w:val="0"/>
      <w:marBottom w:val="0"/>
      <w:divBdr>
        <w:top w:val="none" w:sz="0" w:space="0" w:color="auto"/>
        <w:left w:val="none" w:sz="0" w:space="0" w:color="auto"/>
        <w:bottom w:val="none" w:sz="0" w:space="0" w:color="auto"/>
        <w:right w:val="none" w:sz="0" w:space="0" w:color="auto"/>
      </w:divBdr>
    </w:div>
    <w:div w:id="242952174">
      <w:bodyDiv w:val="1"/>
      <w:marLeft w:val="0"/>
      <w:marRight w:val="0"/>
      <w:marTop w:val="0"/>
      <w:marBottom w:val="0"/>
      <w:divBdr>
        <w:top w:val="none" w:sz="0" w:space="0" w:color="auto"/>
        <w:left w:val="none" w:sz="0" w:space="0" w:color="auto"/>
        <w:bottom w:val="none" w:sz="0" w:space="0" w:color="auto"/>
        <w:right w:val="none" w:sz="0" w:space="0" w:color="auto"/>
      </w:divBdr>
    </w:div>
    <w:div w:id="243227767">
      <w:bodyDiv w:val="1"/>
      <w:marLeft w:val="0"/>
      <w:marRight w:val="0"/>
      <w:marTop w:val="0"/>
      <w:marBottom w:val="0"/>
      <w:divBdr>
        <w:top w:val="none" w:sz="0" w:space="0" w:color="auto"/>
        <w:left w:val="none" w:sz="0" w:space="0" w:color="auto"/>
        <w:bottom w:val="none" w:sz="0" w:space="0" w:color="auto"/>
        <w:right w:val="none" w:sz="0" w:space="0" w:color="auto"/>
      </w:divBdr>
    </w:div>
    <w:div w:id="243347393">
      <w:bodyDiv w:val="1"/>
      <w:marLeft w:val="0"/>
      <w:marRight w:val="0"/>
      <w:marTop w:val="0"/>
      <w:marBottom w:val="0"/>
      <w:divBdr>
        <w:top w:val="none" w:sz="0" w:space="0" w:color="auto"/>
        <w:left w:val="none" w:sz="0" w:space="0" w:color="auto"/>
        <w:bottom w:val="none" w:sz="0" w:space="0" w:color="auto"/>
        <w:right w:val="none" w:sz="0" w:space="0" w:color="auto"/>
      </w:divBdr>
    </w:div>
    <w:div w:id="243416069">
      <w:bodyDiv w:val="1"/>
      <w:marLeft w:val="0"/>
      <w:marRight w:val="0"/>
      <w:marTop w:val="0"/>
      <w:marBottom w:val="0"/>
      <w:divBdr>
        <w:top w:val="none" w:sz="0" w:space="0" w:color="auto"/>
        <w:left w:val="none" w:sz="0" w:space="0" w:color="auto"/>
        <w:bottom w:val="none" w:sz="0" w:space="0" w:color="auto"/>
        <w:right w:val="none" w:sz="0" w:space="0" w:color="auto"/>
      </w:divBdr>
    </w:div>
    <w:div w:id="243489123">
      <w:bodyDiv w:val="1"/>
      <w:marLeft w:val="0"/>
      <w:marRight w:val="0"/>
      <w:marTop w:val="0"/>
      <w:marBottom w:val="0"/>
      <w:divBdr>
        <w:top w:val="none" w:sz="0" w:space="0" w:color="auto"/>
        <w:left w:val="none" w:sz="0" w:space="0" w:color="auto"/>
        <w:bottom w:val="none" w:sz="0" w:space="0" w:color="auto"/>
        <w:right w:val="none" w:sz="0" w:space="0" w:color="auto"/>
      </w:divBdr>
    </w:div>
    <w:div w:id="243608081">
      <w:bodyDiv w:val="1"/>
      <w:marLeft w:val="0"/>
      <w:marRight w:val="0"/>
      <w:marTop w:val="0"/>
      <w:marBottom w:val="0"/>
      <w:divBdr>
        <w:top w:val="none" w:sz="0" w:space="0" w:color="auto"/>
        <w:left w:val="none" w:sz="0" w:space="0" w:color="auto"/>
        <w:bottom w:val="none" w:sz="0" w:space="0" w:color="auto"/>
        <w:right w:val="none" w:sz="0" w:space="0" w:color="auto"/>
      </w:divBdr>
    </w:div>
    <w:div w:id="243691187">
      <w:bodyDiv w:val="1"/>
      <w:marLeft w:val="0"/>
      <w:marRight w:val="0"/>
      <w:marTop w:val="0"/>
      <w:marBottom w:val="0"/>
      <w:divBdr>
        <w:top w:val="none" w:sz="0" w:space="0" w:color="auto"/>
        <w:left w:val="none" w:sz="0" w:space="0" w:color="auto"/>
        <w:bottom w:val="none" w:sz="0" w:space="0" w:color="auto"/>
        <w:right w:val="none" w:sz="0" w:space="0" w:color="auto"/>
      </w:divBdr>
    </w:div>
    <w:div w:id="243994452">
      <w:bodyDiv w:val="1"/>
      <w:marLeft w:val="0"/>
      <w:marRight w:val="0"/>
      <w:marTop w:val="0"/>
      <w:marBottom w:val="0"/>
      <w:divBdr>
        <w:top w:val="none" w:sz="0" w:space="0" w:color="auto"/>
        <w:left w:val="none" w:sz="0" w:space="0" w:color="auto"/>
        <w:bottom w:val="none" w:sz="0" w:space="0" w:color="auto"/>
        <w:right w:val="none" w:sz="0" w:space="0" w:color="auto"/>
      </w:divBdr>
    </w:div>
    <w:div w:id="243999356">
      <w:bodyDiv w:val="1"/>
      <w:marLeft w:val="0"/>
      <w:marRight w:val="0"/>
      <w:marTop w:val="0"/>
      <w:marBottom w:val="0"/>
      <w:divBdr>
        <w:top w:val="none" w:sz="0" w:space="0" w:color="auto"/>
        <w:left w:val="none" w:sz="0" w:space="0" w:color="auto"/>
        <w:bottom w:val="none" w:sz="0" w:space="0" w:color="auto"/>
        <w:right w:val="none" w:sz="0" w:space="0" w:color="auto"/>
      </w:divBdr>
    </w:div>
    <w:div w:id="244536767">
      <w:bodyDiv w:val="1"/>
      <w:marLeft w:val="0"/>
      <w:marRight w:val="0"/>
      <w:marTop w:val="0"/>
      <w:marBottom w:val="0"/>
      <w:divBdr>
        <w:top w:val="none" w:sz="0" w:space="0" w:color="auto"/>
        <w:left w:val="none" w:sz="0" w:space="0" w:color="auto"/>
        <w:bottom w:val="none" w:sz="0" w:space="0" w:color="auto"/>
        <w:right w:val="none" w:sz="0" w:space="0" w:color="auto"/>
      </w:divBdr>
    </w:div>
    <w:div w:id="244648424">
      <w:bodyDiv w:val="1"/>
      <w:marLeft w:val="0"/>
      <w:marRight w:val="0"/>
      <w:marTop w:val="0"/>
      <w:marBottom w:val="0"/>
      <w:divBdr>
        <w:top w:val="none" w:sz="0" w:space="0" w:color="auto"/>
        <w:left w:val="none" w:sz="0" w:space="0" w:color="auto"/>
        <w:bottom w:val="none" w:sz="0" w:space="0" w:color="auto"/>
        <w:right w:val="none" w:sz="0" w:space="0" w:color="auto"/>
      </w:divBdr>
    </w:div>
    <w:div w:id="244850892">
      <w:bodyDiv w:val="1"/>
      <w:marLeft w:val="0"/>
      <w:marRight w:val="0"/>
      <w:marTop w:val="0"/>
      <w:marBottom w:val="0"/>
      <w:divBdr>
        <w:top w:val="none" w:sz="0" w:space="0" w:color="auto"/>
        <w:left w:val="none" w:sz="0" w:space="0" w:color="auto"/>
        <w:bottom w:val="none" w:sz="0" w:space="0" w:color="auto"/>
        <w:right w:val="none" w:sz="0" w:space="0" w:color="auto"/>
      </w:divBdr>
    </w:div>
    <w:div w:id="245264182">
      <w:bodyDiv w:val="1"/>
      <w:marLeft w:val="0"/>
      <w:marRight w:val="0"/>
      <w:marTop w:val="0"/>
      <w:marBottom w:val="0"/>
      <w:divBdr>
        <w:top w:val="none" w:sz="0" w:space="0" w:color="auto"/>
        <w:left w:val="none" w:sz="0" w:space="0" w:color="auto"/>
        <w:bottom w:val="none" w:sz="0" w:space="0" w:color="auto"/>
        <w:right w:val="none" w:sz="0" w:space="0" w:color="auto"/>
      </w:divBdr>
    </w:div>
    <w:div w:id="245459174">
      <w:bodyDiv w:val="1"/>
      <w:marLeft w:val="0"/>
      <w:marRight w:val="0"/>
      <w:marTop w:val="0"/>
      <w:marBottom w:val="0"/>
      <w:divBdr>
        <w:top w:val="none" w:sz="0" w:space="0" w:color="auto"/>
        <w:left w:val="none" w:sz="0" w:space="0" w:color="auto"/>
        <w:bottom w:val="none" w:sz="0" w:space="0" w:color="auto"/>
        <w:right w:val="none" w:sz="0" w:space="0" w:color="auto"/>
      </w:divBdr>
    </w:div>
    <w:div w:id="246036273">
      <w:bodyDiv w:val="1"/>
      <w:marLeft w:val="0"/>
      <w:marRight w:val="0"/>
      <w:marTop w:val="0"/>
      <w:marBottom w:val="0"/>
      <w:divBdr>
        <w:top w:val="none" w:sz="0" w:space="0" w:color="auto"/>
        <w:left w:val="none" w:sz="0" w:space="0" w:color="auto"/>
        <w:bottom w:val="none" w:sz="0" w:space="0" w:color="auto"/>
        <w:right w:val="none" w:sz="0" w:space="0" w:color="auto"/>
      </w:divBdr>
    </w:div>
    <w:div w:id="246425418">
      <w:bodyDiv w:val="1"/>
      <w:marLeft w:val="0"/>
      <w:marRight w:val="0"/>
      <w:marTop w:val="0"/>
      <w:marBottom w:val="0"/>
      <w:divBdr>
        <w:top w:val="none" w:sz="0" w:space="0" w:color="auto"/>
        <w:left w:val="none" w:sz="0" w:space="0" w:color="auto"/>
        <w:bottom w:val="none" w:sz="0" w:space="0" w:color="auto"/>
        <w:right w:val="none" w:sz="0" w:space="0" w:color="auto"/>
      </w:divBdr>
    </w:div>
    <w:div w:id="246691843">
      <w:bodyDiv w:val="1"/>
      <w:marLeft w:val="0"/>
      <w:marRight w:val="0"/>
      <w:marTop w:val="0"/>
      <w:marBottom w:val="0"/>
      <w:divBdr>
        <w:top w:val="none" w:sz="0" w:space="0" w:color="auto"/>
        <w:left w:val="none" w:sz="0" w:space="0" w:color="auto"/>
        <w:bottom w:val="none" w:sz="0" w:space="0" w:color="auto"/>
        <w:right w:val="none" w:sz="0" w:space="0" w:color="auto"/>
      </w:divBdr>
    </w:div>
    <w:div w:id="246773516">
      <w:bodyDiv w:val="1"/>
      <w:marLeft w:val="0"/>
      <w:marRight w:val="0"/>
      <w:marTop w:val="0"/>
      <w:marBottom w:val="0"/>
      <w:divBdr>
        <w:top w:val="none" w:sz="0" w:space="0" w:color="auto"/>
        <w:left w:val="none" w:sz="0" w:space="0" w:color="auto"/>
        <w:bottom w:val="none" w:sz="0" w:space="0" w:color="auto"/>
        <w:right w:val="none" w:sz="0" w:space="0" w:color="auto"/>
      </w:divBdr>
    </w:div>
    <w:div w:id="246883009">
      <w:bodyDiv w:val="1"/>
      <w:marLeft w:val="0"/>
      <w:marRight w:val="0"/>
      <w:marTop w:val="0"/>
      <w:marBottom w:val="0"/>
      <w:divBdr>
        <w:top w:val="none" w:sz="0" w:space="0" w:color="auto"/>
        <w:left w:val="none" w:sz="0" w:space="0" w:color="auto"/>
        <w:bottom w:val="none" w:sz="0" w:space="0" w:color="auto"/>
        <w:right w:val="none" w:sz="0" w:space="0" w:color="auto"/>
      </w:divBdr>
    </w:div>
    <w:div w:id="247740806">
      <w:bodyDiv w:val="1"/>
      <w:marLeft w:val="0"/>
      <w:marRight w:val="0"/>
      <w:marTop w:val="0"/>
      <w:marBottom w:val="0"/>
      <w:divBdr>
        <w:top w:val="none" w:sz="0" w:space="0" w:color="auto"/>
        <w:left w:val="none" w:sz="0" w:space="0" w:color="auto"/>
        <w:bottom w:val="none" w:sz="0" w:space="0" w:color="auto"/>
        <w:right w:val="none" w:sz="0" w:space="0" w:color="auto"/>
      </w:divBdr>
    </w:div>
    <w:div w:id="247929638">
      <w:bodyDiv w:val="1"/>
      <w:marLeft w:val="0"/>
      <w:marRight w:val="0"/>
      <w:marTop w:val="0"/>
      <w:marBottom w:val="0"/>
      <w:divBdr>
        <w:top w:val="none" w:sz="0" w:space="0" w:color="auto"/>
        <w:left w:val="none" w:sz="0" w:space="0" w:color="auto"/>
        <w:bottom w:val="none" w:sz="0" w:space="0" w:color="auto"/>
        <w:right w:val="none" w:sz="0" w:space="0" w:color="auto"/>
      </w:divBdr>
    </w:div>
    <w:div w:id="248125494">
      <w:bodyDiv w:val="1"/>
      <w:marLeft w:val="0"/>
      <w:marRight w:val="0"/>
      <w:marTop w:val="0"/>
      <w:marBottom w:val="0"/>
      <w:divBdr>
        <w:top w:val="none" w:sz="0" w:space="0" w:color="auto"/>
        <w:left w:val="none" w:sz="0" w:space="0" w:color="auto"/>
        <w:bottom w:val="none" w:sz="0" w:space="0" w:color="auto"/>
        <w:right w:val="none" w:sz="0" w:space="0" w:color="auto"/>
      </w:divBdr>
    </w:div>
    <w:div w:id="249243188">
      <w:bodyDiv w:val="1"/>
      <w:marLeft w:val="0"/>
      <w:marRight w:val="0"/>
      <w:marTop w:val="0"/>
      <w:marBottom w:val="0"/>
      <w:divBdr>
        <w:top w:val="none" w:sz="0" w:space="0" w:color="auto"/>
        <w:left w:val="none" w:sz="0" w:space="0" w:color="auto"/>
        <w:bottom w:val="none" w:sz="0" w:space="0" w:color="auto"/>
        <w:right w:val="none" w:sz="0" w:space="0" w:color="auto"/>
      </w:divBdr>
    </w:div>
    <w:div w:id="249779770">
      <w:bodyDiv w:val="1"/>
      <w:marLeft w:val="0"/>
      <w:marRight w:val="0"/>
      <w:marTop w:val="0"/>
      <w:marBottom w:val="0"/>
      <w:divBdr>
        <w:top w:val="none" w:sz="0" w:space="0" w:color="auto"/>
        <w:left w:val="none" w:sz="0" w:space="0" w:color="auto"/>
        <w:bottom w:val="none" w:sz="0" w:space="0" w:color="auto"/>
        <w:right w:val="none" w:sz="0" w:space="0" w:color="auto"/>
      </w:divBdr>
    </w:div>
    <w:div w:id="250479496">
      <w:bodyDiv w:val="1"/>
      <w:marLeft w:val="0"/>
      <w:marRight w:val="0"/>
      <w:marTop w:val="0"/>
      <w:marBottom w:val="0"/>
      <w:divBdr>
        <w:top w:val="none" w:sz="0" w:space="0" w:color="auto"/>
        <w:left w:val="none" w:sz="0" w:space="0" w:color="auto"/>
        <w:bottom w:val="none" w:sz="0" w:space="0" w:color="auto"/>
        <w:right w:val="none" w:sz="0" w:space="0" w:color="auto"/>
      </w:divBdr>
    </w:div>
    <w:div w:id="250546051">
      <w:bodyDiv w:val="1"/>
      <w:marLeft w:val="0"/>
      <w:marRight w:val="0"/>
      <w:marTop w:val="0"/>
      <w:marBottom w:val="0"/>
      <w:divBdr>
        <w:top w:val="none" w:sz="0" w:space="0" w:color="auto"/>
        <w:left w:val="none" w:sz="0" w:space="0" w:color="auto"/>
        <w:bottom w:val="none" w:sz="0" w:space="0" w:color="auto"/>
        <w:right w:val="none" w:sz="0" w:space="0" w:color="auto"/>
      </w:divBdr>
    </w:div>
    <w:div w:id="250820282">
      <w:bodyDiv w:val="1"/>
      <w:marLeft w:val="0"/>
      <w:marRight w:val="0"/>
      <w:marTop w:val="0"/>
      <w:marBottom w:val="0"/>
      <w:divBdr>
        <w:top w:val="none" w:sz="0" w:space="0" w:color="auto"/>
        <w:left w:val="none" w:sz="0" w:space="0" w:color="auto"/>
        <w:bottom w:val="none" w:sz="0" w:space="0" w:color="auto"/>
        <w:right w:val="none" w:sz="0" w:space="0" w:color="auto"/>
      </w:divBdr>
    </w:div>
    <w:div w:id="250892077">
      <w:bodyDiv w:val="1"/>
      <w:marLeft w:val="0"/>
      <w:marRight w:val="0"/>
      <w:marTop w:val="0"/>
      <w:marBottom w:val="0"/>
      <w:divBdr>
        <w:top w:val="none" w:sz="0" w:space="0" w:color="auto"/>
        <w:left w:val="none" w:sz="0" w:space="0" w:color="auto"/>
        <w:bottom w:val="none" w:sz="0" w:space="0" w:color="auto"/>
        <w:right w:val="none" w:sz="0" w:space="0" w:color="auto"/>
      </w:divBdr>
    </w:div>
    <w:div w:id="251360491">
      <w:bodyDiv w:val="1"/>
      <w:marLeft w:val="0"/>
      <w:marRight w:val="0"/>
      <w:marTop w:val="0"/>
      <w:marBottom w:val="0"/>
      <w:divBdr>
        <w:top w:val="none" w:sz="0" w:space="0" w:color="auto"/>
        <w:left w:val="none" w:sz="0" w:space="0" w:color="auto"/>
        <w:bottom w:val="none" w:sz="0" w:space="0" w:color="auto"/>
        <w:right w:val="none" w:sz="0" w:space="0" w:color="auto"/>
      </w:divBdr>
    </w:div>
    <w:div w:id="251479215">
      <w:bodyDiv w:val="1"/>
      <w:marLeft w:val="0"/>
      <w:marRight w:val="0"/>
      <w:marTop w:val="0"/>
      <w:marBottom w:val="0"/>
      <w:divBdr>
        <w:top w:val="none" w:sz="0" w:space="0" w:color="auto"/>
        <w:left w:val="none" w:sz="0" w:space="0" w:color="auto"/>
        <w:bottom w:val="none" w:sz="0" w:space="0" w:color="auto"/>
        <w:right w:val="none" w:sz="0" w:space="0" w:color="auto"/>
      </w:divBdr>
    </w:div>
    <w:div w:id="251815234">
      <w:bodyDiv w:val="1"/>
      <w:marLeft w:val="0"/>
      <w:marRight w:val="0"/>
      <w:marTop w:val="0"/>
      <w:marBottom w:val="0"/>
      <w:divBdr>
        <w:top w:val="none" w:sz="0" w:space="0" w:color="auto"/>
        <w:left w:val="none" w:sz="0" w:space="0" w:color="auto"/>
        <w:bottom w:val="none" w:sz="0" w:space="0" w:color="auto"/>
        <w:right w:val="none" w:sz="0" w:space="0" w:color="auto"/>
      </w:divBdr>
    </w:div>
    <w:div w:id="251933733">
      <w:bodyDiv w:val="1"/>
      <w:marLeft w:val="0"/>
      <w:marRight w:val="0"/>
      <w:marTop w:val="0"/>
      <w:marBottom w:val="0"/>
      <w:divBdr>
        <w:top w:val="none" w:sz="0" w:space="0" w:color="auto"/>
        <w:left w:val="none" w:sz="0" w:space="0" w:color="auto"/>
        <w:bottom w:val="none" w:sz="0" w:space="0" w:color="auto"/>
        <w:right w:val="none" w:sz="0" w:space="0" w:color="auto"/>
      </w:divBdr>
    </w:div>
    <w:div w:id="252318304">
      <w:bodyDiv w:val="1"/>
      <w:marLeft w:val="0"/>
      <w:marRight w:val="0"/>
      <w:marTop w:val="0"/>
      <w:marBottom w:val="0"/>
      <w:divBdr>
        <w:top w:val="none" w:sz="0" w:space="0" w:color="auto"/>
        <w:left w:val="none" w:sz="0" w:space="0" w:color="auto"/>
        <w:bottom w:val="none" w:sz="0" w:space="0" w:color="auto"/>
        <w:right w:val="none" w:sz="0" w:space="0" w:color="auto"/>
      </w:divBdr>
    </w:div>
    <w:div w:id="252397867">
      <w:bodyDiv w:val="1"/>
      <w:marLeft w:val="0"/>
      <w:marRight w:val="0"/>
      <w:marTop w:val="0"/>
      <w:marBottom w:val="0"/>
      <w:divBdr>
        <w:top w:val="none" w:sz="0" w:space="0" w:color="auto"/>
        <w:left w:val="none" w:sz="0" w:space="0" w:color="auto"/>
        <w:bottom w:val="none" w:sz="0" w:space="0" w:color="auto"/>
        <w:right w:val="none" w:sz="0" w:space="0" w:color="auto"/>
      </w:divBdr>
    </w:div>
    <w:div w:id="252589935">
      <w:bodyDiv w:val="1"/>
      <w:marLeft w:val="0"/>
      <w:marRight w:val="0"/>
      <w:marTop w:val="0"/>
      <w:marBottom w:val="0"/>
      <w:divBdr>
        <w:top w:val="none" w:sz="0" w:space="0" w:color="auto"/>
        <w:left w:val="none" w:sz="0" w:space="0" w:color="auto"/>
        <w:bottom w:val="none" w:sz="0" w:space="0" w:color="auto"/>
        <w:right w:val="none" w:sz="0" w:space="0" w:color="auto"/>
      </w:divBdr>
    </w:div>
    <w:div w:id="252739367">
      <w:bodyDiv w:val="1"/>
      <w:marLeft w:val="0"/>
      <w:marRight w:val="0"/>
      <w:marTop w:val="0"/>
      <w:marBottom w:val="0"/>
      <w:divBdr>
        <w:top w:val="none" w:sz="0" w:space="0" w:color="auto"/>
        <w:left w:val="none" w:sz="0" w:space="0" w:color="auto"/>
        <w:bottom w:val="none" w:sz="0" w:space="0" w:color="auto"/>
        <w:right w:val="none" w:sz="0" w:space="0" w:color="auto"/>
      </w:divBdr>
    </w:div>
    <w:div w:id="252982063">
      <w:bodyDiv w:val="1"/>
      <w:marLeft w:val="0"/>
      <w:marRight w:val="0"/>
      <w:marTop w:val="0"/>
      <w:marBottom w:val="0"/>
      <w:divBdr>
        <w:top w:val="none" w:sz="0" w:space="0" w:color="auto"/>
        <w:left w:val="none" w:sz="0" w:space="0" w:color="auto"/>
        <w:bottom w:val="none" w:sz="0" w:space="0" w:color="auto"/>
        <w:right w:val="none" w:sz="0" w:space="0" w:color="auto"/>
      </w:divBdr>
    </w:div>
    <w:div w:id="253443813">
      <w:bodyDiv w:val="1"/>
      <w:marLeft w:val="0"/>
      <w:marRight w:val="0"/>
      <w:marTop w:val="0"/>
      <w:marBottom w:val="0"/>
      <w:divBdr>
        <w:top w:val="none" w:sz="0" w:space="0" w:color="auto"/>
        <w:left w:val="none" w:sz="0" w:space="0" w:color="auto"/>
        <w:bottom w:val="none" w:sz="0" w:space="0" w:color="auto"/>
        <w:right w:val="none" w:sz="0" w:space="0" w:color="auto"/>
      </w:divBdr>
    </w:div>
    <w:div w:id="254171152">
      <w:bodyDiv w:val="1"/>
      <w:marLeft w:val="0"/>
      <w:marRight w:val="0"/>
      <w:marTop w:val="0"/>
      <w:marBottom w:val="0"/>
      <w:divBdr>
        <w:top w:val="none" w:sz="0" w:space="0" w:color="auto"/>
        <w:left w:val="none" w:sz="0" w:space="0" w:color="auto"/>
        <w:bottom w:val="none" w:sz="0" w:space="0" w:color="auto"/>
        <w:right w:val="none" w:sz="0" w:space="0" w:color="auto"/>
      </w:divBdr>
    </w:div>
    <w:div w:id="254479701">
      <w:bodyDiv w:val="1"/>
      <w:marLeft w:val="0"/>
      <w:marRight w:val="0"/>
      <w:marTop w:val="0"/>
      <w:marBottom w:val="0"/>
      <w:divBdr>
        <w:top w:val="none" w:sz="0" w:space="0" w:color="auto"/>
        <w:left w:val="none" w:sz="0" w:space="0" w:color="auto"/>
        <w:bottom w:val="none" w:sz="0" w:space="0" w:color="auto"/>
        <w:right w:val="none" w:sz="0" w:space="0" w:color="auto"/>
      </w:divBdr>
    </w:div>
    <w:div w:id="255092249">
      <w:bodyDiv w:val="1"/>
      <w:marLeft w:val="0"/>
      <w:marRight w:val="0"/>
      <w:marTop w:val="0"/>
      <w:marBottom w:val="0"/>
      <w:divBdr>
        <w:top w:val="none" w:sz="0" w:space="0" w:color="auto"/>
        <w:left w:val="none" w:sz="0" w:space="0" w:color="auto"/>
        <w:bottom w:val="none" w:sz="0" w:space="0" w:color="auto"/>
        <w:right w:val="none" w:sz="0" w:space="0" w:color="auto"/>
      </w:divBdr>
    </w:div>
    <w:div w:id="255135913">
      <w:bodyDiv w:val="1"/>
      <w:marLeft w:val="0"/>
      <w:marRight w:val="0"/>
      <w:marTop w:val="0"/>
      <w:marBottom w:val="0"/>
      <w:divBdr>
        <w:top w:val="none" w:sz="0" w:space="0" w:color="auto"/>
        <w:left w:val="none" w:sz="0" w:space="0" w:color="auto"/>
        <w:bottom w:val="none" w:sz="0" w:space="0" w:color="auto"/>
        <w:right w:val="none" w:sz="0" w:space="0" w:color="auto"/>
      </w:divBdr>
    </w:div>
    <w:div w:id="255527558">
      <w:bodyDiv w:val="1"/>
      <w:marLeft w:val="0"/>
      <w:marRight w:val="0"/>
      <w:marTop w:val="0"/>
      <w:marBottom w:val="0"/>
      <w:divBdr>
        <w:top w:val="none" w:sz="0" w:space="0" w:color="auto"/>
        <w:left w:val="none" w:sz="0" w:space="0" w:color="auto"/>
        <w:bottom w:val="none" w:sz="0" w:space="0" w:color="auto"/>
        <w:right w:val="none" w:sz="0" w:space="0" w:color="auto"/>
      </w:divBdr>
    </w:div>
    <w:div w:id="256133025">
      <w:bodyDiv w:val="1"/>
      <w:marLeft w:val="0"/>
      <w:marRight w:val="0"/>
      <w:marTop w:val="0"/>
      <w:marBottom w:val="0"/>
      <w:divBdr>
        <w:top w:val="none" w:sz="0" w:space="0" w:color="auto"/>
        <w:left w:val="none" w:sz="0" w:space="0" w:color="auto"/>
        <w:bottom w:val="none" w:sz="0" w:space="0" w:color="auto"/>
        <w:right w:val="none" w:sz="0" w:space="0" w:color="auto"/>
      </w:divBdr>
    </w:div>
    <w:div w:id="256449138">
      <w:bodyDiv w:val="1"/>
      <w:marLeft w:val="0"/>
      <w:marRight w:val="0"/>
      <w:marTop w:val="0"/>
      <w:marBottom w:val="0"/>
      <w:divBdr>
        <w:top w:val="none" w:sz="0" w:space="0" w:color="auto"/>
        <w:left w:val="none" w:sz="0" w:space="0" w:color="auto"/>
        <w:bottom w:val="none" w:sz="0" w:space="0" w:color="auto"/>
        <w:right w:val="none" w:sz="0" w:space="0" w:color="auto"/>
      </w:divBdr>
    </w:div>
    <w:div w:id="256519386">
      <w:bodyDiv w:val="1"/>
      <w:marLeft w:val="0"/>
      <w:marRight w:val="0"/>
      <w:marTop w:val="0"/>
      <w:marBottom w:val="0"/>
      <w:divBdr>
        <w:top w:val="none" w:sz="0" w:space="0" w:color="auto"/>
        <w:left w:val="none" w:sz="0" w:space="0" w:color="auto"/>
        <w:bottom w:val="none" w:sz="0" w:space="0" w:color="auto"/>
        <w:right w:val="none" w:sz="0" w:space="0" w:color="auto"/>
      </w:divBdr>
    </w:div>
    <w:div w:id="256602820">
      <w:bodyDiv w:val="1"/>
      <w:marLeft w:val="0"/>
      <w:marRight w:val="0"/>
      <w:marTop w:val="0"/>
      <w:marBottom w:val="0"/>
      <w:divBdr>
        <w:top w:val="none" w:sz="0" w:space="0" w:color="auto"/>
        <w:left w:val="none" w:sz="0" w:space="0" w:color="auto"/>
        <w:bottom w:val="none" w:sz="0" w:space="0" w:color="auto"/>
        <w:right w:val="none" w:sz="0" w:space="0" w:color="auto"/>
      </w:divBdr>
    </w:div>
    <w:div w:id="256644051">
      <w:bodyDiv w:val="1"/>
      <w:marLeft w:val="0"/>
      <w:marRight w:val="0"/>
      <w:marTop w:val="0"/>
      <w:marBottom w:val="0"/>
      <w:divBdr>
        <w:top w:val="none" w:sz="0" w:space="0" w:color="auto"/>
        <w:left w:val="none" w:sz="0" w:space="0" w:color="auto"/>
        <w:bottom w:val="none" w:sz="0" w:space="0" w:color="auto"/>
        <w:right w:val="none" w:sz="0" w:space="0" w:color="auto"/>
      </w:divBdr>
    </w:div>
    <w:div w:id="256793844">
      <w:bodyDiv w:val="1"/>
      <w:marLeft w:val="0"/>
      <w:marRight w:val="0"/>
      <w:marTop w:val="0"/>
      <w:marBottom w:val="0"/>
      <w:divBdr>
        <w:top w:val="none" w:sz="0" w:space="0" w:color="auto"/>
        <w:left w:val="none" w:sz="0" w:space="0" w:color="auto"/>
        <w:bottom w:val="none" w:sz="0" w:space="0" w:color="auto"/>
        <w:right w:val="none" w:sz="0" w:space="0" w:color="auto"/>
      </w:divBdr>
    </w:div>
    <w:div w:id="256862626">
      <w:bodyDiv w:val="1"/>
      <w:marLeft w:val="0"/>
      <w:marRight w:val="0"/>
      <w:marTop w:val="0"/>
      <w:marBottom w:val="0"/>
      <w:divBdr>
        <w:top w:val="none" w:sz="0" w:space="0" w:color="auto"/>
        <w:left w:val="none" w:sz="0" w:space="0" w:color="auto"/>
        <w:bottom w:val="none" w:sz="0" w:space="0" w:color="auto"/>
        <w:right w:val="none" w:sz="0" w:space="0" w:color="auto"/>
      </w:divBdr>
    </w:div>
    <w:div w:id="256986656">
      <w:bodyDiv w:val="1"/>
      <w:marLeft w:val="0"/>
      <w:marRight w:val="0"/>
      <w:marTop w:val="0"/>
      <w:marBottom w:val="0"/>
      <w:divBdr>
        <w:top w:val="none" w:sz="0" w:space="0" w:color="auto"/>
        <w:left w:val="none" w:sz="0" w:space="0" w:color="auto"/>
        <w:bottom w:val="none" w:sz="0" w:space="0" w:color="auto"/>
        <w:right w:val="none" w:sz="0" w:space="0" w:color="auto"/>
      </w:divBdr>
    </w:div>
    <w:div w:id="257064874">
      <w:bodyDiv w:val="1"/>
      <w:marLeft w:val="0"/>
      <w:marRight w:val="0"/>
      <w:marTop w:val="0"/>
      <w:marBottom w:val="0"/>
      <w:divBdr>
        <w:top w:val="none" w:sz="0" w:space="0" w:color="auto"/>
        <w:left w:val="none" w:sz="0" w:space="0" w:color="auto"/>
        <w:bottom w:val="none" w:sz="0" w:space="0" w:color="auto"/>
        <w:right w:val="none" w:sz="0" w:space="0" w:color="auto"/>
      </w:divBdr>
    </w:div>
    <w:div w:id="257637205">
      <w:bodyDiv w:val="1"/>
      <w:marLeft w:val="0"/>
      <w:marRight w:val="0"/>
      <w:marTop w:val="0"/>
      <w:marBottom w:val="0"/>
      <w:divBdr>
        <w:top w:val="none" w:sz="0" w:space="0" w:color="auto"/>
        <w:left w:val="none" w:sz="0" w:space="0" w:color="auto"/>
        <w:bottom w:val="none" w:sz="0" w:space="0" w:color="auto"/>
        <w:right w:val="none" w:sz="0" w:space="0" w:color="auto"/>
      </w:divBdr>
    </w:div>
    <w:div w:id="257641664">
      <w:bodyDiv w:val="1"/>
      <w:marLeft w:val="0"/>
      <w:marRight w:val="0"/>
      <w:marTop w:val="0"/>
      <w:marBottom w:val="0"/>
      <w:divBdr>
        <w:top w:val="none" w:sz="0" w:space="0" w:color="auto"/>
        <w:left w:val="none" w:sz="0" w:space="0" w:color="auto"/>
        <w:bottom w:val="none" w:sz="0" w:space="0" w:color="auto"/>
        <w:right w:val="none" w:sz="0" w:space="0" w:color="auto"/>
      </w:divBdr>
    </w:div>
    <w:div w:id="257688036">
      <w:bodyDiv w:val="1"/>
      <w:marLeft w:val="0"/>
      <w:marRight w:val="0"/>
      <w:marTop w:val="0"/>
      <w:marBottom w:val="0"/>
      <w:divBdr>
        <w:top w:val="none" w:sz="0" w:space="0" w:color="auto"/>
        <w:left w:val="none" w:sz="0" w:space="0" w:color="auto"/>
        <w:bottom w:val="none" w:sz="0" w:space="0" w:color="auto"/>
        <w:right w:val="none" w:sz="0" w:space="0" w:color="auto"/>
      </w:divBdr>
    </w:div>
    <w:div w:id="258415447">
      <w:bodyDiv w:val="1"/>
      <w:marLeft w:val="0"/>
      <w:marRight w:val="0"/>
      <w:marTop w:val="0"/>
      <w:marBottom w:val="0"/>
      <w:divBdr>
        <w:top w:val="none" w:sz="0" w:space="0" w:color="auto"/>
        <w:left w:val="none" w:sz="0" w:space="0" w:color="auto"/>
        <w:bottom w:val="none" w:sz="0" w:space="0" w:color="auto"/>
        <w:right w:val="none" w:sz="0" w:space="0" w:color="auto"/>
      </w:divBdr>
    </w:div>
    <w:div w:id="258759415">
      <w:bodyDiv w:val="1"/>
      <w:marLeft w:val="0"/>
      <w:marRight w:val="0"/>
      <w:marTop w:val="0"/>
      <w:marBottom w:val="0"/>
      <w:divBdr>
        <w:top w:val="none" w:sz="0" w:space="0" w:color="auto"/>
        <w:left w:val="none" w:sz="0" w:space="0" w:color="auto"/>
        <w:bottom w:val="none" w:sz="0" w:space="0" w:color="auto"/>
        <w:right w:val="none" w:sz="0" w:space="0" w:color="auto"/>
      </w:divBdr>
    </w:div>
    <w:div w:id="258833277">
      <w:bodyDiv w:val="1"/>
      <w:marLeft w:val="0"/>
      <w:marRight w:val="0"/>
      <w:marTop w:val="0"/>
      <w:marBottom w:val="0"/>
      <w:divBdr>
        <w:top w:val="none" w:sz="0" w:space="0" w:color="auto"/>
        <w:left w:val="none" w:sz="0" w:space="0" w:color="auto"/>
        <w:bottom w:val="none" w:sz="0" w:space="0" w:color="auto"/>
        <w:right w:val="none" w:sz="0" w:space="0" w:color="auto"/>
      </w:divBdr>
    </w:div>
    <w:div w:id="259527345">
      <w:bodyDiv w:val="1"/>
      <w:marLeft w:val="0"/>
      <w:marRight w:val="0"/>
      <w:marTop w:val="0"/>
      <w:marBottom w:val="0"/>
      <w:divBdr>
        <w:top w:val="none" w:sz="0" w:space="0" w:color="auto"/>
        <w:left w:val="none" w:sz="0" w:space="0" w:color="auto"/>
        <w:bottom w:val="none" w:sz="0" w:space="0" w:color="auto"/>
        <w:right w:val="none" w:sz="0" w:space="0" w:color="auto"/>
      </w:divBdr>
    </w:div>
    <w:div w:id="259684927">
      <w:bodyDiv w:val="1"/>
      <w:marLeft w:val="0"/>
      <w:marRight w:val="0"/>
      <w:marTop w:val="0"/>
      <w:marBottom w:val="0"/>
      <w:divBdr>
        <w:top w:val="none" w:sz="0" w:space="0" w:color="auto"/>
        <w:left w:val="none" w:sz="0" w:space="0" w:color="auto"/>
        <w:bottom w:val="none" w:sz="0" w:space="0" w:color="auto"/>
        <w:right w:val="none" w:sz="0" w:space="0" w:color="auto"/>
      </w:divBdr>
    </w:div>
    <w:div w:id="259876996">
      <w:bodyDiv w:val="1"/>
      <w:marLeft w:val="0"/>
      <w:marRight w:val="0"/>
      <w:marTop w:val="0"/>
      <w:marBottom w:val="0"/>
      <w:divBdr>
        <w:top w:val="none" w:sz="0" w:space="0" w:color="auto"/>
        <w:left w:val="none" w:sz="0" w:space="0" w:color="auto"/>
        <w:bottom w:val="none" w:sz="0" w:space="0" w:color="auto"/>
        <w:right w:val="none" w:sz="0" w:space="0" w:color="auto"/>
      </w:divBdr>
    </w:div>
    <w:div w:id="260064345">
      <w:bodyDiv w:val="1"/>
      <w:marLeft w:val="0"/>
      <w:marRight w:val="0"/>
      <w:marTop w:val="0"/>
      <w:marBottom w:val="0"/>
      <w:divBdr>
        <w:top w:val="none" w:sz="0" w:space="0" w:color="auto"/>
        <w:left w:val="none" w:sz="0" w:space="0" w:color="auto"/>
        <w:bottom w:val="none" w:sz="0" w:space="0" w:color="auto"/>
        <w:right w:val="none" w:sz="0" w:space="0" w:color="auto"/>
      </w:divBdr>
    </w:div>
    <w:div w:id="260140519">
      <w:bodyDiv w:val="1"/>
      <w:marLeft w:val="0"/>
      <w:marRight w:val="0"/>
      <w:marTop w:val="0"/>
      <w:marBottom w:val="0"/>
      <w:divBdr>
        <w:top w:val="none" w:sz="0" w:space="0" w:color="auto"/>
        <w:left w:val="none" w:sz="0" w:space="0" w:color="auto"/>
        <w:bottom w:val="none" w:sz="0" w:space="0" w:color="auto"/>
        <w:right w:val="none" w:sz="0" w:space="0" w:color="auto"/>
      </w:divBdr>
    </w:div>
    <w:div w:id="260143002">
      <w:bodyDiv w:val="1"/>
      <w:marLeft w:val="0"/>
      <w:marRight w:val="0"/>
      <w:marTop w:val="0"/>
      <w:marBottom w:val="0"/>
      <w:divBdr>
        <w:top w:val="none" w:sz="0" w:space="0" w:color="auto"/>
        <w:left w:val="none" w:sz="0" w:space="0" w:color="auto"/>
        <w:bottom w:val="none" w:sz="0" w:space="0" w:color="auto"/>
        <w:right w:val="none" w:sz="0" w:space="0" w:color="auto"/>
      </w:divBdr>
    </w:div>
    <w:div w:id="260261132">
      <w:bodyDiv w:val="1"/>
      <w:marLeft w:val="0"/>
      <w:marRight w:val="0"/>
      <w:marTop w:val="0"/>
      <w:marBottom w:val="0"/>
      <w:divBdr>
        <w:top w:val="none" w:sz="0" w:space="0" w:color="auto"/>
        <w:left w:val="none" w:sz="0" w:space="0" w:color="auto"/>
        <w:bottom w:val="none" w:sz="0" w:space="0" w:color="auto"/>
        <w:right w:val="none" w:sz="0" w:space="0" w:color="auto"/>
      </w:divBdr>
    </w:div>
    <w:div w:id="260725962">
      <w:bodyDiv w:val="1"/>
      <w:marLeft w:val="0"/>
      <w:marRight w:val="0"/>
      <w:marTop w:val="0"/>
      <w:marBottom w:val="0"/>
      <w:divBdr>
        <w:top w:val="none" w:sz="0" w:space="0" w:color="auto"/>
        <w:left w:val="none" w:sz="0" w:space="0" w:color="auto"/>
        <w:bottom w:val="none" w:sz="0" w:space="0" w:color="auto"/>
        <w:right w:val="none" w:sz="0" w:space="0" w:color="auto"/>
      </w:divBdr>
    </w:div>
    <w:div w:id="261032468">
      <w:bodyDiv w:val="1"/>
      <w:marLeft w:val="0"/>
      <w:marRight w:val="0"/>
      <w:marTop w:val="0"/>
      <w:marBottom w:val="0"/>
      <w:divBdr>
        <w:top w:val="none" w:sz="0" w:space="0" w:color="auto"/>
        <w:left w:val="none" w:sz="0" w:space="0" w:color="auto"/>
        <w:bottom w:val="none" w:sz="0" w:space="0" w:color="auto"/>
        <w:right w:val="none" w:sz="0" w:space="0" w:color="auto"/>
      </w:divBdr>
    </w:div>
    <w:div w:id="261694765">
      <w:bodyDiv w:val="1"/>
      <w:marLeft w:val="0"/>
      <w:marRight w:val="0"/>
      <w:marTop w:val="0"/>
      <w:marBottom w:val="0"/>
      <w:divBdr>
        <w:top w:val="none" w:sz="0" w:space="0" w:color="auto"/>
        <w:left w:val="none" w:sz="0" w:space="0" w:color="auto"/>
        <w:bottom w:val="none" w:sz="0" w:space="0" w:color="auto"/>
        <w:right w:val="none" w:sz="0" w:space="0" w:color="auto"/>
      </w:divBdr>
    </w:div>
    <w:div w:id="261769297">
      <w:bodyDiv w:val="1"/>
      <w:marLeft w:val="0"/>
      <w:marRight w:val="0"/>
      <w:marTop w:val="0"/>
      <w:marBottom w:val="0"/>
      <w:divBdr>
        <w:top w:val="none" w:sz="0" w:space="0" w:color="auto"/>
        <w:left w:val="none" w:sz="0" w:space="0" w:color="auto"/>
        <w:bottom w:val="none" w:sz="0" w:space="0" w:color="auto"/>
        <w:right w:val="none" w:sz="0" w:space="0" w:color="auto"/>
      </w:divBdr>
    </w:div>
    <w:div w:id="261883080">
      <w:bodyDiv w:val="1"/>
      <w:marLeft w:val="0"/>
      <w:marRight w:val="0"/>
      <w:marTop w:val="0"/>
      <w:marBottom w:val="0"/>
      <w:divBdr>
        <w:top w:val="none" w:sz="0" w:space="0" w:color="auto"/>
        <w:left w:val="none" w:sz="0" w:space="0" w:color="auto"/>
        <w:bottom w:val="none" w:sz="0" w:space="0" w:color="auto"/>
        <w:right w:val="none" w:sz="0" w:space="0" w:color="auto"/>
      </w:divBdr>
    </w:div>
    <w:div w:id="262108632">
      <w:bodyDiv w:val="1"/>
      <w:marLeft w:val="0"/>
      <w:marRight w:val="0"/>
      <w:marTop w:val="0"/>
      <w:marBottom w:val="0"/>
      <w:divBdr>
        <w:top w:val="none" w:sz="0" w:space="0" w:color="auto"/>
        <w:left w:val="none" w:sz="0" w:space="0" w:color="auto"/>
        <w:bottom w:val="none" w:sz="0" w:space="0" w:color="auto"/>
        <w:right w:val="none" w:sz="0" w:space="0" w:color="auto"/>
      </w:divBdr>
    </w:div>
    <w:div w:id="262149570">
      <w:bodyDiv w:val="1"/>
      <w:marLeft w:val="0"/>
      <w:marRight w:val="0"/>
      <w:marTop w:val="0"/>
      <w:marBottom w:val="0"/>
      <w:divBdr>
        <w:top w:val="none" w:sz="0" w:space="0" w:color="auto"/>
        <w:left w:val="none" w:sz="0" w:space="0" w:color="auto"/>
        <w:bottom w:val="none" w:sz="0" w:space="0" w:color="auto"/>
        <w:right w:val="none" w:sz="0" w:space="0" w:color="auto"/>
      </w:divBdr>
    </w:div>
    <w:div w:id="262307599">
      <w:bodyDiv w:val="1"/>
      <w:marLeft w:val="0"/>
      <w:marRight w:val="0"/>
      <w:marTop w:val="0"/>
      <w:marBottom w:val="0"/>
      <w:divBdr>
        <w:top w:val="none" w:sz="0" w:space="0" w:color="auto"/>
        <w:left w:val="none" w:sz="0" w:space="0" w:color="auto"/>
        <w:bottom w:val="none" w:sz="0" w:space="0" w:color="auto"/>
        <w:right w:val="none" w:sz="0" w:space="0" w:color="auto"/>
      </w:divBdr>
    </w:div>
    <w:div w:id="262343245">
      <w:bodyDiv w:val="1"/>
      <w:marLeft w:val="0"/>
      <w:marRight w:val="0"/>
      <w:marTop w:val="0"/>
      <w:marBottom w:val="0"/>
      <w:divBdr>
        <w:top w:val="none" w:sz="0" w:space="0" w:color="auto"/>
        <w:left w:val="none" w:sz="0" w:space="0" w:color="auto"/>
        <w:bottom w:val="none" w:sz="0" w:space="0" w:color="auto"/>
        <w:right w:val="none" w:sz="0" w:space="0" w:color="auto"/>
      </w:divBdr>
    </w:div>
    <w:div w:id="262419654">
      <w:bodyDiv w:val="1"/>
      <w:marLeft w:val="0"/>
      <w:marRight w:val="0"/>
      <w:marTop w:val="0"/>
      <w:marBottom w:val="0"/>
      <w:divBdr>
        <w:top w:val="none" w:sz="0" w:space="0" w:color="auto"/>
        <w:left w:val="none" w:sz="0" w:space="0" w:color="auto"/>
        <w:bottom w:val="none" w:sz="0" w:space="0" w:color="auto"/>
        <w:right w:val="none" w:sz="0" w:space="0" w:color="auto"/>
      </w:divBdr>
    </w:div>
    <w:div w:id="262961436">
      <w:bodyDiv w:val="1"/>
      <w:marLeft w:val="0"/>
      <w:marRight w:val="0"/>
      <w:marTop w:val="0"/>
      <w:marBottom w:val="0"/>
      <w:divBdr>
        <w:top w:val="none" w:sz="0" w:space="0" w:color="auto"/>
        <w:left w:val="none" w:sz="0" w:space="0" w:color="auto"/>
        <w:bottom w:val="none" w:sz="0" w:space="0" w:color="auto"/>
        <w:right w:val="none" w:sz="0" w:space="0" w:color="auto"/>
      </w:divBdr>
    </w:div>
    <w:div w:id="263080283">
      <w:bodyDiv w:val="1"/>
      <w:marLeft w:val="0"/>
      <w:marRight w:val="0"/>
      <w:marTop w:val="0"/>
      <w:marBottom w:val="0"/>
      <w:divBdr>
        <w:top w:val="none" w:sz="0" w:space="0" w:color="auto"/>
        <w:left w:val="none" w:sz="0" w:space="0" w:color="auto"/>
        <w:bottom w:val="none" w:sz="0" w:space="0" w:color="auto"/>
        <w:right w:val="none" w:sz="0" w:space="0" w:color="auto"/>
      </w:divBdr>
    </w:div>
    <w:div w:id="263658726">
      <w:bodyDiv w:val="1"/>
      <w:marLeft w:val="0"/>
      <w:marRight w:val="0"/>
      <w:marTop w:val="0"/>
      <w:marBottom w:val="0"/>
      <w:divBdr>
        <w:top w:val="none" w:sz="0" w:space="0" w:color="auto"/>
        <w:left w:val="none" w:sz="0" w:space="0" w:color="auto"/>
        <w:bottom w:val="none" w:sz="0" w:space="0" w:color="auto"/>
        <w:right w:val="none" w:sz="0" w:space="0" w:color="auto"/>
      </w:divBdr>
    </w:div>
    <w:div w:id="264116955">
      <w:bodyDiv w:val="1"/>
      <w:marLeft w:val="0"/>
      <w:marRight w:val="0"/>
      <w:marTop w:val="0"/>
      <w:marBottom w:val="0"/>
      <w:divBdr>
        <w:top w:val="none" w:sz="0" w:space="0" w:color="auto"/>
        <w:left w:val="none" w:sz="0" w:space="0" w:color="auto"/>
        <w:bottom w:val="none" w:sz="0" w:space="0" w:color="auto"/>
        <w:right w:val="none" w:sz="0" w:space="0" w:color="auto"/>
      </w:divBdr>
    </w:div>
    <w:div w:id="264193460">
      <w:bodyDiv w:val="1"/>
      <w:marLeft w:val="0"/>
      <w:marRight w:val="0"/>
      <w:marTop w:val="0"/>
      <w:marBottom w:val="0"/>
      <w:divBdr>
        <w:top w:val="none" w:sz="0" w:space="0" w:color="auto"/>
        <w:left w:val="none" w:sz="0" w:space="0" w:color="auto"/>
        <w:bottom w:val="none" w:sz="0" w:space="0" w:color="auto"/>
        <w:right w:val="none" w:sz="0" w:space="0" w:color="auto"/>
      </w:divBdr>
    </w:div>
    <w:div w:id="264197689">
      <w:bodyDiv w:val="1"/>
      <w:marLeft w:val="0"/>
      <w:marRight w:val="0"/>
      <w:marTop w:val="0"/>
      <w:marBottom w:val="0"/>
      <w:divBdr>
        <w:top w:val="none" w:sz="0" w:space="0" w:color="auto"/>
        <w:left w:val="none" w:sz="0" w:space="0" w:color="auto"/>
        <w:bottom w:val="none" w:sz="0" w:space="0" w:color="auto"/>
        <w:right w:val="none" w:sz="0" w:space="0" w:color="auto"/>
      </w:divBdr>
    </w:div>
    <w:div w:id="264308371">
      <w:bodyDiv w:val="1"/>
      <w:marLeft w:val="0"/>
      <w:marRight w:val="0"/>
      <w:marTop w:val="0"/>
      <w:marBottom w:val="0"/>
      <w:divBdr>
        <w:top w:val="none" w:sz="0" w:space="0" w:color="auto"/>
        <w:left w:val="none" w:sz="0" w:space="0" w:color="auto"/>
        <w:bottom w:val="none" w:sz="0" w:space="0" w:color="auto"/>
        <w:right w:val="none" w:sz="0" w:space="0" w:color="auto"/>
      </w:divBdr>
    </w:div>
    <w:div w:id="265044718">
      <w:bodyDiv w:val="1"/>
      <w:marLeft w:val="0"/>
      <w:marRight w:val="0"/>
      <w:marTop w:val="0"/>
      <w:marBottom w:val="0"/>
      <w:divBdr>
        <w:top w:val="none" w:sz="0" w:space="0" w:color="auto"/>
        <w:left w:val="none" w:sz="0" w:space="0" w:color="auto"/>
        <w:bottom w:val="none" w:sz="0" w:space="0" w:color="auto"/>
        <w:right w:val="none" w:sz="0" w:space="0" w:color="auto"/>
      </w:divBdr>
    </w:div>
    <w:div w:id="265160956">
      <w:bodyDiv w:val="1"/>
      <w:marLeft w:val="0"/>
      <w:marRight w:val="0"/>
      <w:marTop w:val="0"/>
      <w:marBottom w:val="0"/>
      <w:divBdr>
        <w:top w:val="none" w:sz="0" w:space="0" w:color="auto"/>
        <w:left w:val="none" w:sz="0" w:space="0" w:color="auto"/>
        <w:bottom w:val="none" w:sz="0" w:space="0" w:color="auto"/>
        <w:right w:val="none" w:sz="0" w:space="0" w:color="auto"/>
      </w:divBdr>
    </w:div>
    <w:div w:id="265189437">
      <w:bodyDiv w:val="1"/>
      <w:marLeft w:val="0"/>
      <w:marRight w:val="0"/>
      <w:marTop w:val="0"/>
      <w:marBottom w:val="0"/>
      <w:divBdr>
        <w:top w:val="none" w:sz="0" w:space="0" w:color="auto"/>
        <w:left w:val="none" w:sz="0" w:space="0" w:color="auto"/>
        <w:bottom w:val="none" w:sz="0" w:space="0" w:color="auto"/>
        <w:right w:val="none" w:sz="0" w:space="0" w:color="auto"/>
      </w:divBdr>
    </w:div>
    <w:div w:id="266812023">
      <w:bodyDiv w:val="1"/>
      <w:marLeft w:val="0"/>
      <w:marRight w:val="0"/>
      <w:marTop w:val="0"/>
      <w:marBottom w:val="0"/>
      <w:divBdr>
        <w:top w:val="none" w:sz="0" w:space="0" w:color="auto"/>
        <w:left w:val="none" w:sz="0" w:space="0" w:color="auto"/>
        <w:bottom w:val="none" w:sz="0" w:space="0" w:color="auto"/>
        <w:right w:val="none" w:sz="0" w:space="0" w:color="auto"/>
      </w:divBdr>
    </w:div>
    <w:div w:id="266813114">
      <w:bodyDiv w:val="1"/>
      <w:marLeft w:val="0"/>
      <w:marRight w:val="0"/>
      <w:marTop w:val="0"/>
      <w:marBottom w:val="0"/>
      <w:divBdr>
        <w:top w:val="none" w:sz="0" w:space="0" w:color="auto"/>
        <w:left w:val="none" w:sz="0" w:space="0" w:color="auto"/>
        <w:bottom w:val="none" w:sz="0" w:space="0" w:color="auto"/>
        <w:right w:val="none" w:sz="0" w:space="0" w:color="auto"/>
      </w:divBdr>
    </w:div>
    <w:div w:id="267199459">
      <w:bodyDiv w:val="1"/>
      <w:marLeft w:val="0"/>
      <w:marRight w:val="0"/>
      <w:marTop w:val="0"/>
      <w:marBottom w:val="0"/>
      <w:divBdr>
        <w:top w:val="none" w:sz="0" w:space="0" w:color="auto"/>
        <w:left w:val="none" w:sz="0" w:space="0" w:color="auto"/>
        <w:bottom w:val="none" w:sz="0" w:space="0" w:color="auto"/>
        <w:right w:val="none" w:sz="0" w:space="0" w:color="auto"/>
      </w:divBdr>
    </w:div>
    <w:div w:id="267398630">
      <w:bodyDiv w:val="1"/>
      <w:marLeft w:val="0"/>
      <w:marRight w:val="0"/>
      <w:marTop w:val="0"/>
      <w:marBottom w:val="0"/>
      <w:divBdr>
        <w:top w:val="none" w:sz="0" w:space="0" w:color="auto"/>
        <w:left w:val="none" w:sz="0" w:space="0" w:color="auto"/>
        <w:bottom w:val="none" w:sz="0" w:space="0" w:color="auto"/>
        <w:right w:val="none" w:sz="0" w:space="0" w:color="auto"/>
      </w:divBdr>
    </w:div>
    <w:div w:id="267542287">
      <w:bodyDiv w:val="1"/>
      <w:marLeft w:val="0"/>
      <w:marRight w:val="0"/>
      <w:marTop w:val="0"/>
      <w:marBottom w:val="0"/>
      <w:divBdr>
        <w:top w:val="none" w:sz="0" w:space="0" w:color="auto"/>
        <w:left w:val="none" w:sz="0" w:space="0" w:color="auto"/>
        <w:bottom w:val="none" w:sz="0" w:space="0" w:color="auto"/>
        <w:right w:val="none" w:sz="0" w:space="0" w:color="auto"/>
      </w:divBdr>
    </w:div>
    <w:div w:id="267585308">
      <w:bodyDiv w:val="1"/>
      <w:marLeft w:val="0"/>
      <w:marRight w:val="0"/>
      <w:marTop w:val="0"/>
      <w:marBottom w:val="0"/>
      <w:divBdr>
        <w:top w:val="none" w:sz="0" w:space="0" w:color="auto"/>
        <w:left w:val="none" w:sz="0" w:space="0" w:color="auto"/>
        <w:bottom w:val="none" w:sz="0" w:space="0" w:color="auto"/>
        <w:right w:val="none" w:sz="0" w:space="0" w:color="auto"/>
      </w:divBdr>
    </w:div>
    <w:div w:id="267662188">
      <w:bodyDiv w:val="1"/>
      <w:marLeft w:val="0"/>
      <w:marRight w:val="0"/>
      <w:marTop w:val="0"/>
      <w:marBottom w:val="0"/>
      <w:divBdr>
        <w:top w:val="none" w:sz="0" w:space="0" w:color="auto"/>
        <w:left w:val="none" w:sz="0" w:space="0" w:color="auto"/>
        <w:bottom w:val="none" w:sz="0" w:space="0" w:color="auto"/>
        <w:right w:val="none" w:sz="0" w:space="0" w:color="auto"/>
      </w:divBdr>
    </w:div>
    <w:div w:id="267784397">
      <w:bodyDiv w:val="1"/>
      <w:marLeft w:val="0"/>
      <w:marRight w:val="0"/>
      <w:marTop w:val="0"/>
      <w:marBottom w:val="0"/>
      <w:divBdr>
        <w:top w:val="none" w:sz="0" w:space="0" w:color="auto"/>
        <w:left w:val="none" w:sz="0" w:space="0" w:color="auto"/>
        <w:bottom w:val="none" w:sz="0" w:space="0" w:color="auto"/>
        <w:right w:val="none" w:sz="0" w:space="0" w:color="auto"/>
      </w:divBdr>
    </w:div>
    <w:div w:id="267854425">
      <w:bodyDiv w:val="1"/>
      <w:marLeft w:val="0"/>
      <w:marRight w:val="0"/>
      <w:marTop w:val="0"/>
      <w:marBottom w:val="0"/>
      <w:divBdr>
        <w:top w:val="none" w:sz="0" w:space="0" w:color="auto"/>
        <w:left w:val="none" w:sz="0" w:space="0" w:color="auto"/>
        <w:bottom w:val="none" w:sz="0" w:space="0" w:color="auto"/>
        <w:right w:val="none" w:sz="0" w:space="0" w:color="auto"/>
      </w:divBdr>
    </w:div>
    <w:div w:id="268316663">
      <w:bodyDiv w:val="1"/>
      <w:marLeft w:val="0"/>
      <w:marRight w:val="0"/>
      <w:marTop w:val="0"/>
      <w:marBottom w:val="0"/>
      <w:divBdr>
        <w:top w:val="none" w:sz="0" w:space="0" w:color="auto"/>
        <w:left w:val="none" w:sz="0" w:space="0" w:color="auto"/>
        <w:bottom w:val="none" w:sz="0" w:space="0" w:color="auto"/>
        <w:right w:val="none" w:sz="0" w:space="0" w:color="auto"/>
      </w:divBdr>
    </w:div>
    <w:div w:id="268466125">
      <w:bodyDiv w:val="1"/>
      <w:marLeft w:val="0"/>
      <w:marRight w:val="0"/>
      <w:marTop w:val="0"/>
      <w:marBottom w:val="0"/>
      <w:divBdr>
        <w:top w:val="none" w:sz="0" w:space="0" w:color="auto"/>
        <w:left w:val="none" w:sz="0" w:space="0" w:color="auto"/>
        <w:bottom w:val="none" w:sz="0" w:space="0" w:color="auto"/>
        <w:right w:val="none" w:sz="0" w:space="0" w:color="auto"/>
      </w:divBdr>
    </w:div>
    <w:div w:id="269240098">
      <w:bodyDiv w:val="1"/>
      <w:marLeft w:val="0"/>
      <w:marRight w:val="0"/>
      <w:marTop w:val="0"/>
      <w:marBottom w:val="0"/>
      <w:divBdr>
        <w:top w:val="none" w:sz="0" w:space="0" w:color="auto"/>
        <w:left w:val="none" w:sz="0" w:space="0" w:color="auto"/>
        <w:bottom w:val="none" w:sz="0" w:space="0" w:color="auto"/>
        <w:right w:val="none" w:sz="0" w:space="0" w:color="auto"/>
      </w:divBdr>
    </w:div>
    <w:div w:id="269319749">
      <w:bodyDiv w:val="1"/>
      <w:marLeft w:val="0"/>
      <w:marRight w:val="0"/>
      <w:marTop w:val="0"/>
      <w:marBottom w:val="0"/>
      <w:divBdr>
        <w:top w:val="none" w:sz="0" w:space="0" w:color="auto"/>
        <w:left w:val="none" w:sz="0" w:space="0" w:color="auto"/>
        <w:bottom w:val="none" w:sz="0" w:space="0" w:color="auto"/>
        <w:right w:val="none" w:sz="0" w:space="0" w:color="auto"/>
      </w:divBdr>
    </w:div>
    <w:div w:id="269970915">
      <w:bodyDiv w:val="1"/>
      <w:marLeft w:val="0"/>
      <w:marRight w:val="0"/>
      <w:marTop w:val="0"/>
      <w:marBottom w:val="0"/>
      <w:divBdr>
        <w:top w:val="none" w:sz="0" w:space="0" w:color="auto"/>
        <w:left w:val="none" w:sz="0" w:space="0" w:color="auto"/>
        <w:bottom w:val="none" w:sz="0" w:space="0" w:color="auto"/>
        <w:right w:val="none" w:sz="0" w:space="0" w:color="auto"/>
      </w:divBdr>
    </w:div>
    <w:div w:id="270089609">
      <w:bodyDiv w:val="1"/>
      <w:marLeft w:val="0"/>
      <w:marRight w:val="0"/>
      <w:marTop w:val="0"/>
      <w:marBottom w:val="0"/>
      <w:divBdr>
        <w:top w:val="none" w:sz="0" w:space="0" w:color="auto"/>
        <w:left w:val="none" w:sz="0" w:space="0" w:color="auto"/>
        <w:bottom w:val="none" w:sz="0" w:space="0" w:color="auto"/>
        <w:right w:val="none" w:sz="0" w:space="0" w:color="auto"/>
      </w:divBdr>
    </w:div>
    <w:div w:id="270208053">
      <w:bodyDiv w:val="1"/>
      <w:marLeft w:val="0"/>
      <w:marRight w:val="0"/>
      <w:marTop w:val="0"/>
      <w:marBottom w:val="0"/>
      <w:divBdr>
        <w:top w:val="none" w:sz="0" w:space="0" w:color="auto"/>
        <w:left w:val="none" w:sz="0" w:space="0" w:color="auto"/>
        <w:bottom w:val="none" w:sz="0" w:space="0" w:color="auto"/>
        <w:right w:val="none" w:sz="0" w:space="0" w:color="auto"/>
      </w:divBdr>
    </w:div>
    <w:div w:id="270671531">
      <w:bodyDiv w:val="1"/>
      <w:marLeft w:val="0"/>
      <w:marRight w:val="0"/>
      <w:marTop w:val="0"/>
      <w:marBottom w:val="0"/>
      <w:divBdr>
        <w:top w:val="none" w:sz="0" w:space="0" w:color="auto"/>
        <w:left w:val="none" w:sz="0" w:space="0" w:color="auto"/>
        <w:bottom w:val="none" w:sz="0" w:space="0" w:color="auto"/>
        <w:right w:val="none" w:sz="0" w:space="0" w:color="auto"/>
      </w:divBdr>
    </w:div>
    <w:div w:id="271330344">
      <w:bodyDiv w:val="1"/>
      <w:marLeft w:val="0"/>
      <w:marRight w:val="0"/>
      <w:marTop w:val="0"/>
      <w:marBottom w:val="0"/>
      <w:divBdr>
        <w:top w:val="none" w:sz="0" w:space="0" w:color="auto"/>
        <w:left w:val="none" w:sz="0" w:space="0" w:color="auto"/>
        <w:bottom w:val="none" w:sz="0" w:space="0" w:color="auto"/>
        <w:right w:val="none" w:sz="0" w:space="0" w:color="auto"/>
      </w:divBdr>
    </w:div>
    <w:div w:id="271596587">
      <w:bodyDiv w:val="1"/>
      <w:marLeft w:val="0"/>
      <w:marRight w:val="0"/>
      <w:marTop w:val="0"/>
      <w:marBottom w:val="0"/>
      <w:divBdr>
        <w:top w:val="none" w:sz="0" w:space="0" w:color="auto"/>
        <w:left w:val="none" w:sz="0" w:space="0" w:color="auto"/>
        <w:bottom w:val="none" w:sz="0" w:space="0" w:color="auto"/>
        <w:right w:val="none" w:sz="0" w:space="0" w:color="auto"/>
      </w:divBdr>
    </w:div>
    <w:div w:id="271715304">
      <w:bodyDiv w:val="1"/>
      <w:marLeft w:val="0"/>
      <w:marRight w:val="0"/>
      <w:marTop w:val="0"/>
      <w:marBottom w:val="0"/>
      <w:divBdr>
        <w:top w:val="none" w:sz="0" w:space="0" w:color="auto"/>
        <w:left w:val="none" w:sz="0" w:space="0" w:color="auto"/>
        <w:bottom w:val="none" w:sz="0" w:space="0" w:color="auto"/>
        <w:right w:val="none" w:sz="0" w:space="0" w:color="auto"/>
      </w:divBdr>
    </w:div>
    <w:div w:id="272399719">
      <w:bodyDiv w:val="1"/>
      <w:marLeft w:val="0"/>
      <w:marRight w:val="0"/>
      <w:marTop w:val="0"/>
      <w:marBottom w:val="0"/>
      <w:divBdr>
        <w:top w:val="none" w:sz="0" w:space="0" w:color="auto"/>
        <w:left w:val="none" w:sz="0" w:space="0" w:color="auto"/>
        <w:bottom w:val="none" w:sz="0" w:space="0" w:color="auto"/>
        <w:right w:val="none" w:sz="0" w:space="0" w:color="auto"/>
      </w:divBdr>
    </w:div>
    <w:div w:id="272592418">
      <w:bodyDiv w:val="1"/>
      <w:marLeft w:val="0"/>
      <w:marRight w:val="0"/>
      <w:marTop w:val="0"/>
      <w:marBottom w:val="0"/>
      <w:divBdr>
        <w:top w:val="none" w:sz="0" w:space="0" w:color="auto"/>
        <w:left w:val="none" w:sz="0" w:space="0" w:color="auto"/>
        <w:bottom w:val="none" w:sz="0" w:space="0" w:color="auto"/>
        <w:right w:val="none" w:sz="0" w:space="0" w:color="auto"/>
      </w:divBdr>
    </w:div>
    <w:div w:id="272641311">
      <w:bodyDiv w:val="1"/>
      <w:marLeft w:val="0"/>
      <w:marRight w:val="0"/>
      <w:marTop w:val="0"/>
      <w:marBottom w:val="0"/>
      <w:divBdr>
        <w:top w:val="none" w:sz="0" w:space="0" w:color="auto"/>
        <w:left w:val="none" w:sz="0" w:space="0" w:color="auto"/>
        <w:bottom w:val="none" w:sz="0" w:space="0" w:color="auto"/>
        <w:right w:val="none" w:sz="0" w:space="0" w:color="auto"/>
      </w:divBdr>
    </w:div>
    <w:div w:id="272708925">
      <w:bodyDiv w:val="1"/>
      <w:marLeft w:val="0"/>
      <w:marRight w:val="0"/>
      <w:marTop w:val="0"/>
      <w:marBottom w:val="0"/>
      <w:divBdr>
        <w:top w:val="none" w:sz="0" w:space="0" w:color="auto"/>
        <w:left w:val="none" w:sz="0" w:space="0" w:color="auto"/>
        <w:bottom w:val="none" w:sz="0" w:space="0" w:color="auto"/>
        <w:right w:val="none" w:sz="0" w:space="0" w:color="auto"/>
      </w:divBdr>
    </w:div>
    <w:div w:id="272826862">
      <w:bodyDiv w:val="1"/>
      <w:marLeft w:val="0"/>
      <w:marRight w:val="0"/>
      <w:marTop w:val="0"/>
      <w:marBottom w:val="0"/>
      <w:divBdr>
        <w:top w:val="none" w:sz="0" w:space="0" w:color="auto"/>
        <w:left w:val="none" w:sz="0" w:space="0" w:color="auto"/>
        <w:bottom w:val="none" w:sz="0" w:space="0" w:color="auto"/>
        <w:right w:val="none" w:sz="0" w:space="0" w:color="auto"/>
      </w:divBdr>
    </w:div>
    <w:div w:id="273438634">
      <w:bodyDiv w:val="1"/>
      <w:marLeft w:val="0"/>
      <w:marRight w:val="0"/>
      <w:marTop w:val="0"/>
      <w:marBottom w:val="0"/>
      <w:divBdr>
        <w:top w:val="none" w:sz="0" w:space="0" w:color="auto"/>
        <w:left w:val="none" w:sz="0" w:space="0" w:color="auto"/>
        <w:bottom w:val="none" w:sz="0" w:space="0" w:color="auto"/>
        <w:right w:val="none" w:sz="0" w:space="0" w:color="auto"/>
      </w:divBdr>
    </w:div>
    <w:div w:id="273754783">
      <w:bodyDiv w:val="1"/>
      <w:marLeft w:val="0"/>
      <w:marRight w:val="0"/>
      <w:marTop w:val="0"/>
      <w:marBottom w:val="0"/>
      <w:divBdr>
        <w:top w:val="none" w:sz="0" w:space="0" w:color="auto"/>
        <w:left w:val="none" w:sz="0" w:space="0" w:color="auto"/>
        <w:bottom w:val="none" w:sz="0" w:space="0" w:color="auto"/>
        <w:right w:val="none" w:sz="0" w:space="0" w:color="auto"/>
      </w:divBdr>
    </w:div>
    <w:div w:id="274557175">
      <w:bodyDiv w:val="1"/>
      <w:marLeft w:val="0"/>
      <w:marRight w:val="0"/>
      <w:marTop w:val="0"/>
      <w:marBottom w:val="0"/>
      <w:divBdr>
        <w:top w:val="none" w:sz="0" w:space="0" w:color="auto"/>
        <w:left w:val="none" w:sz="0" w:space="0" w:color="auto"/>
        <w:bottom w:val="none" w:sz="0" w:space="0" w:color="auto"/>
        <w:right w:val="none" w:sz="0" w:space="0" w:color="auto"/>
      </w:divBdr>
    </w:div>
    <w:div w:id="274678823">
      <w:bodyDiv w:val="1"/>
      <w:marLeft w:val="0"/>
      <w:marRight w:val="0"/>
      <w:marTop w:val="0"/>
      <w:marBottom w:val="0"/>
      <w:divBdr>
        <w:top w:val="none" w:sz="0" w:space="0" w:color="auto"/>
        <w:left w:val="none" w:sz="0" w:space="0" w:color="auto"/>
        <w:bottom w:val="none" w:sz="0" w:space="0" w:color="auto"/>
        <w:right w:val="none" w:sz="0" w:space="0" w:color="auto"/>
      </w:divBdr>
    </w:div>
    <w:div w:id="274796952">
      <w:bodyDiv w:val="1"/>
      <w:marLeft w:val="0"/>
      <w:marRight w:val="0"/>
      <w:marTop w:val="0"/>
      <w:marBottom w:val="0"/>
      <w:divBdr>
        <w:top w:val="none" w:sz="0" w:space="0" w:color="auto"/>
        <w:left w:val="none" w:sz="0" w:space="0" w:color="auto"/>
        <w:bottom w:val="none" w:sz="0" w:space="0" w:color="auto"/>
        <w:right w:val="none" w:sz="0" w:space="0" w:color="auto"/>
      </w:divBdr>
    </w:div>
    <w:div w:id="275596908">
      <w:bodyDiv w:val="1"/>
      <w:marLeft w:val="0"/>
      <w:marRight w:val="0"/>
      <w:marTop w:val="0"/>
      <w:marBottom w:val="0"/>
      <w:divBdr>
        <w:top w:val="none" w:sz="0" w:space="0" w:color="auto"/>
        <w:left w:val="none" w:sz="0" w:space="0" w:color="auto"/>
        <w:bottom w:val="none" w:sz="0" w:space="0" w:color="auto"/>
        <w:right w:val="none" w:sz="0" w:space="0" w:color="auto"/>
      </w:divBdr>
    </w:div>
    <w:div w:id="275868412">
      <w:bodyDiv w:val="1"/>
      <w:marLeft w:val="0"/>
      <w:marRight w:val="0"/>
      <w:marTop w:val="0"/>
      <w:marBottom w:val="0"/>
      <w:divBdr>
        <w:top w:val="none" w:sz="0" w:space="0" w:color="auto"/>
        <w:left w:val="none" w:sz="0" w:space="0" w:color="auto"/>
        <w:bottom w:val="none" w:sz="0" w:space="0" w:color="auto"/>
        <w:right w:val="none" w:sz="0" w:space="0" w:color="auto"/>
      </w:divBdr>
    </w:div>
    <w:div w:id="275915084">
      <w:bodyDiv w:val="1"/>
      <w:marLeft w:val="0"/>
      <w:marRight w:val="0"/>
      <w:marTop w:val="0"/>
      <w:marBottom w:val="0"/>
      <w:divBdr>
        <w:top w:val="none" w:sz="0" w:space="0" w:color="auto"/>
        <w:left w:val="none" w:sz="0" w:space="0" w:color="auto"/>
        <w:bottom w:val="none" w:sz="0" w:space="0" w:color="auto"/>
        <w:right w:val="none" w:sz="0" w:space="0" w:color="auto"/>
      </w:divBdr>
    </w:div>
    <w:div w:id="275916944">
      <w:bodyDiv w:val="1"/>
      <w:marLeft w:val="0"/>
      <w:marRight w:val="0"/>
      <w:marTop w:val="0"/>
      <w:marBottom w:val="0"/>
      <w:divBdr>
        <w:top w:val="none" w:sz="0" w:space="0" w:color="auto"/>
        <w:left w:val="none" w:sz="0" w:space="0" w:color="auto"/>
        <w:bottom w:val="none" w:sz="0" w:space="0" w:color="auto"/>
        <w:right w:val="none" w:sz="0" w:space="0" w:color="auto"/>
      </w:divBdr>
    </w:div>
    <w:div w:id="276060156">
      <w:bodyDiv w:val="1"/>
      <w:marLeft w:val="0"/>
      <w:marRight w:val="0"/>
      <w:marTop w:val="0"/>
      <w:marBottom w:val="0"/>
      <w:divBdr>
        <w:top w:val="none" w:sz="0" w:space="0" w:color="auto"/>
        <w:left w:val="none" w:sz="0" w:space="0" w:color="auto"/>
        <w:bottom w:val="none" w:sz="0" w:space="0" w:color="auto"/>
        <w:right w:val="none" w:sz="0" w:space="0" w:color="auto"/>
      </w:divBdr>
    </w:div>
    <w:div w:id="276064376">
      <w:bodyDiv w:val="1"/>
      <w:marLeft w:val="0"/>
      <w:marRight w:val="0"/>
      <w:marTop w:val="0"/>
      <w:marBottom w:val="0"/>
      <w:divBdr>
        <w:top w:val="none" w:sz="0" w:space="0" w:color="auto"/>
        <w:left w:val="none" w:sz="0" w:space="0" w:color="auto"/>
        <w:bottom w:val="none" w:sz="0" w:space="0" w:color="auto"/>
        <w:right w:val="none" w:sz="0" w:space="0" w:color="auto"/>
      </w:divBdr>
    </w:div>
    <w:div w:id="276107610">
      <w:bodyDiv w:val="1"/>
      <w:marLeft w:val="0"/>
      <w:marRight w:val="0"/>
      <w:marTop w:val="0"/>
      <w:marBottom w:val="0"/>
      <w:divBdr>
        <w:top w:val="none" w:sz="0" w:space="0" w:color="auto"/>
        <w:left w:val="none" w:sz="0" w:space="0" w:color="auto"/>
        <w:bottom w:val="none" w:sz="0" w:space="0" w:color="auto"/>
        <w:right w:val="none" w:sz="0" w:space="0" w:color="auto"/>
      </w:divBdr>
    </w:div>
    <w:div w:id="276568470">
      <w:bodyDiv w:val="1"/>
      <w:marLeft w:val="0"/>
      <w:marRight w:val="0"/>
      <w:marTop w:val="0"/>
      <w:marBottom w:val="0"/>
      <w:divBdr>
        <w:top w:val="none" w:sz="0" w:space="0" w:color="auto"/>
        <w:left w:val="none" w:sz="0" w:space="0" w:color="auto"/>
        <w:bottom w:val="none" w:sz="0" w:space="0" w:color="auto"/>
        <w:right w:val="none" w:sz="0" w:space="0" w:color="auto"/>
      </w:divBdr>
    </w:div>
    <w:div w:id="276643021">
      <w:bodyDiv w:val="1"/>
      <w:marLeft w:val="0"/>
      <w:marRight w:val="0"/>
      <w:marTop w:val="0"/>
      <w:marBottom w:val="0"/>
      <w:divBdr>
        <w:top w:val="none" w:sz="0" w:space="0" w:color="auto"/>
        <w:left w:val="none" w:sz="0" w:space="0" w:color="auto"/>
        <w:bottom w:val="none" w:sz="0" w:space="0" w:color="auto"/>
        <w:right w:val="none" w:sz="0" w:space="0" w:color="auto"/>
      </w:divBdr>
    </w:div>
    <w:div w:id="277031688">
      <w:bodyDiv w:val="1"/>
      <w:marLeft w:val="0"/>
      <w:marRight w:val="0"/>
      <w:marTop w:val="0"/>
      <w:marBottom w:val="0"/>
      <w:divBdr>
        <w:top w:val="none" w:sz="0" w:space="0" w:color="auto"/>
        <w:left w:val="none" w:sz="0" w:space="0" w:color="auto"/>
        <w:bottom w:val="none" w:sz="0" w:space="0" w:color="auto"/>
        <w:right w:val="none" w:sz="0" w:space="0" w:color="auto"/>
      </w:divBdr>
    </w:div>
    <w:div w:id="277219596">
      <w:bodyDiv w:val="1"/>
      <w:marLeft w:val="0"/>
      <w:marRight w:val="0"/>
      <w:marTop w:val="0"/>
      <w:marBottom w:val="0"/>
      <w:divBdr>
        <w:top w:val="none" w:sz="0" w:space="0" w:color="auto"/>
        <w:left w:val="none" w:sz="0" w:space="0" w:color="auto"/>
        <w:bottom w:val="none" w:sz="0" w:space="0" w:color="auto"/>
        <w:right w:val="none" w:sz="0" w:space="0" w:color="auto"/>
      </w:divBdr>
    </w:div>
    <w:div w:id="277832120">
      <w:bodyDiv w:val="1"/>
      <w:marLeft w:val="0"/>
      <w:marRight w:val="0"/>
      <w:marTop w:val="0"/>
      <w:marBottom w:val="0"/>
      <w:divBdr>
        <w:top w:val="none" w:sz="0" w:space="0" w:color="auto"/>
        <w:left w:val="none" w:sz="0" w:space="0" w:color="auto"/>
        <w:bottom w:val="none" w:sz="0" w:space="0" w:color="auto"/>
        <w:right w:val="none" w:sz="0" w:space="0" w:color="auto"/>
      </w:divBdr>
    </w:div>
    <w:div w:id="277949623">
      <w:bodyDiv w:val="1"/>
      <w:marLeft w:val="0"/>
      <w:marRight w:val="0"/>
      <w:marTop w:val="0"/>
      <w:marBottom w:val="0"/>
      <w:divBdr>
        <w:top w:val="none" w:sz="0" w:space="0" w:color="auto"/>
        <w:left w:val="none" w:sz="0" w:space="0" w:color="auto"/>
        <w:bottom w:val="none" w:sz="0" w:space="0" w:color="auto"/>
        <w:right w:val="none" w:sz="0" w:space="0" w:color="auto"/>
      </w:divBdr>
    </w:div>
    <w:div w:id="278076725">
      <w:bodyDiv w:val="1"/>
      <w:marLeft w:val="0"/>
      <w:marRight w:val="0"/>
      <w:marTop w:val="0"/>
      <w:marBottom w:val="0"/>
      <w:divBdr>
        <w:top w:val="none" w:sz="0" w:space="0" w:color="auto"/>
        <w:left w:val="none" w:sz="0" w:space="0" w:color="auto"/>
        <w:bottom w:val="none" w:sz="0" w:space="0" w:color="auto"/>
        <w:right w:val="none" w:sz="0" w:space="0" w:color="auto"/>
      </w:divBdr>
    </w:div>
    <w:div w:id="278222330">
      <w:bodyDiv w:val="1"/>
      <w:marLeft w:val="0"/>
      <w:marRight w:val="0"/>
      <w:marTop w:val="0"/>
      <w:marBottom w:val="0"/>
      <w:divBdr>
        <w:top w:val="none" w:sz="0" w:space="0" w:color="auto"/>
        <w:left w:val="none" w:sz="0" w:space="0" w:color="auto"/>
        <w:bottom w:val="none" w:sz="0" w:space="0" w:color="auto"/>
        <w:right w:val="none" w:sz="0" w:space="0" w:color="auto"/>
      </w:divBdr>
    </w:div>
    <w:div w:id="278687924">
      <w:bodyDiv w:val="1"/>
      <w:marLeft w:val="0"/>
      <w:marRight w:val="0"/>
      <w:marTop w:val="0"/>
      <w:marBottom w:val="0"/>
      <w:divBdr>
        <w:top w:val="none" w:sz="0" w:space="0" w:color="auto"/>
        <w:left w:val="none" w:sz="0" w:space="0" w:color="auto"/>
        <w:bottom w:val="none" w:sz="0" w:space="0" w:color="auto"/>
        <w:right w:val="none" w:sz="0" w:space="0" w:color="auto"/>
      </w:divBdr>
    </w:div>
    <w:div w:id="279066864">
      <w:bodyDiv w:val="1"/>
      <w:marLeft w:val="0"/>
      <w:marRight w:val="0"/>
      <w:marTop w:val="0"/>
      <w:marBottom w:val="0"/>
      <w:divBdr>
        <w:top w:val="none" w:sz="0" w:space="0" w:color="auto"/>
        <w:left w:val="none" w:sz="0" w:space="0" w:color="auto"/>
        <w:bottom w:val="none" w:sz="0" w:space="0" w:color="auto"/>
        <w:right w:val="none" w:sz="0" w:space="0" w:color="auto"/>
      </w:divBdr>
    </w:div>
    <w:div w:id="279184816">
      <w:bodyDiv w:val="1"/>
      <w:marLeft w:val="0"/>
      <w:marRight w:val="0"/>
      <w:marTop w:val="0"/>
      <w:marBottom w:val="0"/>
      <w:divBdr>
        <w:top w:val="none" w:sz="0" w:space="0" w:color="auto"/>
        <w:left w:val="none" w:sz="0" w:space="0" w:color="auto"/>
        <w:bottom w:val="none" w:sz="0" w:space="0" w:color="auto"/>
        <w:right w:val="none" w:sz="0" w:space="0" w:color="auto"/>
      </w:divBdr>
    </w:div>
    <w:div w:id="279260226">
      <w:bodyDiv w:val="1"/>
      <w:marLeft w:val="0"/>
      <w:marRight w:val="0"/>
      <w:marTop w:val="0"/>
      <w:marBottom w:val="0"/>
      <w:divBdr>
        <w:top w:val="none" w:sz="0" w:space="0" w:color="auto"/>
        <w:left w:val="none" w:sz="0" w:space="0" w:color="auto"/>
        <w:bottom w:val="none" w:sz="0" w:space="0" w:color="auto"/>
        <w:right w:val="none" w:sz="0" w:space="0" w:color="auto"/>
      </w:divBdr>
    </w:div>
    <w:div w:id="279268269">
      <w:bodyDiv w:val="1"/>
      <w:marLeft w:val="0"/>
      <w:marRight w:val="0"/>
      <w:marTop w:val="0"/>
      <w:marBottom w:val="0"/>
      <w:divBdr>
        <w:top w:val="none" w:sz="0" w:space="0" w:color="auto"/>
        <w:left w:val="none" w:sz="0" w:space="0" w:color="auto"/>
        <w:bottom w:val="none" w:sz="0" w:space="0" w:color="auto"/>
        <w:right w:val="none" w:sz="0" w:space="0" w:color="auto"/>
      </w:divBdr>
    </w:div>
    <w:div w:id="279995148">
      <w:bodyDiv w:val="1"/>
      <w:marLeft w:val="0"/>
      <w:marRight w:val="0"/>
      <w:marTop w:val="0"/>
      <w:marBottom w:val="0"/>
      <w:divBdr>
        <w:top w:val="none" w:sz="0" w:space="0" w:color="auto"/>
        <w:left w:val="none" w:sz="0" w:space="0" w:color="auto"/>
        <w:bottom w:val="none" w:sz="0" w:space="0" w:color="auto"/>
        <w:right w:val="none" w:sz="0" w:space="0" w:color="auto"/>
      </w:divBdr>
    </w:div>
    <w:div w:id="280186570">
      <w:bodyDiv w:val="1"/>
      <w:marLeft w:val="0"/>
      <w:marRight w:val="0"/>
      <w:marTop w:val="0"/>
      <w:marBottom w:val="0"/>
      <w:divBdr>
        <w:top w:val="none" w:sz="0" w:space="0" w:color="auto"/>
        <w:left w:val="none" w:sz="0" w:space="0" w:color="auto"/>
        <w:bottom w:val="none" w:sz="0" w:space="0" w:color="auto"/>
        <w:right w:val="none" w:sz="0" w:space="0" w:color="auto"/>
      </w:divBdr>
    </w:div>
    <w:div w:id="280190334">
      <w:bodyDiv w:val="1"/>
      <w:marLeft w:val="0"/>
      <w:marRight w:val="0"/>
      <w:marTop w:val="0"/>
      <w:marBottom w:val="0"/>
      <w:divBdr>
        <w:top w:val="none" w:sz="0" w:space="0" w:color="auto"/>
        <w:left w:val="none" w:sz="0" w:space="0" w:color="auto"/>
        <w:bottom w:val="none" w:sz="0" w:space="0" w:color="auto"/>
        <w:right w:val="none" w:sz="0" w:space="0" w:color="auto"/>
      </w:divBdr>
    </w:div>
    <w:div w:id="280191955">
      <w:bodyDiv w:val="1"/>
      <w:marLeft w:val="0"/>
      <w:marRight w:val="0"/>
      <w:marTop w:val="0"/>
      <w:marBottom w:val="0"/>
      <w:divBdr>
        <w:top w:val="none" w:sz="0" w:space="0" w:color="auto"/>
        <w:left w:val="none" w:sz="0" w:space="0" w:color="auto"/>
        <w:bottom w:val="none" w:sz="0" w:space="0" w:color="auto"/>
        <w:right w:val="none" w:sz="0" w:space="0" w:color="auto"/>
      </w:divBdr>
    </w:div>
    <w:div w:id="280454654">
      <w:bodyDiv w:val="1"/>
      <w:marLeft w:val="0"/>
      <w:marRight w:val="0"/>
      <w:marTop w:val="0"/>
      <w:marBottom w:val="0"/>
      <w:divBdr>
        <w:top w:val="none" w:sz="0" w:space="0" w:color="auto"/>
        <w:left w:val="none" w:sz="0" w:space="0" w:color="auto"/>
        <w:bottom w:val="none" w:sz="0" w:space="0" w:color="auto"/>
        <w:right w:val="none" w:sz="0" w:space="0" w:color="auto"/>
      </w:divBdr>
    </w:div>
    <w:div w:id="280498697">
      <w:bodyDiv w:val="1"/>
      <w:marLeft w:val="0"/>
      <w:marRight w:val="0"/>
      <w:marTop w:val="0"/>
      <w:marBottom w:val="0"/>
      <w:divBdr>
        <w:top w:val="none" w:sz="0" w:space="0" w:color="auto"/>
        <w:left w:val="none" w:sz="0" w:space="0" w:color="auto"/>
        <w:bottom w:val="none" w:sz="0" w:space="0" w:color="auto"/>
        <w:right w:val="none" w:sz="0" w:space="0" w:color="auto"/>
      </w:divBdr>
    </w:div>
    <w:div w:id="280572586">
      <w:bodyDiv w:val="1"/>
      <w:marLeft w:val="0"/>
      <w:marRight w:val="0"/>
      <w:marTop w:val="0"/>
      <w:marBottom w:val="0"/>
      <w:divBdr>
        <w:top w:val="none" w:sz="0" w:space="0" w:color="auto"/>
        <w:left w:val="none" w:sz="0" w:space="0" w:color="auto"/>
        <w:bottom w:val="none" w:sz="0" w:space="0" w:color="auto"/>
        <w:right w:val="none" w:sz="0" w:space="0" w:color="auto"/>
      </w:divBdr>
    </w:div>
    <w:div w:id="281233579">
      <w:bodyDiv w:val="1"/>
      <w:marLeft w:val="0"/>
      <w:marRight w:val="0"/>
      <w:marTop w:val="0"/>
      <w:marBottom w:val="0"/>
      <w:divBdr>
        <w:top w:val="none" w:sz="0" w:space="0" w:color="auto"/>
        <w:left w:val="none" w:sz="0" w:space="0" w:color="auto"/>
        <w:bottom w:val="none" w:sz="0" w:space="0" w:color="auto"/>
        <w:right w:val="none" w:sz="0" w:space="0" w:color="auto"/>
      </w:divBdr>
    </w:div>
    <w:div w:id="281233991">
      <w:bodyDiv w:val="1"/>
      <w:marLeft w:val="0"/>
      <w:marRight w:val="0"/>
      <w:marTop w:val="0"/>
      <w:marBottom w:val="0"/>
      <w:divBdr>
        <w:top w:val="none" w:sz="0" w:space="0" w:color="auto"/>
        <w:left w:val="none" w:sz="0" w:space="0" w:color="auto"/>
        <w:bottom w:val="none" w:sz="0" w:space="0" w:color="auto"/>
        <w:right w:val="none" w:sz="0" w:space="0" w:color="auto"/>
      </w:divBdr>
    </w:div>
    <w:div w:id="281350863">
      <w:bodyDiv w:val="1"/>
      <w:marLeft w:val="0"/>
      <w:marRight w:val="0"/>
      <w:marTop w:val="0"/>
      <w:marBottom w:val="0"/>
      <w:divBdr>
        <w:top w:val="none" w:sz="0" w:space="0" w:color="auto"/>
        <w:left w:val="none" w:sz="0" w:space="0" w:color="auto"/>
        <w:bottom w:val="none" w:sz="0" w:space="0" w:color="auto"/>
        <w:right w:val="none" w:sz="0" w:space="0" w:color="auto"/>
      </w:divBdr>
    </w:div>
    <w:div w:id="281694481">
      <w:bodyDiv w:val="1"/>
      <w:marLeft w:val="0"/>
      <w:marRight w:val="0"/>
      <w:marTop w:val="0"/>
      <w:marBottom w:val="0"/>
      <w:divBdr>
        <w:top w:val="none" w:sz="0" w:space="0" w:color="auto"/>
        <w:left w:val="none" w:sz="0" w:space="0" w:color="auto"/>
        <w:bottom w:val="none" w:sz="0" w:space="0" w:color="auto"/>
        <w:right w:val="none" w:sz="0" w:space="0" w:color="auto"/>
      </w:divBdr>
    </w:div>
    <w:div w:id="281694948">
      <w:bodyDiv w:val="1"/>
      <w:marLeft w:val="0"/>
      <w:marRight w:val="0"/>
      <w:marTop w:val="0"/>
      <w:marBottom w:val="0"/>
      <w:divBdr>
        <w:top w:val="none" w:sz="0" w:space="0" w:color="auto"/>
        <w:left w:val="none" w:sz="0" w:space="0" w:color="auto"/>
        <w:bottom w:val="none" w:sz="0" w:space="0" w:color="auto"/>
        <w:right w:val="none" w:sz="0" w:space="0" w:color="auto"/>
      </w:divBdr>
    </w:div>
    <w:div w:id="281770026">
      <w:bodyDiv w:val="1"/>
      <w:marLeft w:val="0"/>
      <w:marRight w:val="0"/>
      <w:marTop w:val="0"/>
      <w:marBottom w:val="0"/>
      <w:divBdr>
        <w:top w:val="none" w:sz="0" w:space="0" w:color="auto"/>
        <w:left w:val="none" w:sz="0" w:space="0" w:color="auto"/>
        <w:bottom w:val="none" w:sz="0" w:space="0" w:color="auto"/>
        <w:right w:val="none" w:sz="0" w:space="0" w:color="auto"/>
      </w:divBdr>
    </w:div>
    <w:div w:id="281961165">
      <w:bodyDiv w:val="1"/>
      <w:marLeft w:val="0"/>
      <w:marRight w:val="0"/>
      <w:marTop w:val="0"/>
      <w:marBottom w:val="0"/>
      <w:divBdr>
        <w:top w:val="none" w:sz="0" w:space="0" w:color="auto"/>
        <w:left w:val="none" w:sz="0" w:space="0" w:color="auto"/>
        <w:bottom w:val="none" w:sz="0" w:space="0" w:color="auto"/>
        <w:right w:val="none" w:sz="0" w:space="0" w:color="auto"/>
      </w:divBdr>
    </w:div>
    <w:div w:id="282078134">
      <w:bodyDiv w:val="1"/>
      <w:marLeft w:val="0"/>
      <w:marRight w:val="0"/>
      <w:marTop w:val="0"/>
      <w:marBottom w:val="0"/>
      <w:divBdr>
        <w:top w:val="none" w:sz="0" w:space="0" w:color="auto"/>
        <w:left w:val="none" w:sz="0" w:space="0" w:color="auto"/>
        <w:bottom w:val="none" w:sz="0" w:space="0" w:color="auto"/>
        <w:right w:val="none" w:sz="0" w:space="0" w:color="auto"/>
      </w:divBdr>
    </w:div>
    <w:div w:id="282270786">
      <w:bodyDiv w:val="1"/>
      <w:marLeft w:val="0"/>
      <w:marRight w:val="0"/>
      <w:marTop w:val="0"/>
      <w:marBottom w:val="0"/>
      <w:divBdr>
        <w:top w:val="none" w:sz="0" w:space="0" w:color="auto"/>
        <w:left w:val="none" w:sz="0" w:space="0" w:color="auto"/>
        <w:bottom w:val="none" w:sz="0" w:space="0" w:color="auto"/>
        <w:right w:val="none" w:sz="0" w:space="0" w:color="auto"/>
      </w:divBdr>
    </w:div>
    <w:div w:id="282617282">
      <w:bodyDiv w:val="1"/>
      <w:marLeft w:val="0"/>
      <w:marRight w:val="0"/>
      <w:marTop w:val="0"/>
      <w:marBottom w:val="0"/>
      <w:divBdr>
        <w:top w:val="none" w:sz="0" w:space="0" w:color="auto"/>
        <w:left w:val="none" w:sz="0" w:space="0" w:color="auto"/>
        <w:bottom w:val="none" w:sz="0" w:space="0" w:color="auto"/>
        <w:right w:val="none" w:sz="0" w:space="0" w:color="auto"/>
      </w:divBdr>
    </w:div>
    <w:div w:id="283081648">
      <w:bodyDiv w:val="1"/>
      <w:marLeft w:val="0"/>
      <w:marRight w:val="0"/>
      <w:marTop w:val="0"/>
      <w:marBottom w:val="0"/>
      <w:divBdr>
        <w:top w:val="none" w:sz="0" w:space="0" w:color="auto"/>
        <w:left w:val="none" w:sz="0" w:space="0" w:color="auto"/>
        <w:bottom w:val="none" w:sz="0" w:space="0" w:color="auto"/>
        <w:right w:val="none" w:sz="0" w:space="0" w:color="auto"/>
      </w:divBdr>
    </w:div>
    <w:div w:id="283272635">
      <w:bodyDiv w:val="1"/>
      <w:marLeft w:val="0"/>
      <w:marRight w:val="0"/>
      <w:marTop w:val="0"/>
      <w:marBottom w:val="0"/>
      <w:divBdr>
        <w:top w:val="none" w:sz="0" w:space="0" w:color="auto"/>
        <w:left w:val="none" w:sz="0" w:space="0" w:color="auto"/>
        <w:bottom w:val="none" w:sz="0" w:space="0" w:color="auto"/>
        <w:right w:val="none" w:sz="0" w:space="0" w:color="auto"/>
      </w:divBdr>
    </w:div>
    <w:div w:id="283276005">
      <w:bodyDiv w:val="1"/>
      <w:marLeft w:val="0"/>
      <w:marRight w:val="0"/>
      <w:marTop w:val="0"/>
      <w:marBottom w:val="0"/>
      <w:divBdr>
        <w:top w:val="none" w:sz="0" w:space="0" w:color="auto"/>
        <w:left w:val="none" w:sz="0" w:space="0" w:color="auto"/>
        <w:bottom w:val="none" w:sz="0" w:space="0" w:color="auto"/>
        <w:right w:val="none" w:sz="0" w:space="0" w:color="auto"/>
      </w:divBdr>
    </w:div>
    <w:div w:id="283855561">
      <w:bodyDiv w:val="1"/>
      <w:marLeft w:val="0"/>
      <w:marRight w:val="0"/>
      <w:marTop w:val="0"/>
      <w:marBottom w:val="0"/>
      <w:divBdr>
        <w:top w:val="none" w:sz="0" w:space="0" w:color="auto"/>
        <w:left w:val="none" w:sz="0" w:space="0" w:color="auto"/>
        <w:bottom w:val="none" w:sz="0" w:space="0" w:color="auto"/>
        <w:right w:val="none" w:sz="0" w:space="0" w:color="auto"/>
      </w:divBdr>
    </w:div>
    <w:div w:id="284042935">
      <w:bodyDiv w:val="1"/>
      <w:marLeft w:val="0"/>
      <w:marRight w:val="0"/>
      <w:marTop w:val="0"/>
      <w:marBottom w:val="0"/>
      <w:divBdr>
        <w:top w:val="none" w:sz="0" w:space="0" w:color="auto"/>
        <w:left w:val="none" w:sz="0" w:space="0" w:color="auto"/>
        <w:bottom w:val="none" w:sz="0" w:space="0" w:color="auto"/>
        <w:right w:val="none" w:sz="0" w:space="0" w:color="auto"/>
      </w:divBdr>
    </w:div>
    <w:div w:id="284241979">
      <w:bodyDiv w:val="1"/>
      <w:marLeft w:val="0"/>
      <w:marRight w:val="0"/>
      <w:marTop w:val="0"/>
      <w:marBottom w:val="0"/>
      <w:divBdr>
        <w:top w:val="none" w:sz="0" w:space="0" w:color="auto"/>
        <w:left w:val="none" w:sz="0" w:space="0" w:color="auto"/>
        <w:bottom w:val="none" w:sz="0" w:space="0" w:color="auto"/>
        <w:right w:val="none" w:sz="0" w:space="0" w:color="auto"/>
      </w:divBdr>
    </w:div>
    <w:div w:id="284428119">
      <w:bodyDiv w:val="1"/>
      <w:marLeft w:val="0"/>
      <w:marRight w:val="0"/>
      <w:marTop w:val="0"/>
      <w:marBottom w:val="0"/>
      <w:divBdr>
        <w:top w:val="none" w:sz="0" w:space="0" w:color="auto"/>
        <w:left w:val="none" w:sz="0" w:space="0" w:color="auto"/>
        <w:bottom w:val="none" w:sz="0" w:space="0" w:color="auto"/>
        <w:right w:val="none" w:sz="0" w:space="0" w:color="auto"/>
      </w:divBdr>
    </w:div>
    <w:div w:id="284581693">
      <w:bodyDiv w:val="1"/>
      <w:marLeft w:val="0"/>
      <w:marRight w:val="0"/>
      <w:marTop w:val="0"/>
      <w:marBottom w:val="0"/>
      <w:divBdr>
        <w:top w:val="none" w:sz="0" w:space="0" w:color="auto"/>
        <w:left w:val="none" w:sz="0" w:space="0" w:color="auto"/>
        <w:bottom w:val="none" w:sz="0" w:space="0" w:color="auto"/>
        <w:right w:val="none" w:sz="0" w:space="0" w:color="auto"/>
      </w:divBdr>
    </w:div>
    <w:div w:id="284891081">
      <w:bodyDiv w:val="1"/>
      <w:marLeft w:val="0"/>
      <w:marRight w:val="0"/>
      <w:marTop w:val="0"/>
      <w:marBottom w:val="0"/>
      <w:divBdr>
        <w:top w:val="none" w:sz="0" w:space="0" w:color="auto"/>
        <w:left w:val="none" w:sz="0" w:space="0" w:color="auto"/>
        <w:bottom w:val="none" w:sz="0" w:space="0" w:color="auto"/>
        <w:right w:val="none" w:sz="0" w:space="0" w:color="auto"/>
      </w:divBdr>
    </w:div>
    <w:div w:id="284973029">
      <w:bodyDiv w:val="1"/>
      <w:marLeft w:val="0"/>
      <w:marRight w:val="0"/>
      <w:marTop w:val="0"/>
      <w:marBottom w:val="0"/>
      <w:divBdr>
        <w:top w:val="none" w:sz="0" w:space="0" w:color="auto"/>
        <w:left w:val="none" w:sz="0" w:space="0" w:color="auto"/>
        <w:bottom w:val="none" w:sz="0" w:space="0" w:color="auto"/>
        <w:right w:val="none" w:sz="0" w:space="0" w:color="auto"/>
      </w:divBdr>
    </w:div>
    <w:div w:id="285085889">
      <w:bodyDiv w:val="1"/>
      <w:marLeft w:val="0"/>
      <w:marRight w:val="0"/>
      <w:marTop w:val="0"/>
      <w:marBottom w:val="0"/>
      <w:divBdr>
        <w:top w:val="none" w:sz="0" w:space="0" w:color="auto"/>
        <w:left w:val="none" w:sz="0" w:space="0" w:color="auto"/>
        <w:bottom w:val="none" w:sz="0" w:space="0" w:color="auto"/>
        <w:right w:val="none" w:sz="0" w:space="0" w:color="auto"/>
      </w:divBdr>
    </w:div>
    <w:div w:id="285159372">
      <w:bodyDiv w:val="1"/>
      <w:marLeft w:val="0"/>
      <w:marRight w:val="0"/>
      <w:marTop w:val="0"/>
      <w:marBottom w:val="0"/>
      <w:divBdr>
        <w:top w:val="none" w:sz="0" w:space="0" w:color="auto"/>
        <w:left w:val="none" w:sz="0" w:space="0" w:color="auto"/>
        <w:bottom w:val="none" w:sz="0" w:space="0" w:color="auto"/>
        <w:right w:val="none" w:sz="0" w:space="0" w:color="auto"/>
      </w:divBdr>
    </w:div>
    <w:div w:id="285501474">
      <w:bodyDiv w:val="1"/>
      <w:marLeft w:val="0"/>
      <w:marRight w:val="0"/>
      <w:marTop w:val="0"/>
      <w:marBottom w:val="0"/>
      <w:divBdr>
        <w:top w:val="none" w:sz="0" w:space="0" w:color="auto"/>
        <w:left w:val="none" w:sz="0" w:space="0" w:color="auto"/>
        <w:bottom w:val="none" w:sz="0" w:space="0" w:color="auto"/>
        <w:right w:val="none" w:sz="0" w:space="0" w:color="auto"/>
      </w:divBdr>
    </w:div>
    <w:div w:id="286854866">
      <w:bodyDiv w:val="1"/>
      <w:marLeft w:val="0"/>
      <w:marRight w:val="0"/>
      <w:marTop w:val="0"/>
      <w:marBottom w:val="0"/>
      <w:divBdr>
        <w:top w:val="none" w:sz="0" w:space="0" w:color="auto"/>
        <w:left w:val="none" w:sz="0" w:space="0" w:color="auto"/>
        <w:bottom w:val="none" w:sz="0" w:space="0" w:color="auto"/>
        <w:right w:val="none" w:sz="0" w:space="0" w:color="auto"/>
      </w:divBdr>
    </w:div>
    <w:div w:id="287128841">
      <w:bodyDiv w:val="1"/>
      <w:marLeft w:val="0"/>
      <w:marRight w:val="0"/>
      <w:marTop w:val="0"/>
      <w:marBottom w:val="0"/>
      <w:divBdr>
        <w:top w:val="none" w:sz="0" w:space="0" w:color="auto"/>
        <w:left w:val="none" w:sz="0" w:space="0" w:color="auto"/>
        <w:bottom w:val="none" w:sz="0" w:space="0" w:color="auto"/>
        <w:right w:val="none" w:sz="0" w:space="0" w:color="auto"/>
      </w:divBdr>
    </w:div>
    <w:div w:id="287514303">
      <w:bodyDiv w:val="1"/>
      <w:marLeft w:val="0"/>
      <w:marRight w:val="0"/>
      <w:marTop w:val="0"/>
      <w:marBottom w:val="0"/>
      <w:divBdr>
        <w:top w:val="none" w:sz="0" w:space="0" w:color="auto"/>
        <w:left w:val="none" w:sz="0" w:space="0" w:color="auto"/>
        <w:bottom w:val="none" w:sz="0" w:space="0" w:color="auto"/>
        <w:right w:val="none" w:sz="0" w:space="0" w:color="auto"/>
      </w:divBdr>
    </w:div>
    <w:div w:id="288244966">
      <w:bodyDiv w:val="1"/>
      <w:marLeft w:val="0"/>
      <w:marRight w:val="0"/>
      <w:marTop w:val="0"/>
      <w:marBottom w:val="0"/>
      <w:divBdr>
        <w:top w:val="none" w:sz="0" w:space="0" w:color="auto"/>
        <w:left w:val="none" w:sz="0" w:space="0" w:color="auto"/>
        <w:bottom w:val="none" w:sz="0" w:space="0" w:color="auto"/>
        <w:right w:val="none" w:sz="0" w:space="0" w:color="auto"/>
      </w:divBdr>
    </w:div>
    <w:div w:id="288323929">
      <w:bodyDiv w:val="1"/>
      <w:marLeft w:val="0"/>
      <w:marRight w:val="0"/>
      <w:marTop w:val="0"/>
      <w:marBottom w:val="0"/>
      <w:divBdr>
        <w:top w:val="none" w:sz="0" w:space="0" w:color="auto"/>
        <w:left w:val="none" w:sz="0" w:space="0" w:color="auto"/>
        <w:bottom w:val="none" w:sz="0" w:space="0" w:color="auto"/>
        <w:right w:val="none" w:sz="0" w:space="0" w:color="auto"/>
      </w:divBdr>
    </w:div>
    <w:div w:id="288439195">
      <w:bodyDiv w:val="1"/>
      <w:marLeft w:val="0"/>
      <w:marRight w:val="0"/>
      <w:marTop w:val="0"/>
      <w:marBottom w:val="0"/>
      <w:divBdr>
        <w:top w:val="none" w:sz="0" w:space="0" w:color="auto"/>
        <w:left w:val="none" w:sz="0" w:space="0" w:color="auto"/>
        <w:bottom w:val="none" w:sz="0" w:space="0" w:color="auto"/>
        <w:right w:val="none" w:sz="0" w:space="0" w:color="auto"/>
      </w:divBdr>
    </w:div>
    <w:div w:id="288904497">
      <w:bodyDiv w:val="1"/>
      <w:marLeft w:val="0"/>
      <w:marRight w:val="0"/>
      <w:marTop w:val="0"/>
      <w:marBottom w:val="0"/>
      <w:divBdr>
        <w:top w:val="none" w:sz="0" w:space="0" w:color="auto"/>
        <w:left w:val="none" w:sz="0" w:space="0" w:color="auto"/>
        <w:bottom w:val="none" w:sz="0" w:space="0" w:color="auto"/>
        <w:right w:val="none" w:sz="0" w:space="0" w:color="auto"/>
      </w:divBdr>
    </w:div>
    <w:div w:id="288975001">
      <w:bodyDiv w:val="1"/>
      <w:marLeft w:val="0"/>
      <w:marRight w:val="0"/>
      <w:marTop w:val="0"/>
      <w:marBottom w:val="0"/>
      <w:divBdr>
        <w:top w:val="none" w:sz="0" w:space="0" w:color="auto"/>
        <w:left w:val="none" w:sz="0" w:space="0" w:color="auto"/>
        <w:bottom w:val="none" w:sz="0" w:space="0" w:color="auto"/>
        <w:right w:val="none" w:sz="0" w:space="0" w:color="auto"/>
      </w:divBdr>
    </w:div>
    <w:div w:id="288977249">
      <w:bodyDiv w:val="1"/>
      <w:marLeft w:val="0"/>
      <w:marRight w:val="0"/>
      <w:marTop w:val="0"/>
      <w:marBottom w:val="0"/>
      <w:divBdr>
        <w:top w:val="none" w:sz="0" w:space="0" w:color="auto"/>
        <w:left w:val="none" w:sz="0" w:space="0" w:color="auto"/>
        <w:bottom w:val="none" w:sz="0" w:space="0" w:color="auto"/>
        <w:right w:val="none" w:sz="0" w:space="0" w:color="auto"/>
      </w:divBdr>
    </w:div>
    <w:div w:id="288979734">
      <w:bodyDiv w:val="1"/>
      <w:marLeft w:val="0"/>
      <w:marRight w:val="0"/>
      <w:marTop w:val="0"/>
      <w:marBottom w:val="0"/>
      <w:divBdr>
        <w:top w:val="none" w:sz="0" w:space="0" w:color="auto"/>
        <w:left w:val="none" w:sz="0" w:space="0" w:color="auto"/>
        <w:bottom w:val="none" w:sz="0" w:space="0" w:color="auto"/>
        <w:right w:val="none" w:sz="0" w:space="0" w:color="auto"/>
      </w:divBdr>
    </w:div>
    <w:div w:id="289408662">
      <w:bodyDiv w:val="1"/>
      <w:marLeft w:val="0"/>
      <w:marRight w:val="0"/>
      <w:marTop w:val="0"/>
      <w:marBottom w:val="0"/>
      <w:divBdr>
        <w:top w:val="none" w:sz="0" w:space="0" w:color="auto"/>
        <w:left w:val="none" w:sz="0" w:space="0" w:color="auto"/>
        <w:bottom w:val="none" w:sz="0" w:space="0" w:color="auto"/>
        <w:right w:val="none" w:sz="0" w:space="0" w:color="auto"/>
      </w:divBdr>
    </w:div>
    <w:div w:id="289482964">
      <w:bodyDiv w:val="1"/>
      <w:marLeft w:val="0"/>
      <w:marRight w:val="0"/>
      <w:marTop w:val="0"/>
      <w:marBottom w:val="0"/>
      <w:divBdr>
        <w:top w:val="none" w:sz="0" w:space="0" w:color="auto"/>
        <w:left w:val="none" w:sz="0" w:space="0" w:color="auto"/>
        <w:bottom w:val="none" w:sz="0" w:space="0" w:color="auto"/>
        <w:right w:val="none" w:sz="0" w:space="0" w:color="auto"/>
      </w:divBdr>
    </w:div>
    <w:div w:id="289895213">
      <w:bodyDiv w:val="1"/>
      <w:marLeft w:val="0"/>
      <w:marRight w:val="0"/>
      <w:marTop w:val="0"/>
      <w:marBottom w:val="0"/>
      <w:divBdr>
        <w:top w:val="none" w:sz="0" w:space="0" w:color="auto"/>
        <w:left w:val="none" w:sz="0" w:space="0" w:color="auto"/>
        <w:bottom w:val="none" w:sz="0" w:space="0" w:color="auto"/>
        <w:right w:val="none" w:sz="0" w:space="0" w:color="auto"/>
      </w:divBdr>
    </w:div>
    <w:div w:id="290089815">
      <w:bodyDiv w:val="1"/>
      <w:marLeft w:val="0"/>
      <w:marRight w:val="0"/>
      <w:marTop w:val="0"/>
      <w:marBottom w:val="0"/>
      <w:divBdr>
        <w:top w:val="none" w:sz="0" w:space="0" w:color="auto"/>
        <w:left w:val="none" w:sz="0" w:space="0" w:color="auto"/>
        <w:bottom w:val="none" w:sz="0" w:space="0" w:color="auto"/>
        <w:right w:val="none" w:sz="0" w:space="0" w:color="auto"/>
      </w:divBdr>
    </w:div>
    <w:div w:id="290402741">
      <w:bodyDiv w:val="1"/>
      <w:marLeft w:val="0"/>
      <w:marRight w:val="0"/>
      <w:marTop w:val="0"/>
      <w:marBottom w:val="0"/>
      <w:divBdr>
        <w:top w:val="none" w:sz="0" w:space="0" w:color="auto"/>
        <w:left w:val="none" w:sz="0" w:space="0" w:color="auto"/>
        <w:bottom w:val="none" w:sz="0" w:space="0" w:color="auto"/>
        <w:right w:val="none" w:sz="0" w:space="0" w:color="auto"/>
      </w:divBdr>
    </w:div>
    <w:div w:id="290481323">
      <w:bodyDiv w:val="1"/>
      <w:marLeft w:val="0"/>
      <w:marRight w:val="0"/>
      <w:marTop w:val="0"/>
      <w:marBottom w:val="0"/>
      <w:divBdr>
        <w:top w:val="none" w:sz="0" w:space="0" w:color="auto"/>
        <w:left w:val="none" w:sz="0" w:space="0" w:color="auto"/>
        <w:bottom w:val="none" w:sz="0" w:space="0" w:color="auto"/>
        <w:right w:val="none" w:sz="0" w:space="0" w:color="auto"/>
      </w:divBdr>
    </w:div>
    <w:div w:id="290676809">
      <w:bodyDiv w:val="1"/>
      <w:marLeft w:val="0"/>
      <w:marRight w:val="0"/>
      <w:marTop w:val="0"/>
      <w:marBottom w:val="0"/>
      <w:divBdr>
        <w:top w:val="none" w:sz="0" w:space="0" w:color="auto"/>
        <w:left w:val="none" w:sz="0" w:space="0" w:color="auto"/>
        <w:bottom w:val="none" w:sz="0" w:space="0" w:color="auto"/>
        <w:right w:val="none" w:sz="0" w:space="0" w:color="auto"/>
      </w:divBdr>
    </w:div>
    <w:div w:id="290719780">
      <w:bodyDiv w:val="1"/>
      <w:marLeft w:val="0"/>
      <w:marRight w:val="0"/>
      <w:marTop w:val="0"/>
      <w:marBottom w:val="0"/>
      <w:divBdr>
        <w:top w:val="none" w:sz="0" w:space="0" w:color="auto"/>
        <w:left w:val="none" w:sz="0" w:space="0" w:color="auto"/>
        <w:bottom w:val="none" w:sz="0" w:space="0" w:color="auto"/>
        <w:right w:val="none" w:sz="0" w:space="0" w:color="auto"/>
      </w:divBdr>
    </w:div>
    <w:div w:id="290793763">
      <w:bodyDiv w:val="1"/>
      <w:marLeft w:val="0"/>
      <w:marRight w:val="0"/>
      <w:marTop w:val="0"/>
      <w:marBottom w:val="0"/>
      <w:divBdr>
        <w:top w:val="none" w:sz="0" w:space="0" w:color="auto"/>
        <w:left w:val="none" w:sz="0" w:space="0" w:color="auto"/>
        <w:bottom w:val="none" w:sz="0" w:space="0" w:color="auto"/>
        <w:right w:val="none" w:sz="0" w:space="0" w:color="auto"/>
      </w:divBdr>
    </w:div>
    <w:div w:id="291131968">
      <w:bodyDiv w:val="1"/>
      <w:marLeft w:val="0"/>
      <w:marRight w:val="0"/>
      <w:marTop w:val="0"/>
      <w:marBottom w:val="0"/>
      <w:divBdr>
        <w:top w:val="none" w:sz="0" w:space="0" w:color="auto"/>
        <w:left w:val="none" w:sz="0" w:space="0" w:color="auto"/>
        <w:bottom w:val="none" w:sz="0" w:space="0" w:color="auto"/>
        <w:right w:val="none" w:sz="0" w:space="0" w:color="auto"/>
      </w:divBdr>
    </w:div>
    <w:div w:id="291138179">
      <w:bodyDiv w:val="1"/>
      <w:marLeft w:val="0"/>
      <w:marRight w:val="0"/>
      <w:marTop w:val="0"/>
      <w:marBottom w:val="0"/>
      <w:divBdr>
        <w:top w:val="none" w:sz="0" w:space="0" w:color="auto"/>
        <w:left w:val="none" w:sz="0" w:space="0" w:color="auto"/>
        <w:bottom w:val="none" w:sz="0" w:space="0" w:color="auto"/>
        <w:right w:val="none" w:sz="0" w:space="0" w:color="auto"/>
      </w:divBdr>
    </w:div>
    <w:div w:id="291444965">
      <w:bodyDiv w:val="1"/>
      <w:marLeft w:val="0"/>
      <w:marRight w:val="0"/>
      <w:marTop w:val="0"/>
      <w:marBottom w:val="0"/>
      <w:divBdr>
        <w:top w:val="none" w:sz="0" w:space="0" w:color="auto"/>
        <w:left w:val="none" w:sz="0" w:space="0" w:color="auto"/>
        <w:bottom w:val="none" w:sz="0" w:space="0" w:color="auto"/>
        <w:right w:val="none" w:sz="0" w:space="0" w:color="auto"/>
      </w:divBdr>
    </w:div>
    <w:div w:id="292029003">
      <w:bodyDiv w:val="1"/>
      <w:marLeft w:val="0"/>
      <w:marRight w:val="0"/>
      <w:marTop w:val="0"/>
      <w:marBottom w:val="0"/>
      <w:divBdr>
        <w:top w:val="none" w:sz="0" w:space="0" w:color="auto"/>
        <w:left w:val="none" w:sz="0" w:space="0" w:color="auto"/>
        <w:bottom w:val="none" w:sz="0" w:space="0" w:color="auto"/>
        <w:right w:val="none" w:sz="0" w:space="0" w:color="auto"/>
      </w:divBdr>
    </w:div>
    <w:div w:id="292099203">
      <w:bodyDiv w:val="1"/>
      <w:marLeft w:val="0"/>
      <w:marRight w:val="0"/>
      <w:marTop w:val="0"/>
      <w:marBottom w:val="0"/>
      <w:divBdr>
        <w:top w:val="none" w:sz="0" w:space="0" w:color="auto"/>
        <w:left w:val="none" w:sz="0" w:space="0" w:color="auto"/>
        <w:bottom w:val="none" w:sz="0" w:space="0" w:color="auto"/>
        <w:right w:val="none" w:sz="0" w:space="0" w:color="auto"/>
      </w:divBdr>
    </w:div>
    <w:div w:id="292442251">
      <w:bodyDiv w:val="1"/>
      <w:marLeft w:val="0"/>
      <w:marRight w:val="0"/>
      <w:marTop w:val="0"/>
      <w:marBottom w:val="0"/>
      <w:divBdr>
        <w:top w:val="none" w:sz="0" w:space="0" w:color="auto"/>
        <w:left w:val="none" w:sz="0" w:space="0" w:color="auto"/>
        <w:bottom w:val="none" w:sz="0" w:space="0" w:color="auto"/>
        <w:right w:val="none" w:sz="0" w:space="0" w:color="auto"/>
      </w:divBdr>
    </w:div>
    <w:div w:id="292907659">
      <w:bodyDiv w:val="1"/>
      <w:marLeft w:val="0"/>
      <w:marRight w:val="0"/>
      <w:marTop w:val="0"/>
      <w:marBottom w:val="0"/>
      <w:divBdr>
        <w:top w:val="none" w:sz="0" w:space="0" w:color="auto"/>
        <w:left w:val="none" w:sz="0" w:space="0" w:color="auto"/>
        <w:bottom w:val="none" w:sz="0" w:space="0" w:color="auto"/>
        <w:right w:val="none" w:sz="0" w:space="0" w:color="auto"/>
      </w:divBdr>
    </w:div>
    <w:div w:id="292910601">
      <w:bodyDiv w:val="1"/>
      <w:marLeft w:val="0"/>
      <w:marRight w:val="0"/>
      <w:marTop w:val="0"/>
      <w:marBottom w:val="0"/>
      <w:divBdr>
        <w:top w:val="none" w:sz="0" w:space="0" w:color="auto"/>
        <w:left w:val="none" w:sz="0" w:space="0" w:color="auto"/>
        <w:bottom w:val="none" w:sz="0" w:space="0" w:color="auto"/>
        <w:right w:val="none" w:sz="0" w:space="0" w:color="auto"/>
      </w:divBdr>
    </w:div>
    <w:div w:id="293021658">
      <w:bodyDiv w:val="1"/>
      <w:marLeft w:val="0"/>
      <w:marRight w:val="0"/>
      <w:marTop w:val="0"/>
      <w:marBottom w:val="0"/>
      <w:divBdr>
        <w:top w:val="none" w:sz="0" w:space="0" w:color="auto"/>
        <w:left w:val="none" w:sz="0" w:space="0" w:color="auto"/>
        <w:bottom w:val="none" w:sz="0" w:space="0" w:color="auto"/>
        <w:right w:val="none" w:sz="0" w:space="0" w:color="auto"/>
      </w:divBdr>
    </w:div>
    <w:div w:id="293340013">
      <w:bodyDiv w:val="1"/>
      <w:marLeft w:val="0"/>
      <w:marRight w:val="0"/>
      <w:marTop w:val="0"/>
      <w:marBottom w:val="0"/>
      <w:divBdr>
        <w:top w:val="none" w:sz="0" w:space="0" w:color="auto"/>
        <w:left w:val="none" w:sz="0" w:space="0" w:color="auto"/>
        <w:bottom w:val="none" w:sz="0" w:space="0" w:color="auto"/>
        <w:right w:val="none" w:sz="0" w:space="0" w:color="auto"/>
      </w:divBdr>
    </w:div>
    <w:div w:id="293371544">
      <w:bodyDiv w:val="1"/>
      <w:marLeft w:val="0"/>
      <w:marRight w:val="0"/>
      <w:marTop w:val="0"/>
      <w:marBottom w:val="0"/>
      <w:divBdr>
        <w:top w:val="none" w:sz="0" w:space="0" w:color="auto"/>
        <w:left w:val="none" w:sz="0" w:space="0" w:color="auto"/>
        <w:bottom w:val="none" w:sz="0" w:space="0" w:color="auto"/>
        <w:right w:val="none" w:sz="0" w:space="0" w:color="auto"/>
      </w:divBdr>
    </w:div>
    <w:div w:id="293602948">
      <w:bodyDiv w:val="1"/>
      <w:marLeft w:val="0"/>
      <w:marRight w:val="0"/>
      <w:marTop w:val="0"/>
      <w:marBottom w:val="0"/>
      <w:divBdr>
        <w:top w:val="none" w:sz="0" w:space="0" w:color="auto"/>
        <w:left w:val="none" w:sz="0" w:space="0" w:color="auto"/>
        <w:bottom w:val="none" w:sz="0" w:space="0" w:color="auto"/>
        <w:right w:val="none" w:sz="0" w:space="0" w:color="auto"/>
      </w:divBdr>
    </w:div>
    <w:div w:id="294222613">
      <w:bodyDiv w:val="1"/>
      <w:marLeft w:val="0"/>
      <w:marRight w:val="0"/>
      <w:marTop w:val="0"/>
      <w:marBottom w:val="0"/>
      <w:divBdr>
        <w:top w:val="none" w:sz="0" w:space="0" w:color="auto"/>
        <w:left w:val="none" w:sz="0" w:space="0" w:color="auto"/>
        <w:bottom w:val="none" w:sz="0" w:space="0" w:color="auto"/>
        <w:right w:val="none" w:sz="0" w:space="0" w:color="auto"/>
      </w:divBdr>
    </w:div>
    <w:div w:id="294257985">
      <w:bodyDiv w:val="1"/>
      <w:marLeft w:val="0"/>
      <w:marRight w:val="0"/>
      <w:marTop w:val="0"/>
      <w:marBottom w:val="0"/>
      <w:divBdr>
        <w:top w:val="none" w:sz="0" w:space="0" w:color="auto"/>
        <w:left w:val="none" w:sz="0" w:space="0" w:color="auto"/>
        <w:bottom w:val="none" w:sz="0" w:space="0" w:color="auto"/>
        <w:right w:val="none" w:sz="0" w:space="0" w:color="auto"/>
      </w:divBdr>
    </w:div>
    <w:div w:id="294259739">
      <w:bodyDiv w:val="1"/>
      <w:marLeft w:val="0"/>
      <w:marRight w:val="0"/>
      <w:marTop w:val="0"/>
      <w:marBottom w:val="0"/>
      <w:divBdr>
        <w:top w:val="none" w:sz="0" w:space="0" w:color="auto"/>
        <w:left w:val="none" w:sz="0" w:space="0" w:color="auto"/>
        <w:bottom w:val="none" w:sz="0" w:space="0" w:color="auto"/>
        <w:right w:val="none" w:sz="0" w:space="0" w:color="auto"/>
      </w:divBdr>
    </w:div>
    <w:div w:id="294264432">
      <w:bodyDiv w:val="1"/>
      <w:marLeft w:val="0"/>
      <w:marRight w:val="0"/>
      <w:marTop w:val="0"/>
      <w:marBottom w:val="0"/>
      <w:divBdr>
        <w:top w:val="none" w:sz="0" w:space="0" w:color="auto"/>
        <w:left w:val="none" w:sz="0" w:space="0" w:color="auto"/>
        <w:bottom w:val="none" w:sz="0" w:space="0" w:color="auto"/>
        <w:right w:val="none" w:sz="0" w:space="0" w:color="auto"/>
      </w:divBdr>
    </w:div>
    <w:div w:id="294606015">
      <w:bodyDiv w:val="1"/>
      <w:marLeft w:val="0"/>
      <w:marRight w:val="0"/>
      <w:marTop w:val="0"/>
      <w:marBottom w:val="0"/>
      <w:divBdr>
        <w:top w:val="none" w:sz="0" w:space="0" w:color="auto"/>
        <w:left w:val="none" w:sz="0" w:space="0" w:color="auto"/>
        <w:bottom w:val="none" w:sz="0" w:space="0" w:color="auto"/>
        <w:right w:val="none" w:sz="0" w:space="0" w:color="auto"/>
      </w:divBdr>
    </w:div>
    <w:div w:id="294726593">
      <w:bodyDiv w:val="1"/>
      <w:marLeft w:val="0"/>
      <w:marRight w:val="0"/>
      <w:marTop w:val="0"/>
      <w:marBottom w:val="0"/>
      <w:divBdr>
        <w:top w:val="none" w:sz="0" w:space="0" w:color="auto"/>
        <w:left w:val="none" w:sz="0" w:space="0" w:color="auto"/>
        <w:bottom w:val="none" w:sz="0" w:space="0" w:color="auto"/>
        <w:right w:val="none" w:sz="0" w:space="0" w:color="auto"/>
      </w:divBdr>
    </w:div>
    <w:div w:id="294920502">
      <w:bodyDiv w:val="1"/>
      <w:marLeft w:val="0"/>
      <w:marRight w:val="0"/>
      <w:marTop w:val="0"/>
      <w:marBottom w:val="0"/>
      <w:divBdr>
        <w:top w:val="none" w:sz="0" w:space="0" w:color="auto"/>
        <w:left w:val="none" w:sz="0" w:space="0" w:color="auto"/>
        <w:bottom w:val="none" w:sz="0" w:space="0" w:color="auto"/>
        <w:right w:val="none" w:sz="0" w:space="0" w:color="auto"/>
      </w:divBdr>
    </w:div>
    <w:div w:id="295718211">
      <w:bodyDiv w:val="1"/>
      <w:marLeft w:val="0"/>
      <w:marRight w:val="0"/>
      <w:marTop w:val="0"/>
      <w:marBottom w:val="0"/>
      <w:divBdr>
        <w:top w:val="none" w:sz="0" w:space="0" w:color="auto"/>
        <w:left w:val="none" w:sz="0" w:space="0" w:color="auto"/>
        <w:bottom w:val="none" w:sz="0" w:space="0" w:color="auto"/>
        <w:right w:val="none" w:sz="0" w:space="0" w:color="auto"/>
      </w:divBdr>
    </w:div>
    <w:div w:id="295918350">
      <w:bodyDiv w:val="1"/>
      <w:marLeft w:val="0"/>
      <w:marRight w:val="0"/>
      <w:marTop w:val="0"/>
      <w:marBottom w:val="0"/>
      <w:divBdr>
        <w:top w:val="none" w:sz="0" w:space="0" w:color="auto"/>
        <w:left w:val="none" w:sz="0" w:space="0" w:color="auto"/>
        <w:bottom w:val="none" w:sz="0" w:space="0" w:color="auto"/>
        <w:right w:val="none" w:sz="0" w:space="0" w:color="auto"/>
      </w:divBdr>
    </w:div>
    <w:div w:id="295992532">
      <w:bodyDiv w:val="1"/>
      <w:marLeft w:val="0"/>
      <w:marRight w:val="0"/>
      <w:marTop w:val="0"/>
      <w:marBottom w:val="0"/>
      <w:divBdr>
        <w:top w:val="none" w:sz="0" w:space="0" w:color="auto"/>
        <w:left w:val="none" w:sz="0" w:space="0" w:color="auto"/>
        <w:bottom w:val="none" w:sz="0" w:space="0" w:color="auto"/>
        <w:right w:val="none" w:sz="0" w:space="0" w:color="auto"/>
      </w:divBdr>
    </w:div>
    <w:div w:id="296112398">
      <w:bodyDiv w:val="1"/>
      <w:marLeft w:val="0"/>
      <w:marRight w:val="0"/>
      <w:marTop w:val="0"/>
      <w:marBottom w:val="0"/>
      <w:divBdr>
        <w:top w:val="none" w:sz="0" w:space="0" w:color="auto"/>
        <w:left w:val="none" w:sz="0" w:space="0" w:color="auto"/>
        <w:bottom w:val="none" w:sz="0" w:space="0" w:color="auto"/>
        <w:right w:val="none" w:sz="0" w:space="0" w:color="auto"/>
      </w:divBdr>
    </w:div>
    <w:div w:id="296375268">
      <w:bodyDiv w:val="1"/>
      <w:marLeft w:val="0"/>
      <w:marRight w:val="0"/>
      <w:marTop w:val="0"/>
      <w:marBottom w:val="0"/>
      <w:divBdr>
        <w:top w:val="none" w:sz="0" w:space="0" w:color="auto"/>
        <w:left w:val="none" w:sz="0" w:space="0" w:color="auto"/>
        <w:bottom w:val="none" w:sz="0" w:space="0" w:color="auto"/>
        <w:right w:val="none" w:sz="0" w:space="0" w:color="auto"/>
      </w:divBdr>
    </w:div>
    <w:div w:id="296952853">
      <w:bodyDiv w:val="1"/>
      <w:marLeft w:val="0"/>
      <w:marRight w:val="0"/>
      <w:marTop w:val="0"/>
      <w:marBottom w:val="0"/>
      <w:divBdr>
        <w:top w:val="none" w:sz="0" w:space="0" w:color="auto"/>
        <w:left w:val="none" w:sz="0" w:space="0" w:color="auto"/>
        <w:bottom w:val="none" w:sz="0" w:space="0" w:color="auto"/>
        <w:right w:val="none" w:sz="0" w:space="0" w:color="auto"/>
      </w:divBdr>
    </w:div>
    <w:div w:id="297347807">
      <w:bodyDiv w:val="1"/>
      <w:marLeft w:val="0"/>
      <w:marRight w:val="0"/>
      <w:marTop w:val="0"/>
      <w:marBottom w:val="0"/>
      <w:divBdr>
        <w:top w:val="none" w:sz="0" w:space="0" w:color="auto"/>
        <w:left w:val="none" w:sz="0" w:space="0" w:color="auto"/>
        <w:bottom w:val="none" w:sz="0" w:space="0" w:color="auto"/>
        <w:right w:val="none" w:sz="0" w:space="0" w:color="auto"/>
      </w:divBdr>
    </w:div>
    <w:div w:id="297956614">
      <w:bodyDiv w:val="1"/>
      <w:marLeft w:val="0"/>
      <w:marRight w:val="0"/>
      <w:marTop w:val="0"/>
      <w:marBottom w:val="0"/>
      <w:divBdr>
        <w:top w:val="none" w:sz="0" w:space="0" w:color="auto"/>
        <w:left w:val="none" w:sz="0" w:space="0" w:color="auto"/>
        <w:bottom w:val="none" w:sz="0" w:space="0" w:color="auto"/>
        <w:right w:val="none" w:sz="0" w:space="0" w:color="auto"/>
      </w:divBdr>
    </w:div>
    <w:div w:id="297998908">
      <w:bodyDiv w:val="1"/>
      <w:marLeft w:val="0"/>
      <w:marRight w:val="0"/>
      <w:marTop w:val="0"/>
      <w:marBottom w:val="0"/>
      <w:divBdr>
        <w:top w:val="none" w:sz="0" w:space="0" w:color="auto"/>
        <w:left w:val="none" w:sz="0" w:space="0" w:color="auto"/>
        <w:bottom w:val="none" w:sz="0" w:space="0" w:color="auto"/>
        <w:right w:val="none" w:sz="0" w:space="0" w:color="auto"/>
      </w:divBdr>
    </w:div>
    <w:div w:id="298000204">
      <w:bodyDiv w:val="1"/>
      <w:marLeft w:val="0"/>
      <w:marRight w:val="0"/>
      <w:marTop w:val="0"/>
      <w:marBottom w:val="0"/>
      <w:divBdr>
        <w:top w:val="none" w:sz="0" w:space="0" w:color="auto"/>
        <w:left w:val="none" w:sz="0" w:space="0" w:color="auto"/>
        <w:bottom w:val="none" w:sz="0" w:space="0" w:color="auto"/>
        <w:right w:val="none" w:sz="0" w:space="0" w:color="auto"/>
      </w:divBdr>
    </w:div>
    <w:div w:id="298537407">
      <w:bodyDiv w:val="1"/>
      <w:marLeft w:val="0"/>
      <w:marRight w:val="0"/>
      <w:marTop w:val="0"/>
      <w:marBottom w:val="0"/>
      <w:divBdr>
        <w:top w:val="none" w:sz="0" w:space="0" w:color="auto"/>
        <w:left w:val="none" w:sz="0" w:space="0" w:color="auto"/>
        <w:bottom w:val="none" w:sz="0" w:space="0" w:color="auto"/>
        <w:right w:val="none" w:sz="0" w:space="0" w:color="auto"/>
      </w:divBdr>
    </w:div>
    <w:div w:id="298583013">
      <w:bodyDiv w:val="1"/>
      <w:marLeft w:val="0"/>
      <w:marRight w:val="0"/>
      <w:marTop w:val="0"/>
      <w:marBottom w:val="0"/>
      <w:divBdr>
        <w:top w:val="none" w:sz="0" w:space="0" w:color="auto"/>
        <w:left w:val="none" w:sz="0" w:space="0" w:color="auto"/>
        <w:bottom w:val="none" w:sz="0" w:space="0" w:color="auto"/>
        <w:right w:val="none" w:sz="0" w:space="0" w:color="auto"/>
      </w:divBdr>
    </w:div>
    <w:div w:id="298608007">
      <w:bodyDiv w:val="1"/>
      <w:marLeft w:val="0"/>
      <w:marRight w:val="0"/>
      <w:marTop w:val="0"/>
      <w:marBottom w:val="0"/>
      <w:divBdr>
        <w:top w:val="none" w:sz="0" w:space="0" w:color="auto"/>
        <w:left w:val="none" w:sz="0" w:space="0" w:color="auto"/>
        <w:bottom w:val="none" w:sz="0" w:space="0" w:color="auto"/>
        <w:right w:val="none" w:sz="0" w:space="0" w:color="auto"/>
      </w:divBdr>
    </w:div>
    <w:div w:id="298650376">
      <w:bodyDiv w:val="1"/>
      <w:marLeft w:val="0"/>
      <w:marRight w:val="0"/>
      <w:marTop w:val="0"/>
      <w:marBottom w:val="0"/>
      <w:divBdr>
        <w:top w:val="none" w:sz="0" w:space="0" w:color="auto"/>
        <w:left w:val="none" w:sz="0" w:space="0" w:color="auto"/>
        <w:bottom w:val="none" w:sz="0" w:space="0" w:color="auto"/>
        <w:right w:val="none" w:sz="0" w:space="0" w:color="auto"/>
      </w:divBdr>
    </w:div>
    <w:div w:id="298731949">
      <w:bodyDiv w:val="1"/>
      <w:marLeft w:val="0"/>
      <w:marRight w:val="0"/>
      <w:marTop w:val="0"/>
      <w:marBottom w:val="0"/>
      <w:divBdr>
        <w:top w:val="none" w:sz="0" w:space="0" w:color="auto"/>
        <w:left w:val="none" w:sz="0" w:space="0" w:color="auto"/>
        <w:bottom w:val="none" w:sz="0" w:space="0" w:color="auto"/>
        <w:right w:val="none" w:sz="0" w:space="0" w:color="auto"/>
      </w:divBdr>
    </w:div>
    <w:div w:id="298803136">
      <w:bodyDiv w:val="1"/>
      <w:marLeft w:val="0"/>
      <w:marRight w:val="0"/>
      <w:marTop w:val="0"/>
      <w:marBottom w:val="0"/>
      <w:divBdr>
        <w:top w:val="none" w:sz="0" w:space="0" w:color="auto"/>
        <w:left w:val="none" w:sz="0" w:space="0" w:color="auto"/>
        <w:bottom w:val="none" w:sz="0" w:space="0" w:color="auto"/>
        <w:right w:val="none" w:sz="0" w:space="0" w:color="auto"/>
      </w:divBdr>
    </w:div>
    <w:div w:id="299307420">
      <w:bodyDiv w:val="1"/>
      <w:marLeft w:val="0"/>
      <w:marRight w:val="0"/>
      <w:marTop w:val="0"/>
      <w:marBottom w:val="0"/>
      <w:divBdr>
        <w:top w:val="none" w:sz="0" w:space="0" w:color="auto"/>
        <w:left w:val="none" w:sz="0" w:space="0" w:color="auto"/>
        <w:bottom w:val="none" w:sz="0" w:space="0" w:color="auto"/>
        <w:right w:val="none" w:sz="0" w:space="0" w:color="auto"/>
      </w:divBdr>
    </w:div>
    <w:div w:id="299574840">
      <w:bodyDiv w:val="1"/>
      <w:marLeft w:val="0"/>
      <w:marRight w:val="0"/>
      <w:marTop w:val="0"/>
      <w:marBottom w:val="0"/>
      <w:divBdr>
        <w:top w:val="none" w:sz="0" w:space="0" w:color="auto"/>
        <w:left w:val="none" w:sz="0" w:space="0" w:color="auto"/>
        <w:bottom w:val="none" w:sz="0" w:space="0" w:color="auto"/>
        <w:right w:val="none" w:sz="0" w:space="0" w:color="auto"/>
      </w:divBdr>
    </w:div>
    <w:div w:id="299581409">
      <w:bodyDiv w:val="1"/>
      <w:marLeft w:val="0"/>
      <w:marRight w:val="0"/>
      <w:marTop w:val="0"/>
      <w:marBottom w:val="0"/>
      <w:divBdr>
        <w:top w:val="none" w:sz="0" w:space="0" w:color="auto"/>
        <w:left w:val="none" w:sz="0" w:space="0" w:color="auto"/>
        <w:bottom w:val="none" w:sz="0" w:space="0" w:color="auto"/>
        <w:right w:val="none" w:sz="0" w:space="0" w:color="auto"/>
      </w:divBdr>
    </w:div>
    <w:div w:id="299581778">
      <w:bodyDiv w:val="1"/>
      <w:marLeft w:val="0"/>
      <w:marRight w:val="0"/>
      <w:marTop w:val="0"/>
      <w:marBottom w:val="0"/>
      <w:divBdr>
        <w:top w:val="none" w:sz="0" w:space="0" w:color="auto"/>
        <w:left w:val="none" w:sz="0" w:space="0" w:color="auto"/>
        <w:bottom w:val="none" w:sz="0" w:space="0" w:color="auto"/>
        <w:right w:val="none" w:sz="0" w:space="0" w:color="auto"/>
      </w:divBdr>
    </w:div>
    <w:div w:id="299775655">
      <w:bodyDiv w:val="1"/>
      <w:marLeft w:val="0"/>
      <w:marRight w:val="0"/>
      <w:marTop w:val="0"/>
      <w:marBottom w:val="0"/>
      <w:divBdr>
        <w:top w:val="none" w:sz="0" w:space="0" w:color="auto"/>
        <w:left w:val="none" w:sz="0" w:space="0" w:color="auto"/>
        <w:bottom w:val="none" w:sz="0" w:space="0" w:color="auto"/>
        <w:right w:val="none" w:sz="0" w:space="0" w:color="auto"/>
      </w:divBdr>
    </w:div>
    <w:div w:id="299924840">
      <w:bodyDiv w:val="1"/>
      <w:marLeft w:val="0"/>
      <w:marRight w:val="0"/>
      <w:marTop w:val="0"/>
      <w:marBottom w:val="0"/>
      <w:divBdr>
        <w:top w:val="none" w:sz="0" w:space="0" w:color="auto"/>
        <w:left w:val="none" w:sz="0" w:space="0" w:color="auto"/>
        <w:bottom w:val="none" w:sz="0" w:space="0" w:color="auto"/>
        <w:right w:val="none" w:sz="0" w:space="0" w:color="auto"/>
      </w:divBdr>
    </w:div>
    <w:div w:id="299925139">
      <w:bodyDiv w:val="1"/>
      <w:marLeft w:val="0"/>
      <w:marRight w:val="0"/>
      <w:marTop w:val="0"/>
      <w:marBottom w:val="0"/>
      <w:divBdr>
        <w:top w:val="none" w:sz="0" w:space="0" w:color="auto"/>
        <w:left w:val="none" w:sz="0" w:space="0" w:color="auto"/>
        <w:bottom w:val="none" w:sz="0" w:space="0" w:color="auto"/>
        <w:right w:val="none" w:sz="0" w:space="0" w:color="auto"/>
      </w:divBdr>
    </w:div>
    <w:div w:id="300185834">
      <w:bodyDiv w:val="1"/>
      <w:marLeft w:val="0"/>
      <w:marRight w:val="0"/>
      <w:marTop w:val="0"/>
      <w:marBottom w:val="0"/>
      <w:divBdr>
        <w:top w:val="none" w:sz="0" w:space="0" w:color="auto"/>
        <w:left w:val="none" w:sz="0" w:space="0" w:color="auto"/>
        <w:bottom w:val="none" w:sz="0" w:space="0" w:color="auto"/>
        <w:right w:val="none" w:sz="0" w:space="0" w:color="auto"/>
      </w:divBdr>
    </w:div>
    <w:div w:id="300308543">
      <w:bodyDiv w:val="1"/>
      <w:marLeft w:val="0"/>
      <w:marRight w:val="0"/>
      <w:marTop w:val="0"/>
      <w:marBottom w:val="0"/>
      <w:divBdr>
        <w:top w:val="none" w:sz="0" w:space="0" w:color="auto"/>
        <w:left w:val="none" w:sz="0" w:space="0" w:color="auto"/>
        <w:bottom w:val="none" w:sz="0" w:space="0" w:color="auto"/>
        <w:right w:val="none" w:sz="0" w:space="0" w:color="auto"/>
      </w:divBdr>
    </w:div>
    <w:div w:id="300773480">
      <w:bodyDiv w:val="1"/>
      <w:marLeft w:val="0"/>
      <w:marRight w:val="0"/>
      <w:marTop w:val="0"/>
      <w:marBottom w:val="0"/>
      <w:divBdr>
        <w:top w:val="none" w:sz="0" w:space="0" w:color="auto"/>
        <w:left w:val="none" w:sz="0" w:space="0" w:color="auto"/>
        <w:bottom w:val="none" w:sz="0" w:space="0" w:color="auto"/>
        <w:right w:val="none" w:sz="0" w:space="0" w:color="auto"/>
      </w:divBdr>
    </w:div>
    <w:div w:id="300887257">
      <w:bodyDiv w:val="1"/>
      <w:marLeft w:val="0"/>
      <w:marRight w:val="0"/>
      <w:marTop w:val="0"/>
      <w:marBottom w:val="0"/>
      <w:divBdr>
        <w:top w:val="none" w:sz="0" w:space="0" w:color="auto"/>
        <w:left w:val="none" w:sz="0" w:space="0" w:color="auto"/>
        <w:bottom w:val="none" w:sz="0" w:space="0" w:color="auto"/>
        <w:right w:val="none" w:sz="0" w:space="0" w:color="auto"/>
      </w:divBdr>
    </w:div>
    <w:div w:id="301086555">
      <w:bodyDiv w:val="1"/>
      <w:marLeft w:val="0"/>
      <w:marRight w:val="0"/>
      <w:marTop w:val="0"/>
      <w:marBottom w:val="0"/>
      <w:divBdr>
        <w:top w:val="none" w:sz="0" w:space="0" w:color="auto"/>
        <w:left w:val="none" w:sz="0" w:space="0" w:color="auto"/>
        <w:bottom w:val="none" w:sz="0" w:space="0" w:color="auto"/>
        <w:right w:val="none" w:sz="0" w:space="0" w:color="auto"/>
      </w:divBdr>
    </w:div>
    <w:div w:id="301203694">
      <w:bodyDiv w:val="1"/>
      <w:marLeft w:val="0"/>
      <w:marRight w:val="0"/>
      <w:marTop w:val="0"/>
      <w:marBottom w:val="0"/>
      <w:divBdr>
        <w:top w:val="none" w:sz="0" w:space="0" w:color="auto"/>
        <w:left w:val="none" w:sz="0" w:space="0" w:color="auto"/>
        <w:bottom w:val="none" w:sz="0" w:space="0" w:color="auto"/>
        <w:right w:val="none" w:sz="0" w:space="0" w:color="auto"/>
      </w:divBdr>
    </w:div>
    <w:div w:id="301232183">
      <w:bodyDiv w:val="1"/>
      <w:marLeft w:val="0"/>
      <w:marRight w:val="0"/>
      <w:marTop w:val="0"/>
      <w:marBottom w:val="0"/>
      <w:divBdr>
        <w:top w:val="none" w:sz="0" w:space="0" w:color="auto"/>
        <w:left w:val="none" w:sz="0" w:space="0" w:color="auto"/>
        <w:bottom w:val="none" w:sz="0" w:space="0" w:color="auto"/>
        <w:right w:val="none" w:sz="0" w:space="0" w:color="auto"/>
      </w:divBdr>
    </w:div>
    <w:div w:id="301420915">
      <w:bodyDiv w:val="1"/>
      <w:marLeft w:val="0"/>
      <w:marRight w:val="0"/>
      <w:marTop w:val="0"/>
      <w:marBottom w:val="0"/>
      <w:divBdr>
        <w:top w:val="none" w:sz="0" w:space="0" w:color="auto"/>
        <w:left w:val="none" w:sz="0" w:space="0" w:color="auto"/>
        <w:bottom w:val="none" w:sz="0" w:space="0" w:color="auto"/>
        <w:right w:val="none" w:sz="0" w:space="0" w:color="auto"/>
      </w:divBdr>
    </w:div>
    <w:div w:id="301622584">
      <w:bodyDiv w:val="1"/>
      <w:marLeft w:val="0"/>
      <w:marRight w:val="0"/>
      <w:marTop w:val="0"/>
      <w:marBottom w:val="0"/>
      <w:divBdr>
        <w:top w:val="none" w:sz="0" w:space="0" w:color="auto"/>
        <w:left w:val="none" w:sz="0" w:space="0" w:color="auto"/>
        <w:bottom w:val="none" w:sz="0" w:space="0" w:color="auto"/>
        <w:right w:val="none" w:sz="0" w:space="0" w:color="auto"/>
      </w:divBdr>
    </w:div>
    <w:div w:id="301735913">
      <w:bodyDiv w:val="1"/>
      <w:marLeft w:val="0"/>
      <w:marRight w:val="0"/>
      <w:marTop w:val="0"/>
      <w:marBottom w:val="0"/>
      <w:divBdr>
        <w:top w:val="none" w:sz="0" w:space="0" w:color="auto"/>
        <w:left w:val="none" w:sz="0" w:space="0" w:color="auto"/>
        <w:bottom w:val="none" w:sz="0" w:space="0" w:color="auto"/>
        <w:right w:val="none" w:sz="0" w:space="0" w:color="auto"/>
      </w:divBdr>
    </w:div>
    <w:div w:id="301816335">
      <w:bodyDiv w:val="1"/>
      <w:marLeft w:val="0"/>
      <w:marRight w:val="0"/>
      <w:marTop w:val="0"/>
      <w:marBottom w:val="0"/>
      <w:divBdr>
        <w:top w:val="none" w:sz="0" w:space="0" w:color="auto"/>
        <w:left w:val="none" w:sz="0" w:space="0" w:color="auto"/>
        <w:bottom w:val="none" w:sz="0" w:space="0" w:color="auto"/>
        <w:right w:val="none" w:sz="0" w:space="0" w:color="auto"/>
      </w:divBdr>
    </w:div>
    <w:div w:id="301931298">
      <w:bodyDiv w:val="1"/>
      <w:marLeft w:val="0"/>
      <w:marRight w:val="0"/>
      <w:marTop w:val="0"/>
      <w:marBottom w:val="0"/>
      <w:divBdr>
        <w:top w:val="none" w:sz="0" w:space="0" w:color="auto"/>
        <w:left w:val="none" w:sz="0" w:space="0" w:color="auto"/>
        <w:bottom w:val="none" w:sz="0" w:space="0" w:color="auto"/>
        <w:right w:val="none" w:sz="0" w:space="0" w:color="auto"/>
      </w:divBdr>
    </w:div>
    <w:div w:id="302320728">
      <w:bodyDiv w:val="1"/>
      <w:marLeft w:val="0"/>
      <w:marRight w:val="0"/>
      <w:marTop w:val="0"/>
      <w:marBottom w:val="0"/>
      <w:divBdr>
        <w:top w:val="none" w:sz="0" w:space="0" w:color="auto"/>
        <w:left w:val="none" w:sz="0" w:space="0" w:color="auto"/>
        <w:bottom w:val="none" w:sz="0" w:space="0" w:color="auto"/>
        <w:right w:val="none" w:sz="0" w:space="0" w:color="auto"/>
      </w:divBdr>
    </w:div>
    <w:div w:id="303505755">
      <w:bodyDiv w:val="1"/>
      <w:marLeft w:val="0"/>
      <w:marRight w:val="0"/>
      <w:marTop w:val="0"/>
      <w:marBottom w:val="0"/>
      <w:divBdr>
        <w:top w:val="none" w:sz="0" w:space="0" w:color="auto"/>
        <w:left w:val="none" w:sz="0" w:space="0" w:color="auto"/>
        <w:bottom w:val="none" w:sz="0" w:space="0" w:color="auto"/>
        <w:right w:val="none" w:sz="0" w:space="0" w:color="auto"/>
      </w:divBdr>
    </w:div>
    <w:div w:id="303699368">
      <w:bodyDiv w:val="1"/>
      <w:marLeft w:val="0"/>
      <w:marRight w:val="0"/>
      <w:marTop w:val="0"/>
      <w:marBottom w:val="0"/>
      <w:divBdr>
        <w:top w:val="none" w:sz="0" w:space="0" w:color="auto"/>
        <w:left w:val="none" w:sz="0" w:space="0" w:color="auto"/>
        <w:bottom w:val="none" w:sz="0" w:space="0" w:color="auto"/>
        <w:right w:val="none" w:sz="0" w:space="0" w:color="auto"/>
      </w:divBdr>
    </w:div>
    <w:div w:id="303852138">
      <w:bodyDiv w:val="1"/>
      <w:marLeft w:val="0"/>
      <w:marRight w:val="0"/>
      <w:marTop w:val="0"/>
      <w:marBottom w:val="0"/>
      <w:divBdr>
        <w:top w:val="none" w:sz="0" w:space="0" w:color="auto"/>
        <w:left w:val="none" w:sz="0" w:space="0" w:color="auto"/>
        <w:bottom w:val="none" w:sz="0" w:space="0" w:color="auto"/>
        <w:right w:val="none" w:sz="0" w:space="0" w:color="auto"/>
      </w:divBdr>
    </w:div>
    <w:div w:id="303893774">
      <w:bodyDiv w:val="1"/>
      <w:marLeft w:val="0"/>
      <w:marRight w:val="0"/>
      <w:marTop w:val="0"/>
      <w:marBottom w:val="0"/>
      <w:divBdr>
        <w:top w:val="none" w:sz="0" w:space="0" w:color="auto"/>
        <w:left w:val="none" w:sz="0" w:space="0" w:color="auto"/>
        <w:bottom w:val="none" w:sz="0" w:space="0" w:color="auto"/>
        <w:right w:val="none" w:sz="0" w:space="0" w:color="auto"/>
      </w:divBdr>
    </w:div>
    <w:div w:id="304092698">
      <w:bodyDiv w:val="1"/>
      <w:marLeft w:val="0"/>
      <w:marRight w:val="0"/>
      <w:marTop w:val="0"/>
      <w:marBottom w:val="0"/>
      <w:divBdr>
        <w:top w:val="none" w:sz="0" w:space="0" w:color="auto"/>
        <w:left w:val="none" w:sz="0" w:space="0" w:color="auto"/>
        <w:bottom w:val="none" w:sz="0" w:space="0" w:color="auto"/>
        <w:right w:val="none" w:sz="0" w:space="0" w:color="auto"/>
      </w:divBdr>
    </w:div>
    <w:div w:id="304165785">
      <w:bodyDiv w:val="1"/>
      <w:marLeft w:val="0"/>
      <w:marRight w:val="0"/>
      <w:marTop w:val="0"/>
      <w:marBottom w:val="0"/>
      <w:divBdr>
        <w:top w:val="none" w:sz="0" w:space="0" w:color="auto"/>
        <w:left w:val="none" w:sz="0" w:space="0" w:color="auto"/>
        <w:bottom w:val="none" w:sz="0" w:space="0" w:color="auto"/>
        <w:right w:val="none" w:sz="0" w:space="0" w:color="auto"/>
      </w:divBdr>
    </w:div>
    <w:div w:id="304242452">
      <w:bodyDiv w:val="1"/>
      <w:marLeft w:val="0"/>
      <w:marRight w:val="0"/>
      <w:marTop w:val="0"/>
      <w:marBottom w:val="0"/>
      <w:divBdr>
        <w:top w:val="none" w:sz="0" w:space="0" w:color="auto"/>
        <w:left w:val="none" w:sz="0" w:space="0" w:color="auto"/>
        <w:bottom w:val="none" w:sz="0" w:space="0" w:color="auto"/>
        <w:right w:val="none" w:sz="0" w:space="0" w:color="auto"/>
      </w:divBdr>
    </w:div>
    <w:div w:id="304312397">
      <w:bodyDiv w:val="1"/>
      <w:marLeft w:val="0"/>
      <w:marRight w:val="0"/>
      <w:marTop w:val="0"/>
      <w:marBottom w:val="0"/>
      <w:divBdr>
        <w:top w:val="none" w:sz="0" w:space="0" w:color="auto"/>
        <w:left w:val="none" w:sz="0" w:space="0" w:color="auto"/>
        <w:bottom w:val="none" w:sz="0" w:space="0" w:color="auto"/>
        <w:right w:val="none" w:sz="0" w:space="0" w:color="auto"/>
      </w:divBdr>
    </w:div>
    <w:div w:id="305087605">
      <w:bodyDiv w:val="1"/>
      <w:marLeft w:val="0"/>
      <w:marRight w:val="0"/>
      <w:marTop w:val="0"/>
      <w:marBottom w:val="0"/>
      <w:divBdr>
        <w:top w:val="none" w:sz="0" w:space="0" w:color="auto"/>
        <w:left w:val="none" w:sz="0" w:space="0" w:color="auto"/>
        <w:bottom w:val="none" w:sz="0" w:space="0" w:color="auto"/>
        <w:right w:val="none" w:sz="0" w:space="0" w:color="auto"/>
      </w:divBdr>
    </w:div>
    <w:div w:id="305277472">
      <w:bodyDiv w:val="1"/>
      <w:marLeft w:val="0"/>
      <w:marRight w:val="0"/>
      <w:marTop w:val="0"/>
      <w:marBottom w:val="0"/>
      <w:divBdr>
        <w:top w:val="none" w:sz="0" w:space="0" w:color="auto"/>
        <w:left w:val="none" w:sz="0" w:space="0" w:color="auto"/>
        <w:bottom w:val="none" w:sz="0" w:space="0" w:color="auto"/>
        <w:right w:val="none" w:sz="0" w:space="0" w:color="auto"/>
      </w:divBdr>
    </w:div>
    <w:div w:id="305479623">
      <w:bodyDiv w:val="1"/>
      <w:marLeft w:val="0"/>
      <w:marRight w:val="0"/>
      <w:marTop w:val="0"/>
      <w:marBottom w:val="0"/>
      <w:divBdr>
        <w:top w:val="none" w:sz="0" w:space="0" w:color="auto"/>
        <w:left w:val="none" w:sz="0" w:space="0" w:color="auto"/>
        <w:bottom w:val="none" w:sz="0" w:space="0" w:color="auto"/>
        <w:right w:val="none" w:sz="0" w:space="0" w:color="auto"/>
      </w:divBdr>
    </w:div>
    <w:div w:id="305480007">
      <w:bodyDiv w:val="1"/>
      <w:marLeft w:val="0"/>
      <w:marRight w:val="0"/>
      <w:marTop w:val="0"/>
      <w:marBottom w:val="0"/>
      <w:divBdr>
        <w:top w:val="none" w:sz="0" w:space="0" w:color="auto"/>
        <w:left w:val="none" w:sz="0" w:space="0" w:color="auto"/>
        <w:bottom w:val="none" w:sz="0" w:space="0" w:color="auto"/>
        <w:right w:val="none" w:sz="0" w:space="0" w:color="auto"/>
      </w:divBdr>
    </w:div>
    <w:div w:id="305595918">
      <w:bodyDiv w:val="1"/>
      <w:marLeft w:val="0"/>
      <w:marRight w:val="0"/>
      <w:marTop w:val="0"/>
      <w:marBottom w:val="0"/>
      <w:divBdr>
        <w:top w:val="none" w:sz="0" w:space="0" w:color="auto"/>
        <w:left w:val="none" w:sz="0" w:space="0" w:color="auto"/>
        <w:bottom w:val="none" w:sz="0" w:space="0" w:color="auto"/>
        <w:right w:val="none" w:sz="0" w:space="0" w:color="auto"/>
      </w:divBdr>
    </w:div>
    <w:div w:id="305667596">
      <w:bodyDiv w:val="1"/>
      <w:marLeft w:val="0"/>
      <w:marRight w:val="0"/>
      <w:marTop w:val="0"/>
      <w:marBottom w:val="0"/>
      <w:divBdr>
        <w:top w:val="none" w:sz="0" w:space="0" w:color="auto"/>
        <w:left w:val="none" w:sz="0" w:space="0" w:color="auto"/>
        <w:bottom w:val="none" w:sz="0" w:space="0" w:color="auto"/>
        <w:right w:val="none" w:sz="0" w:space="0" w:color="auto"/>
      </w:divBdr>
    </w:div>
    <w:div w:id="305745143">
      <w:bodyDiv w:val="1"/>
      <w:marLeft w:val="0"/>
      <w:marRight w:val="0"/>
      <w:marTop w:val="0"/>
      <w:marBottom w:val="0"/>
      <w:divBdr>
        <w:top w:val="none" w:sz="0" w:space="0" w:color="auto"/>
        <w:left w:val="none" w:sz="0" w:space="0" w:color="auto"/>
        <w:bottom w:val="none" w:sz="0" w:space="0" w:color="auto"/>
        <w:right w:val="none" w:sz="0" w:space="0" w:color="auto"/>
      </w:divBdr>
    </w:div>
    <w:div w:id="305747480">
      <w:bodyDiv w:val="1"/>
      <w:marLeft w:val="0"/>
      <w:marRight w:val="0"/>
      <w:marTop w:val="0"/>
      <w:marBottom w:val="0"/>
      <w:divBdr>
        <w:top w:val="none" w:sz="0" w:space="0" w:color="auto"/>
        <w:left w:val="none" w:sz="0" w:space="0" w:color="auto"/>
        <w:bottom w:val="none" w:sz="0" w:space="0" w:color="auto"/>
        <w:right w:val="none" w:sz="0" w:space="0" w:color="auto"/>
      </w:divBdr>
    </w:div>
    <w:div w:id="306278042">
      <w:bodyDiv w:val="1"/>
      <w:marLeft w:val="0"/>
      <w:marRight w:val="0"/>
      <w:marTop w:val="0"/>
      <w:marBottom w:val="0"/>
      <w:divBdr>
        <w:top w:val="none" w:sz="0" w:space="0" w:color="auto"/>
        <w:left w:val="none" w:sz="0" w:space="0" w:color="auto"/>
        <w:bottom w:val="none" w:sz="0" w:space="0" w:color="auto"/>
        <w:right w:val="none" w:sz="0" w:space="0" w:color="auto"/>
      </w:divBdr>
    </w:div>
    <w:div w:id="306713249">
      <w:bodyDiv w:val="1"/>
      <w:marLeft w:val="0"/>
      <w:marRight w:val="0"/>
      <w:marTop w:val="0"/>
      <w:marBottom w:val="0"/>
      <w:divBdr>
        <w:top w:val="none" w:sz="0" w:space="0" w:color="auto"/>
        <w:left w:val="none" w:sz="0" w:space="0" w:color="auto"/>
        <w:bottom w:val="none" w:sz="0" w:space="0" w:color="auto"/>
        <w:right w:val="none" w:sz="0" w:space="0" w:color="auto"/>
      </w:divBdr>
    </w:div>
    <w:div w:id="306714334">
      <w:bodyDiv w:val="1"/>
      <w:marLeft w:val="0"/>
      <w:marRight w:val="0"/>
      <w:marTop w:val="0"/>
      <w:marBottom w:val="0"/>
      <w:divBdr>
        <w:top w:val="none" w:sz="0" w:space="0" w:color="auto"/>
        <w:left w:val="none" w:sz="0" w:space="0" w:color="auto"/>
        <w:bottom w:val="none" w:sz="0" w:space="0" w:color="auto"/>
        <w:right w:val="none" w:sz="0" w:space="0" w:color="auto"/>
      </w:divBdr>
    </w:div>
    <w:div w:id="306935131">
      <w:bodyDiv w:val="1"/>
      <w:marLeft w:val="0"/>
      <w:marRight w:val="0"/>
      <w:marTop w:val="0"/>
      <w:marBottom w:val="0"/>
      <w:divBdr>
        <w:top w:val="none" w:sz="0" w:space="0" w:color="auto"/>
        <w:left w:val="none" w:sz="0" w:space="0" w:color="auto"/>
        <w:bottom w:val="none" w:sz="0" w:space="0" w:color="auto"/>
        <w:right w:val="none" w:sz="0" w:space="0" w:color="auto"/>
      </w:divBdr>
    </w:div>
    <w:div w:id="306977910">
      <w:bodyDiv w:val="1"/>
      <w:marLeft w:val="0"/>
      <w:marRight w:val="0"/>
      <w:marTop w:val="0"/>
      <w:marBottom w:val="0"/>
      <w:divBdr>
        <w:top w:val="none" w:sz="0" w:space="0" w:color="auto"/>
        <w:left w:val="none" w:sz="0" w:space="0" w:color="auto"/>
        <w:bottom w:val="none" w:sz="0" w:space="0" w:color="auto"/>
        <w:right w:val="none" w:sz="0" w:space="0" w:color="auto"/>
      </w:divBdr>
    </w:div>
    <w:div w:id="306980403">
      <w:bodyDiv w:val="1"/>
      <w:marLeft w:val="0"/>
      <w:marRight w:val="0"/>
      <w:marTop w:val="0"/>
      <w:marBottom w:val="0"/>
      <w:divBdr>
        <w:top w:val="none" w:sz="0" w:space="0" w:color="auto"/>
        <w:left w:val="none" w:sz="0" w:space="0" w:color="auto"/>
        <w:bottom w:val="none" w:sz="0" w:space="0" w:color="auto"/>
        <w:right w:val="none" w:sz="0" w:space="0" w:color="auto"/>
      </w:divBdr>
    </w:div>
    <w:div w:id="306981318">
      <w:bodyDiv w:val="1"/>
      <w:marLeft w:val="0"/>
      <w:marRight w:val="0"/>
      <w:marTop w:val="0"/>
      <w:marBottom w:val="0"/>
      <w:divBdr>
        <w:top w:val="none" w:sz="0" w:space="0" w:color="auto"/>
        <w:left w:val="none" w:sz="0" w:space="0" w:color="auto"/>
        <w:bottom w:val="none" w:sz="0" w:space="0" w:color="auto"/>
        <w:right w:val="none" w:sz="0" w:space="0" w:color="auto"/>
      </w:divBdr>
    </w:div>
    <w:div w:id="307244365">
      <w:bodyDiv w:val="1"/>
      <w:marLeft w:val="0"/>
      <w:marRight w:val="0"/>
      <w:marTop w:val="0"/>
      <w:marBottom w:val="0"/>
      <w:divBdr>
        <w:top w:val="none" w:sz="0" w:space="0" w:color="auto"/>
        <w:left w:val="none" w:sz="0" w:space="0" w:color="auto"/>
        <w:bottom w:val="none" w:sz="0" w:space="0" w:color="auto"/>
        <w:right w:val="none" w:sz="0" w:space="0" w:color="auto"/>
      </w:divBdr>
    </w:div>
    <w:div w:id="307367360">
      <w:bodyDiv w:val="1"/>
      <w:marLeft w:val="0"/>
      <w:marRight w:val="0"/>
      <w:marTop w:val="0"/>
      <w:marBottom w:val="0"/>
      <w:divBdr>
        <w:top w:val="none" w:sz="0" w:space="0" w:color="auto"/>
        <w:left w:val="none" w:sz="0" w:space="0" w:color="auto"/>
        <w:bottom w:val="none" w:sz="0" w:space="0" w:color="auto"/>
        <w:right w:val="none" w:sz="0" w:space="0" w:color="auto"/>
      </w:divBdr>
    </w:div>
    <w:div w:id="307560670">
      <w:bodyDiv w:val="1"/>
      <w:marLeft w:val="0"/>
      <w:marRight w:val="0"/>
      <w:marTop w:val="0"/>
      <w:marBottom w:val="0"/>
      <w:divBdr>
        <w:top w:val="none" w:sz="0" w:space="0" w:color="auto"/>
        <w:left w:val="none" w:sz="0" w:space="0" w:color="auto"/>
        <w:bottom w:val="none" w:sz="0" w:space="0" w:color="auto"/>
        <w:right w:val="none" w:sz="0" w:space="0" w:color="auto"/>
      </w:divBdr>
    </w:div>
    <w:div w:id="307822988">
      <w:bodyDiv w:val="1"/>
      <w:marLeft w:val="0"/>
      <w:marRight w:val="0"/>
      <w:marTop w:val="0"/>
      <w:marBottom w:val="0"/>
      <w:divBdr>
        <w:top w:val="none" w:sz="0" w:space="0" w:color="auto"/>
        <w:left w:val="none" w:sz="0" w:space="0" w:color="auto"/>
        <w:bottom w:val="none" w:sz="0" w:space="0" w:color="auto"/>
        <w:right w:val="none" w:sz="0" w:space="0" w:color="auto"/>
      </w:divBdr>
    </w:div>
    <w:div w:id="307977681">
      <w:bodyDiv w:val="1"/>
      <w:marLeft w:val="0"/>
      <w:marRight w:val="0"/>
      <w:marTop w:val="0"/>
      <w:marBottom w:val="0"/>
      <w:divBdr>
        <w:top w:val="none" w:sz="0" w:space="0" w:color="auto"/>
        <w:left w:val="none" w:sz="0" w:space="0" w:color="auto"/>
        <w:bottom w:val="none" w:sz="0" w:space="0" w:color="auto"/>
        <w:right w:val="none" w:sz="0" w:space="0" w:color="auto"/>
      </w:divBdr>
    </w:div>
    <w:div w:id="308294465">
      <w:bodyDiv w:val="1"/>
      <w:marLeft w:val="0"/>
      <w:marRight w:val="0"/>
      <w:marTop w:val="0"/>
      <w:marBottom w:val="0"/>
      <w:divBdr>
        <w:top w:val="none" w:sz="0" w:space="0" w:color="auto"/>
        <w:left w:val="none" w:sz="0" w:space="0" w:color="auto"/>
        <w:bottom w:val="none" w:sz="0" w:space="0" w:color="auto"/>
        <w:right w:val="none" w:sz="0" w:space="0" w:color="auto"/>
      </w:divBdr>
    </w:div>
    <w:div w:id="308825747">
      <w:bodyDiv w:val="1"/>
      <w:marLeft w:val="0"/>
      <w:marRight w:val="0"/>
      <w:marTop w:val="0"/>
      <w:marBottom w:val="0"/>
      <w:divBdr>
        <w:top w:val="none" w:sz="0" w:space="0" w:color="auto"/>
        <w:left w:val="none" w:sz="0" w:space="0" w:color="auto"/>
        <w:bottom w:val="none" w:sz="0" w:space="0" w:color="auto"/>
        <w:right w:val="none" w:sz="0" w:space="0" w:color="auto"/>
      </w:divBdr>
    </w:div>
    <w:div w:id="308942534">
      <w:bodyDiv w:val="1"/>
      <w:marLeft w:val="0"/>
      <w:marRight w:val="0"/>
      <w:marTop w:val="0"/>
      <w:marBottom w:val="0"/>
      <w:divBdr>
        <w:top w:val="none" w:sz="0" w:space="0" w:color="auto"/>
        <w:left w:val="none" w:sz="0" w:space="0" w:color="auto"/>
        <w:bottom w:val="none" w:sz="0" w:space="0" w:color="auto"/>
        <w:right w:val="none" w:sz="0" w:space="0" w:color="auto"/>
      </w:divBdr>
    </w:div>
    <w:div w:id="309557813">
      <w:bodyDiv w:val="1"/>
      <w:marLeft w:val="0"/>
      <w:marRight w:val="0"/>
      <w:marTop w:val="0"/>
      <w:marBottom w:val="0"/>
      <w:divBdr>
        <w:top w:val="none" w:sz="0" w:space="0" w:color="auto"/>
        <w:left w:val="none" w:sz="0" w:space="0" w:color="auto"/>
        <w:bottom w:val="none" w:sz="0" w:space="0" w:color="auto"/>
        <w:right w:val="none" w:sz="0" w:space="0" w:color="auto"/>
      </w:divBdr>
    </w:div>
    <w:div w:id="309597649">
      <w:bodyDiv w:val="1"/>
      <w:marLeft w:val="0"/>
      <w:marRight w:val="0"/>
      <w:marTop w:val="0"/>
      <w:marBottom w:val="0"/>
      <w:divBdr>
        <w:top w:val="none" w:sz="0" w:space="0" w:color="auto"/>
        <w:left w:val="none" w:sz="0" w:space="0" w:color="auto"/>
        <w:bottom w:val="none" w:sz="0" w:space="0" w:color="auto"/>
        <w:right w:val="none" w:sz="0" w:space="0" w:color="auto"/>
      </w:divBdr>
    </w:div>
    <w:div w:id="309751671">
      <w:bodyDiv w:val="1"/>
      <w:marLeft w:val="0"/>
      <w:marRight w:val="0"/>
      <w:marTop w:val="0"/>
      <w:marBottom w:val="0"/>
      <w:divBdr>
        <w:top w:val="none" w:sz="0" w:space="0" w:color="auto"/>
        <w:left w:val="none" w:sz="0" w:space="0" w:color="auto"/>
        <w:bottom w:val="none" w:sz="0" w:space="0" w:color="auto"/>
        <w:right w:val="none" w:sz="0" w:space="0" w:color="auto"/>
      </w:divBdr>
    </w:div>
    <w:div w:id="309870239">
      <w:bodyDiv w:val="1"/>
      <w:marLeft w:val="0"/>
      <w:marRight w:val="0"/>
      <w:marTop w:val="0"/>
      <w:marBottom w:val="0"/>
      <w:divBdr>
        <w:top w:val="none" w:sz="0" w:space="0" w:color="auto"/>
        <w:left w:val="none" w:sz="0" w:space="0" w:color="auto"/>
        <w:bottom w:val="none" w:sz="0" w:space="0" w:color="auto"/>
        <w:right w:val="none" w:sz="0" w:space="0" w:color="auto"/>
      </w:divBdr>
    </w:div>
    <w:div w:id="310448378">
      <w:bodyDiv w:val="1"/>
      <w:marLeft w:val="0"/>
      <w:marRight w:val="0"/>
      <w:marTop w:val="0"/>
      <w:marBottom w:val="0"/>
      <w:divBdr>
        <w:top w:val="none" w:sz="0" w:space="0" w:color="auto"/>
        <w:left w:val="none" w:sz="0" w:space="0" w:color="auto"/>
        <w:bottom w:val="none" w:sz="0" w:space="0" w:color="auto"/>
        <w:right w:val="none" w:sz="0" w:space="0" w:color="auto"/>
      </w:divBdr>
    </w:div>
    <w:div w:id="311065783">
      <w:bodyDiv w:val="1"/>
      <w:marLeft w:val="0"/>
      <w:marRight w:val="0"/>
      <w:marTop w:val="0"/>
      <w:marBottom w:val="0"/>
      <w:divBdr>
        <w:top w:val="none" w:sz="0" w:space="0" w:color="auto"/>
        <w:left w:val="none" w:sz="0" w:space="0" w:color="auto"/>
        <w:bottom w:val="none" w:sz="0" w:space="0" w:color="auto"/>
        <w:right w:val="none" w:sz="0" w:space="0" w:color="auto"/>
      </w:divBdr>
    </w:div>
    <w:div w:id="311105043">
      <w:bodyDiv w:val="1"/>
      <w:marLeft w:val="0"/>
      <w:marRight w:val="0"/>
      <w:marTop w:val="0"/>
      <w:marBottom w:val="0"/>
      <w:divBdr>
        <w:top w:val="none" w:sz="0" w:space="0" w:color="auto"/>
        <w:left w:val="none" w:sz="0" w:space="0" w:color="auto"/>
        <w:bottom w:val="none" w:sz="0" w:space="0" w:color="auto"/>
        <w:right w:val="none" w:sz="0" w:space="0" w:color="auto"/>
      </w:divBdr>
    </w:div>
    <w:div w:id="311567002">
      <w:bodyDiv w:val="1"/>
      <w:marLeft w:val="0"/>
      <w:marRight w:val="0"/>
      <w:marTop w:val="0"/>
      <w:marBottom w:val="0"/>
      <w:divBdr>
        <w:top w:val="none" w:sz="0" w:space="0" w:color="auto"/>
        <w:left w:val="none" w:sz="0" w:space="0" w:color="auto"/>
        <w:bottom w:val="none" w:sz="0" w:space="0" w:color="auto"/>
        <w:right w:val="none" w:sz="0" w:space="0" w:color="auto"/>
      </w:divBdr>
    </w:div>
    <w:div w:id="312678486">
      <w:bodyDiv w:val="1"/>
      <w:marLeft w:val="0"/>
      <w:marRight w:val="0"/>
      <w:marTop w:val="0"/>
      <w:marBottom w:val="0"/>
      <w:divBdr>
        <w:top w:val="none" w:sz="0" w:space="0" w:color="auto"/>
        <w:left w:val="none" w:sz="0" w:space="0" w:color="auto"/>
        <w:bottom w:val="none" w:sz="0" w:space="0" w:color="auto"/>
        <w:right w:val="none" w:sz="0" w:space="0" w:color="auto"/>
      </w:divBdr>
    </w:div>
    <w:div w:id="312760318">
      <w:bodyDiv w:val="1"/>
      <w:marLeft w:val="0"/>
      <w:marRight w:val="0"/>
      <w:marTop w:val="0"/>
      <w:marBottom w:val="0"/>
      <w:divBdr>
        <w:top w:val="none" w:sz="0" w:space="0" w:color="auto"/>
        <w:left w:val="none" w:sz="0" w:space="0" w:color="auto"/>
        <w:bottom w:val="none" w:sz="0" w:space="0" w:color="auto"/>
        <w:right w:val="none" w:sz="0" w:space="0" w:color="auto"/>
      </w:divBdr>
    </w:div>
    <w:div w:id="312950569">
      <w:bodyDiv w:val="1"/>
      <w:marLeft w:val="0"/>
      <w:marRight w:val="0"/>
      <w:marTop w:val="0"/>
      <w:marBottom w:val="0"/>
      <w:divBdr>
        <w:top w:val="none" w:sz="0" w:space="0" w:color="auto"/>
        <w:left w:val="none" w:sz="0" w:space="0" w:color="auto"/>
        <w:bottom w:val="none" w:sz="0" w:space="0" w:color="auto"/>
        <w:right w:val="none" w:sz="0" w:space="0" w:color="auto"/>
      </w:divBdr>
    </w:div>
    <w:div w:id="313028578">
      <w:bodyDiv w:val="1"/>
      <w:marLeft w:val="0"/>
      <w:marRight w:val="0"/>
      <w:marTop w:val="0"/>
      <w:marBottom w:val="0"/>
      <w:divBdr>
        <w:top w:val="none" w:sz="0" w:space="0" w:color="auto"/>
        <w:left w:val="none" w:sz="0" w:space="0" w:color="auto"/>
        <w:bottom w:val="none" w:sz="0" w:space="0" w:color="auto"/>
        <w:right w:val="none" w:sz="0" w:space="0" w:color="auto"/>
      </w:divBdr>
    </w:div>
    <w:div w:id="313067958">
      <w:bodyDiv w:val="1"/>
      <w:marLeft w:val="0"/>
      <w:marRight w:val="0"/>
      <w:marTop w:val="0"/>
      <w:marBottom w:val="0"/>
      <w:divBdr>
        <w:top w:val="none" w:sz="0" w:space="0" w:color="auto"/>
        <w:left w:val="none" w:sz="0" w:space="0" w:color="auto"/>
        <w:bottom w:val="none" w:sz="0" w:space="0" w:color="auto"/>
        <w:right w:val="none" w:sz="0" w:space="0" w:color="auto"/>
      </w:divBdr>
    </w:div>
    <w:div w:id="313142500">
      <w:bodyDiv w:val="1"/>
      <w:marLeft w:val="0"/>
      <w:marRight w:val="0"/>
      <w:marTop w:val="0"/>
      <w:marBottom w:val="0"/>
      <w:divBdr>
        <w:top w:val="none" w:sz="0" w:space="0" w:color="auto"/>
        <w:left w:val="none" w:sz="0" w:space="0" w:color="auto"/>
        <w:bottom w:val="none" w:sz="0" w:space="0" w:color="auto"/>
        <w:right w:val="none" w:sz="0" w:space="0" w:color="auto"/>
      </w:divBdr>
    </w:div>
    <w:div w:id="313678848">
      <w:bodyDiv w:val="1"/>
      <w:marLeft w:val="0"/>
      <w:marRight w:val="0"/>
      <w:marTop w:val="0"/>
      <w:marBottom w:val="0"/>
      <w:divBdr>
        <w:top w:val="none" w:sz="0" w:space="0" w:color="auto"/>
        <w:left w:val="none" w:sz="0" w:space="0" w:color="auto"/>
        <w:bottom w:val="none" w:sz="0" w:space="0" w:color="auto"/>
        <w:right w:val="none" w:sz="0" w:space="0" w:color="auto"/>
      </w:divBdr>
    </w:div>
    <w:div w:id="313724090">
      <w:bodyDiv w:val="1"/>
      <w:marLeft w:val="0"/>
      <w:marRight w:val="0"/>
      <w:marTop w:val="0"/>
      <w:marBottom w:val="0"/>
      <w:divBdr>
        <w:top w:val="none" w:sz="0" w:space="0" w:color="auto"/>
        <w:left w:val="none" w:sz="0" w:space="0" w:color="auto"/>
        <w:bottom w:val="none" w:sz="0" w:space="0" w:color="auto"/>
        <w:right w:val="none" w:sz="0" w:space="0" w:color="auto"/>
      </w:divBdr>
    </w:div>
    <w:div w:id="313727332">
      <w:bodyDiv w:val="1"/>
      <w:marLeft w:val="0"/>
      <w:marRight w:val="0"/>
      <w:marTop w:val="0"/>
      <w:marBottom w:val="0"/>
      <w:divBdr>
        <w:top w:val="none" w:sz="0" w:space="0" w:color="auto"/>
        <w:left w:val="none" w:sz="0" w:space="0" w:color="auto"/>
        <w:bottom w:val="none" w:sz="0" w:space="0" w:color="auto"/>
        <w:right w:val="none" w:sz="0" w:space="0" w:color="auto"/>
      </w:divBdr>
    </w:div>
    <w:div w:id="313879505">
      <w:bodyDiv w:val="1"/>
      <w:marLeft w:val="0"/>
      <w:marRight w:val="0"/>
      <w:marTop w:val="0"/>
      <w:marBottom w:val="0"/>
      <w:divBdr>
        <w:top w:val="none" w:sz="0" w:space="0" w:color="auto"/>
        <w:left w:val="none" w:sz="0" w:space="0" w:color="auto"/>
        <w:bottom w:val="none" w:sz="0" w:space="0" w:color="auto"/>
        <w:right w:val="none" w:sz="0" w:space="0" w:color="auto"/>
      </w:divBdr>
    </w:div>
    <w:div w:id="313923168">
      <w:bodyDiv w:val="1"/>
      <w:marLeft w:val="0"/>
      <w:marRight w:val="0"/>
      <w:marTop w:val="0"/>
      <w:marBottom w:val="0"/>
      <w:divBdr>
        <w:top w:val="none" w:sz="0" w:space="0" w:color="auto"/>
        <w:left w:val="none" w:sz="0" w:space="0" w:color="auto"/>
        <w:bottom w:val="none" w:sz="0" w:space="0" w:color="auto"/>
        <w:right w:val="none" w:sz="0" w:space="0" w:color="auto"/>
      </w:divBdr>
    </w:div>
    <w:div w:id="314191591">
      <w:bodyDiv w:val="1"/>
      <w:marLeft w:val="0"/>
      <w:marRight w:val="0"/>
      <w:marTop w:val="0"/>
      <w:marBottom w:val="0"/>
      <w:divBdr>
        <w:top w:val="none" w:sz="0" w:space="0" w:color="auto"/>
        <w:left w:val="none" w:sz="0" w:space="0" w:color="auto"/>
        <w:bottom w:val="none" w:sz="0" w:space="0" w:color="auto"/>
        <w:right w:val="none" w:sz="0" w:space="0" w:color="auto"/>
      </w:divBdr>
    </w:div>
    <w:div w:id="314452008">
      <w:bodyDiv w:val="1"/>
      <w:marLeft w:val="0"/>
      <w:marRight w:val="0"/>
      <w:marTop w:val="0"/>
      <w:marBottom w:val="0"/>
      <w:divBdr>
        <w:top w:val="none" w:sz="0" w:space="0" w:color="auto"/>
        <w:left w:val="none" w:sz="0" w:space="0" w:color="auto"/>
        <w:bottom w:val="none" w:sz="0" w:space="0" w:color="auto"/>
        <w:right w:val="none" w:sz="0" w:space="0" w:color="auto"/>
      </w:divBdr>
    </w:div>
    <w:div w:id="314770925">
      <w:bodyDiv w:val="1"/>
      <w:marLeft w:val="0"/>
      <w:marRight w:val="0"/>
      <w:marTop w:val="0"/>
      <w:marBottom w:val="0"/>
      <w:divBdr>
        <w:top w:val="none" w:sz="0" w:space="0" w:color="auto"/>
        <w:left w:val="none" w:sz="0" w:space="0" w:color="auto"/>
        <w:bottom w:val="none" w:sz="0" w:space="0" w:color="auto"/>
        <w:right w:val="none" w:sz="0" w:space="0" w:color="auto"/>
      </w:divBdr>
    </w:div>
    <w:div w:id="315231721">
      <w:bodyDiv w:val="1"/>
      <w:marLeft w:val="0"/>
      <w:marRight w:val="0"/>
      <w:marTop w:val="0"/>
      <w:marBottom w:val="0"/>
      <w:divBdr>
        <w:top w:val="none" w:sz="0" w:space="0" w:color="auto"/>
        <w:left w:val="none" w:sz="0" w:space="0" w:color="auto"/>
        <w:bottom w:val="none" w:sz="0" w:space="0" w:color="auto"/>
        <w:right w:val="none" w:sz="0" w:space="0" w:color="auto"/>
      </w:divBdr>
    </w:div>
    <w:div w:id="315378450">
      <w:bodyDiv w:val="1"/>
      <w:marLeft w:val="0"/>
      <w:marRight w:val="0"/>
      <w:marTop w:val="0"/>
      <w:marBottom w:val="0"/>
      <w:divBdr>
        <w:top w:val="none" w:sz="0" w:space="0" w:color="auto"/>
        <w:left w:val="none" w:sz="0" w:space="0" w:color="auto"/>
        <w:bottom w:val="none" w:sz="0" w:space="0" w:color="auto"/>
        <w:right w:val="none" w:sz="0" w:space="0" w:color="auto"/>
      </w:divBdr>
    </w:div>
    <w:div w:id="315574867">
      <w:bodyDiv w:val="1"/>
      <w:marLeft w:val="0"/>
      <w:marRight w:val="0"/>
      <w:marTop w:val="0"/>
      <w:marBottom w:val="0"/>
      <w:divBdr>
        <w:top w:val="none" w:sz="0" w:space="0" w:color="auto"/>
        <w:left w:val="none" w:sz="0" w:space="0" w:color="auto"/>
        <w:bottom w:val="none" w:sz="0" w:space="0" w:color="auto"/>
        <w:right w:val="none" w:sz="0" w:space="0" w:color="auto"/>
      </w:divBdr>
    </w:div>
    <w:div w:id="315837743">
      <w:bodyDiv w:val="1"/>
      <w:marLeft w:val="0"/>
      <w:marRight w:val="0"/>
      <w:marTop w:val="0"/>
      <w:marBottom w:val="0"/>
      <w:divBdr>
        <w:top w:val="none" w:sz="0" w:space="0" w:color="auto"/>
        <w:left w:val="none" w:sz="0" w:space="0" w:color="auto"/>
        <w:bottom w:val="none" w:sz="0" w:space="0" w:color="auto"/>
        <w:right w:val="none" w:sz="0" w:space="0" w:color="auto"/>
      </w:divBdr>
    </w:div>
    <w:div w:id="316108147">
      <w:bodyDiv w:val="1"/>
      <w:marLeft w:val="0"/>
      <w:marRight w:val="0"/>
      <w:marTop w:val="0"/>
      <w:marBottom w:val="0"/>
      <w:divBdr>
        <w:top w:val="none" w:sz="0" w:space="0" w:color="auto"/>
        <w:left w:val="none" w:sz="0" w:space="0" w:color="auto"/>
        <w:bottom w:val="none" w:sz="0" w:space="0" w:color="auto"/>
        <w:right w:val="none" w:sz="0" w:space="0" w:color="auto"/>
      </w:divBdr>
    </w:div>
    <w:div w:id="316157622">
      <w:bodyDiv w:val="1"/>
      <w:marLeft w:val="0"/>
      <w:marRight w:val="0"/>
      <w:marTop w:val="0"/>
      <w:marBottom w:val="0"/>
      <w:divBdr>
        <w:top w:val="none" w:sz="0" w:space="0" w:color="auto"/>
        <w:left w:val="none" w:sz="0" w:space="0" w:color="auto"/>
        <w:bottom w:val="none" w:sz="0" w:space="0" w:color="auto"/>
        <w:right w:val="none" w:sz="0" w:space="0" w:color="auto"/>
      </w:divBdr>
    </w:div>
    <w:div w:id="316306053">
      <w:bodyDiv w:val="1"/>
      <w:marLeft w:val="0"/>
      <w:marRight w:val="0"/>
      <w:marTop w:val="0"/>
      <w:marBottom w:val="0"/>
      <w:divBdr>
        <w:top w:val="none" w:sz="0" w:space="0" w:color="auto"/>
        <w:left w:val="none" w:sz="0" w:space="0" w:color="auto"/>
        <w:bottom w:val="none" w:sz="0" w:space="0" w:color="auto"/>
        <w:right w:val="none" w:sz="0" w:space="0" w:color="auto"/>
      </w:divBdr>
    </w:div>
    <w:div w:id="316348630">
      <w:bodyDiv w:val="1"/>
      <w:marLeft w:val="0"/>
      <w:marRight w:val="0"/>
      <w:marTop w:val="0"/>
      <w:marBottom w:val="0"/>
      <w:divBdr>
        <w:top w:val="none" w:sz="0" w:space="0" w:color="auto"/>
        <w:left w:val="none" w:sz="0" w:space="0" w:color="auto"/>
        <w:bottom w:val="none" w:sz="0" w:space="0" w:color="auto"/>
        <w:right w:val="none" w:sz="0" w:space="0" w:color="auto"/>
      </w:divBdr>
    </w:div>
    <w:div w:id="316423613">
      <w:bodyDiv w:val="1"/>
      <w:marLeft w:val="0"/>
      <w:marRight w:val="0"/>
      <w:marTop w:val="0"/>
      <w:marBottom w:val="0"/>
      <w:divBdr>
        <w:top w:val="none" w:sz="0" w:space="0" w:color="auto"/>
        <w:left w:val="none" w:sz="0" w:space="0" w:color="auto"/>
        <w:bottom w:val="none" w:sz="0" w:space="0" w:color="auto"/>
        <w:right w:val="none" w:sz="0" w:space="0" w:color="auto"/>
      </w:divBdr>
    </w:div>
    <w:div w:id="316803876">
      <w:bodyDiv w:val="1"/>
      <w:marLeft w:val="0"/>
      <w:marRight w:val="0"/>
      <w:marTop w:val="0"/>
      <w:marBottom w:val="0"/>
      <w:divBdr>
        <w:top w:val="none" w:sz="0" w:space="0" w:color="auto"/>
        <w:left w:val="none" w:sz="0" w:space="0" w:color="auto"/>
        <w:bottom w:val="none" w:sz="0" w:space="0" w:color="auto"/>
        <w:right w:val="none" w:sz="0" w:space="0" w:color="auto"/>
      </w:divBdr>
    </w:div>
    <w:div w:id="317000523">
      <w:bodyDiv w:val="1"/>
      <w:marLeft w:val="0"/>
      <w:marRight w:val="0"/>
      <w:marTop w:val="0"/>
      <w:marBottom w:val="0"/>
      <w:divBdr>
        <w:top w:val="none" w:sz="0" w:space="0" w:color="auto"/>
        <w:left w:val="none" w:sz="0" w:space="0" w:color="auto"/>
        <w:bottom w:val="none" w:sz="0" w:space="0" w:color="auto"/>
        <w:right w:val="none" w:sz="0" w:space="0" w:color="auto"/>
      </w:divBdr>
    </w:div>
    <w:div w:id="317345873">
      <w:bodyDiv w:val="1"/>
      <w:marLeft w:val="0"/>
      <w:marRight w:val="0"/>
      <w:marTop w:val="0"/>
      <w:marBottom w:val="0"/>
      <w:divBdr>
        <w:top w:val="none" w:sz="0" w:space="0" w:color="auto"/>
        <w:left w:val="none" w:sz="0" w:space="0" w:color="auto"/>
        <w:bottom w:val="none" w:sz="0" w:space="0" w:color="auto"/>
        <w:right w:val="none" w:sz="0" w:space="0" w:color="auto"/>
      </w:divBdr>
    </w:div>
    <w:div w:id="317420027">
      <w:bodyDiv w:val="1"/>
      <w:marLeft w:val="0"/>
      <w:marRight w:val="0"/>
      <w:marTop w:val="0"/>
      <w:marBottom w:val="0"/>
      <w:divBdr>
        <w:top w:val="none" w:sz="0" w:space="0" w:color="auto"/>
        <w:left w:val="none" w:sz="0" w:space="0" w:color="auto"/>
        <w:bottom w:val="none" w:sz="0" w:space="0" w:color="auto"/>
        <w:right w:val="none" w:sz="0" w:space="0" w:color="auto"/>
      </w:divBdr>
    </w:div>
    <w:div w:id="317540778">
      <w:bodyDiv w:val="1"/>
      <w:marLeft w:val="0"/>
      <w:marRight w:val="0"/>
      <w:marTop w:val="0"/>
      <w:marBottom w:val="0"/>
      <w:divBdr>
        <w:top w:val="none" w:sz="0" w:space="0" w:color="auto"/>
        <w:left w:val="none" w:sz="0" w:space="0" w:color="auto"/>
        <w:bottom w:val="none" w:sz="0" w:space="0" w:color="auto"/>
        <w:right w:val="none" w:sz="0" w:space="0" w:color="auto"/>
      </w:divBdr>
    </w:div>
    <w:div w:id="317851930">
      <w:bodyDiv w:val="1"/>
      <w:marLeft w:val="0"/>
      <w:marRight w:val="0"/>
      <w:marTop w:val="0"/>
      <w:marBottom w:val="0"/>
      <w:divBdr>
        <w:top w:val="none" w:sz="0" w:space="0" w:color="auto"/>
        <w:left w:val="none" w:sz="0" w:space="0" w:color="auto"/>
        <w:bottom w:val="none" w:sz="0" w:space="0" w:color="auto"/>
        <w:right w:val="none" w:sz="0" w:space="0" w:color="auto"/>
      </w:divBdr>
    </w:div>
    <w:div w:id="318047090">
      <w:bodyDiv w:val="1"/>
      <w:marLeft w:val="0"/>
      <w:marRight w:val="0"/>
      <w:marTop w:val="0"/>
      <w:marBottom w:val="0"/>
      <w:divBdr>
        <w:top w:val="none" w:sz="0" w:space="0" w:color="auto"/>
        <w:left w:val="none" w:sz="0" w:space="0" w:color="auto"/>
        <w:bottom w:val="none" w:sz="0" w:space="0" w:color="auto"/>
        <w:right w:val="none" w:sz="0" w:space="0" w:color="auto"/>
      </w:divBdr>
    </w:div>
    <w:div w:id="318463005">
      <w:bodyDiv w:val="1"/>
      <w:marLeft w:val="0"/>
      <w:marRight w:val="0"/>
      <w:marTop w:val="0"/>
      <w:marBottom w:val="0"/>
      <w:divBdr>
        <w:top w:val="none" w:sz="0" w:space="0" w:color="auto"/>
        <w:left w:val="none" w:sz="0" w:space="0" w:color="auto"/>
        <w:bottom w:val="none" w:sz="0" w:space="0" w:color="auto"/>
        <w:right w:val="none" w:sz="0" w:space="0" w:color="auto"/>
      </w:divBdr>
    </w:div>
    <w:div w:id="318925577">
      <w:bodyDiv w:val="1"/>
      <w:marLeft w:val="0"/>
      <w:marRight w:val="0"/>
      <w:marTop w:val="0"/>
      <w:marBottom w:val="0"/>
      <w:divBdr>
        <w:top w:val="none" w:sz="0" w:space="0" w:color="auto"/>
        <w:left w:val="none" w:sz="0" w:space="0" w:color="auto"/>
        <w:bottom w:val="none" w:sz="0" w:space="0" w:color="auto"/>
        <w:right w:val="none" w:sz="0" w:space="0" w:color="auto"/>
      </w:divBdr>
    </w:div>
    <w:div w:id="318927981">
      <w:bodyDiv w:val="1"/>
      <w:marLeft w:val="0"/>
      <w:marRight w:val="0"/>
      <w:marTop w:val="0"/>
      <w:marBottom w:val="0"/>
      <w:divBdr>
        <w:top w:val="none" w:sz="0" w:space="0" w:color="auto"/>
        <w:left w:val="none" w:sz="0" w:space="0" w:color="auto"/>
        <w:bottom w:val="none" w:sz="0" w:space="0" w:color="auto"/>
        <w:right w:val="none" w:sz="0" w:space="0" w:color="auto"/>
      </w:divBdr>
    </w:div>
    <w:div w:id="318996164">
      <w:bodyDiv w:val="1"/>
      <w:marLeft w:val="0"/>
      <w:marRight w:val="0"/>
      <w:marTop w:val="0"/>
      <w:marBottom w:val="0"/>
      <w:divBdr>
        <w:top w:val="none" w:sz="0" w:space="0" w:color="auto"/>
        <w:left w:val="none" w:sz="0" w:space="0" w:color="auto"/>
        <w:bottom w:val="none" w:sz="0" w:space="0" w:color="auto"/>
        <w:right w:val="none" w:sz="0" w:space="0" w:color="auto"/>
      </w:divBdr>
    </w:div>
    <w:div w:id="319045511">
      <w:bodyDiv w:val="1"/>
      <w:marLeft w:val="0"/>
      <w:marRight w:val="0"/>
      <w:marTop w:val="0"/>
      <w:marBottom w:val="0"/>
      <w:divBdr>
        <w:top w:val="none" w:sz="0" w:space="0" w:color="auto"/>
        <w:left w:val="none" w:sz="0" w:space="0" w:color="auto"/>
        <w:bottom w:val="none" w:sz="0" w:space="0" w:color="auto"/>
        <w:right w:val="none" w:sz="0" w:space="0" w:color="auto"/>
      </w:divBdr>
    </w:div>
    <w:div w:id="319163378">
      <w:bodyDiv w:val="1"/>
      <w:marLeft w:val="0"/>
      <w:marRight w:val="0"/>
      <w:marTop w:val="0"/>
      <w:marBottom w:val="0"/>
      <w:divBdr>
        <w:top w:val="none" w:sz="0" w:space="0" w:color="auto"/>
        <w:left w:val="none" w:sz="0" w:space="0" w:color="auto"/>
        <w:bottom w:val="none" w:sz="0" w:space="0" w:color="auto"/>
        <w:right w:val="none" w:sz="0" w:space="0" w:color="auto"/>
      </w:divBdr>
    </w:div>
    <w:div w:id="319382326">
      <w:bodyDiv w:val="1"/>
      <w:marLeft w:val="0"/>
      <w:marRight w:val="0"/>
      <w:marTop w:val="0"/>
      <w:marBottom w:val="0"/>
      <w:divBdr>
        <w:top w:val="none" w:sz="0" w:space="0" w:color="auto"/>
        <w:left w:val="none" w:sz="0" w:space="0" w:color="auto"/>
        <w:bottom w:val="none" w:sz="0" w:space="0" w:color="auto"/>
        <w:right w:val="none" w:sz="0" w:space="0" w:color="auto"/>
      </w:divBdr>
    </w:div>
    <w:div w:id="320275485">
      <w:bodyDiv w:val="1"/>
      <w:marLeft w:val="0"/>
      <w:marRight w:val="0"/>
      <w:marTop w:val="0"/>
      <w:marBottom w:val="0"/>
      <w:divBdr>
        <w:top w:val="none" w:sz="0" w:space="0" w:color="auto"/>
        <w:left w:val="none" w:sz="0" w:space="0" w:color="auto"/>
        <w:bottom w:val="none" w:sz="0" w:space="0" w:color="auto"/>
        <w:right w:val="none" w:sz="0" w:space="0" w:color="auto"/>
      </w:divBdr>
    </w:div>
    <w:div w:id="320275619">
      <w:bodyDiv w:val="1"/>
      <w:marLeft w:val="0"/>
      <w:marRight w:val="0"/>
      <w:marTop w:val="0"/>
      <w:marBottom w:val="0"/>
      <w:divBdr>
        <w:top w:val="none" w:sz="0" w:space="0" w:color="auto"/>
        <w:left w:val="none" w:sz="0" w:space="0" w:color="auto"/>
        <w:bottom w:val="none" w:sz="0" w:space="0" w:color="auto"/>
        <w:right w:val="none" w:sz="0" w:space="0" w:color="auto"/>
      </w:divBdr>
    </w:div>
    <w:div w:id="320429456">
      <w:bodyDiv w:val="1"/>
      <w:marLeft w:val="0"/>
      <w:marRight w:val="0"/>
      <w:marTop w:val="0"/>
      <w:marBottom w:val="0"/>
      <w:divBdr>
        <w:top w:val="none" w:sz="0" w:space="0" w:color="auto"/>
        <w:left w:val="none" w:sz="0" w:space="0" w:color="auto"/>
        <w:bottom w:val="none" w:sz="0" w:space="0" w:color="auto"/>
        <w:right w:val="none" w:sz="0" w:space="0" w:color="auto"/>
      </w:divBdr>
    </w:div>
    <w:div w:id="320888810">
      <w:bodyDiv w:val="1"/>
      <w:marLeft w:val="0"/>
      <w:marRight w:val="0"/>
      <w:marTop w:val="0"/>
      <w:marBottom w:val="0"/>
      <w:divBdr>
        <w:top w:val="none" w:sz="0" w:space="0" w:color="auto"/>
        <w:left w:val="none" w:sz="0" w:space="0" w:color="auto"/>
        <w:bottom w:val="none" w:sz="0" w:space="0" w:color="auto"/>
        <w:right w:val="none" w:sz="0" w:space="0" w:color="auto"/>
      </w:divBdr>
    </w:div>
    <w:div w:id="322707076">
      <w:bodyDiv w:val="1"/>
      <w:marLeft w:val="0"/>
      <w:marRight w:val="0"/>
      <w:marTop w:val="0"/>
      <w:marBottom w:val="0"/>
      <w:divBdr>
        <w:top w:val="none" w:sz="0" w:space="0" w:color="auto"/>
        <w:left w:val="none" w:sz="0" w:space="0" w:color="auto"/>
        <w:bottom w:val="none" w:sz="0" w:space="0" w:color="auto"/>
        <w:right w:val="none" w:sz="0" w:space="0" w:color="auto"/>
      </w:divBdr>
    </w:div>
    <w:div w:id="322858160">
      <w:bodyDiv w:val="1"/>
      <w:marLeft w:val="0"/>
      <w:marRight w:val="0"/>
      <w:marTop w:val="0"/>
      <w:marBottom w:val="0"/>
      <w:divBdr>
        <w:top w:val="none" w:sz="0" w:space="0" w:color="auto"/>
        <w:left w:val="none" w:sz="0" w:space="0" w:color="auto"/>
        <w:bottom w:val="none" w:sz="0" w:space="0" w:color="auto"/>
        <w:right w:val="none" w:sz="0" w:space="0" w:color="auto"/>
      </w:divBdr>
    </w:div>
    <w:div w:id="323551286">
      <w:bodyDiv w:val="1"/>
      <w:marLeft w:val="0"/>
      <w:marRight w:val="0"/>
      <w:marTop w:val="0"/>
      <w:marBottom w:val="0"/>
      <w:divBdr>
        <w:top w:val="none" w:sz="0" w:space="0" w:color="auto"/>
        <w:left w:val="none" w:sz="0" w:space="0" w:color="auto"/>
        <w:bottom w:val="none" w:sz="0" w:space="0" w:color="auto"/>
        <w:right w:val="none" w:sz="0" w:space="0" w:color="auto"/>
      </w:divBdr>
    </w:div>
    <w:div w:id="323706617">
      <w:bodyDiv w:val="1"/>
      <w:marLeft w:val="0"/>
      <w:marRight w:val="0"/>
      <w:marTop w:val="0"/>
      <w:marBottom w:val="0"/>
      <w:divBdr>
        <w:top w:val="none" w:sz="0" w:space="0" w:color="auto"/>
        <w:left w:val="none" w:sz="0" w:space="0" w:color="auto"/>
        <w:bottom w:val="none" w:sz="0" w:space="0" w:color="auto"/>
        <w:right w:val="none" w:sz="0" w:space="0" w:color="auto"/>
      </w:divBdr>
    </w:div>
    <w:div w:id="324012612">
      <w:bodyDiv w:val="1"/>
      <w:marLeft w:val="0"/>
      <w:marRight w:val="0"/>
      <w:marTop w:val="0"/>
      <w:marBottom w:val="0"/>
      <w:divBdr>
        <w:top w:val="none" w:sz="0" w:space="0" w:color="auto"/>
        <w:left w:val="none" w:sz="0" w:space="0" w:color="auto"/>
        <w:bottom w:val="none" w:sz="0" w:space="0" w:color="auto"/>
        <w:right w:val="none" w:sz="0" w:space="0" w:color="auto"/>
      </w:divBdr>
    </w:div>
    <w:div w:id="324019156">
      <w:bodyDiv w:val="1"/>
      <w:marLeft w:val="0"/>
      <w:marRight w:val="0"/>
      <w:marTop w:val="0"/>
      <w:marBottom w:val="0"/>
      <w:divBdr>
        <w:top w:val="none" w:sz="0" w:space="0" w:color="auto"/>
        <w:left w:val="none" w:sz="0" w:space="0" w:color="auto"/>
        <w:bottom w:val="none" w:sz="0" w:space="0" w:color="auto"/>
        <w:right w:val="none" w:sz="0" w:space="0" w:color="auto"/>
      </w:divBdr>
    </w:div>
    <w:div w:id="324207604">
      <w:bodyDiv w:val="1"/>
      <w:marLeft w:val="0"/>
      <w:marRight w:val="0"/>
      <w:marTop w:val="0"/>
      <w:marBottom w:val="0"/>
      <w:divBdr>
        <w:top w:val="none" w:sz="0" w:space="0" w:color="auto"/>
        <w:left w:val="none" w:sz="0" w:space="0" w:color="auto"/>
        <w:bottom w:val="none" w:sz="0" w:space="0" w:color="auto"/>
        <w:right w:val="none" w:sz="0" w:space="0" w:color="auto"/>
      </w:divBdr>
    </w:div>
    <w:div w:id="324406492">
      <w:bodyDiv w:val="1"/>
      <w:marLeft w:val="0"/>
      <w:marRight w:val="0"/>
      <w:marTop w:val="0"/>
      <w:marBottom w:val="0"/>
      <w:divBdr>
        <w:top w:val="none" w:sz="0" w:space="0" w:color="auto"/>
        <w:left w:val="none" w:sz="0" w:space="0" w:color="auto"/>
        <w:bottom w:val="none" w:sz="0" w:space="0" w:color="auto"/>
        <w:right w:val="none" w:sz="0" w:space="0" w:color="auto"/>
      </w:divBdr>
    </w:div>
    <w:div w:id="324867658">
      <w:bodyDiv w:val="1"/>
      <w:marLeft w:val="0"/>
      <w:marRight w:val="0"/>
      <w:marTop w:val="0"/>
      <w:marBottom w:val="0"/>
      <w:divBdr>
        <w:top w:val="none" w:sz="0" w:space="0" w:color="auto"/>
        <w:left w:val="none" w:sz="0" w:space="0" w:color="auto"/>
        <w:bottom w:val="none" w:sz="0" w:space="0" w:color="auto"/>
        <w:right w:val="none" w:sz="0" w:space="0" w:color="auto"/>
      </w:divBdr>
    </w:div>
    <w:div w:id="325208533">
      <w:bodyDiv w:val="1"/>
      <w:marLeft w:val="0"/>
      <w:marRight w:val="0"/>
      <w:marTop w:val="0"/>
      <w:marBottom w:val="0"/>
      <w:divBdr>
        <w:top w:val="none" w:sz="0" w:space="0" w:color="auto"/>
        <w:left w:val="none" w:sz="0" w:space="0" w:color="auto"/>
        <w:bottom w:val="none" w:sz="0" w:space="0" w:color="auto"/>
        <w:right w:val="none" w:sz="0" w:space="0" w:color="auto"/>
      </w:divBdr>
    </w:div>
    <w:div w:id="325323553">
      <w:bodyDiv w:val="1"/>
      <w:marLeft w:val="0"/>
      <w:marRight w:val="0"/>
      <w:marTop w:val="0"/>
      <w:marBottom w:val="0"/>
      <w:divBdr>
        <w:top w:val="none" w:sz="0" w:space="0" w:color="auto"/>
        <w:left w:val="none" w:sz="0" w:space="0" w:color="auto"/>
        <w:bottom w:val="none" w:sz="0" w:space="0" w:color="auto"/>
        <w:right w:val="none" w:sz="0" w:space="0" w:color="auto"/>
      </w:divBdr>
    </w:div>
    <w:div w:id="325406468">
      <w:bodyDiv w:val="1"/>
      <w:marLeft w:val="0"/>
      <w:marRight w:val="0"/>
      <w:marTop w:val="0"/>
      <w:marBottom w:val="0"/>
      <w:divBdr>
        <w:top w:val="none" w:sz="0" w:space="0" w:color="auto"/>
        <w:left w:val="none" w:sz="0" w:space="0" w:color="auto"/>
        <w:bottom w:val="none" w:sz="0" w:space="0" w:color="auto"/>
        <w:right w:val="none" w:sz="0" w:space="0" w:color="auto"/>
      </w:divBdr>
    </w:div>
    <w:div w:id="325519891">
      <w:bodyDiv w:val="1"/>
      <w:marLeft w:val="0"/>
      <w:marRight w:val="0"/>
      <w:marTop w:val="0"/>
      <w:marBottom w:val="0"/>
      <w:divBdr>
        <w:top w:val="none" w:sz="0" w:space="0" w:color="auto"/>
        <w:left w:val="none" w:sz="0" w:space="0" w:color="auto"/>
        <w:bottom w:val="none" w:sz="0" w:space="0" w:color="auto"/>
        <w:right w:val="none" w:sz="0" w:space="0" w:color="auto"/>
      </w:divBdr>
    </w:div>
    <w:div w:id="325523824">
      <w:bodyDiv w:val="1"/>
      <w:marLeft w:val="0"/>
      <w:marRight w:val="0"/>
      <w:marTop w:val="0"/>
      <w:marBottom w:val="0"/>
      <w:divBdr>
        <w:top w:val="none" w:sz="0" w:space="0" w:color="auto"/>
        <w:left w:val="none" w:sz="0" w:space="0" w:color="auto"/>
        <w:bottom w:val="none" w:sz="0" w:space="0" w:color="auto"/>
        <w:right w:val="none" w:sz="0" w:space="0" w:color="auto"/>
      </w:divBdr>
    </w:div>
    <w:div w:id="325595188">
      <w:bodyDiv w:val="1"/>
      <w:marLeft w:val="0"/>
      <w:marRight w:val="0"/>
      <w:marTop w:val="0"/>
      <w:marBottom w:val="0"/>
      <w:divBdr>
        <w:top w:val="none" w:sz="0" w:space="0" w:color="auto"/>
        <w:left w:val="none" w:sz="0" w:space="0" w:color="auto"/>
        <w:bottom w:val="none" w:sz="0" w:space="0" w:color="auto"/>
        <w:right w:val="none" w:sz="0" w:space="0" w:color="auto"/>
      </w:divBdr>
    </w:div>
    <w:div w:id="325787679">
      <w:bodyDiv w:val="1"/>
      <w:marLeft w:val="0"/>
      <w:marRight w:val="0"/>
      <w:marTop w:val="0"/>
      <w:marBottom w:val="0"/>
      <w:divBdr>
        <w:top w:val="none" w:sz="0" w:space="0" w:color="auto"/>
        <w:left w:val="none" w:sz="0" w:space="0" w:color="auto"/>
        <w:bottom w:val="none" w:sz="0" w:space="0" w:color="auto"/>
        <w:right w:val="none" w:sz="0" w:space="0" w:color="auto"/>
      </w:divBdr>
    </w:div>
    <w:div w:id="325792185">
      <w:bodyDiv w:val="1"/>
      <w:marLeft w:val="0"/>
      <w:marRight w:val="0"/>
      <w:marTop w:val="0"/>
      <w:marBottom w:val="0"/>
      <w:divBdr>
        <w:top w:val="none" w:sz="0" w:space="0" w:color="auto"/>
        <w:left w:val="none" w:sz="0" w:space="0" w:color="auto"/>
        <w:bottom w:val="none" w:sz="0" w:space="0" w:color="auto"/>
        <w:right w:val="none" w:sz="0" w:space="0" w:color="auto"/>
      </w:divBdr>
    </w:div>
    <w:div w:id="326135441">
      <w:bodyDiv w:val="1"/>
      <w:marLeft w:val="0"/>
      <w:marRight w:val="0"/>
      <w:marTop w:val="0"/>
      <w:marBottom w:val="0"/>
      <w:divBdr>
        <w:top w:val="none" w:sz="0" w:space="0" w:color="auto"/>
        <w:left w:val="none" w:sz="0" w:space="0" w:color="auto"/>
        <w:bottom w:val="none" w:sz="0" w:space="0" w:color="auto"/>
        <w:right w:val="none" w:sz="0" w:space="0" w:color="auto"/>
      </w:divBdr>
    </w:div>
    <w:div w:id="326136102">
      <w:bodyDiv w:val="1"/>
      <w:marLeft w:val="0"/>
      <w:marRight w:val="0"/>
      <w:marTop w:val="0"/>
      <w:marBottom w:val="0"/>
      <w:divBdr>
        <w:top w:val="none" w:sz="0" w:space="0" w:color="auto"/>
        <w:left w:val="none" w:sz="0" w:space="0" w:color="auto"/>
        <w:bottom w:val="none" w:sz="0" w:space="0" w:color="auto"/>
        <w:right w:val="none" w:sz="0" w:space="0" w:color="auto"/>
      </w:divBdr>
    </w:div>
    <w:div w:id="326247273">
      <w:bodyDiv w:val="1"/>
      <w:marLeft w:val="0"/>
      <w:marRight w:val="0"/>
      <w:marTop w:val="0"/>
      <w:marBottom w:val="0"/>
      <w:divBdr>
        <w:top w:val="none" w:sz="0" w:space="0" w:color="auto"/>
        <w:left w:val="none" w:sz="0" w:space="0" w:color="auto"/>
        <w:bottom w:val="none" w:sz="0" w:space="0" w:color="auto"/>
        <w:right w:val="none" w:sz="0" w:space="0" w:color="auto"/>
      </w:divBdr>
    </w:div>
    <w:div w:id="326522744">
      <w:bodyDiv w:val="1"/>
      <w:marLeft w:val="0"/>
      <w:marRight w:val="0"/>
      <w:marTop w:val="0"/>
      <w:marBottom w:val="0"/>
      <w:divBdr>
        <w:top w:val="none" w:sz="0" w:space="0" w:color="auto"/>
        <w:left w:val="none" w:sz="0" w:space="0" w:color="auto"/>
        <w:bottom w:val="none" w:sz="0" w:space="0" w:color="auto"/>
        <w:right w:val="none" w:sz="0" w:space="0" w:color="auto"/>
      </w:divBdr>
    </w:div>
    <w:div w:id="327054679">
      <w:bodyDiv w:val="1"/>
      <w:marLeft w:val="0"/>
      <w:marRight w:val="0"/>
      <w:marTop w:val="0"/>
      <w:marBottom w:val="0"/>
      <w:divBdr>
        <w:top w:val="none" w:sz="0" w:space="0" w:color="auto"/>
        <w:left w:val="none" w:sz="0" w:space="0" w:color="auto"/>
        <w:bottom w:val="none" w:sz="0" w:space="0" w:color="auto"/>
        <w:right w:val="none" w:sz="0" w:space="0" w:color="auto"/>
      </w:divBdr>
    </w:div>
    <w:div w:id="327100566">
      <w:bodyDiv w:val="1"/>
      <w:marLeft w:val="0"/>
      <w:marRight w:val="0"/>
      <w:marTop w:val="0"/>
      <w:marBottom w:val="0"/>
      <w:divBdr>
        <w:top w:val="none" w:sz="0" w:space="0" w:color="auto"/>
        <w:left w:val="none" w:sz="0" w:space="0" w:color="auto"/>
        <w:bottom w:val="none" w:sz="0" w:space="0" w:color="auto"/>
        <w:right w:val="none" w:sz="0" w:space="0" w:color="auto"/>
      </w:divBdr>
    </w:div>
    <w:div w:id="327371336">
      <w:bodyDiv w:val="1"/>
      <w:marLeft w:val="0"/>
      <w:marRight w:val="0"/>
      <w:marTop w:val="0"/>
      <w:marBottom w:val="0"/>
      <w:divBdr>
        <w:top w:val="none" w:sz="0" w:space="0" w:color="auto"/>
        <w:left w:val="none" w:sz="0" w:space="0" w:color="auto"/>
        <w:bottom w:val="none" w:sz="0" w:space="0" w:color="auto"/>
        <w:right w:val="none" w:sz="0" w:space="0" w:color="auto"/>
      </w:divBdr>
    </w:div>
    <w:div w:id="327440227">
      <w:bodyDiv w:val="1"/>
      <w:marLeft w:val="0"/>
      <w:marRight w:val="0"/>
      <w:marTop w:val="0"/>
      <w:marBottom w:val="0"/>
      <w:divBdr>
        <w:top w:val="none" w:sz="0" w:space="0" w:color="auto"/>
        <w:left w:val="none" w:sz="0" w:space="0" w:color="auto"/>
        <w:bottom w:val="none" w:sz="0" w:space="0" w:color="auto"/>
        <w:right w:val="none" w:sz="0" w:space="0" w:color="auto"/>
      </w:divBdr>
    </w:div>
    <w:div w:id="327906093">
      <w:bodyDiv w:val="1"/>
      <w:marLeft w:val="0"/>
      <w:marRight w:val="0"/>
      <w:marTop w:val="0"/>
      <w:marBottom w:val="0"/>
      <w:divBdr>
        <w:top w:val="none" w:sz="0" w:space="0" w:color="auto"/>
        <w:left w:val="none" w:sz="0" w:space="0" w:color="auto"/>
        <w:bottom w:val="none" w:sz="0" w:space="0" w:color="auto"/>
        <w:right w:val="none" w:sz="0" w:space="0" w:color="auto"/>
      </w:divBdr>
    </w:div>
    <w:div w:id="328287309">
      <w:bodyDiv w:val="1"/>
      <w:marLeft w:val="0"/>
      <w:marRight w:val="0"/>
      <w:marTop w:val="0"/>
      <w:marBottom w:val="0"/>
      <w:divBdr>
        <w:top w:val="none" w:sz="0" w:space="0" w:color="auto"/>
        <w:left w:val="none" w:sz="0" w:space="0" w:color="auto"/>
        <w:bottom w:val="none" w:sz="0" w:space="0" w:color="auto"/>
        <w:right w:val="none" w:sz="0" w:space="0" w:color="auto"/>
      </w:divBdr>
    </w:div>
    <w:div w:id="328292821">
      <w:bodyDiv w:val="1"/>
      <w:marLeft w:val="0"/>
      <w:marRight w:val="0"/>
      <w:marTop w:val="0"/>
      <w:marBottom w:val="0"/>
      <w:divBdr>
        <w:top w:val="none" w:sz="0" w:space="0" w:color="auto"/>
        <w:left w:val="none" w:sz="0" w:space="0" w:color="auto"/>
        <w:bottom w:val="none" w:sz="0" w:space="0" w:color="auto"/>
        <w:right w:val="none" w:sz="0" w:space="0" w:color="auto"/>
      </w:divBdr>
    </w:div>
    <w:div w:id="328405941">
      <w:bodyDiv w:val="1"/>
      <w:marLeft w:val="0"/>
      <w:marRight w:val="0"/>
      <w:marTop w:val="0"/>
      <w:marBottom w:val="0"/>
      <w:divBdr>
        <w:top w:val="none" w:sz="0" w:space="0" w:color="auto"/>
        <w:left w:val="none" w:sz="0" w:space="0" w:color="auto"/>
        <w:bottom w:val="none" w:sz="0" w:space="0" w:color="auto"/>
        <w:right w:val="none" w:sz="0" w:space="0" w:color="auto"/>
      </w:divBdr>
    </w:div>
    <w:div w:id="328484636">
      <w:bodyDiv w:val="1"/>
      <w:marLeft w:val="0"/>
      <w:marRight w:val="0"/>
      <w:marTop w:val="0"/>
      <w:marBottom w:val="0"/>
      <w:divBdr>
        <w:top w:val="none" w:sz="0" w:space="0" w:color="auto"/>
        <w:left w:val="none" w:sz="0" w:space="0" w:color="auto"/>
        <w:bottom w:val="none" w:sz="0" w:space="0" w:color="auto"/>
        <w:right w:val="none" w:sz="0" w:space="0" w:color="auto"/>
      </w:divBdr>
    </w:div>
    <w:div w:id="328602173">
      <w:bodyDiv w:val="1"/>
      <w:marLeft w:val="0"/>
      <w:marRight w:val="0"/>
      <w:marTop w:val="0"/>
      <w:marBottom w:val="0"/>
      <w:divBdr>
        <w:top w:val="none" w:sz="0" w:space="0" w:color="auto"/>
        <w:left w:val="none" w:sz="0" w:space="0" w:color="auto"/>
        <w:bottom w:val="none" w:sz="0" w:space="0" w:color="auto"/>
        <w:right w:val="none" w:sz="0" w:space="0" w:color="auto"/>
      </w:divBdr>
    </w:div>
    <w:div w:id="329333144">
      <w:bodyDiv w:val="1"/>
      <w:marLeft w:val="0"/>
      <w:marRight w:val="0"/>
      <w:marTop w:val="0"/>
      <w:marBottom w:val="0"/>
      <w:divBdr>
        <w:top w:val="none" w:sz="0" w:space="0" w:color="auto"/>
        <w:left w:val="none" w:sz="0" w:space="0" w:color="auto"/>
        <w:bottom w:val="none" w:sz="0" w:space="0" w:color="auto"/>
        <w:right w:val="none" w:sz="0" w:space="0" w:color="auto"/>
      </w:divBdr>
    </w:div>
    <w:div w:id="329719017">
      <w:bodyDiv w:val="1"/>
      <w:marLeft w:val="0"/>
      <w:marRight w:val="0"/>
      <w:marTop w:val="0"/>
      <w:marBottom w:val="0"/>
      <w:divBdr>
        <w:top w:val="none" w:sz="0" w:space="0" w:color="auto"/>
        <w:left w:val="none" w:sz="0" w:space="0" w:color="auto"/>
        <w:bottom w:val="none" w:sz="0" w:space="0" w:color="auto"/>
        <w:right w:val="none" w:sz="0" w:space="0" w:color="auto"/>
      </w:divBdr>
    </w:div>
    <w:div w:id="330570470">
      <w:bodyDiv w:val="1"/>
      <w:marLeft w:val="0"/>
      <w:marRight w:val="0"/>
      <w:marTop w:val="0"/>
      <w:marBottom w:val="0"/>
      <w:divBdr>
        <w:top w:val="none" w:sz="0" w:space="0" w:color="auto"/>
        <w:left w:val="none" w:sz="0" w:space="0" w:color="auto"/>
        <w:bottom w:val="none" w:sz="0" w:space="0" w:color="auto"/>
        <w:right w:val="none" w:sz="0" w:space="0" w:color="auto"/>
      </w:divBdr>
    </w:div>
    <w:div w:id="330646444">
      <w:bodyDiv w:val="1"/>
      <w:marLeft w:val="0"/>
      <w:marRight w:val="0"/>
      <w:marTop w:val="0"/>
      <w:marBottom w:val="0"/>
      <w:divBdr>
        <w:top w:val="none" w:sz="0" w:space="0" w:color="auto"/>
        <w:left w:val="none" w:sz="0" w:space="0" w:color="auto"/>
        <w:bottom w:val="none" w:sz="0" w:space="0" w:color="auto"/>
        <w:right w:val="none" w:sz="0" w:space="0" w:color="auto"/>
      </w:divBdr>
    </w:div>
    <w:div w:id="331183417">
      <w:bodyDiv w:val="1"/>
      <w:marLeft w:val="0"/>
      <w:marRight w:val="0"/>
      <w:marTop w:val="0"/>
      <w:marBottom w:val="0"/>
      <w:divBdr>
        <w:top w:val="none" w:sz="0" w:space="0" w:color="auto"/>
        <w:left w:val="none" w:sz="0" w:space="0" w:color="auto"/>
        <w:bottom w:val="none" w:sz="0" w:space="0" w:color="auto"/>
        <w:right w:val="none" w:sz="0" w:space="0" w:color="auto"/>
      </w:divBdr>
    </w:div>
    <w:div w:id="331223065">
      <w:bodyDiv w:val="1"/>
      <w:marLeft w:val="0"/>
      <w:marRight w:val="0"/>
      <w:marTop w:val="0"/>
      <w:marBottom w:val="0"/>
      <w:divBdr>
        <w:top w:val="none" w:sz="0" w:space="0" w:color="auto"/>
        <w:left w:val="none" w:sz="0" w:space="0" w:color="auto"/>
        <w:bottom w:val="none" w:sz="0" w:space="0" w:color="auto"/>
        <w:right w:val="none" w:sz="0" w:space="0" w:color="auto"/>
      </w:divBdr>
    </w:div>
    <w:div w:id="331639821">
      <w:bodyDiv w:val="1"/>
      <w:marLeft w:val="0"/>
      <w:marRight w:val="0"/>
      <w:marTop w:val="0"/>
      <w:marBottom w:val="0"/>
      <w:divBdr>
        <w:top w:val="none" w:sz="0" w:space="0" w:color="auto"/>
        <w:left w:val="none" w:sz="0" w:space="0" w:color="auto"/>
        <w:bottom w:val="none" w:sz="0" w:space="0" w:color="auto"/>
        <w:right w:val="none" w:sz="0" w:space="0" w:color="auto"/>
      </w:divBdr>
    </w:div>
    <w:div w:id="331953376">
      <w:bodyDiv w:val="1"/>
      <w:marLeft w:val="0"/>
      <w:marRight w:val="0"/>
      <w:marTop w:val="0"/>
      <w:marBottom w:val="0"/>
      <w:divBdr>
        <w:top w:val="none" w:sz="0" w:space="0" w:color="auto"/>
        <w:left w:val="none" w:sz="0" w:space="0" w:color="auto"/>
        <w:bottom w:val="none" w:sz="0" w:space="0" w:color="auto"/>
        <w:right w:val="none" w:sz="0" w:space="0" w:color="auto"/>
      </w:divBdr>
    </w:div>
    <w:div w:id="331958794">
      <w:bodyDiv w:val="1"/>
      <w:marLeft w:val="0"/>
      <w:marRight w:val="0"/>
      <w:marTop w:val="0"/>
      <w:marBottom w:val="0"/>
      <w:divBdr>
        <w:top w:val="none" w:sz="0" w:space="0" w:color="auto"/>
        <w:left w:val="none" w:sz="0" w:space="0" w:color="auto"/>
        <w:bottom w:val="none" w:sz="0" w:space="0" w:color="auto"/>
        <w:right w:val="none" w:sz="0" w:space="0" w:color="auto"/>
      </w:divBdr>
    </w:div>
    <w:div w:id="332225947">
      <w:bodyDiv w:val="1"/>
      <w:marLeft w:val="0"/>
      <w:marRight w:val="0"/>
      <w:marTop w:val="0"/>
      <w:marBottom w:val="0"/>
      <w:divBdr>
        <w:top w:val="none" w:sz="0" w:space="0" w:color="auto"/>
        <w:left w:val="none" w:sz="0" w:space="0" w:color="auto"/>
        <w:bottom w:val="none" w:sz="0" w:space="0" w:color="auto"/>
        <w:right w:val="none" w:sz="0" w:space="0" w:color="auto"/>
      </w:divBdr>
    </w:div>
    <w:div w:id="332687219">
      <w:bodyDiv w:val="1"/>
      <w:marLeft w:val="0"/>
      <w:marRight w:val="0"/>
      <w:marTop w:val="0"/>
      <w:marBottom w:val="0"/>
      <w:divBdr>
        <w:top w:val="none" w:sz="0" w:space="0" w:color="auto"/>
        <w:left w:val="none" w:sz="0" w:space="0" w:color="auto"/>
        <w:bottom w:val="none" w:sz="0" w:space="0" w:color="auto"/>
        <w:right w:val="none" w:sz="0" w:space="0" w:color="auto"/>
      </w:divBdr>
    </w:div>
    <w:div w:id="332730501">
      <w:bodyDiv w:val="1"/>
      <w:marLeft w:val="0"/>
      <w:marRight w:val="0"/>
      <w:marTop w:val="0"/>
      <w:marBottom w:val="0"/>
      <w:divBdr>
        <w:top w:val="none" w:sz="0" w:space="0" w:color="auto"/>
        <w:left w:val="none" w:sz="0" w:space="0" w:color="auto"/>
        <w:bottom w:val="none" w:sz="0" w:space="0" w:color="auto"/>
        <w:right w:val="none" w:sz="0" w:space="0" w:color="auto"/>
      </w:divBdr>
    </w:div>
    <w:div w:id="332949272">
      <w:bodyDiv w:val="1"/>
      <w:marLeft w:val="0"/>
      <w:marRight w:val="0"/>
      <w:marTop w:val="0"/>
      <w:marBottom w:val="0"/>
      <w:divBdr>
        <w:top w:val="none" w:sz="0" w:space="0" w:color="auto"/>
        <w:left w:val="none" w:sz="0" w:space="0" w:color="auto"/>
        <w:bottom w:val="none" w:sz="0" w:space="0" w:color="auto"/>
        <w:right w:val="none" w:sz="0" w:space="0" w:color="auto"/>
      </w:divBdr>
    </w:div>
    <w:div w:id="333074206">
      <w:bodyDiv w:val="1"/>
      <w:marLeft w:val="0"/>
      <w:marRight w:val="0"/>
      <w:marTop w:val="0"/>
      <w:marBottom w:val="0"/>
      <w:divBdr>
        <w:top w:val="none" w:sz="0" w:space="0" w:color="auto"/>
        <w:left w:val="none" w:sz="0" w:space="0" w:color="auto"/>
        <w:bottom w:val="none" w:sz="0" w:space="0" w:color="auto"/>
        <w:right w:val="none" w:sz="0" w:space="0" w:color="auto"/>
      </w:divBdr>
    </w:div>
    <w:div w:id="333453730">
      <w:bodyDiv w:val="1"/>
      <w:marLeft w:val="0"/>
      <w:marRight w:val="0"/>
      <w:marTop w:val="0"/>
      <w:marBottom w:val="0"/>
      <w:divBdr>
        <w:top w:val="none" w:sz="0" w:space="0" w:color="auto"/>
        <w:left w:val="none" w:sz="0" w:space="0" w:color="auto"/>
        <w:bottom w:val="none" w:sz="0" w:space="0" w:color="auto"/>
        <w:right w:val="none" w:sz="0" w:space="0" w:color="auto"/>
      </w:divBdr>
    </w:div>
    <w:div w:id="333725858">
      <w:bodyDiv w:val="1"/>
      <w:marLeft w:val="0"/>
      <w:marRight w:val="0"/>
      <w:marTop w:val="0"/>
      <w:marBottom w:val="0"/>
      <w:divBdr>
        <w:top w:val="none" w:sz="0" w:space="0" w:color="auto"/>
        <w:left w:val="none" w:sz="0" w:space="0" w:color="auto"/>
        <w:bottom w:val="none" w:sz="0" w:space="0" w:color="auto"/>
        <w:right w:val="none" w:sz="0" w:space="0" w:color="auto"/>
      </w:divBdr>
    </w:div>
    <w:div w:id="333915774">
      <w:bodyDiv w:val="1"/>
      <w:marLeft w:val="0"/>
      <w:marRight w:val="0"/>
      <w:marTop w:val="0"/>
      <w:marBottom w:val="0"/>
      <w:divBdr>
        <w:top w:val="none" w:sz="0" w:space="0" w:color="auto"/>
        <w:left w:val="none" w:sz="0" w:space="0" w:color="auto"/>
        <w:bottom w:val="none" w:sz="0" w:space="0" w:color="auto"/>
        <w:right w:val="none" w:sz="0" w:space="0" w:color="auto"/>
      </w:divBdr>
    </w:div>
    <w:div w:id="334307514">
      <w:bodyDiv w:val="1"/>
      <w:marLeft w:val="0"/>
      <w:marRight w:val="0"/>
      <w:marTop w:val="0"/>
      <w:marBottom w:val="0"/>
      <w:divBdr>
        <w:top w:val="none" w:sz="0" w:space="0" w:color="auto"/>
        <w:left w:val="none" w:sz="0" w:space="0" w:color="auto"/>
        <w:bottom w:val="none" w:sz="0" w:space="0" w:color="auto"/>
        <w:right w:val="none" w:sz="0" w:space="0" w:color="auto"/>
      </w:divBdr>
    </w:div>
    <w:div w:id="334386401">
      <w:bodyDiv w:val="1"/>
      <w:marLeft w:val="0"/>
      <w:marRight w:val="0"/>
      <w:marTop w:val="0"/>
      <w:marBottom w:val="0"/>
      <w:divBdr>
        <w:top w:val="none" w:sz="0" w:space="0" w:color="auto"/>
        <w:left w:val="none" w:sz="0" w:space="0" w:color="auto"/>
        <w:bottom w:val="none" w:sz="0" w:space="0" w:color="auto"/>
        <w:right w:val="none" w:sz="0" w:space="0" w:color="auto"/>
      </w:divBdr>
    </w:div>
    <w:div w:id="334571021">
      <w:bodyDiv w:val="1"/>
      <w:marLeft w:val="0"/>
      <w:marRight w:val="0"/>
      <w:marTop w:val="0"/>
      <w:marBottom w:val="0"/>
      <w:divBdr>
        <w:top w:val="none" w:sz="0" w:space="0" w:color="auto"/>
        <w:left w:val="none" w:sz="0" w:space="0" w:color="auto"/>
        <w:bottom w:val="none" w:sz="0" w:space="0" w:color="auto"/>
        <w:right w:val="none" w:sz="0" w:space="0" w:color="auto"/>
      </w:divBdr>
    </w:div>
    <w:div w:id="334577473">
      <w:bodyDiv w:val="1"/>
      <w:marLeft w:val="0"/>
      <w:marRight w:val="0"/>
      <w:marTop w:val="0"/>
      <w:marBottom w:val="0"/>
      <w:divBdr>
        <w:top w:val="none" w:sz="0" w:space="0" w:color="auto"/>
        <w:left w:val="none" w:sz="0" w:space="0" w:color="auto"/>
        <w:bottom w:val="none" w:sz="0" w:space="0" w:color="auto"/>
        <w:right w:val="none" w:sz="0" w:space="0" w:color="auto"/>
      </w:divBdr>
    </w:div>
    <w:div w:id="334842493">
      <w:bodyDiv w:val="1"/>
      <w:marLeft w:val="0"/>
      <w:marRight w:val="0"/>
      <w:marTop w:val="0"/>
      <w:marBottom w:val="0"/>
      <w:divBdr>
        <w:top w:val="none" w:sz="0" w:space="0" w:color="auto"/>
        <w:left w:val="none" w:sz="0" w:space="0" w:color="auto"/>
        <w:bottom w:val="none" w:sz="0" w:space="0" w:color="auto"/>
        <w:right w:val="none" w:sz="0" w:space="0" w:color="auto"/>
      </w:divBdr>
    </w:div>
    <w:div w:id="334845484">
      <w:bodyDiv w:val="1"/>
      <w:marLeft w:val="0"/>
      <w:marRight w:val="0"/>
      <w:marTop w:val="0"/>
      <w:marBottom w:val="0"/>
      <w:divBdr>
        <w:top w:val="none" w:sz="0" w:space="0" w:color="auto"/>
        <w:left w:val="none" w:sz="0" w:space="0" w:color="auto"/>
        <w:bottom w:val="none" w:sz="0" w:space="0" w:color="auto"/>
        <w:right w:val="none" w:sz="0" w:space="0" w:color="auto"/>
      </w:divBdr>
    </w:div>
    <w:div w:id="334889124">
      <w:bodyDiv w:val="1"/>
      <w:marLeft w:val="0"/>
      <w:marRight w:val="0"/>
      <w:marTop w:val="0"/>
      <w:marBottom w:val="0"/>
      <w:divBdr>
        <w:top w:val="none" w:sz="0" w:space="0" w:color="auto"/>
        <w:left w:val="none" w:sz="0" w:space="0" w:color="auto"/>
        <w:bottom w:val="none" w:sz="0" w:space="0" w:color="auto"/>
        <w:right w:val="none" w:sz="0" w:space="0" w:color="auto"/>
      </w:divBdr>
    </w:div>
    <w:div w:id="335423241">
      <w:bodyDiv w:val="1"/>
      <w:marLeft w:val="0"/>
      <w:marRight w:val="0"/>
      <w:marTop w:val="0"/>
      <w:marBottom w:val="0"/>
      <w:divBdr>
        <w:top w:val="none" w:sz="0" w:space="0" w:color="auto"/>
        <w:left w:val="none" w:sz="0" w:space="0" w:color="auto"/>
        <w:bottom w:val="none" w:sz="0" w:space="0" w:color="auto"/>
        <w:right w:val="none" w:sz="0" w:space="0" w:color="auto"/>
      </w:divBdr>
    </w:div>
    <w:div w:id="335809916">
      <w:bodyDiv w:val="1"/>
      <w:marLeft w:val="0"/>
      <w:marRight w:val="0"/>
      <w:marTop w:val="0"/>
      <w:marBottom w:val="0"/>
      <w:divBdr>
        <w:top w:val="none" w:sz="0" w:space="0" w:color="auto"/>
        <w:left w:val="none" w:sz="0" w:space="0" w:color="auto"/>
        <w:bottom w:val="none" w:sz="0" w:space="0" w:color="auto"/>
        <w:right w:val="none" w:sz="0" w:space="0" w:color="auto"/>
      </w:divBdr>
    </w:div>
    <w:div w:id="336199953">
      <w:bodyDiv w:val="1"/>
      <w:marLeft w:val="0"/>
      <w:marRight w:val="0"/>
      <w:marTop w:val="0"/>
      <w:marBottom w:val="0"/>
      <w:divBdr>
        <w:top w:val="none" w:sz="0" w:space="0" w:color="auto"/>
        <w:left w:val="none" w:sz="0" w:space="0" w:color="auto"/>
        <w:bottom w:val="none" w:sz="0" w:space="0" w:color="auto"/>
        <w:right w:val="none" w:sz="0" w:space="0" w:color="auto"/>
      </w:divBdr>
    </w:div>
    <w:div w:id="336536992">
      <w:bodyDiv w:val="1"/>
      <w:marLeft w:val="0"/>
      <w:marRight w:val="0"/>
      <w:marTop w:val="0"/>
      <w:marBottom w:val="0"/>
      <w:divBdr>
        <w:top w:val="none" w:sz="0" w:space="0" w:color="auto"/>
        <w:left w:val="none" w:sz="0" w:space="0" w:color="auto"/>
        <w:bottom w:val="none" w:sz="0" w:space="0" w:color="auto"/>
        <w:right w:val="none" w:sz="0" w:space="0" w:color="auto"/>
      </w:divBdr>
    </w:div>
    <w:div w:id="337387619">
      <w:bodyDiv w:val="1"/>
      <w:marLeft w:val="0"/>
      <w:marRight w:val="0"/>
      <w:marTop w:val="0"/>
      <w:marBottom w:val="0"/>
      <w:divBdr>
        <w:top w:val="none" w:sz="0" w:space="0" w:color="auto"/>
        <w:left w:val="none" w:sz="0" w:space="0" w:color="auto"/>
        <w:bottom w:val="none" w:sz="0" w:space="0" w:color="auto"/>
        <w:right w:val="none" w:sz="0" w:space="0" w:color="auto"/>
      </w:divBdr>
    </w:div>
    <w:div w:id="337734575">
      <w:bodyDiv w:val="1"/>
      <w:marLeft w:val="0"/>
      <w:marRight w:val="0"/>
      <w:marTop w:val="0"/>
      <w:marBottom w:val="0"/>
      <w:divBdr>
        <w:top w:val="none" w:sz="0" w:space="0" w:color="auto"/>
        <w:left w:val="none" w:sz="0" w:space="0" w:color="auto"/>
        <w:bottom w:val="none" w:sz="0" w:space="0" w:color="auto"/>
        <w:right w:val="none" w:sz="0" w:space="0" w:color="auto"/>
      </w:divBdr>
    </w:div>
    <w:div w:id="337925051">
      <w:bodyDiv w:val="1"/>
      <w:marLeft w:val="0"/>
      <w:marRight w:val="0"/>
      <w:marTop w:val="0"/>
      <w:marBottom w:val="0"/>
      <w:divBdr>
        <w:top w:val="none" w:sz="0" w:space="0" w:color="auto"/>
        <w:left w:val="none" w:sz="0" w:space="0" w:color="auto"/>
        <w:bottom w:val="none" w:sz="0" w:space="0" w:color="auto"/>
        <w:right w:val="none" w:sz="0" w:space="0" w:color="auto"/>
      </w:divBdr>
    </w:div>
    <w:div w:id="338625710">
      <w:bodyDiv w:val="1"/>
      <w:marLeft w:val="0"/>
      <w:marRight w:val="0"/>
      <w:marTop w:val="0"/>
      <w:marBottom w:val="0"/>
      <w:divBdr>
        <w:top w:val="none" w:sz="0" w:space="0" w:color="auto"/>
        <w:left w:val="none" w:sz="0" w:space="0" w:color="auto"/>
        <w:bottom w:val="none" w:sz="0" w:space="0" w:color="auto"/>
        <w:right w:val="none" w:sz="0" w:space="0" w:color="auto"/>
      </w:divBdr>
    </w:div>
    <w:div w:id="338628130">
      <w:bodyDiv w:val="1"/>
      <w:marLeft w:val="0"/>
      <w:marRight w:val="0"/>
      <w:marTop w:val="0"/>
      <w:marBottom w:val="0"/>
      <w:divBdr>
        <w:top w:val="none" w:sz="0" w:space="0" w:color="auto"/>
        <w:left w:val="none" w:sz="0" w:space="0" w:color="auto"/>
        <w:bottom w:val="none" w:sz="0" w:space="0" w:color="auto"/>
        <w:right w:val="none" w:sz="0" w:space="0" w:color="auto"/>
      </w:divBdr>
    </w:div>
    <w:div w:id="338655995">
      <w:bodyDiv w:val="1"/>
      <w:marLeft w:val="0"/>
      <w:marRight w:val="0"/>
      <w:marTop w:val="0"/>
      <w:marBottom w:val="0"/>
      <w:divBdr>
        <w:top w:val="none" w:sz="0" w:space="0" w:color="auto"/>
        <w:left w:val="none" w:sz="0" w:space="0" w:color="auto"/>
        <w:bottom w:val="none" w:sz="0" w:space="0" w:color="auto"/>
        <w:right w:val="none" w:sz="0" w:space="0" w:color="auto"/>
      </w:divBdr>
    </w:div>
    <w:div w:id="339506250">
      <w:bodyDiv w:val="1"/>
      <w:marLeft w:val="0"/>
      <w:marRight w:val="0"/>
      <w:marTop w:val="0"/>
      <w:marBottom w:val="0"/>
      <w:divBdr>
        <w:top w:val="none" w:sz="0" w:space="0" w:color="auto"/>
        <w:left w:val="none" w:sz="0" w:space="0" w:color="auto"/>
        <w:bottom w:val="none" w:sz="0" w:space="0" w:color="auto"/>
        <w:right w:val="none" w:sz="0" w:space="0" w:color="auto"/>
      </w:divBdr>
    </w:div>
    <w:div w:id="339546544">
      <w:bodyDiv w:val="1"/>
      <w:marLeft w:val="0"/>
      <w:marRight w:val="0"/>
      <w:marTop w:val="0"/>
      <w:marBottom w:val="0"/>
      <w:divBdr>
        <w:top w:val="none" w:sz="0" w:space="0" w:color="auto"/>
        <w:left w:val="none" w:sz="0" w:space="0" w:color="auto"/>
        <w:bottom w:val="none" w:sz="0" w:space="0" w:color="auto"/>
        <w:right w:val="none" w:sz="0" w:space="0" w:color="auto"/>
      </w:divBdr>
    </w:div>
    <w:div w:id="340469513">
      <w:bodyDiv w:val="1"/>
      <w:marLeft w:val="0"/>
      <w:marRight w:val="0"/>
      <w:marTop w:val="0"/>
      <w:marBottom w:val="0"/>
      <w:divBdr>
        <w:top w:val="none" w:sz="0" w:space="0" w:color="auto"/>
        <w:left w:val="none" w:sz="0" w:space="0" w:color="auto"/>
        <w:bottom w:val="none" w:sz="0" w:space="0" w:color="auto"/>
        <w:right w:val="none" w:sz="0" w:space="0" w:color="auto"/>
      </w:divBdr>
    </w:div>
    <w:div w:id="341250210">
      <w:bodyDiv w:val="1"/>
      <w:marLeft w:val="0"/>
      <w:marRight w:val="0"/>
      <w:marTop w:val="0"/>
      <w:marBottom w:val="0"/>
      <w:divBdr>
        <w:top w:val="none" w:sz="0" w:space="0" w:color="auto"/>
        <w:left w:val="none" w:sz="0" w:space="0" w:color="auto"/>
        <w:bottom w:val="none" w:sz="0" w:space="0" w:color="auto"/>
        <w:right w:val="none" w:sz="0" w:space="0" w:color="auto"/>
      </w:divBdr>
    </w:div>
    <w:div w:id="341779181">
      <w:bodyDiv w:val="1"/>
      <w:marLeft w:val="0"/>
      <w:marRight w:val="0"/>
      <w:marTop w:val="0"/>
      <w:marBottom w:val="0"/>
      <w:divBdr>
        <w:top w:val="none" w:sz="0" w:space="0" w:color="auto"/>
        <w:left w:val="none" w:sz="0" w:space="0" w:color="auto"/>
        <w:bottom w:val="none" w:sz="0" w:space="0" w:color="auto"/>
        <w:right w:val="none" w:sz="0" w:space="0" w:color="auto"/>
      </w:divBdr>
    </w:div>
    <w:div w:id="342050186">
      <w:bodyDiv w:val="1"/>
      <w:marLeft w:val="0"/>
      <w:marRight w:val="0"/>
      <w:marTop w:val="0"/>
      <w:marBottom w:val="0"/>
      <w:divBdr>
        <w:top w:val="none" w:sz="0" w:space="0" w:color="auto"/>
        <w:left w:val="none" w:sz="0" w:space="0" w:color="auto"/>
        <w:bottom w:val="none" w:sz="0" w:space="0" w:color="auto"/>
        <w:right w:val="none" w:sz="0" w:space="0" w:color="auto"/>
      </w:divBdr>
    </w:div>
    <w:div w:id="342125997">
      <w:bodyDiv w:val="1"/>
      <w:marLeft w:val="0"/>
      <w:marRight w:val="0"/>
      <w:marTop w:val="0"/>
      <w:marBottom w:val="0"/>
      <w:divBdr>
        <w:top w:val="none" w:sz="0" w:space="0" w:color="auto"/>
        <w:left w:val="none" w:sz="0" w:space="0" w:color="auto"/>
        <w:bottom w:val="none" w:sz="0" w:space="0" w:color="auto"/>
        <w:right w:val="none" w:sz="0" w:space="0" w:color="auto"/>
      </w:divBdr>
    </w:div>
    <w:div w:id="342367219">
      <w:bodyDiv w:val="1"/>
      <w:marLeft w:val="0"/>
      <w:marRight w:val="0"/>
      <w:marTop w:val="0"/>
      <w:marBottom w:val="0"/>
      <w:divBdr>
        <w:top w:val="none" w:sz="0" w:space="0" w:color="auto"/>
        <w:left w:val="none" w:sz="0" w:space="0" w:color="auto"/>
        <w:bottom w:val="none" w:sz="0" w:space="0" w:color="auto"/>
        <w:right w:val="none" w:sz="0" w:space="0" w:color="auto"/>
      </w:divBdr>
    </w:div>
    <w:div w:id="343168751">
      <w:bodyDiv w:val="1"/>
      <w:marLeft w:val="0"/>
      <w:marRight w:val="0"/>
      <w:marTop w:val="0"/>
      <w:marBottom w:val="0"/>
      <w:divBdr>
        <w:top w:val="none" w:sz="0" w:space="0" w:color="auto"/>
        <w:left w:val="none" w:sz="0" w:space="0" w:color="auto"/>
        <w:bottom w:val="none" w:sz="0" w:space="0" w:color="auto"/>
        <w:right w:val="none" w:sz="0" w:space="0" w:color="auto"/>
      </w:divBdr>
    </w:div>
    <w:div w:id="343479266">
      <w:bodyDiv w:val="1"/>
      <w:marLeft w:val="0"/>
      <w:marRight w:val="0"/>
      <w:marTop w:val="0"/>
      <w:marBottom w:val="0"/>
      <w:divBdr>
        <w:top w:val="none" w:sz="0" w:space="0" w:color="auto"/>
        <w:left w:val="none" w:sz="0" w:space="0" w:color="auto"/>
        <w:bottom w:val="none" w:sz="0" w:space="0" w:color="auto"/>
        <w:right w:val="none" w:sz="0" w:space="0" w:color="auto"/>
      </w:divBdr>
    </w:div>
    <w:div w:id="343676116">
      <w:bodyDiv w:val="1"/>
      <w:marLeft w:val="0"/>
      <w:marRight w:val="0"/>
      <w:marTop w:val="0"/>
      <w:marBottom w:val="0"/>
      <w:divBdr>
        <w:top w:val="none" w:sz="0" w:space="0" w:color="auto"/>
        <w:left w:val="none" w:sz="0" w:space="0" w:color="auto"/>
        <w:bottom w:val="none" w:sz="0" w:space="0" w:color="auto"/>
        <w:right w:val="none" w:sz="0" w:space="0" w:color="auto"/>
      </w:divBdr>
    </w:div>
    <w:div w:id="343752388">
      <w:bodyDiv w:val="1"/>
      <w:marLeft w:val="0"/>
      <w:marRight w:val="0"/>
      <w:marTop w:val="0"/>
      <w:marBottom w:val="0"/>
      <w:divBdr>
        <w:top w:val="none" w:sz="0" w:space="0" w:color="auto"/>
        <w:left w:val="none" w:sz="0" w:space="0" w:color="auto"/>
        <w:bottom w:val="none" w:sz="0" w:space="0" w:color="auto"/>
        <w:right w:val="none" w:sz="0" w:space="0" w:color="auto"/>
      </w:divBdr>
    </w:div>
    <w:div w:id="343869384">
      <w:bodyDiv w:val="1"/>
      <w:marLeft w:val="0"/>
      <w:marRight w:val="0"/>
      <w:marTop w:val="0"/>
      <w:marBottom w:val="0"/>
      <w:divBdr>
        <w:top w:val="none" w:sz="0" w:space="0" w:color="auto"/>
        <w:left w:val="none" w:sz="0" w:space="0" w:color="auto"/>
        <w:bottom w:val="none" w:sz="0" w:space="0" w:color="auto"/>
        <w:right w:val="none" w:sz="0" w:space="0" w:color="auto"/>
      </w:divBdr>
    </w:div>
    <w:div w:id="343899852">
      <w:bodyDiv w:val="1"/>
      <w:marLeft w:val="0"/>
      <w:marRight w:val="0"/>
      <w:marTop w:val="0"/>
      <w:marBottom w:val="0"/>
      <w:divBdr>
        <w:top w:val="none" w:sz="0" w:space="0" w:color="auto"/>
        <w:left w:val="none" w:sz="0" w:space="0" w:color="auto"/>
        <w:bottom w:val="none" w:sz="0" w:space="0" w:color="auto"/>
        <w:right w:val="none" w:sz="0" w:space="0" w:color="auto"/>
      </w:divBdr>
    </w:div>
    <w:div w:id="343938499">
      <w:bodyDiv w:val="1"/>
      <w:marLeft w:val="0"/>
      <w:marRight w:val="0"/>
      <w:marTop w:val="0"/>
      <w:marBottom w:val="0"/>
      <w:divBdr>
        <w:top w:val="none" w:sz="0" w:space="0" w:color="auto"/>
        <w:left w:val="none" w:sz="0" w:space="0" w:color="auto"/>
        <w:bottom w:val="none" w:sz="0" w:space="0" w:color="auto"/>
        <w:right w:val="none" w:sz="0" w:space="0" w:color="auto"/>
      </w:divBdr>
    </w:div>
    <w:div w:id="344401989">
      <w:bodyDiv w:val="1"/>
      <w:marLeft w:val="0"/>
      <w:marRight w:val="0"/>
      <w:marTop w:val="0"/>
      <w:marBottom w:val="0"/>
      <w:divBdr>
        <w:top w:val="none" w:sz="0" w:space="0" w:color="auto"/>
        <w:left w:val="none" w:sz="0" w:space="0" w:color="auto"/>
        <w:bottom w:val="none" w:sz="0" w:space="0" w:color="auto"/>
        <w:right w:val="none" w:sz="0" w:space="0" w:color="auto"/>
      </w:divBdr>
    </w:div>
    <w:div w:id="344479016">
      <w:bodyDiv w:val="1"/>
      <w:marLeft w:val="0"/>
      <w:marRight w:val="0"/>
      <w:marTop w:val="0"/>
      <w:marBottom w:val="0"/>
      <w:divBdr>
        <w:top w:val="none" w:sz="0" w:space="0" w:color="auto"/>
        <w:left w:val="none" w:sz="0" w:space="0" w:color="auto"/>
        <w:bottom w:val="none" w:sz="0" w:space="0" w:color="auto"/>
        <w:right w:val="none" w:sz="0" w:space="0" w:color="auto"/>
      </w:divBdr>
    </w:div>
    <w:div w:id="344479906">
      <w:bodyDiv w:val="1"/>
      <w:marLeft w:val="0"/>
      <w:marRight w:val="0"/>
      <w:marTop w:val="0"/>
      <w:marBottom w:val="0"/>
      <w:divBdr>
        <w:top w:val="none" w:sz="0" w:space="0" w:color="auto"/>
        <w:left w:val="none" w:sz="0" w:space="0" w:color="auto"/>
        <w:bottom w:val="none" w:sz="0" w:space="0" w:color="auto"/>
        <w:right w:val="none" w:sz="0" w:space="0" w:color="auto"/>
      </w:divBdr>
    </w:div>
    <w:div w:id="344523885">
      <w:bodyDiv w:val="1"/>
      <w:marLeft w:val="0"/>
      <w:marRight w:val="0"/>
      <w:marTop w:val="0"/>
      <w:marBottom w:val="0"/>
      <w:divBdr>
        <w:top w:val="none" w:sz="0" w:space="0" w:color="auto"/>
        <w:left w:val="none" w:sz="0" w:space="0" w:color="auto"/>
        <w:bottom w:val="none" w:sz="0" w:space="0" w:color="auto"/>
        <w:right w:val="none" w:sz="0" w:space="0" w:color="auto"/>
      </w:divBdr>
    </w:div>
    <w:div w:id="344745183">
      <w:bodyDiv w:val="1"/>
      <w:marLeft w:val="0"/>
      <w:marRight w:val="0"/>
      <w:marTop w:val="0"/>
      <w:marBottom w:val="0"/>
      <w:divBdr>
        <w:top w:val="none" w:sz="0" w:space="0" w:color="auto"/>
        <w:left w:val="none" w:sz="0" w:space="0" w:color="auto"/>
        <w:bottom w:val="none" w:sz="0" w:space="0" w:color="auto"/>
        <w:right w:val="none" w:sz="0" w:space="0" w:color="auto"/>
      </w:divBdr>
    </w:div>
    <w:div w:id="344747887">
      <w:bodyDiv w:val="1"/>
      <w:marLeft w:val="0"/>
      <w:marRight w:val="0"/>
      <w:marTop w:val="0"/>
      <w:marBottom w:val="0"/>
      <w:divBdr>
        <w:top w:val="none" w:sz="0" w:space="0" w:color="auto"/>
        <w:left w:val="none" w:sz="0" w:space="0" w:color="auto"/>
        <w:bottom w:val="none" w:sz="0" w:space="0" w:color="auto"/>
        <w:right w:val="none" w:sz="0" w:space="0" w:color="auto"/>
      </w:divBdr>
    </w:div>
    <w:div w:id="345865619">
      <w:bodyDiv w:val="1"/>
      <w:marLeft w:val="0"/>
      <w:marRight w:val="0"/>
      <w:marTop w:val="0"/>
      <w:marBottom w:val="0"/>
      <w:divBdr>
        <w:top w:val="none" w:sz="0" w:space="0" w:color="auto"/>
        <w:left w:val="none" w:sz="0" w:space="0" w:color="auto"/>
        <w:bottom w:val="none" w:sz="0" w:space="0" w:color="auto"/>
        <w:right w:val="none" w:sz="0" w:space="0" w:color="auto"/>
      </w:divBdr>
    </w:div>
    <w:div w:id="346520774">
      <w:bodyDiv w:val="1"/>
      <w:marLeft w:val="0"/>
      <w:marRight w:val="0"/>
      <w:marTop w:val="0"/>
      <w:marBottom w:val="0"/>
      <w:divBdr>
        <w:top w:val="none" w:sz="0" w:space="0" w:color="auto"/>
        <w:left w:val="none" w:sz="0" w:space="0" w:color="auto"/>
        <w:bottom w:val="none" w:sz="0" w:space="0" w:color="auto"/>
        <w:right w:val="none" w:sz="0" w:space="0" w:color="auto"/>
      </w:divBdr>
    </w:div>
    <w:div w:id="347097805">
      <w:bodyDiv w:val="1"/>
      <w:marLeft w:val="0"/>
      <w:marRight w:val="0"/>
      <w:marTop w:val="0"/>
      <w:marBottom w:val="0"/>
      <w:divBdr>
        <w:top w:val="none" w:sz="0" w:space="0" w:color="auto"/>
        <w:left w:val="none" w:sz="0" w:space="0" w:color="auto"/>
        <w:bottom w:val="none" w:sz="0" w:space="0" w:color="auto"/>
        <w:right w:val="none" w:sz="0" w:space="0" w:color="auto"/>
      </w:divBdr>
    </w:div>
    <w:div w:id="348069570">
      <w:bodyDiv w:val="1"/>
      <w:marLeft w:val="0"/>
      <w:marRight w:val="0"/>
      <w:marTop w:val="0"/>
      <w:marBottom w:val="0"/>
      <w:divBdr>
        <w:top w:val="none" w:sz="0" w:space="0" w:color="auto"/>
        <w:left w:val="none" w:sz="0" w:space="0" w:color="auto"/>
        <w:bottom w:val="none" w:sz="0" w:space="0" w:color="auto"/>
        <w:right w:val="none" w:sz="0" w:space="0" w:color="auto"/>
      </w:divBdr>
    </w:div>
    <w:div w:id="348146350">
      <w:bodyDiv w:val="1"/>
      <w:marLeft w:val="0"/>
      <w:marRight w:val="0"/>
      <w:marTop w:val="0"/>
      <w:marBottom w:val="0"/>
      <w:divBdr>
        <w:top w:val="none" w:sz="0" w:space="0" w:color="auto"/>
        <w:left w:val="none" w:sz="0" w:space="0" w:color="auto"/>
        <w:bottom w:val="none" w:sz="0" w:space="0" w:color="auto"/>
        <w:right w:val="none" w:sz="0" w:space="0" w:color="auto"/>
      </w:divBdr>
    </w:div>
    <w:div w:id="348680314">
      <w:bodyDiv w:val="1"/>
      <w:marLeft w:val="0"/>
      <w:marRight w:val="0"/>
      <w:marTop w:val="0"/>
      <w:marBottom w:val="0"/>
      <w:divBdr>
        <w:top w:val="none" w:sz="0" w:space="0" w:color="auto"/>
        <w:left w:val="none" w:sz="0" w:space="0" w:color="auto"/>
        <w:bottom w:val="none" w:sz="0" w:space="0" w:color="auto"/>
        <w:right w:val="none" w:sz="0" w:space="0" w:color="auto"/>
      </w:divBdr>
    </w:div>
    <w:div w:id="349063390">
      <w:bodyDiv w:val="1"/>
      <w:marLeft w:val="0"/>
      <w:marRight w:val="0"/>
      <w:marTop w:val="0"/>
      <w:marBottom w:val="0"/>
      <w:divBdr>
        <w:top w:val="none" w:sz="0" w:space="0" w:color="auto"/>
        <w:left w:val="none" w:sz="0" w:space="0" w:color="auto"/>
        <w:bottom w:val="none" w:sz="0" w:space="0" w:color="auto"/>
        <w:right w:val="none" w:sz="0" w:space="0" w:color="auto"/>
      </w:divBdr>
    </w:div>
    <w:div w:id="349139549">
      <w:bodyDiv w:val="1"/>
      <w:marLeft w:val="0"/>
      <w:marRight w:val="0"/>
      <w:marTop w:val="0"/>
      <w:marBottom w:val="0"/>
      <w:divBdr>
        <w:top w:val="none" w:sz="0" w:space="0" w:color="auto"/>
        <w:left w:val="none" w:sz="0" w:space="0" w:color="auto"/>
        <w:bottom w:val="none" w:sz="0" w:space="0" w:color="auto"/>
        <w:right w:val="none" w:sz="0" w:space="0" w:color="auto"/>
      </w:divBdr>
    </w:div>
    <w:div w:id="349141608">
      <w:bodyDiv w:val="1"/>
      <w:marLeft w:val="0"/>
      <w:marRight w:val="0"/>
      <w:marTop w:val="0"/>
      <w:marBottom w:val="0"/>
      <w:divBdr>
        <w:top w:val="none" w:sz="0" w:space="0" w:color="auto"/>
        <w:left w:val="none" w:sz="0" w:space="0" w:color="auto"/>
        <w:bottom w:val="none" w:sz="0" w:space="0" w:color="auto"/>
        <w:right w:val="none" w:sz="0" w:space="0" w:color="auto"/>
      </w:divBdr>
    </w:div>
    <w:div w:id="349648987">
      <w:bodyDiv w:val="1"/>
      <w:marLeft w:val="0"/>
      <w:marRight w:val="0"/>
      <w:marTop w:val="0"/>
      <w:marBottom w:val="0"/>
      <w:divBdr>
        <w:top w:val="none" w:sz="0" w:space="0" w:color="auto"/>
        <w:left w:val="none" w:sz="0" w:space="0" w:color="auto"/>
        <w:bottom w:val="none" w:sz="0" w:space="0" w:color="auto"/>
        <w:right w:val="none" w:sz="0" w:space="0" w:color="auto"/>
      </w:divBdr>
    </w:div>
    <w:div w:id="349916695">
      <w:bodyDiv w:val="1"/>
      <w:marLeft w:val="0"/>
      <w:marRight w:val="0"/>
      <w:marTop w:val="0"/>
      <w:marBottom w:val="0"/>
      <w:divBdr>
        <w:top w:val="none" w:sz="0" w:space="0" w:color="auto"/>
        <w:left w:val="none" w:sz="0" w:space="0" w:color="auto"/>
        <w:bottom w:val="none" w:sz="0" w:space="0" w:color="auto"/>
        <w:right w:val="none" w:sz="0" w:space="0" w:color="auto"/>
      </w:divBdr>
    </w:div>
    <w:div w:id="350188652">
      <w:bodyDiv w:val="1"/>
      <w:marLeft w:val="0"/>
      <w:marRight w:val="0"/>
      <w:marTop w:val="0"/>
      <w:marBottom w:val="0"/>
      <w:divBdr>
        <w:top w:val="none" w:sz="0" w:space="0" w:color="auto"/>
        <w:left w:val="none" w:sz="0" w:space="0" w:color="auto"/>
        <w:bottom w:val="none" w:sz="0" w:space="0" w:color="auto"/>
        <w:right w:val="none" w:sz="0" w:space="0" w:color="auto"/>
      </w:divBdr>
    </w:div>
    <w:div w:id="350448621">
      <w:bodyDiv w:val="1"/>
      <w:marLeft w:val="0"/>
      <w:marRight w:val="0"/>
      <w:marTop w:val="0"/>
      <w:marBottom w:val="0"/>
      <w:divBdr>
        <w:top w:val="none" w:sz="0" w:space="0" w:color="auto"/>
        <w:left w:val="none" w:sz="0" w:space="0" w:color="auto"/>
        <w:bottom w:val="none" w:sz="0" w:space="0" w:color="auto"/>
        <w:right w:val="none" w:sz="0" w:space="0" w:color="auto"/>
      </w:divBdr>
    </w:div>
    <w:div w:id="350644188">
      <w:bodyDiv w:val="1"/>
      <w:marLeft w:val="0"/>
      <w:marRight w:val="0"/>
      <w:marTop w:val="0"/>
      <w:marBottom w:val="0"/>
      <w:divBdr>
        <w:top w:val="none" w:sz="0" w:space="0" w:color="auto"/>
        <w:left w:val="none" w:sz="0" w:space="0" w:color="auto"/>
        <w:bottom w:val="none" w:sz="0" w:space="0" w:color="auto"/>
        <w:right w:val="none" w:sz="0" w:space="0" w:color="auto"/>
      </w:divBdr>
    </w:div>
    <w:div w:id="350684225">
      <w:bodyDiv w:val="1"/>
      <w:marLeft w:val="0"/>
      <w:marRight w:val="0"/>
      <w:marTop w:val="0"/>
      <w:marBottom w:val="0"/>
      <w:divBdr>
        <w:top w:val="none" w:sz="0" w:space="0" w:color="auto"/>
        <w:left w:val="none" w:sz="0" w:space="0" w:color="auto"/>
        <w:bottom w:val="none" w:sz="0" w:space="0" w:color="auto"/>
        <w:right w:val="none" w:sz="0" w:space="0" w:color="auto"/>
      </w:divBdr>
    </w:div>
    <w:div w:id="350957701">
      <w:bodyDiv w:val="1"/>
      <w:marLeft w:val="0"/>
      <w:marRight w:val="0"/>
      <w:marTop w:val="0"/>
      <w:marBottom w:val="0"/>
      <w:divBdr>
        <w:top w:val="none" w:sz="0" w:space="0" w:color="auto"/>
        <w:left w:val="none" w:sz="0" w:space="0" w:color="auto"/>
        <w:bottom w:val="none" w:sz="0" w:space="0" w:color="auto"/>
        <w:right w:val="none" w:sz="0" w:space="0" w:color="auto"/>
      </w:divBdr>
    </w:div>
    <w:div w:id="351416243">
      <w:bodyDiv w:val="1"/>
      <w:marLeft w:val="0"/>
      <w:marRight w:val="0"/>
      <w:marTop w:val="0"/>
      <w:marBottom w:val="0"/>
      <w:divBdr>
        <w:top w:val="none" w:sz="0" w:space="0" w:color="auto"/>
        <w:left w:val="none" w:sz="0" w:space="0" w:color="auto"/>
        <w:bottom w:val="none" w:sz="0" w:space="0" w:color="auto"/>
        <w:right w:val="none" w:sz="0" w:space="0" w:color="auto"/>
      </w:divBdr>
    </w:div>
    <w:div w:id="351497725">
      <w:bodyDiv w:val="1"/>
      <w:marLeft w:val="0"/>
      <w:marRight w:val="0"/>
      <w:marTop w:val="0"/>
      <w:marBottom w:val="0"/>
      <w:divBdr>
        <w:top w:val="none" w:sz="0" w:space="0" w:color="auto"/>
        <w:left w:val="none" w:sz="0" w:space="0" w:color="auto"/>
        <w:bottom w:val="none" w:sz="0" w:space="0" w:color="auto"/>
        <w:right w:val="none" w:sz="0" w:space="0" w:color="auto"/>
      </w:divBdr>
    </w:div>
    <w:div w:id="352456779">
      <w:bodyDiv w:val="1"/>
      <w:marLeft w:val="0"/>
      <w:marRight w:val="0"/>
      <w:marTop w:val="0"/>
      <w:marBottom w:val="0"/>
      <w:divBdr>
        <w:top w:val="none" w:sz="0" w:space="0" w:color="auto"/>
        <w:left w:val="none" w:sz="0" w:space="0" w:color="auto"/>
        <w:bottom w:val="none" w:sz="0" w:space="0" w:color="auto"/>
        <w:right w:val="none" w:sz="0" w:space="0" w:color="auto"/>
      </w:divBdr>
    </w:div>
    <w:div w:id="352804810">
      <w:bodyDiv w:val="1"/>
      <w:marLeft w:val="0"/>
      <w:marRight w:val="0"/>
      <w:marTop w:val="0"/>
      <w:marBottom w:val="0"/>
      <w:divBdr>
        <w:top w:val="none" w:sz="0" w:space="0" w:color="auto"/>
        <w:left w:val="none" w:sz="0" w:space="0" w:color="auto"/>
        <w:bottom w:val="none" w:sz="0" w:space="0" w:color="auto"/>
        <w:right w:val="none" w:sz="0" w:space="0" w:color="auto"/>
      </w:divBdr>
    </w:div>
    <w:div w:id="353239125">
      <w:bodyDiv w:val="1"/>
      <w:marLeft w:val="0"/>
      <w:marRight w:val="0"/>
      <w:marTop w:val="0"/>
      <w:marBottom w:val="0"/>
      <w:divBdr>
        <w:top w:val="none" w:sz="0" w:space="0" w:color="auto"/>
        <w:left w:val="none" w:sz="0" w:space="0" w:color="auto"/>
        <w:bottom w:val="none" w:sz="0" w:space="0" w:color="auto"/>
        <w:right w:val="none" w:sz="0" w:space="0" w:color="auto"/>
      </w:divBdr>
    </w:div>
    <w:div w:id="353381984">
      <w:bodyDiv w:val="1"/>
      <w:marLeft w:val="0"/>
      <w:marRight w:val="0"/>
      <w:marTop w:val="0"/>
      <w:marBottom w:val="0"/>
      <w:divBdr>
        <w:top w:val="none" w:sz="0" w:space="0" w:color="auto"/>
        <w:left w:val="none" w:sz="0" w:space="0" w:color="auto"/>
        <w:bottom w:val="none" w:sz="0" w:space="0" w:color="auto"/>
        <w:right w:val="none" w:sz="0" w:space="0" w:color="auto"/>
      </w:divBdr>
    </w:div>
    <w:div w:id="353464092">
      <w:bodyDiv w:val="1"/>
      <w:marLeft w:val="0"/>
      <w:marRight w:val="0"/>
      <w:marTop w:val="0"/>
      <w:marBottom w:val="0"/>
      <w:divBdr>
        <w:top w:val="none" w:sz="0" w:space="0" w:color="auto"/>
        <w:left w:val="none" w:sz="0" w:space="0" w:color="auto"/>
        <w:bottom w:val="none" w:sz="0" w:space="0" w:color="auto"/>
        <w:right w:val="none" w:sz="0" w:space="0" w:color="auto"/>
      </w:divBdr>
    </w:div>
    <w:div w:id="353845767">
      <w:bodyDiv w:val="1"/>
      <w:marLeft w:val="0"/>
      <w:marRight w:val="0"/>
      <w:marTop w:val="0"/>
      <w:marBottom w:val="0"/>
      <w:divBdr>
        <w:top w:val="none" w:sz="0" w:space="0" w:color="auto"/>
        <w:left w:val="none" w:sz="0" w:space="0" w:color="auto"/>
        <w:bottom w:val="none" w:sz="0" w:space="0" w:color="auto"/>
        <w:right w:val="none" w:sz="0" w:space="0" w:color="auto"/>
      </w:divBdr>
    </w:div>
    <w:div w:id="353962205">
      <w:bodyDiv w:val="1"/>
      <w:marLeft w:val="0"/>
      <w:marRight w:val="0"/>
      <w:marTop w:val="0"/>
      <w:marBottom w:val="0"/>
      <w:divBdr>
        <w:top w:val="none" w:sz="0" w:space="0" w:color="auto"/>
        <w:left w:val="none" w:sz="0" w:space="0" w:color="auto"/>
        <w:bottom w:val="none" w:sz="0" w:space="0" w:color="auto"/>
        <w:right w:val="none" w:sz="0" w:space="0" w:color="auto"/>
      </w:divBdr>
    </w:div>
    <w:div w:id="354040230">
      <w:bodyDiv w:val="1"/>
      <w:marLeft w:val="0"/>
      <w:marRight w:val="0"/>
      <w:marTop w:val="0"/>
      <w:marBottom w:val="0"/>
      <w:divBdr>
        <w:top w:val="none" w:sz="0" w:space="0" w:color="auto"/>
        <w:left w:val="none" w:sz="0" w:space="0" w:color="auto"/>
        <w:bottom w:val="none" w:sz="0" w:space="0" w:color="auto"/>
        <w:right w:val="none" w:sz="0" w:space="0" w:color="auto"/>
      </w:divBdr>
    </w:div>
    <w:div w:id="354384228">
      <w:bodyDiv w:val="1"/>
      <w:marLeft w:val="0"/>
      <w:marRight w:val="0"/>
      <w:marTop w:val="0"/>
      <w:marBottom w:val="0"/>
      <w:divBdr>
        <w:top w:val="none" w:sz="0" w:space="0" w:color="auto"/>
        <w:left w:val="none" w:sz="0" w:space="0" w:color="auto"/>
        <w:bottom w:val="none" w:sz="0" w:space="0" w:color="auto"/>
        <w:right w:val="none" w:sz="0" w:space="0" w:color="auto"/>
      </w:divBdr>
    </w:div>
    <w:div w:id="354620947">
      <w:bodyDiv w:val="1"/>
      <w:marLeft w:val="0"/>
      <w:marRight w:val="0"/>
      <w:marTop w:val="0"/>
      <w:marBottom w:val="0"/>
      <w:divBdr>
        <w:top w:val="none" w:sz="0" w:space="0" w:color="auto"/>
        <w:left w:val="none" w:sz="0" w:space="0" w:color="auto"/>
        <w:bottom w:val="none" w:sz="0" w:space="0" w:color="auto"/>
        <w:right w:val="none" w:sz="0" w:space="0" w:color="auto"/>
      </w:divBdr>
    </w:div>
    <w:div w:id="355081121">
      <w:bodyDiv w:val="1"/>
      <w:marLeft w:val="0"/>
      <w:marRight w:val="0"/>
      <w:marTop w:val="0"/>
      <w:marBottom w:val="0"/>
      <w:divBdr>
        <w:top w:val="none" w:sz="0" w:space="0" w:color="auto"/>
        <w:left w:val="none" w:sz="0" w:space="0" w:color="auto"/>
        <w:bottom w:val="none" w:sz="0" w:space="0" w:color="auto"/>
        <w:right w:val="none" w:sz="0" w:space="0" w:color="auto"/>
      </w:divBdr>
    </w:div>
    <w:div w:id="355083665">
      <w:bodyDiv w:val="1"/>
      <w:marLeft w:val="0"/>
      <w:marRight w:val="0"/>
      <w:marTop w:val="0"/>
      <w:marBottom w:val="0"/>
      <w:divBdr>
        <w:top w:val="none" w:sz="0" w:space="0" w:color="auto"/>
        <w:left w:val="none" w:sz="0" w:space="0" w:color="auto"/>
        <w:bottom w:val="none" w:sz="0" w:space="0" w:color="auto"/>
        <w:right w:val="none" w:sz="0" w:space="0" w:color="auto"/>
      </w:divBdr>
    </w:div>
    <w:div w:id="355086897">
      <w:bodyDiv w:val="1"/>
      <w:marLeft w:val="0"/>
      <w:marRight w:val="0"/>
      <w:marTop w:val="0"/>
      <w:marBottom w:val="0"/>
      <w:divBdr>
        <w:top w:val="none" w:sz="0" w:space="0" w:color="auto"/>
        <w:left w:val="none" w:sz="0" w:space="0" w:color="auto"/>
        <w:bottom w:val="none" w:sz="0" w:space="0" w:color="auto"/>
        <w:right w:val="none" w:sz="0" w:space="0" w:color="auto"/>
      </w:divBdr>
    </w:div>
    <w:div w:id="355274060">
      <w:bodyDiv w:val="1"/>
      <w:marLeft w:val="0"/>
      <w:marRight w:val="0"/>
      <w:marTop w:val="0"/>
      <w:marBottom w:val="0"/>
      <w:divBdr>
        <w:top w:val="none" w:sz="0" w:space="0" w:color="auto"/>
        <w:left w:val="none" w:sz="0" w:space="0" w:color="auto"/>
        <w:bottom w:val="none" w:sz="0" w:space="0" w:color="auto"/>
        <w:right w:val="none" w:sz="0" w:space="0" w:color="auto"/>
      </w:divBdr>
    </w:div>
    <w:div w:id="355741116">
      <w:bodyDiv w:val="1"/>
      <w:marLeft w:val="0"/>
      <w:marRight w:val="0"/>
      <w:marTop w:val="0"/>
      <w:marBottom w:val="0"/>
      <w:divBdr>
        <w:top w:val="none" w:sz="0" w:space="0" w:color="auto"/>
        <w:left w:val="none" w:sz="0" w:space="0" w:color="auto"/>
        <w:bottom w:val="none" w:sz="0" w:space="0" w:color="auto"/>
        <w:right w:val="none" w:sz="0" w:space="0" w:color="auto"/>
      </w:divBdr>
    </w:div>
    <w:div w:id="356005733">
      <w:bodyDiv w:val="1"/>
      <w:marLeft w:val="0"/>
      <w:marRight w:val="0"/>
      <w:marTop w:val="0"/>
      <w:marBottom w:val="0"/>
      <w:divBdr>
        <w:top w:val="none" w:sz="0" w:space="0" w:color="auto"/>
        <w:left w:val="none" w:sz="0" w:space="0" w:color="auto"/>
        <w:bottom w:val="none" w:sz="0" w:space="0" w:color="auto"/>
        <w:right w:val="none" w:sz="0" w:space="0" w:color="auto"/>
      </w:divBdr>
    </w:div>
    <w:div w:id="356009088">
      <w:bodyDiv w:val="1"/>
      <w:marLeft w:val="0"/>
      <w:marRight w:val="0"/>
      <w:marTop w:val="0"/>
      <w:marBottom w:val="0"/>
      <w:divBdr>
        <w:top w:val="none" w:sz="0" w:space="0" w:color="auto"/>
        <w:left w:val="none" w:sz="0" w:space="0" w:color="auto"/>
        <w:bottom w:val="none" w:sz="0" w:space="0" w:color="auto"/>
        <w:right w:val="none" w:sz="0" w:space="0" w:color="auto"/>
      </w:divBdr>
    </w:div>
    <w:div w:id="356396558">
      <w:bodyDiv w:val="1"/>
      <w:marLeft w:val="0"/>
      <w:marRight w:val="0"/>
      <w:marTop w:val="0"/>
      <w:marBottom w:val="0"/>
      <w:divBdr>
        <w:top w:val="none" w:sz="0" w:space="0" w:color="auto"/>
        <w:left w:val="none" w:sz="0" w:space="0" w:color="auto"/>
        <w:bottom w:val="none" w:sz="0" w:space="0" w:color="auto"/>
        <w:right w:val="none" w:sz="0" w:space="0" w:color="auto"/>
      </w:divBdr>
    </w:div>
    <w:div w:id="356463988">
      <w:bodyDiv w:val="1"/>
      <w:marLeft w:val="0"/>
      <w:marRight w:val="0"/>
      <w:marTop w:val="0"/>
      <w:marBottom w:val="0"/>
      <w:divBdr>
        <w:top w:val="none" w:sz="0" w:space="0" w:color="auto"/>
        <w:left w:val="none" w:sz="0" w:space="0" w:color="auto"/>
        <w:bottom w:val="none" w:sz="0" w:space="0" w:color="auto"/>
        <w:right w:val="none" w:sz="0" w:space="0" w:color="auto"/>
      </w:divBdr>
    </w:div>
    <w:div w:id="356662109">
      <w:bodyDiv w:val="1"/>
      <w:marLeft w:val="0"/>
      <w:marRight w:val="0"/>
      <w:marTop w:val="0"/>
      <w:marBottom w:val="0"/>
      <w:divBdr>
        <w:top w:val="none" w:sz="0" w:space="0" w:color="auto"/>
        <w:left w:val="none" w:sz="0" w:space="0" w:color="auto"/>
        <w:bottom w:val="none" w:sz="0" w:space="0" w:color="auto"/>
        <w:right w:val="none" w:sz="0" w:space="0" w:color="auto"/>
      </w:divBdr>
    </w:div>
    <w:div w:id="356664778">
      <w:bodyDiv w:val="1"/>
      <w:marLeft w:val="0"/>
      <w:marRight w:val="0"/>
      <w:marTop w:val="0"/>
      <w:marBottom w:val="0"/>
      <w:divBdr>
        <w:top w:val="none" w:sz="0" w:space="0" w:color="auto"/>
        <w:left w:val="none" w:sz="0" w:space="0" w:color="auto"/>
        <w:bottom w:val="none" w:sz="0" w:space="0" w:color="auto"/>
        <w:right w:val="none" w:sz="0" w:space="0" w:color="auto"/>
      </w:divBdr>
    </w:div>
    <w:div w:id="356665472">
      <w:bodyDiv w:val="1"/>
      <w:marLeft w:val="0"/>
      <w:marRight w:val="0"/>
      <w:marTop w:val="0"/>
      <w:marBottom w:val="0"/>
      <w:divBdr>
        <w:top w:val="none" w:sz="0" w:space="0" w:color="auto"/>
        <w:left w:val="none" w:sz="0" w:space="0" w:color="auto"/>
        <w:bottom w:val="none" w:sz="0" w:space="0" w:color="auto"/>
        <w:right w:val="none" w:sz="0" w:space="0" w:color="auto"/>
      </w:divBdr>
    </w:div>
    <w:div w:id="357197453">
      <w:bodyDiv w:val="1"/>
      <w:marLeft w:val="0"/>
      <w:marRight w:val="0"/>
      <w:marTop w:val="0"/>
      <w:marBottom w:val="0"/>
      <w:divBdr>
        <w:top w:val="none" w:sz="0" w:space="0" w:color="auto"/>
        <w:left w:val="none" w:sz="0" w:space="0" w:color="auto"/>
        <w:bottom w:val="none" w:sz="0" w:space="0" w:color="auto"/>
        <w:right w:val="none" w:sz="0" w:space="0" w:color="auto"/>
      </w:divBdr>
    </w:div>
    <w:div w:id="357849661">
      <w:bodyDiv w:val="1"/>
      <w:marLeft w:val="0"/>
      <w:marRight w:val="0"/>
      <w:marTop w:val="0"/>
      <w:marBottom w:val="0"/>
      <w:divBdr>
        <w:top w:val="none" w:sz="0" w:space="0" w:color="auto"/>
        <w:left w:val="none" w:sz="0" w:space="0" w:color="auto"/>
        <w:bottom w:val="none" w:sz="0" w:space="0" w:color="auto"/>
        <w:right w:val="none" w:sz="0" w:space="0" w:color="auto"/>
      </w:divBdr>
    </w:div>
    <w:div w:id="357968449">
      <w:bodyDiv w:val="1"/>
      <w:marLeft w:val="0"/>
      <w:marRight w:val="0"/>
      <w:marTop w:val="0"/>
      <w:marBottom w:val="0"/>
      <w:divBdr>
        <w:top w:val="none" w:sz="0" w:space="0" w:color="auto"/>
        <w:left w:val="none" w:sz="0" w:space="0" w:color="auto"/>
        <w:bottom w:val="none" w:sz="0" w:space="0" w:color="auto"/>
        <w:right w:val="none" w:sz="0" w:space="0" w:color="auto"/>
      </w:divBdr>
    </w:div>
    <w:div w:id="358094730">
      <w:bodyDiv w:val="1"/>
      <w:marLeft w:val="0"/>
      <w:marRight w:val="0"/>
      <w:marTop w:val="0"/>
      <w:marBottom w:val="0"/>
      <w:divBdr>
        <w:top w:val="none" w:sz="0" w:space="0" w:color="auto"/>
        <w:left w:val="none" w:sz="0" w:space="0" w:color="auto"/>
        <w:bottom w:val="none" w:sz="0" w:space="0" w:color="auto"/>
        <w:right w:val="none" w:sz="0" w:space="0" w:color="auto"/>
      </w:divBdr>
    </w:div>
    <w:div w:id="358505247">
      <w:bodyDiv w:val="1"/>
      <w:marLeft w:val="0"/>
      <w:marRight w:val="0"/>
      <w:marTop w:val="0"/>
      <w:marBottom w:val="0"/>
      <w:divBdr>
        <w:top w:val="none" w:sz="0" w:space="0" w:color="auto"/>
        <w:left w:val="none" w:sz="0" w:space="0" w:color="auto"/>
        <w:bottom w:val="none" w:sz="0" w:space="0" w:color="auto"/>
        <w:right w:val="none" w:sz="0" w:space="0" w:color="auto"/>
      </w:divBdr>
    </w:div>
    <w:div w:id="358552557">
      <w:bodyDiv w:val="1"/>
      <w:marLeft w:val="0"/>
      <w:marRight w:val="0"/>
      <w:marTop w:val="0"/>
      <w:marBottom w:val="0"/>
      <w:divBdr>
        <w:top w:val="none" w:sz="0" w:space="0" w:color="auto"/>
        <w:left w:val="none" w:sz="0" w:space="0" w:color="auto"/>
        <w:bottom w:val="none" w:sz="0" w:space="0" w:color="auto"/>
        <w:right w:val="none" w:sz="0" w:space="0" w:color="auto"/>
      </w:divBdr>
    </w:div>
    <w:div w:id="358630321">
      <w:bodyDiv w:val="1"/>
      <w:marLeft w:val="0"/>
      <w:marRight w:val="0"/>
      <w:marTop w:val="0"/>
      <w:marBottom w:val="0"/>
      <w:divBdr>
        <w:top w:val="none" w:sz="0" w:space="0" w:color="auto"/>
        <w:left w:val="none" w:sz="0" w:space="0" w:color="auto"/>
        <w:bottom w:val="none" w:sz="0" w:space="0" w:color="auto"/>
        <w:right w:val="none" w:sz="0" w:space="0" w:color="auto"/>
      </w:divBdr>
    </w:div>
    <w:div w:id="358745466">
      <w:bodyDiv w:val="1"/>
      <w:marLeft w:val="0"/>
      <w:marRight w:val="0"/>
      <w:marTop w:val="0"/>
      <w:marBottom w:val="0"/>
      <w:divBdr>
        <w:top w:val="none" w:sz="0" w:space="0" w:color="auto"/>
        <w:left w:val="none" w:sz="0" w:space="0" w:color="auto"/>
        <w:bottom w:val="none" w:sz="0" w:space="0" w:color="auto"/>
        <w:right w:val="none" w:sz="0" w:space="0" w:color="auto"/>
      </w:divBdr>
    </w:div>
    <w:div w:id="359666309">
      <w:bodyDiv w:val="1"/>
      <w:marLeft w:val="0"/>
      <w:marRight w:val="0"/>
      <w:marTop w:val="0"/>
      <w:marBottom w:val="0"/>
      <w:divBdr>
        <w:top w:val="none" w:sz="0" w:space="0" w:color="auto"/>
        <w:left w:val="none" w:sz="0" w:space="0" w:color="auto"/>
        <w:bottom w:val="none" w:sz="0" w:space="0" w:color="auto"/>
        <w:right w:val="none" w:sz="0" w:space="0" w:color="auto"/>
      </w:divBdr>
    </w:div>
    <w:div w:id="360282881">
      <w:bodyDiv w:val="1"/>
      <w:marLeft w:val="0"/>
      <w:marRight w:val="0"/>
      <w:marTop w:val="0"/>
      <w:marBottom w:val="0"/>
      <w:divBdr>
        <w:top w:val="none" w:sz="0" w:space="0" w:color="auto"/>
        <w:left w:val="none" w:sz="0" w:space="0" w:color="auto"/>
        <w:bottom w:val="none" w:sz="0" w:space="0" w:color="auto"/>
        <w:right w:val="none" w:sz="0" w:space="0" w:color="auto"/>
      </w:divBdr>
    </w:div>
    <w:div w:id="360395474">
      <w:bodyDiv w:val="1"/>
      <w:marLeft w:val="0"/>
      <w:marRight w:val="0"/>
      <w:marTop w:val="0"/>
      <w:marBottom w:val="0"/>
      <w:divBdr>
        <w:top w:val="none" w:sz="0" w:space="0" w:color="auto"/>
        <w:left w:val="none" w:sz="0" w:space="0" w:color="auto"/>
        <w:bottom w:val="none" w:sz="0" w:space="0" w:color="auto"/>
        <w:right w:val="none" w:sz="0" w:space="0" w:color="auto"/>
      </w:divBdr>
    </w:div>
    <w:div w:id="360672801">
      <w:bodyDiv w:val="1"/>
      <w:marLeft w:val="0"/>
      <w:marRight w:val="0"/>
      <w:marTop w:val="0"/>
      <w:marBottom w:val="0"/>
      <w:divBdr>
        <w:top w:val="none" w:sz="0" w:space="0" w:color="auto"/>
        <w:left w:val="none" w:sz="0" w:space="0" w:color="auto"/>
        <w:bottom w:val="none" w:sz="0" w:space="0" w:color="auto"/>
        <w:right w:val="none" w:sz="0" w:space="0" w:color="auto"/>
      </w:divBdr>
    </w:div>
    <w:div w:id="361367201">
      <w:bodyDiv w:val="1"/>
      <w:marLeft w:val="0"/>
      <w:marRight w:val="0"/>
      <w:marTop w:val="0"/>
      <w:marBottom w:val="0"/>
      <w:divBdr>
        <w:top w:val="none" w:sz="0" w:space="0" w:color="auto"/>
        <w:left w:val="none" w:sz="0" w:space="0" w:color="auto"/>
        <w:bottom w:val="none" w:sz="0" w:space="0" w:color="auto"/>
        <w:right w:val="none" w:sz="0" w:space="0" w:color="auto"/>
      </w:divBdr>
    </w:div>
    <w:div w:id="361636033">
      <w:bodyDiv w:val="1"/>
      <w:marLeft w:val="0"/>
      <w:marRight w:val="0"/>
      <w:marTop w:val="0"/>
      <w:marBottom w:val="0"/>
      <w:divBdr>
        <w:top w:val="none" w:sz="0" w:space="0" w:color="auto"/>
        <w:left w:val="none" w:sz="0" w:space="0" w:color="auto"/>
        <w:bottom w:val="none" w:sz="0" w:space="0" w:color="auto"/>
        <w:right w:val="none" w:sz="0" w:space="0" w:color="auto"/>
      </w:divBdr>
    </w:div>
    <w:div w:id="361715015">
      <w:bodyDiv w:val="1"/>
      <w:marLeft w:val="0"/>
      <w:marRight w:val="0"/>
      <w:marTop w:val="0"/>
      <w:marBottom w:val="0"/>
      <w:divBdr>
        <w:top w:val="none" w:sz="0" w:space="0" w:color="auto"/>
        <w:left w:val="none" w:sz="0" w:space="0" w:color="auto"/>
        <w:bottom w:val="none" w:sz="0" w:space="0" w:color="auto"/>
        <w:right w:val="none" w:sz="0" w:space="0" w:color="auto"/>
      </w:divBdr>
    </w:div>
    <w:div w:id="362021109">
      <w:bodyDiv w:val="1"/>
      <w:marLeft w:val="0"/>
      <w:marRight w:val="0"/>
      <w:marTop w:val="0"/>
      <w:marBottom w:val="0"/>
      <w:divBdr>
        <w:top w:val="none" w:sz="0" w:space="0" w:color="auto"/>
        <w:left w:val="none" w:sz="0" w:space="0" w:color="auto"/>
        <w:bottom w:val="none" w:sz="0" w:space="0" w:color="auto"/>
        <w:right w:val="none" w:sz="0" w:space="0" w:color="auto"/>
      </w:divBdr>
    </w:div>
    <w:div w:id="362291039">
      <w:bodyDiv w:val="1"/>
      <w:marLeft w:val="0"/>
      <w:marRight w:val="0"/>
      <w:marTop w:val="0"/>
      <w:marBottom w:val="0"/>
      <w:divBdr>
        <w:top w:val="none" w:sz="0" w:space="0" w:color="auto"/>
        <w:left w:val="none" w:sz="0" w:space="0" w:color="auto"/>
        <w:bottom w:val="none" w:sz="0" w:space="0" w:color="auto"/>
        <w:right w:val="none" w:sz="0" w:space="0" w:color="auto"/>
      </w:divBdr>
    </w:div>
    <w:div w:id="362484225">
      <w:bodyDiv w:val="1"/>
      <w:marLeft w:val="0"/>
      <w:marRight w:val="0"/>
      <w:marTop w:val="0"/>
      <w:marBottom w:val="0"/>
      <w:divBdr>
        <w:top w:val="none" w:sz="0" w:space="0" w:color="auto"/>
        <w:left w:val="none" w:sz="0" w:space="0" w:color="auto"/>
        <w:bottom w:val="none" w:sz="0" w:space="0" w:color="auto"/>
        <w:right w:val="none" w:sz="0" w:space="0" w:color="auto"/>
      </w:divBdr>
    </w:div>
    <w:div w:id="362900278">
      <w:bodyDiv w:val="1"/>
      <w:marLeft w:val="0"/>
      <w:marRight w:val="0"/>
      <w:marTop w:val="0"/>
      <w:marBottom w:val="0"/>
      <w:divBdr>
        <w:top w:val="none" w:sz="0" w:space="0" w:color="auto"/>
        <w:left w:val="none" w:sz="0" w:space="0" w:color="auto"/>
        <w:bottom w:val="none" w:sz="0" w:space="0" w:color="auto"/>
        <w:right w:val="none" w:sz="0" w:space="0" w:color="auto"/>
      </w:divBdr>
    </w:div>
    <w:div w:id="363286781">
      <w:bodyDiv w:val="1"/>
      <w:marLeft w:val="0"/>
      <w:marRight w:val="0"/>
      <w:marTop w:val="0"/>
      <w:marBottom w:val="0"/>
      <w:divBdr>
        <w:top w:val="none" w:sz="0" w:space="0" w:color="auto"/>
        <w:left w:val="none" w:sz="0" w:space="0" w:color="auto"/>
        <w:bottom w:val="none" w:sz="0" w:space="0" w:color="auto"/>
        <w:right w:val="none" w:sz="0" w:space="0" w:color="auto"/>
      </w:divBdr>
    </w:div>
    <w:div w:id="363479828">
      <w:bodyDiv w:val="1"/>
      <w:marLeft w:val="0"/>
      <w:marRight w:val="0"/>
      <w:marTop w:val="0"/>
      <w:marBottom w:val="0"/>
      <w:divBdr>
        <w:top w:val="none" w:sz="0" w:space="0" w:color="auto"/>
        <w:left w:val="none" w:sz="0" w:space="0" w:color="auto"/>
        <w:bottom w:val="none" w:sz="0" w:space="0" w:color="auto"/>
        <w:right w:val="none" w:sz="0" w:space="0" w:color="auto"/>
      </w:divBdr>
    </w:div>
    <w:div w:id="363676287">
      <w:bodyDiv w:val="1"/>
      <w:marLeft w:val="0"/>
      <w:marRight w:val="0"/>
      <w:marTop w:val="0"/>
      <w:marBottom w:val="0"/>
      <w:divBdr>
        <w:top w:val="none" w:sz="0" w:space="0" w:color="auto"/>
        <w:left w:val="none" w:sz="0" w:space="0" w:color="auto"/>
        <w:bottom w:val="none" w:sz="0" w:space="0" w:color="auto"/>
        <w:right w:val="none" w:sz="0" w:space="0" w:color="auto"/>
      </w:divBdr>
    </w:div>
    <w:div w:id="363749730">
      <w:bodyDiv w:val="1"/>
      <w:marLeft w:val="0"/>
      <w:marRight w:val="0"/>
      <w:marTop w:val="0"/>
      <w:marBottom w:val="0"/>
      <w:divBdr>
        <w:top w:val="none" w:sz="0" w:space="0" w:color="auto"/>
        <w:left w:val="none" w:sz="0" w:space="0" w:color="auto"/>
        <w:bottom w:val="none" w:sz="0" w:space="0" w:color="auto"/>
        <w:right w:val="none" w:sz="0" w:space="0" w:color="auto"/>
      </w:divBdr>
    </w:div>
    <w:div w:id="363942421">
      <w:bodyDiv w:val="1"/>
      <w:marLeft w:val="0"/>
      <w:marRight w:val="0"/>
      <w:marTop w:val="0"/>
      <w:marBottom w:val="0"/>
      <w:divBdr>
        <w:top w:val="none" w:sz="0" w:space="0" w:color="auto"/>
        <w:left w:val="none" w:sz="0" w:space="0" w:color="auto"/>
        <w:bottom w:val="none" w:sz="0" w:space="0" w:color="auto"/>
        <w:right w:val="none" w:sz="0" w:space="0" w:color="auto"/>
      </w:divBdr>
    </w:div>
    <w:div w:id="364989787">
      <w:bodyDiv w:val="1"/>
      <w:marLeft w:val="0"/>
      <w:marRight w:val="0"/>
      <w:marTop w:val="0"/>
      <w:marBottom w:val="0"/>
      <w:divBdr>
        <w:top w:val="none" w:sz="0" w:space="0" w:color="auto"/>
        <w:left w:val="none" w:sz="0" w:space="0" w:color="auto"/>
        <w:bottom w:val="none" w:sz="0" w:space="0" w:color="auto"/>
        <w:right w:val="none" w:sz="0" w:space="0" w:color="auto"/>
      </w:divBdr>
    </w:div>
    <w:div w:id="365643942">
      <w:bodyDiv w:val="1"/>
      <w:marLeft w:val="0"/>
      <w:marRight w:val="0"/>
      <w:marTop w:val="0"/>
      <w:marBottom w:val="0"/>
      <w:divBdr>
        <w:top w:val="none" w:sz="0" w:space="0" w:color="auto"/>
        <w:left w:val="none" w:sz="0" w:space="0" w:color="auto"/>
        <w:bottom w:val="none" w:sz="0" w:space="0" w:color="auto"/>
        <w:right w:val="none" w:sz="0" w:space="0" w:color="auto"/>
      </w:divBdr>
    </w:div>
    <w:div w:id="365758203">
      <w:bodyDiv w:val="1"/>
      <w:marLeft w:val="0"/>
      <w:marRight w:val="0"/>
      <w:marTop w:val="0"/>
      <w:marBottom w:val="0"/>
      <w:divBdr>
        <w:top w:val="none" w:sz="0" w:space="0" w:color="auto"/>
        <w:left w:val="none" w:sz="0" w:space="0" w:color="auto"/>
        <w:bottom w:val="none" w:sz="0" w:space="0" w:color="auto"/>
        <w:right w:val="none" w:sz="0" w:space="0" w:color="auto"/>
      </w:divBdr>
    </w:div>
    <w:div w:id="366374012">
      <w:bodyDiv w:val="1"/>
      <w:marLeft w:val="0"/>
      <w:marRight w:val="0"/>
      <w:marTop w:val="0"/>
      <w:marBottom w:val="0"/>
      <w:divBdr>
        <w:top w:val="none" w:sz="0" w:space="0" w:color="auto"/>
        <w:left w:val="none" w:sz="0" w:space="0" w:color="auto"/>
        <w:bottom w:val="none" w:sz="0" w:space="0" w:color="auto"/>
        <w:right w:val="none" w:sz="0" w:space="0" w:color="auto"/>
      </w:divBdr>
    </w:div>
    <w:div w:id="366492522">
      <w:bodyDiv w:val="1"/>
      <w:marLeft w:val="0"/>
      <w:marRight w:val="0"/>
      <w:marTop w:val="0"/>
      <w:marBottom w:val="0"/>
      <w:divBdr>
        <w:top w:val="none" w:sz="0" w:space="0" w:color="auto"/>
        <w:left w:val="none" w:sz="0" w:space="0" w:color="auto"/>
        <w:bottom w:val="none" w:sz="0" w:space="0" w:color="auto"/>
        <w:right w:val="none" w:sz="0" w:space="0" w:color="auto"/>
      </w:divBdr>
    </w:div>
    <w:div w:id="366686145">
      <w:bodyDiv w:val="1"/>
      <w:marLeft w:val="0"/>
      <w:marRight w:val="0"/>
      <w:marTop w:val="0"/>
      <w:marBottom w:val="0"/>
      <w:divBdr>
        <w:top w:val="none" w:sz="0" w:space="0" w:color="auto"/>
        <w:left w:val="none" w:sz="0" w:space="0" w:color="auto"/>
        <w:bottom w:val="none" w:sz="0" w:space="0" w:color="auto"/>
        <w:right w:val="none" w:sz="0" w:space="0" w:color="auto"/>
      </w:divBdr>
    </w:div>
    <w:div w:id="367074385">
      <w:bodyDiv w:val="1"/>
      <w:marLeft w:val="0"/>
      <w:marRight w:val="0"/>
      <w:marTop w:val="0"/>
      <w:marBottom w:val="0"/>
      <w:divBdr>
        <w:top w:val="none" w:sz="0" w:space="0" w:color="auto"/>
        <w:left w:val="none" w:sz="0" w:space="0" w:color="auto"/>
        <w:bottom w:val="none" w:sz="0" w:space="0" w:color="auto"/>
        <w:right w:val="none" w:sz="0" w:space="0" w:color="auto"/>
      </w:divBdr>
    </w:div>
    <w:div w:id="367991669">
      <w:bodyDiv w:val="1"/>
      <w:marLeft w:val="0"/>
      <w:marRight w:val="0"/>
      <w:marTop w:val="0"/>
      <w:marBottom w:val="0"/>
      <w:divBdr>
        <w:top w:val="none" w:sz="0" w:space="0" w:color="auto"/>
        <w:left w:val="none" w:sz="0" w:space="0" w:color="auto"/>
        <w:bottom w:val="none" w:sz="0" w:space="0" w:color="auto"/>
        <w:right w:val="none" w:sz="0" w:space="0" w:color="auto"/>
      </w:divBdr>
    </w:div>
    <w:div w:id="368188841">
      <w:bodyDiv w:val="1"/>
      <w:marLeft w:val="0"/>
      <w:marRight w:val="0"/>
      <w:marTop w:val="0"/>
      <w:marBottom w:val="0"/>
      <w:divBdr>
        <w:top w:val="none" w:sz="0" w:space="0" w:color="auto"/>
        <w:left w:val="none" w:sz="0" w:space="0" w:color="auto"/>
        <w:bottom w:val="none" w:sz="0" w:space="0" w:color="auto"/>
        <w:right w:val="none" w:sz="0" w:space="0" w:color="auto"/>
      </w:divBdr>
    </w:div>
    <w:div w:id="368191723">
      <w:bodyDiv w:val="1"/>
      <w:marLeft w:val="0"/>
      <w:marRight w:val="0"/>
      <w:marTop w:val="0"/>
      <w:marBottom w:val="0"/>
      <w:divBdr>
        <w:top w:val="none" w:sz="0" w:space="0" w:color="auto"/>
        <w:left w:val="none" w:sz="0" w:space="0" w:color="auto"/>
        <w:bottom w:val="none" w:sz="0" w:space="0" w:color="auto"/>
        <w:right w:val="none" w:sz="0" w:space="0" w:color="auto"/>
      </w:divBdr>
    </w:div>
    <w:div w:id="368576537">
      <w:bodyDiv w:val="1"/>
      <w:marLeft w:val="0"/>
      <w:marRight w:val="0"/>
      <w:marTop w:val="0"/>
      <w:marBottom w:val="0"/>
      <w:divBdr>
        <w:top w:val="none" w:sz="0" w:space="0" w:color="auto"/>
        <w:left w:val="none" w:sz="0" w:space="0" w:color="auto"/>
        <w:bottom w:val="none" w:sz="0" w:space="0" w:color="auto"/>
        <w:right w:val="none" w:sz="0" w:space="0" w:color="auto"/>
      </w:divBdr>
    </w:div>
    <w:div w:id="368914666">
      <w:bodyDiv w:val="1"/>
      <w:marLeft w:val="0"/>
      <w:marRight w:val="0"/>
      <w:marTop w:val="0"/>
      <w:marBottom w:val="0"/>
      <w:divBdr>
        <w:top w:val="none" w:sz="0" w:space="0" w:color="auto"/>
        <w:left w:val="none" w:sz="0" w:space="0" w:color="auto"/>
        <w:bottom w:val="none" w:sz="0" w:space="0" w:color="auto"/>
        <w:right w:val="none" w:sz="0" w:space="0" w:color="auto"/>
      </w:divBdr>
    </w:div>
    <w:div w:id="370037055">
      <w:bodyDiv w:val="1"/>
      <w:marLeft w:val="0"/>
      <w:marRight w:val="0"/>
      <w:marTop w:val="0"/>
      <w:marBottom w:val="0"/>
      <w:divBdr>
        <w:top w:val="none" w:sz="0" w:space="0" w:color="auto"/>
        <w:left w:val="none" w:sz="0" w:space="0" w:color="auto"/>
        <w:bottom w:val="none" w:sz="0" w:space="0" w:color="auto"/>
        <w:right w:val="none" w:sz="0" w:space="0" w:color="auto"/>
      </w:divBdr>
    </w:div>
    <w:div w:id="370114373">
      <w:bodyDiv w:val="1"/>
      <w:marLeft w:val="0"/>
      <w:marRight w:val="0"/>
      <w:marTop w:val="0"/>
      <w:marBottom w:val="0"/>
      <w:divBdr>
        <w:top w:val="none" w:sz="0" w:space="0" w:color="auto"/>
        <w:left w:val="none" w:sz="0" w:space="0" w:color="auto"/>
        <w:bottom w:val="none" w:sz="0" w:space="0" w:color="auto"/>
        <w:right w:val="none" w:sz="0" w:space="0" w:color="auto"/>
      </w:divBdr>
    </w:div>
    <w:div w:id="370149016">
      <w:bodyDiv w:val="1"/>
      <w:marLeft w:val="0"/>
      <w:marRight w:val="0"/>
      <w:marTop w:val="0"/>
      <w:marBottom w:val="0"/>
      <w:divBdr>
        <w:top w:val="none" w:sz="0" w:space="0" w:color="auto"/>
        <w:left w:val="none" w:sz="0" w:space="0" w:color="auto"/>
        <w:bottom w:val="none" w:sz="0" w:space="0" w:color="auto"/>
        <w:right w:val="none" w:sz="0" w:space="0" w:color="auto"/>
      </w:divBdr>
    </w:div>
    <w:div w:id="370305343">
      <w:bodyDiv w:val="1"/>
      <w:marLeft w:val="0"/>
      <w:marRight w:val="0"/>
      <w:marTop w:val="0"/>
      <w:marBottom w:val="0"/>
      <w:divBdr>
        <w:top w:val="none" w:sz="0" w:space="0" w:color="auto"/>
        <w:left w:val="none" w:sz="0" w:space="0" w:color="auto"/>
        <w:bottom w:val="none" w:sz="0" w:space="0" w:color="auto"/>
        <w:right w:val="none" w:sz="0" w:space="0" w:color="auto"/>
      </w:divBdr>
    </w:div>
    <w:div w:id="370418754">
      <w:bodyDiv w:val="1"/>
      <w:marLeft w:val="0"/>
      <w:marRight w:val="0"/>
      <w:marTop w:val="0"/>
      <w:marBottom w:val="0"/>
      <w:divBdr>
        <w:top w:val="none" w:sz="0" w:space="0" w:color="auto"/>
        <w:left w:val="none" w:sz="0" w:space="0" w:color="auto"/>
        <w:bottom w:val="none" w:sz="0" w:space="0" w:color="auto"/>
        <w:right w:val="none" w:sz="0" w:space="0" w:color="auto"/>
      </w:divBdr>
    </w:div>
    <w:div w:id="370767679">
      <w:bodyDiv w:val="1"/>
      <w:marLeft w:val="0"/>
      <w:marRight w:val="0"/>
      <w:marTop w:val="0"/>
      <w:marBottom w:val="0"/>
      <w:divBdr>
        <w:top w:val="none" w:sz="0" w:space="0" w:color="auto"/>
        <w:left w:val="none" w:sz="0" w:space="0" w:color="auto"/>
        <w:bottom w:val="none" w:sz="0" w:space="0" w:color="auto"/>
        <w:right w:val="none" w:sz="0" w:space="0" w:color="auto"/>
      </w:divBdr>
    </w:div>
    <w:div w:id="370881444">
      <w:bodyDiv w:val="1"/>
      <w:marLeft w:val="0"/>
      <w:marRight w:val="0"/>
      <w:marTop w:val="0"/>
      <w:marBottom w:val="0"/>
      <w:divBdr>
        <w:top w:val="none" w:sz="0" w:space="0" w:color="auto"/>
        <w:left w:val="none" w:sz="0" w:space="0" w:color="auto"/>
        <w:bottom w:val="none" w:sz="0" w:space="0" w:color="auto"/>
        <w:right w:val="none" w:sz="0" w:space="0" w:color="auto"/>
      </w:divBdr>
    </w:div>
    <w:div w:id="370888915">
      <w:bodyDiv w:val="1"/>
      <w:marLeft w:val="0"/>
      <w:marRight w:val="0"/>
      <w:marTop w:val="0"/>
      <w:marBottom w:val="0"/>
      <w:divBdr>
        <w:top w:val="none" w:sz="0" w:space="0" w:color="auto"/>
        <w:left w:val="none" w:sz="0" w:space="0" w:color="auto"/>
        <w:bottom w:val="none" w:sz="0" w:space="0" w:color="auto"/>
        <w:right w:val="none" w:sz="0" w:space="0" w:color="auto"/>
      </w:divBdr>
    </w:div>
    <w:div w:id="370957708">
      <w:bodyDiv w:val="1"/>
      <w:marLeft w:val="0"/>
      <w:marRight w:val="0"/>
      <w:marTop w:val="0"/>
      <w:marBottom w:val="0"/>
      <w:divBdr>
        <w:top w:val="none" w:sz="0" w:space="0" w:color="auto"/>
        <w:left w:val="none" w:sz="0" w:space="0" w:color="auto"/>
        <w:bottom w:val="none" w:sz="0" w:space="0" w:color="auto"/>
        <w:right w:val="none" w:sz="0" w:space="0" w:color="auto"/>
      </w:divBdr>
    </w:div>
    <w:div w:id="370959849">
      <w:bodyDiv w:val="1"/>
      <w:marLeft w:val="0"/>
      <w:marRight w:val="0"/>
      <w:marTop w:val="0"/>
      <w:marBottom w:val="0"/>
      <w:divBdr>
        <w:top w:val="none" w:sz="0" w:space="0" w:color="auto"/>
        <w:left w:val="none" w:sz="0" w:space="0" w:color="auto"/>
        <w:bottom w:val="none" w:sz="0" w:space="0" w:color="auto"/>
        <w:right w:val="none" w:sz="0" w:space="0" w:color="auto"/>
      </w:divBdr>
    </w:div>
    <w:div w:id="371001417">
      <w:bodyDiv w:val="1"/>
      <w:marLeft w:val="0"/>
      <w:marRight w:val="0"/>
      <w:marTop w:val="0"/>
      <w:marBottom w:val="0"/>
      <w:divBdr>
        <w:top w:val="none" w:sz="0" w:space="0" w:color="auto"/>
        <w:left w:val="none" w:sz="0" w:space="0" w:color="auto"/>
        <w:bottom w:val="none" w:sz="0" w:space="0" w:color="auto"/>
        <w:right w:val="none" w:sz="0" w:space="0" w:color="auto"/>
      </w:divBdr>
    </w:div>
    <w:div w:id="371466686">
      <w:bodyDiv w:val="1"/>
      <w:marLeft w:val="0"/>
      <w:marRight w:val="0"/>
      <w:marTop w:val="0"/>
      <w:marBottom w:val="0"/>
      <w:divBdr>
        <w:top w:val="none" w:sz="0" w:space="0" w:color="auto"/>
        <w:left w:val="none" w:sz="0" w:space="0" w:color="auto"/>
        <w:bottom w:val="none" w:sz="0" w:space="0" w:color="auto"/>
        <w:right w:val="none" w:sz="0" w:space="0" w:color="auto"/>
      </w:divBdr>
    </w:div>
    <w:div w:id="371610094">
      <w:bodyDiv w:val="1"/>
      <w:marLeft w:val="0"/>
      <w:marRight w:val="0"/>
      <w:marTop w:val="0"/>
      <w:marBottom w:val="0"/>
      <w:divBdr>
        <w:top w:val="none" w:sz="0" w:space="0" w:color="auto"/>
        <w:left w:val="none" w:sz="0" w:space="0" w:color="auto"/>
        <w:bottom w:val="none" w:sz="0" w:space="0" w:color="auto"/>
        <w:right w:val="none" w:sz="0" w:space="0" w:color="auto"/>
      </w:divBdr>
    </w:div>
    <w:div w:id="373162699">
      <w:bodyDiv w:val="1"/>
      <w:marLeft w:val="0"/>
      <w:marRight w:val="0"/>
      <w:marTop w:val="0"/>
      <w:marBottom w:val="0"/>
      <w:divBdr>
        <w:top w:val="none" w:sz="0" w:space="0" w:color="auto"/>
        <w:left w:val="none" w:sz="0" w:space="0" w:color="auto"/>
        <w:bottom w:val="none" w:sz="0" w:space="0" w:color="auto"/>
        <w:right w:val="none" w:sz="0" w:space="0" w:color="auto"/>
      </w:divBdr>
    </w:div>
    <w:div w:id="373774113">
      <w:bodyDiv w:val="1"/>
      <w:marLeft w:val="0"/>
      <w:marRight w:val="0"/>
      <w:marTop w:val="0"/>
      <w:marBottom w:val="0"/>
      <w:divBdr>
        <w:top w:val="none" w:sz="0" w:space="0" w:color="auto"/>
        <w:left w:val="none" w:sz="0" w:space="0" w:color="auto"/>
        <w:bottom w:val="none" w:sz="0" w:space="0" w:color="auto"/>
        <w:right w:val="none" w:sz="0" w:space="0" w:color="auto"/>
      </w:divBdr>
    </w:div>
    <w:div w:id="374043942">
      <w:bodyDiv w:val="1"/>
      <w:marLeft w:val="0"/>
      <w:marRight w:val="0"/>
      <w:marTop w:val="0"/>
      <w:marBottom w:val="0"/>
      <w:divBdr>
        <w:top w:val="none" w:sz="0" w:space="0" w:color="auto"/>
        <w:left w:val="none" w:sz="0" w:space="0" w:color="auto"/>
        <w:bottom w:val="none" w:sz="0" w:space="0" w:color="auto"/>
        <w:right w:val="none" w:sz="0" w:space="0" w:color="auto"/>
      </w:divBdr>
    </w:div>
    <w:div w:id="374474684">
      <w:bodyDiv w:val="1"/>
      <w:marLeft w:val="0"/>
      <w:marRight w:val="0"/>
      <w:marTop w:val="0"/>
      <w:marBottom w:val="0"/>
      <w:divBdr>
        <w:top w:val="none" w:sz="0" w:space="0" w:color="auto"/>
        <w:left w:val="none" w:sz="0" w:space="0" w:color="auto"/>
        <w:bottom w:val="none" w:sz="0" w:space="0" w:color="auto"/>
        <w:right w:val="none" w:sz="0" w:space="0" w:color="auto"/>
      </w:divBdr>
    </w:div>
    <w:div w:id="374622547">
      <w:bodyDiv w:val="1"/>
      <w:marLeft w:val="0"/>
      <w:marRight w:val="0"/>
      <w:marTop w:val="0"/>
      <w:marBottom w:val="0"/>
      <w:divBdr>
        <w:top w:val="none" w:sz="0" w:space="0" w:color="auto"/>
        <w:left w:val="none" w:sz="0" w:space="0" w:color="auto"/>
        <w:bottom w:val="none" w:sz="0" w:space="0" w:color="auto"/>
        <w:right w:val="none" w:sz="0" w:space="0" w:color="auto"/>
      </w:divBdr>
    </w:div>
    <w:div w:id="374624538">
      <w:bodyDiv w:val="1"/>
      <w:marLeft w:val="0"/>
      <w:marRight w:val="0"/>
      <w:marTop w:val="0"/>
      <w:marBottom w:val="0"/>
      <w:divBdr>
        <w:top w:val="none" w:sz="0" w:space="0" w:color="auto"/>
        <w:left w:val="none" w:sz="0" w:space="0" w:color="auto"/>
        <w:bottom w:val="none" w:sz="0" w:space="0" w:color="auto"/>
        <w:right w:val="none" w:sz="0" w:space="0" w:color="auto"/>
      </w:divBdr>
    </w:div>
    <w:div w:id="374694932">
      <w:bodyDiv w:val="1"/>
      <w:marLeft w:val="0"/>
      <w:marRight w:val="0"/>
      <w:marTop w:val="0"/>
      <w:marBottom w:val="0"/>
      <w:divBdr>
        <w:top w:val="none" w:sz="0" w:space="0" w:color="auto"/>
        <w:left w:val="none" w:sz="0" w:space="0" w:color="auto"/>
        <w:bottom w:val="none" w:sz="0" w:space="0" w:color="auto"/>
        <w:right w:val="none" w:sz="0" w:space="0" w:color="auto"/>
      </w:divBdr>
    </w:div>
    <w:div w:id="374696678">
      <w:bodyDiv w:val="1"/>
      <w:marLeft w:val="0"/>
      <w:marRight w:val="0"/>
      <w:marTop w:val="0"/>
      <w:marBottom w:val="0"/>
      <w:divBdr>
        <w:top w:val="none" w:sz="0" w:space="0" w:color="auto"/>
        <w:left w:val="none" w:sz="0" w:space="0" w:color="auto"/>
        <w:bottom w:val="none" w:sz="0" w:space="0" w:color="auto"/>
        <w:right w:val="none" w:sz="0" w:space="0" w:color="auto"/>
      </w:divBdr>
    </w:div>
    <w:div w:id="376055765">
      <w:bodyDiv w:val="1"/>
      <w:marLeft w:val="0"/>
      <w:marRight w:val="0"/>
      <w:marTop w:val="0"/>
      <w:marBottom w:val="0"/>
      <w:divBdr>
        <w:top w:val="none" w:sz="0" w:space="0" w:color="auto"/>
        <w:left w:val="none" w:sz="0" w:space="0" w:color="auto"/>
        <w:bottom w:val="none" w:sz="0" w:space="0" w:color="auto"/>
        <w:right w:val="none" w:sz="0" w:space="0" w:color="auto"/>
      </w:divBdr>
    </w:div>
    <w:div w:id="376130501">
      <w:bodyDiv w:val="1"/>
      <w:marLeft w:val="0"/>
      <w:marRight w:val="0"/>
      <w:marTop w:val="0"/>
      <w:marBottom w:val="0"/>
      <w:divBdr>
        <w:top w:val="none" w:sz="0" w:space="0" w:color="auto"/>
        <w:left w:val="none" w:sz="0" w:space="0" w:color="auto"/>
        <w:bottom w:val="none" w:sz="0" w:space="0" w:color="auto"/>
        <w:right w:val="none" w:sz="0" w:space="0" w:color="auto"/>
      </w:divBdr>
    </w:div>
    <w:div w:id="376202076">
      <w:bodyDiv w:val="1"/>
      <w:marLeft w:val="0"/>
      <w:marRight w:val="0"/>
      <w:marTop w:val="0"/>
      <w:marBottom w:val="0"/>
      <w:divBdr>
        <w:top w:val="none" w:sz="0" w:space="0" w:color="auto"/>
        <w:left w:val="none" w:sz="0" w:space="0" w:color="auto"/>
        <w:bottom w:val="none" w:sz="0" w:space="0" w:color="auto"/>
        <w:right w:val="none" w:sz="0" w:space="0" w:color="auto"/>
      </w:divBdr>
    </w:div>
    <w:div w:id="376324007">
      <w:bodyDiv w:val="1"/>
      <w:marLeft w:val="0"/>
      <w:marRight w:val="0"/>
      <w:marTop w:val="0"/>
      <w:marBottom w:val="0"/>
      <w:divBdr>
        <w:top w:val="none" w:sz="0" w:space="0" w:color="auto"/>
        <w:left w:val="none" w:sz="0" w:space="0" w:color="auto"/>
        <w:bottom w:val="none" w:sz="0" w:space="0" w:color="auto"/>
        <w:right w:val="none" w:sz="0" w:space="0" w:color="auto"/>
      </w:divBdr>
    </w:div>
    <w:div w:id="376587261">
      <w:bodyDiv w:val="1"/>
      <w:marLeft w:val="0"/>
      <w:marRight w:val="0"/>
      <w:marTop w:val="0"/>
      <w:marBottom w:val="0"/>
      <w:divBdr>
        <w:top w:val="none" w:sz="0" w:space="0" w:color="auto"/>
        <w:left w:val="none" w:sz="0" w:space="0" w:color="auto"/>
        <w:bottom w:val="none" w:sz="0" w:space="0" w:color="auto"/>
        <w:right w:val="none" w:sz="0" w:space="0" w:color="auto"/>
      </w:divBdr>
    </w:div>
    <w:div w:id="376705395">
      <w:bodyDiv w:val="1"/>
      <w:marLeft w:val="0"/>
      <w:marRight w:val="0"/>
      <w:marTop w:val="0"/>
      <w:marBottom w:val="0"/>
      <w:divBdr>
        <w:top w:val="none" w:sz="0" w:space="0" w:color="auto"/>
        <w:left w:val="none" w:sz="0" w:space="0" w:color="auto"/>
        <w:bottom w:val="none" w:sz="0" w:space="0" w:color="auto"/>
        <w:right w:val="none" w:sz="0" w:space="0" w:color="auto"/>
      </w:divBdr>
    </w:div>
    <w:div w:id="376900345">
      <w:bodyDiv w:val="1"/>
      <w:marLeft w:val="0"/>
      <w:marRight w:val="0"/>
      <w:marTop w:val="0"/>
      <w:marBottom w:val="0"/>
      <w:divBdr>
        <w:top w:val="none" w:sz="0" w:space="0" w:color="auto"/>
        <w:left w:val="none" w:sz="0" w:space="0" w:color="auto"/>
        <w:bottom w:val="none" w:sz="0" w:space="0" w:color="auto"/>
        <w:right w:val="none" w:sz="0" w:space="0" w:color="auto"/>
      </w:divBdr>
    </w:div>
    <w:div w:id="377439878">
      <w:bodyDiv w:val="1"/>
      <w:marLeft w:val="0"/>
      <w:marRight w:val="0"/>
      <w:marTop w:val="0"/>
      <w:marBottom w:val="0"/>
      <w:divBdr>
        <w:top w:val="none" w:sz="0" w:space="0" w:color="auto"/>
        <w:left w:val="none" w:sz="0" w:space="0" w:color="auto"/>
        <w:bottom w:val="none" w:sz="0" w:space="0" w:color="auto"/>
        <w:right w:val="none" w:sz="0" w:space="0" w:color="auto"/>
      </w:divBdr>
    </w:div>
    <w:div w:id="377584937">
      <w:bodyDiv w:val="1"/>
      <w:marLeft w:val="0"/>
      <w:marRight w:val="0"/>
      <w:marTop w:val="0"/>
      <w:marBottom w:val="0"/>
      <w:divBdr>
        <w:top w:val="none" w:sz="0" w:space="0" w:color="auto"/>
        <w:left w:val="none" w:sz="0" w:space="0" w:color="auto"/>
        <w:bottom w:val="none" w:sz="0" w:space="0" w:color="auto"/>
        <w:right w:val="none" w:sz="0" w:space="0" w:color="auto"/>
      </w:divBdr>
    </w:div>
    <w:div w:id="377705550">
      <w:bodyDiv w:val="1"/>
      <w:marLeft w:val="0"/>
      <w:marRight w:val="0"/>
      <w:marTop w:val="0"/>
      <w:marBottom w:val="0"/>
      <w:divBdr>
        <w:top w:val="none" w:sz="0" w:space="0" w:color="auto"/>
        <w:left w:val="none" w:sz="0" w:space="0" w:color="auto"/>
        <w:bottom w:val="none" w:sz="0" w:space="0" w:color="auto"/>
        <w:right w:val="none" w:sz="0" w:space="0" w:color="auto"/>
      </w:divBdr>
    </w:div>
    <w:div w:id="377705714">
      <w:bodyDiv w:val="1"/>
      <w:marLeft w:val="0"/>
      <w:marRight w:val="0"/>
      <w:marTop w:val="0"/>
      <w:marBottom w:val="0"/>
      <w:divBdr>
        <w:top w:val="none" w:sz="0" w:space="0" w:color="auto"/>
        <w:left w:val="none" w:sz="0" w:space="0" w:color="auto"/>
        <w:bottom w:val="none" w:sz="0" w:space="0" w:color="auto"/>
        <w:right w:val="none" w:sz="0" w:space="0" w:color="auto"/>
      </w:divBdr>
    </w:div>
    <w:div w:id="377901182">
      <w:bodyDiv w:val="1"/>
      <w:marLeft w:val="0"/>
      <w:marRight w:val="0"/>
      <w:marTop w:val="0"/>
      <w:marBottom w:val="0"/>
      <w:divBdr>
        <w:top w:val="none" w:sz="0" w:space="0" w:color="auto"/>
        <w:left w:val="none" w:sz="0" w:space="0" w:color="auto"/>
        <w:bottom w:val="none" w:sz="0" w:space="0" w:color="auto"/>
        <w:right w:val="none" w:sz="0" w:space="0" w:color="auto"/>
      </w:divBdr>
    </w:div>
    <w:div w:id="378360321">
      <w:bodyDiv w:val="1"/>
      <w:marLeft w:val="0"/>
      <w:marRight w:val="0"/>
      <w:marTop w:val="0"/>
      <w:marBottom w:val="0"/>
      <w:divBdr>
        <w:top w:val="none" w:sz="0" w:space="0" w:color="auto"/>
        <w:left w:val="none" w:sz="0" w:space="0" w:color="auto"/>
        <w:bottom w:val="none" w:sz="0" w:space="0" w:color="auto"/>
        <w:right w:val="none" w:sz="0" w:space="0" w:color="auto"/>
      </w:divBdr>
    </w:div>
    <w:div w:id="379327815">
      <w:bodyDiv w:val="1"/>
      <w:marLeft w:val="0"/>
      <w:marRight w:val="0"/>
      <w:marTop w:val="0"/>
      <w:marBottom w:val="0"/>
      <w:divBdr>
        <w:top w:val="none" w:sz="0" w:space="0" w:color="auto"/>
        <w:left w:val="none" w:sz="0" w:space="0" w:color="auto"/>
        <w:bottom w:val="none" w:sz="0" w:space="0" w:color="auto"/>
        <w:right w:val="none" w:sz="0" w:space="0" w:color="auto"/>
      </w:divBdr>
    </w:div>
    <w:div w:id="379671983">
      <w:bodyDiv w:val="1"/>
      <w:marLeft w:val="0"/>
      <w:marRight w:val="0"/>
      <w:marTop w:val="0"/>
      <w:marBottom w:val="0"/>
      <w:divBdr>
        <w:top w:val="none" w:sz="0" w:space="0" w:color="auto"/>
        <w:left w:val="none" w:sz="0" w:space="0" w:color="auto"/>
        <w:bottom w:val="none" w:sz="0" w:space="0" w:color="auto"/>
        <w:right w:val="none" w:sz="0" w:space="0" w:color="auto"/>
      </w:divBdr>
    </w:div>
    <w:div w:id="379743580">
      <w:bodyDiv w:val="1"/>
      <w:marLeft w:val="0"/>
      <w:marRight w:val="0"/>
      <w:marTop w:val="0"/>
      <w:marBottom w:val="0"/>
      <w:divBdr>
        <w:top w:val="none" w:sz="0" w:space="0" w:color="auto"/>
        <w:left w:val="none" w:sz="0" w:space="0" w:color="auto"/>
        <w:bottom w:val="none" w:sz="0" w:space="0" w:color="auto"/>
        <w:right w:val="none" w:sz="0" w:space="0" w:color="auto"/>
      </w:divBdr>
    </w:div>
    <w:div w:id="379744358">
      <w:bodyDiv w:val="1"/>
      <w:marLeft w:val="0"/>
      <w:marRight w:val="0"/>
      <w:marTop w:val="0"/>
      <w:marBottom w:val="0"/>
      <w:divBdr>
        <w:top w:val="none" w:sz="0" w:space="0" w:color="auto"/>
        <w:left w:val="none" w:sz="0" w:space="0" w:color="auto"/>
        <w:bottom w:val="none" w:sz="0" w:space="0" w:color="auto"/>
        <w:right w:val="none" w:sz="0" w:space="0" w:color="auto"/>
      </w:divBdr>
    </w:div>
    <w:div w:id="379785335">
      <w:bodyDiv w:val="1"/>
      <w:marLeft w:val="0"/>
      <w:marRight w:val="0"/>
      <w:marTop w:val="0"/>
      <w:marBottom w:val="0"/>
      <w:divBdr>
        <w:top w:val="none" w:sz="0" w:space="0" w:color="auto"/>
        <w:left w:val="none" w:sz="0" w:space="0" w:color="auto"/>
        <w:bottom w:val="none" w:sz="0" w:space="0" w:color="auto"/>
        <w:right w:val="none" w:sz="0" w:space="0" w:color="auto"/>
      </w:divBdr>
    </w:div>
    <w:div w:id="379787575">
      <w:bodyDiv w:val="1"/>
      <w:marLeft w:val="0"/>
      <w:marRight w:val="0"/>
      <w:marTop w:val="0"/>
      <w:marBottom w:val="0"/>
      <w:divBdr>
        <w:top w:val="none" w:sz="0" w:space="0" w:color="auto"/>
        <w:left w:val="none" w:sz="0" w:space="0" w:color="auto"/>
        <w:bottom w:val="none" w:sz="0" w:space="0" w:color="auto"/>
        <w:right w:val="none" w:sz="0" w:space="0" w:color="auto"/>
      </w:divBdr>
    </w:div>
    <w:div w:id="379862381">
      <w:bodyDiv w:val="1"/>
      <w:marLeft w:val="0"/>
      <w:marRight w:val="0"/>
      <w:marTop w:val="0"/>
      <w:marBottom w:val="0"/>
      <w:divBdr>
        <w:top w:val="none" w:sz="0" w:space="0" w:color="auto"/>
        <w:left w:val="none" w:sz="0" w:space="0" w:color="auto"/>
        <w:bottom w:val="none" w:sz="0" w:space="0" w:color="auto"/>
        <w:right w:val="none" w:sz="0" w:space="0" w:color="auto"/>
      </w:divBdr>
    </w:div>
    <w:div w:id="380177134">
      <w:bodyDiv w:val="1"/>
      <w:marLeft w:val="0"/>
      <w:marRight w:val="0"/>
      <w:marTop w:val="0"/>
      <w:marBottom w:val="0"/>
      <w:divBdr>
        <w:top w:val="none" w:sz="0" w:space="0" w:color="auto"/>
        <w:left w:val="none" w:sz="0" w:space="0" w:color="auto"/>
        <w:bottom w:val="none" w:sz="0" w:space="0" w:color="auto"/>
        <w:right w:val="none" w:sz="0" w:space="0" w:color="auto"/>
      </w:divBdr>
    </w:div>
    <w:div w:id="380322193">
      <w:bodyDiv w:val="1"/>
      <w:marLeft w:val="0"/>
      <w:marRight w:val="0"/>
      <w:marTop w:val="0"/>
      <w:marBottom w:val="0"/>
      <w:divBdr>
        <w:top w:val="none" w:sz="0" w:space="0" w:color="auto"/>
        <w:left w:val="none" w:sz="0" w:space="0" w:color="auto"/>
        <w:bottom w:val="none" w:sz="0" w:space="0" w:color="auto"/>
        <w:right w:val="none" w:sz="0" w:space="0" w:color="auto"/>
      </w:divBdr>
    </w:div>
    <w:div w:id="381514679">
      <w:bodyDiv w:val="1"/>
      <w:marLeft w:val="0"/>
      <w:marRight w:val="0"/>
      <w:marTop w:val="0"/>
      <w:marBottom w:val="0"/>
      <w:divBdr>
        <w:top w:val="none" w:sz="0" w:space="0" w:color="auto"/>
        <w:left w:val="none" w:sz="0" w:space="0" w:color="auto"/>
        <w:bottom w:val="none" w:sz="0" w:space="0" w:color="auto"/>
        <w:right w:val="none" w:sz="0" w:space="0" w:color="auto"/>
      </w:divBdr>
    </w:div>
    <w:div w:id="381558922">
      <w:bodyDiv w:val="1"/>
      <w:marLeft w:val="0"/>
      <w:marRight w:val="0"/>
      <w:marTop w:val="0"/>
      <w:marBottom w:val="0"/>
      <w:divBdr>
        <w:top w:val="none" w:sz="0" w:space="0" w:color="auto"/>
        <w:left w:val="none" w:sz="0" w:space="0" w:color="auto"/>
        <w:bottom w:val="none" w:sz="0" w:space="0" w:color="auto"/>
        <w:right w:val="none" w:sz="0" w:space="0" w:color="auto"/>
      </w:divBdr>
    </w:div>
    <w:div w:id="381638284">
      <w:bodyDiv w:val="1"/>
      <w:marLeft w:val="0"/>
      <w:marRight w:val="0"/>
      <w:marTop w:val="0"/>
      <w:marBottom w:val="0"/>
      <w:divBdr>
        <w:top w:val="none" w:sz="0" w:space="0" w:color="auto"/>
        <w:left w:val="none" w:sz="0" w:space="0" w:color="auto"/>
        <w:bottom w:val="none" w:sz="0" w:space="0" w:color="auto"/>
        <w:right w:val="none" w:sz="0" w:space="0" w:color="auto"/>
      </w:divBdr>
    </w:div>
    <w:div w:id="381902924">
      <w:bodyDiv w:val="1"/>
      <w:marLeft w:val="0"/>
      <w:marRight w:val="0"/>
      <w:marTop w:val="0"/>
      <w:marBottom w:val="0"/>
      <w:divBdr>
        <w:top w:val="none" w:sz="0" w:space="0" w:color="auto"/>
        <w:left w:val="none" w:sz="0" w:space="0" w:color="auto"/>
        <w:bottom w:val="none" w:sz="0" w:space="0" w:color="auto"/>
        <w:right w:val="none" w:sz="0" w:space="0" w:color="auto"/>
      </w:divBdr>
    </w:div>
    <w:div w:id="381948594">
      <w:bodyDiv w:val="1"/>
      <w:marLeft w:val="0"/>
      <w:marRight w:val="0"/>
      <w:marTop w:val="0"/>
      <w:marBottom w:val="0"/>
      <w:divBdr>
        <w:top w:val="none" w:sz="0" w:space="0" w:color="auto"/>
        <w:left w:val="none" w:sz="0" w:space="0" w:color="auto"/>
        <w:bottom w:val="none" w:sz="0" w:space="0" w:color="auto"/>
        <w:right w:val="none" w:sz="0" w:space="0" w:color="auto"/>
      </w:divBdr>
    </w:div>
    <w:div w:id="381948723">
      <w:bodyDiv w:val="1"/>
      <w:marLeft w:val="0"/>
      <w:marRight w:val="0"/>
      <w:marTop w:val="0"/>
      <w:marBottom w:val="0"/>
      <w:divBdr>
        <w:top w:val="none" w:sz="0" w:space="0" w:color="auto"/>
        <w:left w:val="none" w:sz="0" w:space="0" w:color="auto"/>
        <w:bottom w:val="none" w:sz="0" w:space="0" w:color="auto"/>
        <w:right w:val="none" w:sz="0" w:space="0" w:color="auto"/>
      </w:divBdr>
    </w:div>
    <w:div w:id="382140435">
      <w:bodyDiv w:val="1"/>
      <w:marLeft w:val="0"/>
      <w:marRight w:val="0"/>
      <w:marTop w:val="0"/>
      <w:marBottom w:val="0"/>
      <w:divBdr>
        <w:top w:val="none" w:sz="0" w:space="0" w:color="auto"/>
        <w:left w:val="none" w:sz="0" w:space="0" w:color="auto"/>
        <w:bottom w:val="none" w:sz="0" w:space="0" w:color="auto"/>
        <w:right w:val="none" w:sz="0" w:space="0" w:color="auto"/>
      </w:divBdr>
    </w:div>
    <w:div w:id="382799405">
      <w:bodyDiv w:val="1"/>
      <w:marLeft w:val="0"/>
      <w:marRight w:val="0"/>
      <w:marTop w:val="0"/>
      <w:marBottom w:val="0"/>
      <w:divBdr>
        <w:top w:val="none" w:sz="0" w:space="0" w:color="auto"/>
        <w:left w:val="none" w:sz="0" w:space="0" w:color="auto"/>
        <w:bottom w:val="none" w:sz="0" w:space="0" w:color="auto"/>
        <w:right w:val="none" w:sz="0" w:space="0" w:color="auto"/>
      </w:divBdr>
    </w:div>
    <w:div w:id="383067860">
      <w:bodyDiv w:val="1"/>
      <w:marLeft w:val="0"/>
      <w:marRight w:val="0"/>
      <w:marTop w:val="0"/>
      <w:marBottom w:val="0"/>
      <w:divBdr>
        <w:top w:val="none" w:sz="0" w:space="0" w:color="auto"/>
        <w:left w:val="none" w:sz="0" w:space="0" w:color="auto"/>
        <w:bottom w:val="none" w:sz="0" w:space="0" w:color="auto"/>
        <w:right w:val="none" w:sz="0" w:space="0" w:color="auto"/>
      </w:divBdr>
    </w:div>
    <w:div w:id="383916294">
      <w:bodyDiv w:val="1"/>
      <w:marLeft w:val="0"/>
      <w:marRight w:val="0"/>
      <w:marTop w:val="0"/>
      <w:marBottom w:val="0"/>
      <w:divBdr>
        <w:top w:val="none" w:sz="0" w:space="0" w:color="auto"/>
        <w:left w:val="none" w:sz="0" w:space="0" w:color="auto"/>
        <w:bottom w:val="none" w:sz="0" w:space="0" w:color="auto"/>
        <w:right w:val="none" w:sz="0" w:space="0" w:color="auto"/>
      </w:divBdr>
    </w:div>
    <w:div w:id="384062901">
      <w:bodyDiv w:val="1"/>
      <w:marLeft w:val="0"/>
      <w:marRight w:val="0"/>
      <w:marTop w:val="0"/>
      <w:marBottom w:val="0"/>
      <w:divBdr>
        <w:top w:val="none" w:sz="0" w:space="0" w:color="auto"/>
        <w:left w:val="none" w:sz="0" w:space="0" w:color="auto"/>
        <w:bottom w:val="none" w:sz="0" w:space="0" w:color="auto"/>
        <w:right w:val="none" w:sz="0" w:space="0" w:color="auto"/>
      </w:divBdr>
    </w:div>
    <w:div w:id="384065073">
      <w:bodyDiv w:val="1"/>
      <w:marLeft w:val="0"/>
      <w:marRight w:val="0"/>
      <w:marTop w:val="0"/>
      <w:marBottom w:val="0"/>
      <w:divBdr>
        <w:top w:val="none" w:sz="0" w:space="0" w:color="auto"/>
        <w:left w:val="none" w:sz="0" w:space="0" w:color="auto"/>
        <w:bottom w:val="none" w:sz="0" w:space="0" w:color="auto"/>
        <w:right w:val="none" w:sz="0" w:space="0" w:color="auto"/>
      </w:divBdr>
    </w:div>
    <w:div w:id="384108281">
      <w:bodyDiv w:val="1"/>
      <w:marLeft w:val="0"/>
      <w:marRight w:val="0"/>
      <w:marTop w:val="0"/>
      <w:marBottom w:val="0"/>
      <w:divBdr>
        <w:top w:val="none" w:sz="0" w:space="0" w:color="auto"/>
        <w:left w:val="none" w:sz="0" w:space="0" w:color="auto"/>
        <w:bottom w:val="none" w:sz="0" w:space="0" w:color="auto"/>
        <w:right w:val="none" w:sz="0" w:space="0" w:color="auto"/>
      </w:divBdr>
    </w:div>
    <w:div w:id="384258521">
      <w:bodyDiv w:val="1"/>
      <w:marLeft w:val="0"/>
      <w:marRight w:val="0"/>
      <w:marTop w:val="0"/>
      <w:marBottom w:val="0"/>
      <w:divBdr>
        <w:top w:val="none" w:sz="0" w:space="0" w:color="auto"/>
        <w:left w:val="none" w:sz="0" w:space="0" w:color="auto"/>
        <w:bottom w:val="none" w:sz="0" w:space="0" w:color="auto"/>
        <w:right w:val="none" w:sz="0" w:space="0" w:color="auto"/>
      </w:divBdr>
    </w:div>
    <w:div w:id="384375107">
      <w:bodyDiv w:val="1"/>
      <w:marLeft w:val="0"/>
      <w:marRight w:val="0"/>
      <w:marTop w:val="0"/>
      <w:marBottom w:val="0"/>
      <w:divBdr>
        <w:top w:val="none" w:sz="0" w:space="0" w:color="auto"/>
        <w:left w:val="none" w:sz="0" w:space="0" w:color="auto"/>
        <w:bottom w:val="none" w:sz="0" w:space="0" w:color="auto"/>
        <w:right w:val="none" w:sz="0" w:space="0" w:color="auto"/>
      </w:divBdr>
    </w:div>
    <w:div w:id="384380551">
      <w:bodyDiv w:val="1"/>
      <w:marLeft w:val="0"/>
      <w:marRight w:val="0"/>
      <w:marTop w:val="0"/>
      <w:marBottom w:val="0"/>
      <w:divBdr>
        <w:top w:val="none" w:sz="0" w:space="0" w:color="auto"/>
        <w:left w:val="none" w:sz="0" w:space="0" w:color="auto"/>
        <w:bottom w:val="none" w:sz="0" w:space="0" w:color="auto"/>
        <w:right w:val="none" w:sz="0" w:space="0" w:color="auto"/>
      </w:divBdr>
    </w:div>
    <w:div w:id="384451076">
      <w:bodyDiv w:val="1"/>
      <w:marLeft w:val="0"/>
      <w:marRight w:val="0"/>
      <w:marTop w:val="0"/>
      <w:marBottom w:val="0"/>
      <w:divBdr>
        <w:top w:val="none" w:sz="0" w:space="0" w:color="auto"/>
        <w:left w:val="none" w:sz="0" w:space="0" w:color="auto"/>
        <w:bottom w:val="none" w:sz="0" w:space="0" w:color="auto"/>
        <w:right w:val="none" w:sz="0" w:space="0" w:color="auto"/>
      </w:divBdr>
    </w:div>
    <w:div w:id="384529938">
      <w:bodyDiv w:val="1"/>
      <w:marLeft w:val="0"/>
      <w:marRight w:val="0"/>
      <w:marTop w:val="0"/>
      <w:marBottom w:val="0"/>
      <w:divBdr>
        <w:top w:val="none" w:sz="0" w:space="0" w:color="auto"/>
        <w:left w:val="none" w:sz="0" w:space="0" w:color="auto"/>
        <w:bottom w:val="none" w:sz="0" w:space="0" w:color="auto"/>
        <w:right w:val="none" w:sz="0" w:space="0" w:color="auto"/>
      </w:divBdr>
    </w:div>
    <w:div w:id="384794566">
      <w:bodyDiv w:val="1"/>
      <w:marLeft w:val="0"/>
      <w:marRight w:val="0"/>
      <w:marTop w:val="0"/>
      <w:marBottom w:val="0"/>
      <w:divBdr>
        <w:top w:val="none" w:sz="0" w:space="0" w:color="auto"/>
        <w:left w:val="none" w:sz="0" w:space="0" w:color="auto"/>
        <w:bottom w:val="none" w:sz="0" w:space="0" w:color="auto"/>
        <w:right w:val="none" w:sz="0" w:space="0" w:color="auto"/>
      </w:divBdr>
    </w:div>
    <w:div w:id="385420025">
      <w:bodyDiv w:val="1"/>
      <w:marLeft w:val="0"/>
      <w:marRight w:val="0"/>
      <w:marTop w:val="0"/>
      <w:marBottom w:val="0"/>
      <w:divBdr>
        <w:top w:val="none" w:sz="0" w:space="0" w:color="auto"/>
        <w:left w:val="none" w:sz="0" w:space="0" w:color="auto"/>
        <w:bottom w:val="none" w:sz="0" w:space="0" w:color="auto"/>
        <w:right w:val="none" w:sz="0" w:space="0" w:color="auto"/>
      </w:divBdr>
    </w:div>
    <w:div w:id="385492556">
      <w:bodyDiv w:val="1"/>
      <w:marLeft w:val="0"/>
      <w:marRight w:val="0"/>
      <w:marTop w:val="0"/>
      <w:marBottom w:val="0"/>
      <w:divBdr>
        <w:top w:val="none" w:sz="0" w:space="0" w:color="auto"/>
        <w:left w:val="none" w:sz="0" w:space="0" w:color="auto"/>
        <w:bottom w:val="none" w:sz="0" w:space="0" w:color="auto"/>
        <w:right w:val="none" w:sz="0" w:space="0" w:color="auto"/>
      </w:divBdr>
    </w:div>
    <w:div w:id="385689732">
      <w:bodyDiv w:val="1"/>
      <w:marLeft w:val="0"/>
      <w:marRight w:val="0"/>
      <w:marTop w:val="0"/>
      <w:marBottom w:val="0"/>
      <w:divBdr>
        <w:top w:val="none" w:sz="0" w:space="0" w:color="auto"/>
        <w:left w:val="none" w:sz="0" w:space="0" w:color="auto"/>
        <w:bottom w:val="none" w:sz="0" w:space="0" w:color="auto"/>
        <w:right w:val="none" w:sz="0" w:space="0" w:color="auto"/>
      </w:divBdr>
    </w:div>
    <w:div w:id="385878046">
      <w:bodyDiv w:val="1"/>
      <w:marLeft w:val="0"/>
      <w:marRight w:val="0"/>
      <w:marTop w:val="0"/>
      <w:marBottom w:val="0"/>
      <w:divBdr>
        <w:top w:val="none" w:sz="0" w:space="0" w:color="auto"/>
        <w:left w:val="none" w:sz="0" w:space="0" w:color="auto"/>
        <w:bottom w:val="none" w:sz="0" w:space="0" w:color="auto"/>
        <w:right w:val="none" w:sz="0" w:space="0" w:color="auto"/>
      </w:divBdr>
    </w:div>
    <w:div w:id="385956704">
      <w:bodyDiv w:val="1"/>
      <w:marLeft w:val="0"/>
      <w:marRight w:val="0"/>
      <w:marTop w:val="0"/>
      <w:marBottom w:val="0"/>
      <w:divBdr>
        <w:top w:val="none" w:sz="0" w:space="0" w:color="auto"/>
        <w:left w:val="none" w:sz="0" w:space="0" w:color="auto"/>
        <w:bottom w:val="none" w:sz="0" w:space="0" w:color="auto"/>
        <w:right w:val="none" w:sz="0" w:space="0" w:color="auto"/>
      </w:divBdr>
    </w:div>
    <w:div w:id="386686084">
      <w:bodyDiv w:val="1"/>
      <w:marLeft w:val="0"/>
      <w:marRight w:val="0"/>
      <w:marTop w:val="0"/>
      <w:marBottom w:val="0"/>
      <w:divBdr>
        <w:top w:val="none" w:sz="0" w:space="0" w:color="auto"/>
        <w:left w:val="none" w:sz="0" w:space="0" w:color="auto"/>
        <w:bottom w:val="none" w:sz="0" w:space="0" w:color="auto"/>
        <w:right w:val="none" w:sz="0" w:space="0" w:color="auto"/>
      </w:divBdr>
    </w:div>
    <w:div w:id="386686792">
      <w:bodyDiv w:val="1"/>
      <w:marLeft w:val="0"/>
      <w:marRight w:val="0"/>
      <w:marTop w:val="0"/>
      <w:marBottom w:val="0"/>
      <w:divBdr>
        <w:top w:val="none" w:sz="0" w:space="0" w:color="auto"/>
        <w:left w:val="none" w:sz="0" w:space="0" w:color="auto"/>
        <w:bottom w:val="none" w:sz="0" w:space="0" w:color="auto"/>
        <w:right w:val="none" w:sz="0" w:space="0" w:color="auto"/>
      </w:divBdr>
    </w:div>
    <w:div w:id="386687894">
      <w:bodyDiv w:val="1"/>
      <w:marLeft w:val="0"/>
      <w:marRight w:val="0"/>
      <w:marTop w:val="0"/>
      <w:marBottom w:val="0"/>
      <w:divBdr>
        <w:top w:val="none" w:sz="0" w:space="0" w:color="auto"/>
        <w:left w:val="none" w:sz="0" w:space="0" w:color="auto"/>
        <w:bottom w:val="none" w:sz="0" w:space="0" w:color="auto"/>
        <w:right w:val="none" w:sz="0" w:space="0" w:color="auto"/>
      </w:divBdr>
    </w:div>
    <w:div w:id="386994842">
      <w:bodyDiv w:val="1"/>
      <w:marLeft w:val="0"/>
      <w:marRight w:val="0"/>
      <w:marTop w:val="0"/>
      <w:marBottom w:val="0"/>
      <w:divBdr>
        <w:top w:val="none" w:sz="0" w:space="0" w:color="auto"/>
        <w:left w:val="none" w:sz="0" w:space="0" w:color="auto"/>
        <w:bottom w:val="none" w:sz="0" w:space="0" w:color="auto"/>
        <w:right w:val="none" w:sz="0" w:space="0" w:color="auto"/>
      </w:divBdr>
    </w:div>
    <w:div w:id="387068691">
      <w:bodyDiv w:val="1"/>
      <w:marLeft w:val="0"/>
      <w:marRight w:val="0"/>
      <w:marTop w:val="0"/>
      <w:marBottom w:val="0"/>
      <w:divBdr>
        <w:top w:val="none" w:sz="0" w:space="0" w:color="auto"/>
        <w:left w:val="none" w:sz="0" w:space="0" w:color="auto"/>
        <w:bottom w:val="none" w:sz="0" w:space="0" w:color="auto"/>
        <w:right w:val="none" w:sz="0" w:space="0" w:color="auto"/>
      </w:divBdr>
    </w:div>
    <w:div w:id="387536548">
      <w:bodyDiv w:val="1"/>
      <w:marLeft w:val="0"/>
      <w:marRight w:val="0"/>
      <w:marTop w:val="0"/>
      <w:marBottom w:val="0"/>
      <w:divBdr>
        <w:top w:val="none" w:sz="0" w:space="0" w:color="auto"/>
        <w:left w:val="none" w:sz="0" w:space="0" w:color="auto"/>
        <w:bottom w:val="none" w:sz="0" w:space="0" w:color="auto"/>
        <w:right w:val="none" w:sz="0" w:space="0" w:color="auto"/>
      </w:divBdr>
    </w:div>
    <w:div w:id="388506023">
      <w:bodyDiv w:val="1"/>
      <w:marLeft w:val="0"/>
      <w:marRight w:val="0"/>
      <w:marTop w:val="0"/>
      <w:marBottom w:val="0"/>
      <w:divBdr>
        <w:top w:val="none" w:sz="0" w:space="0" w:color="auto"/>
        <w:left w:val="none" w:sz="0" w:space="0" w:color="auto"/>
        <w:bottom w:val="none" w:sz="0" w:space="0" w:color="auto"/>
        <w:right w:val="none" w:sz="0" w:space="0" w:color="auto"/>
      </w:divBdr>
    </w:div>
    <w:div w:id="388648803">
      <w:bodyDiv w:val="1"/>
      <w:marLeft w:val="0"/>
      <w:marRight w:val="0"/>
      <w:marTop w:val="0"/>
      <w:marBottom w:val="0"/>
      <w:divBdr>
        <w:top w:val="none" w:sz="0" w:space="0" w:color="auto"/>
        <w:left w:val="none" w:sz="0" w:space="0" w:color="auto"/>
        <w:bottom w:val="none" w:sz="0" w:space="0" w:color="auto"/>
        <w:right w:val="none" w:sz="0" w:space="0" w:color="auto"/>
      </w:divBdr>
    </w:div>
    <w:div w:id="389228565">
      <w:bodyDiv w:val="1"/>
      <w:marLeft w:val="0"/>
      <w:marRight w:val="0"/>
      <w:marTop w:val="0"/>
      <w:marBottom w:val="0"/>
      <w:divBdr>
        <w:top w:val="none" w:sz="0" w:space="0" w:color="auto"/>
        <w:left w:val="none" w:sz="0" w:space="0" w:color="auto"/>
        <w:bottom w:val="none" w:sz="0" w:space="0" w:color="auto"/>
        <w:right w:val="none" w:sz="0" w:space="0" w:color="auto"/>
      </w:divBdr>
    </w:div>
    <w:div w:id="389812466">
      <w:bodyDiv w:val="1"/>
      <w:marLeft w:val="0"/>
      <w:marRight w:val="0"/>
      <w:marTop w:val="0"/>
      <w:marBottom w:val="0"/>
      <w:divBdr>
        <w:top w:val="none" w:sz="0" w:space="0" w:color="auto"/>
        <w:left w:val="none" w:sz="0" w:space="0" w:color="auto"/>
        <w:bottom w:val="none" w:sz="0" w:space="0" w:color="auto"/>
        <w:right w:val="none" w:sz="0" w:space="0" w:color="auto"/>
      </w:divBdr>
    </w:div>
    <w:div w:id="390157461">
      <w:bodyDiv w:val="1"/>
      <w:marLeft w:val="0"/>
      <w:marRight w:val="0"/>
      <w:marTop w:val="0"/>
      <w:marBottom w:val="0"/>
      <w:divBdr>
        <w:top w:val="none" w:sz="0" w:space="0" w:color="auto"/>
        <w:left w:val="none" w:sz="0" w:space="0" w:color="auto"/>
        <w:bottom w:val="none" w:sz="0" w:space="0" w:color="auto"/>
        <w:right w:val="none" w:sz="0" w:space="0" w:color="auto"/>
      </w:divBdr>
    </w:div>
    <w:div w:id="390345980">
      <w:bodyDiv w:val="1"/>
      <w:marLeft w:val="0"/>
      <w:marRight w:val="0"/>
      <w:marTop w:val="0"/>
      <w:marBottom w:val="0"/>
      <w:divBdr>
        <w:top w:val="none" w:sz="0" w:space="0" w:color="auto"/>
        <w:left w:val="none" w:sz="0" w:space="0" w:color="auto"/>
        <w:bottom w:val="none" w:sz="0" w:space="0" w:color="auto"/>
        <w:right w:val="none" w:sz="0" w:space="0" w:color="auto"/>
      </w:divBdr>
    </w:div>
    <w:div w:id="390664189">
      <w:bodyDiv w:val="1"/>
      <w:marLeft w:val="0"/>
      <w:marRight w:val="0"/>
      <w:marTop w:val="0"/>
      <w:marBottom w:val="0"/>
      <w:divBdr>
        <w:top w:val="none" w:sz="0" w:space="0" w:color="auto"/>
        <w:left w:val="none" w:sz="0" w:space="0" w:color="auto"/>
        <w:bottom w:val="none" w:sz="0" w:space="0" w:color="auto"/>
        <w:right w:val="none" w:sz="0" w:space="0" w:color="auto"/>
      </w:divBdr>
    </w:div>
    <w:div w:id="390732908">
      <w:bodyDiv w:val="1"/>
      <w:marLeft w:val="0"/>
      <w:marRight w:val="0"/>
      <w:marTop w:val="0"/>
      <w:marBottom w:val="0"/>
      <w:divBdr>
        <w:top w:val="none" w:sz="0" w:space="0" w:color="auto"/>
        <w:left w:val="none" w:sz="0" w:space="0" w:color="auto"/>
        <w:bottom w:val="none" w:sz="0" w:space="0" w:color="auto"/>
        <w:right w:val="none" w:sz="0" w:space="0" w:color="auto"/>
      </w:divBdr>
    </w:div>
    <w:div w:id="390806560">
      <w:bodyDiv w:val="1"/>
      <w:marLeft w:val="0"/>
      <w:marRight w:val="0"/>
      <w:marTop w:val="0"/>
      <w:marBottom w:val="0"/>
      <w:divBdr>
        <w:top w:val="none" w:sz="0" w:space="0" w:color="auto"/>
        <w:left w:val="none" w:sz="0" w:space="0" w:color="auto"/>
        <w:bottom w:val="none" w:sz="0" w:space="0" w:color="auto"/>
        <w:right w:val="none" w:sz="0" w:space="0" w:color="auto"/>
      </w:divBdr>
    </w:div>
    <w:div w:id="391080663">
      <w:bodyDiv w:val="1"/>
      <w:marLeft w:val="0"/>
      <w:marRight w:val="0"/>
      <w:marTop w:val="0"/>
      <w:marBottom w:val="0"/>
      <w:divBdr>
        <w:top w:val="none" w:sz="0" w:space="0" w:color="auto"/>
        <w:left w:val="none" w:sz="0" w:space="0" w:color="auto"/>
        <w:bottom w:val="none" w:sz="0" w:space="0" w:color="auto"/>
        <w:right w:val="none" w:sz="0" w:space="0" w:color="auto"/>
      </w:divBdr>
    </w:div>
    <w:div w:id="391395308">
      <w:bodyDiv w:val="1"/>
      <w:marLeft w:val="0"/>
      <w:marRight w:val="0"/>
      <w:marTop w:val="0"/>
      <w:marBottom w:val="0"/>
      <w:divBdr>
        <w:top w:val="none" w:sz="0" w:space="0" w:color="auto"/>
        <w:left w:val="none" w:sz="0" w:space="0" w:color="auto"/>
        <w:bottom w:val="none" w:sz="0" w:space="0" w:color="auto"/>
        <w:right w:val="none" w:sz="0" w:space="0" w:color="auto"/>
      </w:divBdr>
    </w:div>
    <w:div w:id="391466457">
      <w:bodyDiv w:val="1"/>
      <w:marLeft w:val="0"/>
      <w:marRight w:val="0"/>
      <w:marTop w:val="0"/>
      <w:marBottom w:val="0"/>
      <w:divBdr>
        <w:top w:val="none" w:sz="0" w:space="0" w:color="auto"/>
        <w:left w:val="none" w:sz="0" w:space="0" w:color="auto"/>
        <w:bottom w:val="none" w:sz="0" w:space="0" w:color="auto"/>
        <w:right w:val="none" w:sz="0" w:space="0" w:color="auto"/>
      </w:divBdr>
    </w:div>
    <w:div w:id="391467322">
      <w:bodyDiv w:val="1"/>
      <w:marLeft w:val="0"/>
      <w:marRight w:val="0"/>
      <w:marTop w:val="0"/>
      <w:marBottom w:val="0"/>
      <w:divBdr>
        <w:top w:val="none" w:sz="0" w:space="0" w:color="auto"/>
        <w:left w:val="none" w:sz="0" w:space="0" w:color="auto"/>
        <w:bottom w:val="none" w:sz="0" w:space="0" w:color="auto"/>
        <w:right w:val="none" w:sz="0" w:space="0" w:color="auto"/>
      </w:divBdr>
    </w:div>
    <w:div w:id="391587602">
      <w:bodyDiv w:val="1"/>
      <w:marLeft w:val="0"/>
      <w:marRight w:val="0"/>
      <w:marTop w:val="0"/>
      <w:marBottom w:val="0"/>
      <w:divBdr>
        <w:top w:val="none" w:sz="0" w:space="0" w:color="auto"/>
        <w:left w:val="none" w:sz="0" w:space="0" w:color="auto"/>
        <w:bottom w:val="none" w:sz="0" w:space="0" w:color="auto"/>
        <w:right w:val="none" w:sz="0" w:space="0" w:color="auto"/>
      </w:divBdr>
    </w:div>
    <w:div w:id="391738660">
      <w:bodyDiv w:val="1"/>
      <w:marLeft w:val="0"/>
      <w:marRight w:val="0"/>
      <w:marTop w:val="0"/>
      <w:marBottom w:val="0"/>
      <w:divBdr>
        <w:top w:val="none" w:sz="0" w:space="0" w:color="auto"/>
        <w:left w:val="none" w:sz="0" w:space="0" w:color="auto"/>
        <w:bottom w:val="none" w:sz="0" w:space="0" w:color="auto"/>
        <w:right w:val="none" w:sz="0" w:space="0" w:color="auto"/>
      </w:divBdr>
    </w:div>
    <w:div w:id="391931369">
      <w:bodyDiv w:val="1"/>
      <w:marLeft w:val="0"/>
      <w:marRight w:val="0"/>
      <w:marTop w:val="0"/>
      <w:marBottom w:val="0"/>
      <w:divBdr>
        <w:top w:val="none" w:sz="0" w:space="0" w:color="auto"/>
        <w:left w:val="none" w:sz="0" w:space="0" w:color="auto"/>
        <w:bottom w:val="none" w:sz="0" w:space="0" w:color="auto"/>
        <w:right w:val="none" w:sz="0" w:space="0" w:color="auto"/>
      </w:divBdr>
    </w:div>
    <w:div w:id="392044201">
      <w:bodyDiv w:val="1"/>
      <w:marLeft w:val="0"/>
      <w:marRight w:val="0"/>
      <w:marTop w:val="0"/>
      <w:marBottom w:val="0"/>
      <w:divBdr>
        <w:top w:val="none" w:sz="0" w:space="0" w:color="auto"/>
        <w:left w:val="none" w:sz="0" w:space="0" w:color="auto"/>
        <w:bottom w:val="none" w:sz="0" w:space="0" w:color="auto"/>
        <w:right w:val="none" w:sz="0" w:space="0" w:color="auto"/>
      </w:divBdr>
    </w:div>
    <w:div w:id="392044631">
      <w:bodyDiv w:val="1"/>
      <w:marLeft w:val="0"/>
      <w:marRight w:val="0"/>
      <w:marTop w:val="0"/>
      <w:marBottom w:val="0"/>
      <w:divBdr>
        <w:top w:val="none" w:sz="0" w:space="0" w:color="auto"/>
        <w:left w:val="none" w:sz="0" w:space="0" w:color="auto"/>
        <w:bottom w:val="none" w:sz="0" w:space="0" w:color="auto"/>
        <w:right w:val="none" w:sz="0" w:space="0" w:color="auto"/>
      </w:divBdr>
    </w:div>
    <w:div w:id="392120792">
      <w:bodyDiv w:val="1"/>
      <w:marLeft w:val="0"/>
      <w:marRight w:val="0"/>
      <w:marTop w:val="0"/>
      <w:marBottom w:val="0"/>
      <w:divBdr>
        <w:top w:val="none" w:sz="0" w:space="0" w:color="auto"/>
        <w:left w:val="none" w:sz="0" w:space="0" w:color="auto"/>
        <w:bottom w:val="none" w:sz="0" w:space="0" w:color="auto"/>
        <w:right w:val="none" w:sz="0" w:space="0" w:color="auto"/>
      </w:divBdr>
    </w:div>
    <w:div w:id="392243315">
      <w:bodyDiv w:val="1"/>
      <w:marLeft w:val="0"/>
      <w:marRight w:val="0"/>
      <w:marTop w:val="0"/>
      <w:marBottom w:val="0"/>
      <w:divBdr>
        <w:top w:val="none" w:sz="0" w:space="0" w:color="auto"/>
        <w:left w:val="none" w:sz="0" w:space="0" w:color="auto"/>
        <w:bottom w:val="none" w:sz="0" w:space="0" w:color="auto"/>
        <w:right w:val="none" w:sz="0" w:space="0" w:color="auto"/>
      </w:divBdr>
    </w:div>
    <w:div w:id="392316578">
      <w:bodyDiv w:val="1"/>
      <w:marLeft w:val="0"/>
      <w:marRight w:val="0"/>
      <w:marTop w:val="0"/>
      <w:marBottom w:val="0"/>
      <w:divBdr>
        <w:top w:val="none" w:sz="0" w:space="0" w:color="auto"/>
        <w:left w:val="none" w:sz="0" w:space="0" w:color="auto"/>
        <w:bottom w:val="none" w:sz="0" w:space="0" w:color="auto"/>
        <w:right w:val="none" w:sz="0" w:space="0" w:color="auto"/>
      </w:divBdr>
    </w:div>
    <w:div w:id="392890077">
      <w:bodyDiv w:val="1"/>
      <w:marLeft w:val="0"/>
      <w:marRight w:val="0"/>
      <w:marTop w:val="0"/>
      <w:marBottom w:val="0"/>
      <w:divBdr>
        <w:top w:val="none" w:sz="0" w:space="0" w:color="auto"/>
        <w:left w:val="none" w:sz="0" w:space="0" w:color="auto"/>
        <w:bottom w:val="none" w:sz="0" w:space="0" w:color="auto"/>
        <w:right w:val="none" w:sz="0" w:space="0" w:color="auto"/>
      </w:divBdr>
    </w:div>
    <w:div w:id="392890205">
      <w:bodyDiv w:val="1"/>
      <w:marLeft w:val="0"/>
      <w:marRight w:val="0"/>
      <w:marTop w:val="0"/>
      <w:marBottom w:val="0"/>
      <w:divBdr>
        <w:top w:val="none" w:sz="0" w:space="0" w:color="auto"/>
        <w:left w:val="none" w:sz="0" w:space="0" w:color="auto"/>
        <w:bottom w:val="none" w:sz="0" w:space="0" w:color="auto"/>
        <w:right w:val="none" w:sz="0" w:space="0" w:color="auto"/>
      </w:divBdr>
    </w:div>
    <w:div w:id="393049825">
      <w:bodyDiv w:val="1"/>
      <w:marLeft w:val="0"/>
      <w:marRight w:val="0"/>
      <w:marTop w:val="0"/>
      <w:marBottom w:val="0"/>
      <w:divBdr>
        <w:top w:val="none" w:sz="0" w:space="0" w:color="auto"/>
        <w:left w:val="none" w:sz="0" w:space="0" w:color="auto"/>
        <w:bottom w:val="none" w:sz="0" w:space="0" w:color="auto"/>
        <w:right w:val="none" w:sz="0" w:space="0" w:color="auto"/>
      </w:divBdr>
    </w:div>
    <w:div w:id="394012258">
      <w:bodyDiv w:val="1"/>
      <w:marLeft w:val="0"/>
      <w:marRight w:val="0"/>
      <w:marTop w:val="0"/>
      <w:marBottom w:val="0"/>
      <w:divBdr>
        <w:top w:val="none" w:sz="0" w:space="0" w:color="auto"/>
        <w:left w:val="none" w:sz="0" w:space="0" w:color="auto"/>
        <w:bottom w:val="none" w:sz="0" w:space="0" w:color="auto"/>
        <w:right w:val="none" w:sz="0" w:space="0" w:color="auto"/>
      </w:divBdr>
    </w:div>
    <w:div w:id="394091190">
      <w:bodyDiv w:val="1"/>
      <w:marLeft w:val="0"/>
      <w:marRight w:val="0"/>
      <w:marTop w:val="0"/>
      <w:marBottom w:val="0"/>
      <w:divBdr>
        <w:top w:val="none" w:sz="0" w:space="0" w:color="auto"/>
        <w:left w:val="none" w:sz="0" w:space="0" w:color="auto"/>
        <w:bottom w:val="none" w:sz="0" w:space="0" w:color="auto"/>
        <w:right w:val="none" w:sz="0" w:space="0" w:color="auto"/>
      </w:divBdr>
    </w:div>
    <w:div w:id="394671562">
      <w:bodyDiv w:val="1"/>
      <w:marLeft w:val="0"/>
      <w:marRight w:val="0"/>
      <w:marTop w:val="0"/>
      <w:marBottom w:val="0"/>
      <w:divBdr>
        <w:top w:val="none" w:sz="0" w:space="0" w:color="auto"/>
        <w:left w:val="none" w:sz="0" w:space="0" w:color="auto"/>
        <w:bottom w:val="none" w:sz="0" w:space="0" w:color="auto"/>
        <w:right w:val="none" w:sz="0" w:space="0" w:color="auto"/>
      </w:divBdr>
    </w:div>
    <w:div w:id="395588796">
      <w:bodyDiv w:val="1"/>
      <w:marLeft w:val="0"/>
      <w:marRight w:val="0"/>
      <w:marTop w:val="0"/>
      <w:marBottom w:val="0"/>
      <w:divBdr>
        <w:top w:val="none" w:sz="0" w:space="0" w:color="auto"/>
        <w:left w:val="none" w:sz="0" w:space="0" w:color="auto"/>
        <w:bottom w:val="none" w:sz="0" w:space="0" w:color="auto"/>
        <w:right w:val="none" w:sz="0" w:space="0" w:color="auto"/>
      </w:divBdr>
    </w:div>
    <w:div w:id="395738410">
      <w:bodyDiv w:val="1"/>
      <w:marLeft w:val="0"/>
      <w:marRight w:val="0"/>
      <w:marTop w:val="0"/>
      <w:marBottom w:val="0"/>
      <w:divBdr>
        <w:top w:val="none" w:sz="0" w:space="0" w:color="auto"/>
        <w:left w:val="none" w:sz="0" w:space="0" w:color="auto"/>
        <w:bottom w:val="none" w:sz="0" w:space="0" w:color="auto"/>
        <w:right w:val="none" w:sz="0" w:space="0" w:color="auto"/>
      </w:divBdr>
    </w:div>
    <w:div w:id="395788457">
      <w:bodyDiv w:val="1"/>
      <w:marLeft w:val="0"/>
      <w:marRight w:val="0"/>
      <w:marTop w:val="0"/>
      <w:marBottom w:val="0"/>
      <w:divBdr>
        <w:top w:val="none" w:sz="0" w:space="0" w:color="auto"/>
        <w:left w:val="none" w:sz="0" w:space="0" w:color="auto"/>
        <w:bottom w:val="none" w:sz="0" w:space="0" w:color="auto"/>
        <w:right w:val="none" w:sz="0" w:space="0" w:color="auto"/>
      </w:divBdr>
    </w:div>
    <w:div w:id="395932522">
      <w:bodyDiv w:val="1"/>
      <w:marLeft w:val="0"/>
      <w:marRight w:val="0"/>
      <w:marTop w:val="0"/>
      <w:marBottom w:val="0"/>
      <w:divBdr>
        <w:top w:val="none" w:sz="0" w:space="0" w:color="auto"/>
        <w:left w:val="none" w:sz="0" w:space="0" w:color="auto"/>
        <w:bottom w:val="none" w:sz="0" w:space="0" w:color="auto"/>
        <w:right w:val="none" w:sz="0" w:space="0" w:color="auto"/>
      </w:divBdr>
    </w:div>
    <w:div w:id="396167082">
      <w:bodyDiv w:val="1"/>
      <w:marLeft w:val="0"/>
      <w:marRight w:val="0"/>
      <w:marTop w:val="0"/>
      <w:marBottom w:val="0"/>
      <w:divBdr>
        <w:top w:val="none" w:sz="0" w:space="0" w:color="auto"/>
        <w:left w:val="none" w:sz="0" w:space="0" w:color="auto"/>
        <w:bottom w:val="none" w:sz="0" w:space="0" w:color="auto"/>
        <w:right w:val="none" w:sz="0" w:space="0" w:color="auto"/>
      </w:divBdr>
    </w:div>
    <w:div w:id="396511236">
      <w:bodyDiv w:val="1"/>
      <w:marLeft w:val="0"/>
      <w:marRight w:val="0"/>
      <w:marTop w:val="0"/>
      <w:marBottom w:val="0"/>
      <w:divBdr>
        <w:top w:val="none" w:sz="0" w:space="0" w:color="auto"/>
        <w:left w:val="none" w:sz="0" w:space="0" w:color="auto"/>
        <w:bottom w:val="none" w:sz="0" w:space="0" w:color="auto"/>
        <w:right w:val="none" w:sz="0" w:space="0" w:color="auto"/>
      </w:divBdr>
    </w:div>
    <w:div w:id="396560937">
      <w:bodyDiv w:val="1"/>
      <w:marLeft w:val="0"/>
      <w:marRight w:val="0"/>
      <w:marTop w:val="0"/>
      <w:marBottom w:val="0"/>
      <w:divBdr>
        <w:top w:val="none" w:sz="0" w:space="0" w:color="auto"/>
        <w:left w:val="none" w:sz="0" w:space="0" w:color="auto"/>
        <w:bottom w:val="none" w:sz="0" w:space="0" w:color="auto"/>
        <w:right w:val="none" w:sz="0" w:space="0" w:color="auto"/>
      </w:divBdr>
    </w:div>
    <w:div w:id="396903132">
      <w:bodyDiv w:val="1"/>
      <w:marLeft w:val="0"/>
      <w:marRight w:val="0"/>
      <w:marTop w:val="0"/>
      <w:marBottom w:val="0"/>
      <w:divBdr>
        <w:top w:val="none" w:sz="0" w:space="0" w:color="auto"/>
        <w:left w:val="none" w:sz="0" w:space="0" w:color="auto"/>
        <w:bottom w:val="none" w:sz="0" w:space="0" w:color="auto"/>
        <w:right w:val="none" w:sz="0" w:space="0" w:color="auto"/>
      </w:divBdr>
    </w:div>
    <w:div w:id="396905518">
      <w:bodyDiv w:val="1"/>
      <w:marLeft w:val="0"/>
      <w:marRight w:val="0"/>
      <w:marTop w:val="0"/>
      <w:marBottom w:val="0"/>
      <w:divBdr>
        <w:top w:val="none" w:sz="0" w:space="0" w:color="auto"/>
        <w:left w:val="none" w:sz="0" w:space="0" w:color="auto"/>
        <w:bottom w:val="none" w:sz="0" w:space="0" w:color="auto"/>
        <w:right w:val="none" w:sz="0" w:space="0" w:color="auto"/>
      </w:divBdr>
    </w:div>
    <w:div w:id="396978044">
      <w:bodyDiv w:val="1"/>
      <w:marLeft w:val="0"/>
      <w:marRight w:val="0"/>
      <w:marTop w:val="0"/>
      <w:marBottom w:val="0"/>
      <w:divBdr>
        <w:top w:val="none" w:sz="0" w:space="0" w:color="auto"/>
        <w:left w:val="none" w:sz="0" w:space="0" w:color="auto"/>
        <w:bottom w:val="none" w:sz="0" w:space="0" w:color="auto"/>
        <w:right w:val="none" w:sz="0" w:space="0" w:color="auto"/>
      </w:divBdr>
    </w:div>
    <w:div w:id="397090771">
      <w:bodyDiv w:val="1"/>
      <w:marLeft w:val="0"/>
      <w:marRight w:val="0"/>
      <w:marTop w:val="0"/>
      <w:marBottom w:val="0"/>
      <w:divBdr>
        <w:top w:val="none" w:sz="0" w:space="0" w:color="auto"/>
        <w:left w:val="none" w:sz="0" w:space="0" w:color="auto"/>
        <w:bottom w:val="none" w:sz="0" w:space="0" w:color="auto"/>
        <w:right w:val="none" w:sz="0" w:space="0" w:color="auto"/>
      </w:divBdr>
    </w:div>
    <w:div w:id="397096988">
      <w:bodyDiv w:val="1"/>
      <w:marLeft w:val="0"/>
      <w:marRight w:val="0"/>
      <w:marTop w:val="0"/>
      <w:marBottom w:val="0"/>
      <w:divBdr>
        <w:top w:val="none" w:sz="0" w:space="0" w:color="auto"/>
        <w:left w:val="none" w:sz="0" w:space="0" w:color="auto"/>
        <w:bottom w:val="none" w:sz="0" w:space="0" w:color="auto"/>
        <w:right w:val="none" w:sz="0" w:space="0" w:color="auto"/>
      </w:divBdr>
    </w:div>
    <w:div w:id="397170941">
      <w:bodyDiv w:val="1"/>
      <w:marLeft w:val="0"/>
      <w:marRight w:val="0"/>
      <w:marTop w:val="0"/>
      <w:marBottom w:val="0"/>
      <w:divBdr>
        <w:top w:val="none" w:sz="0" w:space="0" w:color="auto"/>
        <w:left w:val="none" w:sz="0" w:space="0" w:color="auto"/>
        <w:bottom w:val="none" w:sz="0" w:space="0" w:color="auto"/>
        <w:right w:val="none" w:sz="0" w:space="0" w:color="auto"/>
      </w:divBdr>
    </w:div>
    <w:div w:id="397482888">
      <w:bodyDiv w:val="1"/>
      <w:marLeft w:val="0"/>
      <w:marRight w:val="0"/>
      <w:marTop w:val="0"/>
      <w:marBottom w:val="0"/>
      <w:divBdr>
        <w:top w:val="none" w:sz="0" w:space="0" w:color="auto"/>
        <w:left w:val="none" w:sz="0" w:space="0" w:color="auto"/>
        <w:bottom w:val="none" w:sz="0" w:space="0" w:color="auto"/>
        <w:right w:val="none" w:sz="0" w:space="0" w:color="auto"/>
      </w:divBdr>
    </w:div>
    <w:div w:id="397630779">
      <w:bodyDiv w:val="1"/>
      <w:marLeft w:val="0"/>
      <w:marRight w:val="0"/>
      <w:marTop w:val="0"/>
      <w:marBottom w:val="0"/>
      <w:divBdr>
        <w:top w:val="none" w:sz="0" w:space="0" w:color="auto"/>
        <w:left w:val="none" w:sz="0" w:space="0" w:color="auto"/>
        <w:bottom w:val="none" w:sz="0" w:space="0" w:color="auto"/>
        <w:right w:val="none" w:sz="0" w:space="0" w:color="auto"/>
      </w:divBdr>
    </w:div>
    <w:div w:id="397676356">
      <w:bodyDiv w:val="1"/>
      <w:marLeft w:val="0"/>
      <w:marRight w:val="0"/>
      <w:marTop w:val="0"/>
      <w:marBottom w:val="0"/>
      <w:divBdr>
        <w:top w:val="none" w:sz="0" w:space="0" w:color="auto"/>
        <w:left w:val="none" w:sz="0" w:space="0" w:color="auto"/>
        <w:bottom w:val="none" w:sz="0" w:space="0" w:color="auto"/>
        <w:right w:val="none" w:sz="0" w:space="0" w:color="auto"/>
      </w:divBdr>
    </w:div>
    <w:div w:id="397825086">
      <w:bodyDiv w:val="1"/>
      <w:marLeft w:val="0"/>
      <w:marRight w:val="0"/>
      <w:marTop w:val="0"/>
      <w:marBottom w:val="0"/>
      <w:divBdr>
        <w:top w:val="none" w:sz="0" w:space="0" w:color="auto"/>
        <w:left w:val="none" w:sz="0" w:space="0" w:color="auto"/>
        <w:bottom w:val="none" w:sz="0" w:space="0" w:color="auto"/>
        <w:right w:val="none" w:sz="0" w:space="0" w:color="auto"/>
      </w:divBdr>
    </w:div>
    <w:div w:id="397897935">
      <w:bodyDiv w:val="1"/>
      <w:marLeft w:val="0"/>
      <w:marRight w:val="0"/>
      <w:marTop w:val="0"/>
      <w:marBottom w:val="0"/>
      <w:divBdr>
        <w:top w:val="none" w:sz="0" w:space="0" w:color="auto"/>
        <w:left w:val="none" w:sz="0" w:space="0" w:color="auto"/>
        <w:bottom w:val="none" w:sz="0" w:space="0" w:color="auto"/>
        <w:right w:val="none" w:sz="0" w:space="0" w:color="auto"/>
      </w:divBdr>
    </w:div>
    <w:div w:id="397901736">
      <w:bodyDiv w:val="1"/>
      <w:marLeft w:val="0"/>
      <w:marRight w:val="0"/>
      <w:marTop w:val="0"/>
      <w:marBottom w:val="0"/>
      <w:divBdr>
        <w:top w:val="none" w:sz="0" w:space="0" w:color="auto"/>
        <w:left w:val="none" w:sz="0" w:space="0" w:color="auto"/>
        <w:bottom w:val="none" w:sz="0" w:space="0" w:color="auto"/>
        <w:right w:val="none" w:sz="0" w:space="0" w:color="auto"/>
      </w:divBdr>
    </w:div>
    <w:div w:id="398408272">
      <w:bodyDiv w:val="1"/>
      <w:marLeft w:val="0"/>
      <w:marRight w:val="0"/>
      <w:marTop w:val="0"/>
      <w:marBottom w:val="0"/>
      <w:divBdr>
        <w:top w:val="none" w:sz="0" w:space="0" w:color="auto"/>
        <w:left w:val="none" w:sz="0" w:space="0" w:color="auto"/>
        <w:bottom w:val="none" w:sz="0" w:space="0" w:color="auto"/>
        <w:right w:val="none" w:sz="0" w:space="0" w:color="auto"/>
      </w:divBdr>
    </w:div>
    <w:div w:id="398750901">
      <w:bodyDiv w:val="1"/>
      <w:marLeft w:val="0"/>
      <w:marRight w:val="0"/>
      <w:marTop w:val="0"/>
      <w:marBottom w:val="0"/>
      <w:divBdr>
        <w:top w:val="none" w:sz="0" w:space="0" w:color="auto"/>
        <w:left w:val="none" w:sz="0" w:space="0" w:color="auto"/>
        <w:bottom w:val="none" w:sz="0" w:space="0" w:color="auto"/>
        <w:right w:val="none" w:sz="0" w:space="0" w:color="auto"/>
      </w:divBdr>
    </w:div>
    <w:div w:id="399400519">
      <w:bodyDiv w:val="1"/>
      <w:marLeft w:val="0"/>
      <w:marRight w:val="0"/>
      <w:marTop w:val="0"/>
      <w:marBottom w:val="0"/>
      <w:divBdr>
        <w:top w:val="none" w:sz="0" w:space="0" w:color="auto"/>
        <w:left w:val="none" w:sz="0" w:space="0" w:color="auto"/>
        <w:bottom w:val="none" w:sz="0" w:space="0" w:color="auto"/>
        <w:right w:val="none" w:sz="0" w:space="0" w:color="auto"/>
      </w:divBdr>
    </w:div>
    <w:div w:id="399525552">
      <w:bodyDiv w:val="1"/>
      <w:marLeft w:val="0"/>
      <w:marRight w:val="0"/>
      <w:marTop w:val="0"/>
      <w:marBottom w:val="0"/>
      <w:divBdr>
        <w:top w:val="none" w:sz="0" w:space="0" w:color="auto"/>
        <w:left w:val="none" w:sz="0" w:space="0" w:color="auto"/>
        <w:bottom w:val="none" w:sz="0" w:space="0" w:color="auto"/>
        <w:right w:val="none" w:sz="0" w:space="0" w:color="auto"/>
      </w:divBdr>
    </w:div>
    <w:div w:id="399645441">
      <w:bodyDiv w:val="1"/>
      <w:marLeft w:val="0"/>
      <w:marRight w:val="0"/>
      <w:marTop w:val="0"/>
      <w:marBottom w:val="0"/>
      <w:divBdr>
        <w:top w:val="none" w:sz="0" w:space="0" w:color="auto"/>
        <w:left w:val="none" w:sz="0" w:space="0" w:color="auto"/>
        <w:bottom w:val="none" w:sz="0" w:space="0" w:color="auto"/>
        <w:right w:val="none" w:sz="0" w:space="0" w:color="auto"/>
      </w:divBdr>
    </w:div>
    <w:div w:id="400182334">
      <w:bodyDiv w:val="1"/>
      <w:marLeft w:val="0"/>
      <w:marRight w:val="0"/>
      <w:marTop w:val="0"/>
      <w:marBottom w:val="0"/>
      <w:divBdr>
        <w:top w:val="none" w:sz="0" w:space="0" w:color="auto"/>
        <w:left w:val="none" w:sz="0" w:space="0" w:color="auto"/>
        <w:bottom w:val="none" w:sz="0" w:space="0" w:color="auto"/>
        <w:right w:val="none" w:sz="0" w:space="0" w:color="auto"/>
      </w:divBdr>
    </w:div>
    <w:div w:id="400256442">
      <w:bodyDiv w:val="1"/>
      <w:marLeft w:val="0"/>
      <w:marRight w:val="0"/>
      <w:marTop w:val="0"/>
      <w:marBottom w:val="0"/>
      <w:divBdr>
        <w:top w:val="none" w:sz="0" w:space="0" w:color="auto"/>
        <w:left w:val="none" w:sz="0" w:space="0" w:color="auto"/>
        <w:bottom w:val="none" w:sz="0" w:space="0" w:color="auto"/>
        <w:right w:val="none" w:sz="0" w:space="0" w:color="auto"/>
      </w:divBdr>
    </w:div>
    <w:div w:id="400375574">
      <w:bodyDiv w:val="1"/>
      <w:marLeft w:val="0"/>
      <w:marRight w:val="0"/>
      <w:marTop w:val="0"/>
      <w:marBottom w:val="0"/>
      <w:divBdr>
        <w:top w:val="none" w:sz="0" w:space="0" w:color="auto"/>
        <w:left w:val="none" w:sz="0" w:space="0" w:color="auto"/>
        <w:bottom w:val="none" w:sz="0" w:space="0" w:color="auto"/>
        <w:right w:val="none" w:sz="0" w:space="0" w:color="auto"/>
      </w:divBdr>
    </w:div>
    <w:div w:id="400716990">
      <w:bodyDiv w:val="1"/>
      <w:marLeft w:val="0"/>
      <w:marRight w:val="0"/>
      <w:marTop w:val="0"/>
      <w:marBottom w:val="0"/>
      <w:divBdr>
        <w:top w:val="none" w:sz="0" w:space="0" w:color="auto"/>
        <w:left w:val="none" w:sz="0" w:space="0" w:color="auto"/>
        <w:bottom w:val="none" w:sz="0" w:space="0" w:color="auto"/>
        <w:right w:val="none" w:sz="0" w:space="0" w:color="auto"/>
      </w:divBdr>
    </w:div>
    <w:div w:id="400718189">
      <w:bodyDiv w:val="1"/>
      <w:marLeft w:val="0"/>
      <w:marRight w:val="0"/>
      <w:marTop w:val="0"/>
      <w:marBottom w:val="0"/>
      <w:divBdr>
        <w:top w:val="none" w:sz="0" w:space="0" w:color="auto"/>
        <w:left w:val="none" w:sz="0" w:space="0" w:color="auto"/>
        <w:bottom w:val="none" w:sz="0" w:space="0" w:color="auto"/>
        <w:right w:val="none" w:sz="0" w:space="0" w:color="auto"/>
      </w:divBdr>
    </w:div>
    <w:div w:id="401024455">
      <w:bodyDiv w:val="1"/>
      <w:marLeft w:val="0"/>
      <w:marRight w:val="0"/>
      <w:marTop w:val="0"/>
      <w:marBottom w:val="0"/>
      <w:divBdr>
        <w:top w:val="none" w:sz="0" w:space="0" w:color="auto"/>
        <w:left w:val="none" w:sz="0" w:space="0" w:color="auto"/>
        <w:bottom w:val="none" w:sz="0" w:space="0" w:color="auto"/>
        <w:right w:val="none" w:sz="0" w:space="0" w:color="auto"/>
      </w:divBdr>
    </w:div>
    <w:div w:id="401147290">
      <w:bodyDiv w:val="1"/>
      <w:marLeft w:val="0"/>
      <w:marRight w:val="0"/>
      <w:marTop w:val="0"/>
      <w:marBottom w:val="0"/>
      <w:divBdr>
        <w:top w:val="none" w:sz="0" w:space="0" w:color="auto"/>
        <w:left w:val="none" w:sz="0" w:space="0" w:color="auto"/>
        <w:bottom w:val="none" w:sz="0" w:space="0" w:color="auto"/>
        <w:right w:val="none" w:sz="0" w:space="0" w:color="auto"/>
      </w:divBdr>
    </w:div>
    <w:div w:id="401952588">
      <w:bodyDiv w:val="1"/>
      <w:marLeft w:val="0"/>
      <w:marRight w:val="0"/>
      <w:marTop w:val="0"/>
      <w:marBottom w:val="0"/>
      <w:divBdr>
        <w:top w:val="none" w:sz="0" w:space="0" w:color="auto"/>
        <w:left w:val="none" w:sz="0" w:space="0" w:color="auto"/>
        <w:bottom w:val="none" w:sz="0" w:space="0" w:color="auto"/>
        <w:right w:val="none" w:sz="0" w:space="0" w:color="auto"/>
      </w:divBdr>
    </w:div>
    <w:div w:id="402064944">
      <w:bodyDiv w:val="1"/>
      <w:marLeft w:val="0"/>
      <w:marRight w:val="0"/>
      <w:marTop w:val="0"/>
      <w:marBottom w:val="0"/>
      <w:divBdr>
        <w:top w:val="none" w:sz="0" w:space="0" w:color="auto"/>
        <w:left w:val="none" w:sz="0" w:space="0" w:color="auto"/>
        <w:bottom w:val="none" w:sz="0" w:space="0" w:color="auto"/>
        <w:right w:val="none" w:sz="0" w:space="0" w:color="auto"/>
      </w:divBdr>
    </w:div>
    <w:div w:id="402215870">
      <w:bodyDiv w:val="1"/>
      <w:marLeft w:val="0"/>
      <w:marRight w:val="0"/>
      <w:marTop w:val="0"/>
      <w:marBottom w:val="0"/>
      <w:divBdr>
        <w:top w:val="none" w:sz="0" w:space="0" w:color="auto"/>
        <w:left w:val="none" w:sz="0" w:space="0" w:color="auto"/>
        <w:bottom w:val="none" w:sz="0" w:space="0" w:color="auto"/>
        <w:right w:val="none" w:sz="0" w:space="0" w:color="auto"/>
      </w:divBdr>
    </w:div>
    <w:div w:id="402216082">
      <w:bodyDiv w:val="1"/>
      <w:marLeft w:val="0"/>
      <w:marRight w:val="0"/>
      <w:marTop w:val="0"/>
      <w:marBottom w:val="0"/>
      <w:divBdr>
        <w:top w:val="none" w:sz="0" w:space="0" w:color="auto"/>
        <w:left w:val="none" w:sz="0" w:space="0" w:color="auto"/>
        <w:bottom w:val="none" w:sz="0" w:space="0" w:color="auto"/>
        <w:right w:val="none" w:sz="0" w:space="0" w:color="auto"/>
      </w:divBdr>
    </w:div>
    <w:div w:id="402530520">
      <w:bodyDiv w:val="1"/>
      <w:marLeft w:val="0"/>
      <w:marRight w:val="0"/>
      <w:marTop w:val="0"/>
      <w:marBottom w:val="0"/>
      <w:divBdr>
        <w:top w:val="none" w:sz="0" w:space="0" w:color="auto"/>
        <w:left w:val="none" w:sz="0" w:space="0" w:color="auto"/>
        <w:bottom w:val="none" w:sz="0" w:space="0" w:color="auto"/>
        <w:right w:val="none" w:sz="0" w:space="0" w:color="auto"/>
      </w:divBdr>
    </w:div>
    <w:div w:id="402801678">
      <w:bodyDiv w:val="1"/>
      <w:marLeft w:val="0"/>
      <w:marRight w:val="0"/>
      <w:marTop w:val="0"/>
      <w:marBottom w:val="0"/>
      <w:divBdr>
        <w:top w:val="none" w:sz="0" w:space="0" w:color="auto"/>
        <w:left w:val="none" w:sz="0" w:space="0" w:color="auto"/>
        <w:bottom w:val="none" w:sz="0" w:space="0" w:color="auto"/>
        <w:right w:val="none" w:sz="0" w:space="0" w:color="auto"/>
      </w:divBdr>
    </w:div>
    <w:div w:id="404035849">
      <w:bodyDiv w:val="1"/>
      <w:marLeft w:val="0"/>
      <w:marRight w:val="0"/>
      <w:marTop w:val="0"/>
      <w:marBottom w:val="0"/>
      <w:divBdr>
        <w:top w:val="none" w:sz="0" w:space="0" w:color="auto"/>
        <w:left w:val="none" w:sz="0" w:space="0" w:color="auto"/>
        <w:bottom w:val="none" w:sz="0" w:space="0" w:color="auto"/>
        <w:right w:val="none" w:sz="0" w:space="0" w:color="auto"/>
      </w:divBdr>
    </w:div>
    <w:div w:id="404107597">
      <w:bodyDiv w:val="1"/>
      <w:marLeft w:val="0"/>
      <w:marRight w:val="0"/>
      <w:marTop w:val="0"/>
      <w:marBottom w:val="0"/>
      <w:divBdr>
        <w:top w:val="none" w:sz="0" w:space="0" w:color="auto"/>
        <w:left w:val="none" w:sz="0" w:space="0" w:color="auto"/>
        <w:bottom w:val="none" w:sz="0" w:space="0" w:color="auto"/>
        <w:right w:val="none" w:sz="0" w:space="0" w:color="auto"/>
      </w:divBdr>
    </w:div>
    <w:div w:id="404573295">
      <w:bodyDiv w:val="1"/>
      <w:marLeft w:val="0"/>
      <w:marRight w:val="0"/>
      <w:marTop w:val="0"/>
      <w:marBottom w:val="0"/>
      <w:divBdr>
        <w:top w:val="none" w:sz="0" w:space="0" w:color="auto"/>
        <w:left w:val="none" w:sz="0" w:space="0" w:color="auto"/>
        <w:bottom w:val="none" w:sz="0" w:space="0" w:color="auto"/>
        <w:right w:val="none" w:sz="0" w:space="0" w:color="auto"/>
      </w:divBdr>
    </w:div>
    <w:div w:id="404651422">
      <w:bodyDiv w:val="1"/>
      <w:marLeft w:val="0"/>
      <w:marRight w:val="0"/>
      <w:marTop w:val="0"/>
      <w:marBottom w:val="0"/>
      <w:divBdr>
        <w:top w:val="none" w:sz="0" w:space="0" w:color="auto"/>
        <w:left w:val="none" w:sz="0" w:space="0" w:color="auto"/>
        <w:bottom w:val="none" w:sz="0" w:space="0" w:color="auto"/>
        <w:right w:val="none" w:sz="0" w:space="0" w:color="auto"/>
      </w:divBdr>
    </w:div>
    <w:div w:id="405034746">
      <w:bodyDiv w:val="1"/>
      <w:marLeft w:val="0"/>
      <w:marRight w:val="0"/>
      <w:marTop w:val="0"/>
      <w:marBottom w:val="0"/>
      <w:divBdr>
        <w:top w:val="none" w:sz="0" w:space="0" w:color="auto"/>
        <w:left w:val="none" w:sz="0" w:space="0" w:color="auto"/>
        <w:bottom w:val="none" w:sz="0" w:space="0" w:color="auto"/>
        <w:right w:val="none" w:sz="0" w:space="0" w:color="auto"/>
      </w:divBdr>
    </w:div>
    <w:div w:id="405229936">
      <w:bodyDiv w:val="1"/>
      <w:marLeft w:val="0"/>
      <w:marRight w:val="0"/>
      <w:marTop w:val="0"/>
      <w:marBottom w:val="0"/>
      <w:divBdr>
        <w:top w:val="none" w:sz="0" w:space="0" w:color="auto"/>
        <w:left w:val="none" w:sz="0" w:space="0" w:color="auto"/>
        <w:bottom w:val="none" w:sz="0" w:space="0" w:color="auto"/>
        <w:right w:val="none" w:sz="0" w:space="0" w:color="auto"/>
      </w:divBdr>
    </w:div>
    <w:div w:id="405805375">
      <w:bodyDiv w:val="1"/>
      <w:marLeft w:val="0"/>
      <w:marRight w:val="0"/>
      <w:marTop w:val="0"/>
      <w:marBottom w:val="0"/>
      <w:divBdr>
        <w:top w:val="none" w:sz="0" w:space="0" w:color="auto"/>
        <w:left w:val="none" w:sz="0" w:space="0" w:color="auto"/>
        <w:bottom w:val="none" w:sz="0" w:space="0" w:color="auto"/>
        <w:right w:val="none" w:sz="0" w:space="0" w:color="auto"/>
      </w:divBdr>
    </w:div>
    <w:div w:id="406341692">
      <w:bodyDiv w:val="1"/>
      <w:marLeft w:val="0"/>
      <w:marRight w:val="0"/>
      <w:marTop w:val="0"/>
      <w:marBottom w:val="0"/>
      <w:divBdr>
        <w:top w:val="none" w:sz="0" w:space="0" w:color="auto"/>
        <w:left w:val="none" w:sz="0" w:space="0" w:color="auto"/>
        <w:bottom w:val="none" w:sz="0" w:space="0" w:color="auto"/>
        <w:right w:val="none" w:sz="0" w:space="0" w:color="auto"/>
      </w:divBdr>
    </w:div>
    <w:div w:id="406417266">
      <w:bodyDiv w:val="1"/>
      <w:marLeft w:val="0"/>
      <w:marRight w:val="0"/>
      <w:marTop w:val="0"/>
      <w:marBottom w:val="0"/>
      <w:divBdr>
        <w:top w:val="none" w:sz="0" w:space="0" w:color="auto"/>
        <w:left w:val="none" w:sz="0" w:space="0" w:color="auto"/>
        <w:bottom w:val="none" w:sz="0" w:space="0" w:color="auto"/>
        <w:right w:val="none" w:sz="0" w:space="0" w:color="auto"/>
      </w:divBdr>
    </w:div>
    <w:div w:id="406462429">
      <w:bodyDiv w:val="1"/>
      <w:marLeft w:val="0"/>
      <w:marRight w:val="0"/>
      <w:marTop w:val="0"/>
      <w:marBottom w:val="0"/>
      <w:divBdr>
        <w:top w:val="none" w:sz="0" w:space="0" w:color="auto"/>
        <w:left w:val="none" w:sz="0" w:space="0" w:color="auto"/>
        <w:bottom w:val="none" w:sz="0" w:space="0" w:color="auto"/>
        <w:right w:val="none" w:sz="0" w:space="0" w:color="auto"/>
      </w:divBdr>
    </w:div>
    <w:div w:id="406535113">
      <w:bodyDiv w:val="1"/>
      <w:marLeft w:val="0"/>
      <w:marRight w:val="0"/>
      <w:marTop w:val="0"/>
      <w:marBottom w:val="0"/>
      <w:divBdr>
        <w:top w:val="none" w:sz="0" w:space="0" w:color="auto"/>
        <w:left w:val="none" w:sz="0" w:space="0" w:color="auto"/>
        <w:bottom w:val="none" w:sz="0" w:space="0" w:color="auto"/>
        <w:right w:val="none" w:sz="0" w:space="0" w:color="auto"/>
      </w:divBdr>
    </w:div>
    <w:div w:id="406808041">
      <w:bodyDiv w:val="1"/>
      <w:marLeft w:val="0"/>
      <w:marRight w:val="0"/>
      <w:marTop w:val="0"/>
      <w:marBottom w:val="0"/>
      <w:divBdr>
        <w:top w:val="none" w:sz="0" w:space="0" w:color="auto"/>
        <w:left w:val="none" w:sz="0" w:space="0" w:color="auto"/>
        <w:bottom w:val="none" w:sz="0" w:space="0" w:color="auto"/>
        <w:right w:val="none" w:sz="0" w:space="0" w:color="auto"/>
      </w:divBdr>
    </w:div>
    <w:div w:id="407776844">
      <w:bodyDiv w:val="1"/>
      <w:marLeft w:val="0"/>
      <w:marRight w:val="0"/>
      <w:marTop w:val="0"/>
      <w:marBottom w:val="0"/>
      <w:divBdr>
        <w:top w:val="none" w:sz="0" w:space="0" w:color="auto"/>
        <w:left w:val="none" w:sz="0" w:space="0" w:color="auto"/>
        <w:bottom w:val="none" w:sz="0" w:space="0" w:color="auto"/>
        <w:right w:val="none" w:sz="0" w:space="0" w:color="auto"/>
      </w:divBdr>
    </w:div>
    <w:div w:id="407844797">
      <w:bodyDiv w:val="1"/>
      <w:marLeft w:val="0"/>
      <w:marRight w:val="0"/>
      <w:marTop w:val="0"/>
      <w:marBottom w:val="0"/>
      <w:divBdr>
        <w:top w:val="none" w:sz="0" w:space="0" w:color="auto"/>
        <w:left w:val="none" w:sz="0" w:space="0" w:color="auto"/>
        <w:bottom w:val="none" w:sz="0" w:space="0" w:color="auto"/>
        <w:right w:val="none" w:sz="0" w:space="0" w:color="auto"/>
      </w:divBdr>
    </w:div>
    <w:div w:id="408118491">
      <w:bodyDiv w:val="1"/>
      <w:marLeft w:val="0"/>
      <w:marRight w:val="0"/>
      <w:marTop w:val="0"/>
      <w:marBottom w:val="0"/>
      <w:divBdr>
        <w:top w:val="none" w:sz="0" w:space="0" w:color="auto"/>
        <w:left w:val="none" w:sz="0" w:space="0" w:color="auto"/>
        <w:bottom w:val="none" w:sz="0" w:space="0" w:color="auto"/>
        <w:right w:val="none" w:sz="0" w:space="0" w:color="auto"/>
      </w:divBdr>
    </w:div>
    <w:div w:id="408500968">
      <w:bodyDiv w:val="1"/>
      <w:marLeft w:val="0"/>
      <w:marRight w:val="0"/>
      <w:marTop w:val="0"/>
      <w:marBottom w:val="0"/>
      <w:divBdr>
        <w:top w:val="none" w:sz="0" w:space="0" w:color="auto"/>
        <w:left w:val="none" w:sz="0" w:space="0" w:color="auto"/>
        <w:bottom w:val="none" w:sz="0" w:space="0" w:color="auto"/>
        <w:right w:val="none" w:sz="0" w:space="0" w:color="auto"/>
      </w:divBdr>
    </w:div>
    <w:div w:id="408506893">
      <w:bodyDiv w:val="1"/>
      <w:marLeft w:val="0"/>
      <w:marRight w:val="0"/>
      <w:marTop w:val="0"/>
      <w:marBottom w:val="0"/>
      <w:divBdr>
        <w:top w:val="none" w:sz="0" w:space="0" w:color="auto"/>
        <w:left w:val="none" w:sz="0" w:space="0" w:color="auto"/>
        <w:bottom w:val="none" w:sz="0" w:space="0" w:color="auto"/>
        <w:right w:val="none" w:sz="0" w:space="0" w:color="auto"/>
      </w:divBdr>
    </w:div>
    <w:div w:id="408582264">
      <w:bodyDiv w:val="1"/>
      <w:marLeft w:val="0"/>
      <w:marRight w:val="0"/>
      <w:marTop w:val="0"/>
      <w:marBottom w:val="0"/>
      <w:divBdr>
        <w:top w:val="none" w:sz="0" w:space="0" w:color="auto"/>
        <w:left w:val="none" w:sz="0" w:space="0" w:color="auto"/>
        <w:bottom w:val="none" w:sz="0" w:space="0" w:color="auto"/>
        <w:right w:val="none" w:sz="0" w:space="0" w:color="auto"/>
      </w:divBdr>
    </w:div>
    <w:div w:id="409084647">
      <w:bodyDiv w:val="1"/>
      <w:marLeft w:val="0"/>
      <w:marRight w:val="0"/>
      <w:marTop w:val="0"/>
      <w:marBottom w:val="0"/>
      <w:divBdr>
        <w:top w:val="none" w:sz="0" w:space="0" w:color="auto"/>
        <w:left w:val="none" w:sz="0" w:space="0" w:color="auto"/>
        <w:bottom w:val="none" w:sz="0" w:space="0" w:color="auto"/>
        <w:right w:val="none" w:sz="0" w:space="0" w:color="auto"/>
      </w:divBdr>
    </w:div>
    <w:div w:id="409691729">
      <w:bodyDiv w:val="1"/>
      <w:marLeft w:val="0"/>
      <w:marRight w:val="0"/>
      <w:marTop w:val="0"/>
      <w:marBottom w:val="0"/>
      <w:divBdr>
        <w:top w:val="none" w:sz="0" w:space="0" w:color="auto"/>
        <w:left w:val="none" w:sz="0" w:space="0" w:color="auto"/>
        <w:bottom w:val="none" w:sz="0" w:space="0" w:color="auto"/>
        <w:right w:val="none" w:sz="0" w:space="0" w:color="auto"/>
      </w:divBdr>
    </w:div>
    <w:div w:id="410154492">
      <w:bodyDiv w:val="1"/>
      <w:marLeft w:val="0"/>
      <w:marRight w:val="0"/>
      <w:marTop w:val="0"/>
      <w:marBottom w:val="0"/>
      <w:divBdr>
        <w:top w:val="none" w:sz="0" w:space="0" w:color="auto"/>
        <w:left w:val="none" w:sz="0" w:space="0" w:color="auto"/>
        <w:bottom w:val="none" w:sz="0" w:space="0" w:color="auto"/>
        <w:right w:val="none" w:sz="0" w:space="0" w:color="auto"/>
      </w:divBdr>
    </w:div>
    <w:div w:id="410196477">
      <w:bodyDiv w:val="1"/>
      <w:marLeft w:val="0"/>
      <w:marRight w:val="0"/>
      <w:marTop w:val="0"/>
      <w:marBottom w:val="0"/>
      <w:divBdr>
        <w:top w:val="none" w:sz="0" w:space="0" w:color="auto"/>
        <w:left w:val="none" w:sz="0" w:space="0" w:color="auto"/>
        <w:bottom w:val="none" w:sz="0" w:space="0" w:color="auto"/>
        <w:right w:val="none" w:sz="0" w:space="0" w:color="auto"/>
      </w:divBdr>
    </w:div>
    <w:div w:id="411006445">
      <w:bodyDiv w:val="1"/>
      <w:marLeft w:val="0"/>
      <w:marRight w:val="0"/>
      <w:marTop w:val="0"/>
      <w:marBottom w:val="0"/>
      <w:divBdr>
        <w:top w:val="none" w:sz="0" w:space="0" w:color="auto"/>
        <w:left w:val="none" w:sz="0" w:space="0" w:color="auto"/>
        <w:bottom w:val="none" w:sz="0" w:space="0" w:color="auto"/>
        <w:right w:val="none" w:sz="0" w:space="0" w:color="auto"/>
      </w:divBdr>
    </w:div>
    <w:div w:id="411242972">
      <w:bodyDiv w:val="1"/>
      <w:marLeft w:val="0"/>
      <w:marRight w:val="0"/>
      <w:marTop w:val="0"/>
      <w:marBottom w:val="0"/>
      <w:divBdr>
        <w:top w:val="none" w:sz="0" w:space="0" w:color="auto"/>
        <w:left w:val="none" w:sz="0" w:space="0" w:color="auto"/>
        <w:bottom w:val="none" w:sz="0" w:space="0" w:color="auto"/>
        <w:right w:val="none" w:sz="0" w:space="0" w:color="auto"/>
      </w:divBdr>
    </w:div>
    <w:div w:id="411247140">
      <w:bodyDiv w:val="1"/>
      <w:marLeft w:val="0"/>
      <w:marRight w:val="0"/>
      <w:marTop w:val="0"/>
      <w:marBottom w:val="0"/>
      <w:divBdr>
        <w:top w:val="none" w:sz="0" w:space="0" w:color="auto"/>
        <w:left w:val="none" w:sz="0" w:space="0" w:color="auto"/>
        <w:bottom w:val="none" w:sz="0" w:space="0" w:color="auto"/>
        <w:right w:val="none" w:sz="0" w:space="0" w:color="auto"/>
      </w:divBdr>
    </w:div>
    <w:div w:id="411319543">
      <w:bodyDiv w:val="1"/>
      <w:marLeft w:val="0"/>
      <w:marRight w:val="0"/>
      <w:marTop w:val="0"/>
      <w:marBottom w:val="0"/>
      <w:divBdr>
        <w:top w:val="none" w:sz="0" w:space="0" w:color="auto"/>
        <w:left w:val="none" w:sz="0" w:space="0" w:color="auto"/>
        <w:bottom w:val="none" w:sz="0" w:space="0" w:color="auto"/>
        <w:right w:val="none" w:sz="0" w:space="0" w:color="auto"/>
      </w:divBdr>
    </w:div>
    <w:div w:id="411900344">
      <w:bodyDiv w:val="1"/>
      <w:marLeft w:val="0"/>
      <w:marRight w:val="0"/>
      <w:marTop w:val="0"/>
      <w:marBottom w:val="0"/>
      <w:divBdr>
        <w:top w:val="none" w:sz="0" w:space="0" w:color="auto"/>
        <w:left w:val="none" w:sz="0" w:space="0" w:color="auto"/>
        <w:bottom w:val="none" w:sz="0" w:space="0" w:color="auto"/>
        <w:right w:val="none" w:sz="0" w:space="0" w:color="auto"/>
      </w:divBdr>
    </w:div>
    <w:div w:id="412556953">
      <w:bodyDiv w:val="1"/>
      <w:marLeft w:val="0"/>
      <w:marRight w:val="0"/>
      <w:marTop w:val="0"/>
      <w:marBottom w:val="0"/>
      <w:divBdr>
        <w:top w:val="none" w:sz="0" w:space="0" w:color="auto"/>
        <w:left w:val="none" w:sz="0" w:space="0" w:color="auto"/>
        <w:bottom w:val="none" w:sz="0" w:space="0" w:color="auto"/>
        <w:right w:val="none" w:sz="0" w:space="0" w:color="auto"/>
      </w:divBdr>
    </w:div>
    <w:div w:id="412893596">
      <w:bodyDiv w:val="1"/>
      <w:marLeft w:val="0"/>
      <w:marRight w:val="0"/>
      <w:marTop w:val="0"/>
      <w:marBottom w:val="0"/>
      <w:divBdr>
        <w:top w:val="none" w:sz="0" w:space="0" w:color="auto"/>
        <w:left w:val="none" w:sz="0" w:space="0" w:color="auto"/>
        <w:bottom w:val="none" w:sz="0" w:space="0" w:color="auto"/>
        <w:right w:val="none" w:sz="0" w:space="0" w:color="auto"/>
      </w:divBdr>
    </w:div>
    <w:div w:id="413086488">
      <w:bodyDiv w:val="1"/>
      <w:marLeft w:val="0"/>
      <w:marRight w:val="0"/>
      <w:marTop w:val="0"/>
      <w:marBottom w:val="0"/>
      <w:divBdr>
        <w:top w:val="none" w:sz="0" w:space="0" w:color="auto"/>
        <w:left w:val="none" w:sz="0" w:space="0" w:color="auto"/>
        <w:bottom w:val="none" w:sz="0" w:space="0" w:color="auto"/>
        <w:right w:val="none" w:sz="0" w:space="0" w:color="auto"/>
      </w:divBdr>
    </w:div>
    <w:div w:id="413743076">
      <w:bodyDiv w:val="1"/>
      <w:marLeft w:val="0"/>
      <w:marRight w:val="0"/>
      <w:marTop w:val="0"/>
      <w:marBottom w:val="0"/>
      <w:divBdr>
        <w:top w:val="none" w:sz="0" w:space="0" w:color="auto"/>
        <w:left w:val="none" w:sz="0" w:space="0" w:color="auto"/>
        <w:bottom w:val="none" w:sz="0" w:space="0" w:color="auto"/>
        <w:right w:val="none" w:sz="0" w:space="0" w:color="auto"/>
      </w:divBdr>
    </w:div>
    <w:div w:id="414135403">
      <w:bodyDiv w:val="1"/>
      <w:marLeft w:val="0"/>
      <w:marRight w:val="0"/>
      <w:marTop w:val="0"/>
      <w:marBottom w:val="0"/>
      <w:divBdr>
        <w:top w:val="none" w:sz="0" w:space="0" w:color="auto"/>
        <w:left w:val="none" w:sz="0" w:space="0" w:color="auto"/>
        <w:bottom w:val="none" w:sz="0" w:space="0" w:color="auto"/>
        <w:right w:val="none" w:sz="0" w:space="0" w:color="auto"/>
      </w:divBdr>
    </w:div>
    <w:div w:id="414323075">
      <w:bodyDiv w:val="1"/>
      <w:marLeft w:val="0"/>
      <w:marRight w:val="0"/>
      <w:marTop w:val="0"/>
      <w:marBottom w:val="0"/>
      <w:divBdr>
        <w:top w:val="none" w:sz="0" w:space="0" w:color="auto"/>
        <w:left w:val="none" w:sz="0" w:space="0" w:color="auto"/>
        <w:bottom w:val="none" w:sz="0" w:space="0" w:color="auto"/>
        <w:right w:val="none" w:sz="0" w:space="0" w:color="auto"/>
      </w:divBdr>
    </w:div>
    <w:div w:id="414516318">
      <w:bodyDiv w:val="1"/>
      <w:marLeft w:val="0"/>
      <w:marRight w:val="0"/>
      <w:marTop w:val="0"/>
      <w:marBottom w:val="0"/>
      <w:divBdr>
        <w:top w:val="none" w:sz="0" w:space="0" w:color="auto"/>
        <w:left w:val="none" w:sz="0" w:space="0" w:color="auto"/>
        <w:bottom w:val="none" w:sz="0" w:space="0" w:color="auto"/>
        <w:right w:val="none" w:sz="0" w:space="0" w:color="auto"/>
      </w:divBdr>
    </w:div>
    <w:div w:id="415248527">
      <w:bodyDiv w:val="1"/>
      <w:marLeft w:val="0"/>
      <w:marRight w:val="0"/>
      <w:marTop w:val="0"/>
      <w:marBottom w:val="0"/>
      <w:divBdr>
        <w:top w:val="none" w:sz="0" w:space="0" w:color="auto"/>
        <w:left w:val="none" w:sz="0" w:space="0" w:color="auto"/>
        <w:bottom w:val="none" w:sz="0" w:space="0" w:color="auto"/>
        <w:right w:val="none" w:sz="0" w:space="0" w:color="auto"/>
      </w:divBdr>
    </w:div>
    <w:div w:id="415367627">
      <w:bodyDiv w:val="1"/>
      <w:marLeft w:val="0"/>
      <w:marRight w:val="0"/>
      <w:marTop w:val="0"/>
      <w:marBottom w:val="0"/>
      <w:divBdr>
        <w:top w:val="none" w:sz="0" w:space="0" w:color="auto"/>
        <w:left w:val="none" w:sz="0" w:space="0" w:color="auto"/>
        <w:bottom w:val="none" w:sz="0" w:space="0" w:color="auto"/>
        <w:right w:val="none" w:sz="0" w:space="0" w:color="auto"/>
      </w:divBdr>
    </w:div>
    <w:div w:id="415395681">
      <w:bodyDiv w:val="1"/>
      <w:marLeft w:val="0"/>
      <w:marRight w:val="0"/>
      <w:marTop w:val="0"/>
      <w:marBottom w:val="0"/>
      <w:divBdr>
        <w:top w:val="none" w:sz="0" w:space="0" w:color="auto"/>
        <w:left w:val="none" w:sz="0" w:space="0" w:color="auto"/>
        <w:bottom w:val="none" w:sz="0" w:space="0" w:color="auto"/>
        <w:right w:val="none" w:sz="0" w:space="0" w:color="auto"/>
      </w:divBdr>
    </w:div>
    <w:div w:id="415441663">
      <w:bodyDiv w:val="1"/>
      <w:marLeft w:val="0"/>
      <w:marRight w:val="0"/>
      <w:marTop w:val="0"/>
      <w:marBottom w:val="0"/>
      <w:divBdr>
        <w:top w:val="none" w:sz="0" w:space="0" w:color="auto"/>
        <w:left w:val="none" w:sz="0" w:space="0" w:color="auto"/>
        <w:bottom w:val="none" w:sz="0" w:space="0" w:color="auto"/>
        <w:right w:val="none" w:sz="0" w:space="0" w:color="auto"/>
      </w:divBdr>
    </w:div>
    <w:div w:id="415445189">
      <w:bodyDiv w:val="1"/>
      <w:marLeft w:val="0"/>
      <w:marRight w:val="0"/>
      <w:marTop w:val="0"/>
      <w:marBottom w:val="0"/>
      <w:divBdr>
        <w:top w:val="none" w:sz="0" w:space="0" w:color="auto"/>
        <w:left w:val="none" w:sz="0" w:space="0" w:color="auto"/>
        <w:bottom w:val="none" w:sz="0" w:space="0" w:color="auto"/>
        <w:right w:val="none" w:sz="0" w:space="0" w:color="auto"/>
      </w:divBdr>
    </w:div>
    <w:div w:id="415588979">
      <w:bodyDiv w:val="1"/>
      <w:marLeft w:val="0"/>
      <w:marRight w:val="0"/>
      <w:marTop w:val="0"/>
      <w:marBottom w:val="0"/>
      <w:divBdr>
        <w:top w:val="none" w:sz="0" w:space="0" w:color="auto"/>
        <w:left w:val="none" w:sz="0" w:space="0" w:color="auto"/>
        <w:bottom w:val="none" w:sz="0" w:space="0" w:color="auto"/>
        <w:right w:val="none" w:sz="0" w:space="0" w:color="auto"/>
      </w:divBdr>
    </w:div>
    <w:div w:id="415899713">
      <w:bodyDiv w:val="1"/>
      <w:marLeft w:val="0"/>
      <w:marRight w:val="0"/>
      <w:marTop w:val="0"/>
      <w:marBottom w:val="0"/>
      <w:divBdr>
        <w:top w:val="none" w:sz="0" w:space="0" w:color="auto"/>
        <w:left w:val="none" w:sz="0" w:space="0" w:color="auto"/>
        <w:bottom w:val="none" w:sz="0" w:space="0" w:color="auto"/>
        <w:right w:val="none" w:sz="0" w:space="0" w:color="auto"/>
      </w:divBdr>
    </w:div>
    <w:div w:id="416247727">
      <w:bodyDiv w:val="1"/>
      <w:marLeft w:val="0"/>
      <w:marRight w:val="0"/>
      <w:marTop w:val="0"/>
      <w:marBottom w:val="0"/>
      <w:divBdr>
        <w:top w:val="none" w:sz="0" w:space="0" w:color="auto"/>
        <w:left w:val="none" w:sz="0" w:space="0" w:color="auto"/>
        <w:bottom w:val="none" w:sz="0" w:space="0" w:color="auto"/>
        <w:right w:val="none" w:sz="0" w:space="0" w:color="auto"/>
      </w:divBdr>
    </w:div>
    <w:div w:id="416365561">
      <w:bodyDiv w:val="1"/>
      <w:marLeft w:val="0"/>
      <w:marRight w:val="0"/>
      <w:marTop w:val="0"/>
      <w:marBottom w:val="0"/>
      <w:divBdr>
        <w:top w:val="none" w:sz="0" w:space="0" w:color="auto"/>
        <w:left w:val="none" w:sz="0" w:space="0" w:color="auto"/>
        <w:bottom w:val="none" w:sz="0" w:space="0" w:color="auto"/>
        <w:right w:val="none" w:sz="0" w:space="0" w:color="auto"/>
      </w:divBdr>
    </w:div>
    <w:div w:id="416366104">
      <w:bodyDiv w:val="1"/>
      <w:marLeft w:val="0"/>
      <w:marRight w:val="0"/>
      <w:marTop w:val="0"/>
      <w:marBottom w:val="0"/>
      <w:divBdr>
        <w:top w:val="none" w:sz="0" w:space="0" w:color="auto"/>
        <w:left w:val="none" w:sz="0" w:space="0" w:color="auto"/>
        <w:bottom w:val="none" w:sz="0" w:space="0" w:color="auto"/>
        <w:right w:val="none" w:sz="0" w:space="0" w:color="auto"/>
      </w:divBdr>
    </w:div>
    <w:div w:id="416481865">
      <w:bodyDiv w:val="1"/>
      <w:marLeft w:val="0"/>
      <w:marRight w:val="0"/>
      <w:marTop w:val="0"/>
      <w:marBottom w:val="0"/>
      <w:divBdr>
        <w:top w:val="none" w:sz="0" w:space="0" w:color="auto"/>
        <w:left w:val="none" w:sz="0" w:space="0" w:color="auto"/>
        <w:bottom w:val="none" w:sz="0" w:space="0" w:color="auto"/>
        <w:right w:val="none" w:sz="0" w:space="0" w:color="auto"/>
      </w:divBdr>
    </w:div>
    <w:div w:id="417213628">
      <w:bodyDiv w:val="1"/>
      <w:marLeft w:val="0"/>
      <w:marRight w:val="0"/>
      <w:marTop w:val="0"/>
      <w:marBottom w:val="0"/>
      <w:divBdr>
        <w:top w:val="none" w:sz="0" w:space="0" w:color="auto"/>
        <w:left w:val="none" w:sz="0" w:space="0" w:color="auto"/>
        <w:bottom w:val="none" w:sz="0" w:space="0" w:color="auto"/>
        <w:right w:val="none" w:sz="0" w:space="0" w:color="auto"/>
      </w:divBdr>
    </w:div>
    <w:div w:id="417556515">
      <w:bodyDiv w:val="1"/>
      <w:marLeft w:val="0"/>
      <w:marRight w:val="0"/>
      <w:marTop w:val="0"/>
      <w:marBottom w:val="0"/>
      <w:divBdr>
        <w:top w:val="none" w:sz="0" w:space="0" w:color="auto"/>
        <w:left w:val="none" w:sz="0" w:space="0" w:color="auto"/>
        <w:bottom w:val="none" w:sz="0" w:space="0" w:color="auto"/>
        <w:right w:val="none" w:sz="0" w:space="0" w:color="auto"/>
      </w:divBdr>
    </w:div>
    <w:div w:id="417676490">
      <w:bodyDiv w:val="1"/>
      <w:marLeft w:val="0"/>
      <w:marRight w:val="0"/>
      <w:marTop w:val="0"/>
      <w:marBottom w:val="0"/>
      <w:divBdr>
        <w:top w:val="none" w:sz="0" w:space="0" w:color="auto"/>
        <w:left w:val="none" w:sz="0" w:space="0" w:color="auto"/>
        <w:bottom w:val="none" w:sz="0" w:space="0" w:color="auto"/>
        <w:right w:val="none" w:sz="0" w:space="0" w:color="auto"/>
      </w:divBdr>
    </w:div>
    <w:div w:id="417947374">
      <w:bodyDiv w:val="1"/>
      <w:marLeft w:val="0"/>
      <w:marRight w:val="0"/>
      <w:marTop w:val="0"/>
      <w:marBottom w:val="0"/>
      <w:divBdr>
        <w:top w:val="none" w:sz="0" w:space="0" w:color="auto"/>
        <w:left w:val="none" w:sz="0" w:space="0" w:color="auto"/>
        <w:bottom w:val="none" w:sz="0" w:space="0" w:color="auto"/>
        <w:right w:val="none" w:sz="0" w:space="0" w:color="auto"/>
      </w:divBdr>
    </w:div>
    <w:div w:id="418452209">
      <w:bodyDiv w:val="1"/>
      <w:marLeft w:val="0"/>
      <w:marRight w:val="0"/>
      <w:marTop w:val="0"/>
      <w:marBottom w:val="0"/>
      <w:divBdr>
        <w:top w:val="none" w:sz="0" w:space="0" w:color="auto"/>
        <w:left w:val="none" w:sz="0" w:space="0" w:color="auto"/>
        <w:bottom w:val="none" w:sz="0" w:space="0" w:color="auto"/>
        <w:right w:val="none" w:sz="0" w:space="0" w:color="auto"/>
      </w:divBdr>
    </w:div>
    <w:div w:id="418793211">
      <w:bodyDiv w:val="1"/>
      <w:marLeft w:val="0"/>
      <w:marRight w:val="0"/>
      <w:marTop w:val="0"/>
      <w:marBottom w:val="0"/>
      <w:divBdr>
        <w:top w:val="none" w:sz="0" w:space="0" w:color="auto"/>
        <w:left w:val="none" w:sz="0" w:space="0" w:color="auto"/>
        <w:bottom w:val="none" w:sz="0" w:space="0" w:color="auto"/>
        <w:right w:val="none" w:sz="0" w:space="0" w:color="auto"/>
      </w:divBdr>
    </w:div>
    <w:div w:id="419064600">
      <w:bodyDiv w:val="1"/>
      <w:marLeft w:val="0"/>
      <w:marRight w:val="0"/>
      <w:marTop w:val="0"/>
      <w:marBottom w:val="0"/>
      <w:divBdr>
        <w:top w:val="none" w:sz="0" w:space="0" w:color="auto"/>
        <w:left w:val="none" w:sz="0" w:space="0" w:color="auto"/>
        <w:bottom w:val="none" w:sz="0" w:space="0" w:color="auto"/>
        <w:right w:val="none" w:sz="0" w:space="0" w:color="auto"/>
      </w:divBdr>
    </w:div>
    <w:div w:id="419373827">
      <w:bodyDiv w:val="1"/>
      <w:marLeft w:val="0"/>
      <w:marRight w:val="0"/>
      <w:marTop w:val="0"/>
      <w:marBottom w:val="0"/>
      <w:divBdr>
        <w:top w:val="none" w:sz="0" w:space="0" w:color="auto"/>
        <w:left w:val="none" w:sz="0" w:space="0" w:color="auto"/>
        <w:bottom w:val="none" w:sz="0" w:space="0" w:color="auto"/>
        <w:right w:val="none" w:sz="0" w:space="0" w:color="auto"/>
      </w:divBdr>
    </w:div>
    <w:div w:id="419718708">
      <w:bodyDiv w:val="1"/>
      <w:marLeft w:val="0"/>
      <w:marRight w:val="0"/>
      <w:marTop w:val="0"/>
      <w:marBottom w:val="0"/>
      <w:divBdr>
        <w:top w:val="none" w:sz="0" w:space="0" w:color="auto"/>
        <w:left w:val="none" w:sz="0" w:space="0" w:color="auto"/>
        <w:bottom w:val="none" w:sz="0" w:space="0" w:color="auto"/>
        <w:right w:val="none" w:sz="0" w:space="0" w:color="auto"/>
      </w:divBdr>
    </w:div>
    <w:div w:id="419984943">
      <w:bodyDiv w:val="1"/>
      <w:marLeft w:val="0"/>
      <w:marRight w:val="0"/>
      <w:marTop w:val="0"/>
      <w:marBottom w:val="0"/>
      <w:divBdr>
        <w:top w:val="none" w:sz="0" w:space="0" w:color="auto"/>
        <w:left w:val="none" w:sz="0" w:space="0" w:color="auto"/>
        <w:bottom w:val="none" w:sz="0" w:space="0" w:color="auto"/>
        <w:right w:val="none" w:sz="0" w:space="0" w:color="auto"/>
      </w:divBdr>
    </w:div>
    <w:div w:id="420180292">
      <w:bodyDiv w:val="1"/>
      <w:marLeft w:val="0"/>
      <w:marRight w:val="0"/>
      <w:marTop w:val="0"/>
      <w:marBottom w:val="0"/>
      <w:divBdr>
        <w:top w:val="none" w:sz="0" w:space="0" w:color="auto"/>
        <w:left w:val="none" w:sz="0" w:space="0" w:color="auto"/>
        <w:bottom w:val="none" w:sz="0" w:space="0" w:color="auto"/>
        <w:right w:val="none" w:sz="0" w:space="0" w:color="auto"/>
      </w:divBdr>
    </w:div>
    <w:div w:id="420220744">
      <w:bodyDiv w:val="1"/>
      <w:marLeft w:val="0"/>
      <w:marRight w:val="0"/>
      <w:marTop w:val="0"/>
      <w:marBottom w:val="0"/>
      <w:divBdr>
        <w:top w:val="none" w:sz="0" w:space="0" w:color="auto"/>
        <w:left w:val="none" w:sz="0" w:space="0" w:color="auto"/>
        <w:bottom w:val="none" w:sz="0" w:space="0" w:color="auto"/>
        <w:right w:val="none" w:sz="0" w:space="0" w:color="auto"/>
      </w:divBdr>
    </w:div>
    <w:div w:id="420681364">
      <w:bodyDiv w:val="1"/>
      <w:marLeft w:val="0"/>
      <w:marRight w:val="0"/>
      <w:marTop w:val="0"/>
      <w:marBottom w:val="0"/>
      <w:divBdr>
        <w:top w:val="none" w:sz="0" w:space="0" w:color="auto"/>
        <w:left w:val="none" w:sz="0" w:space="0" w:color="auto"/>
        <w:bottom w:val="none" w:sz="0" w:space="0" w:color="auto"/>
        <w:right w:val="none" w:sz="0" w:space="0" w:color="auto"/>
      </w:divBdr>
    </w:div>
    <w:div w:id="420878791">
      <w:bodyDiv w:val="1"/>
      <w:marLeft w:val="0"/>
      <w:marRight w:val="0"/>
      <w:marTop w:val="0"/>
      <w:marBottom w:val="0"/>
      <w:divBdr>
        <w:top w:val="none" w:sz="0" w:space="0" w:color="auto"/>
        <w:left w:val="none" w:sz="0" w:space="0" w:color="auto"/>
        <w:bottom w:val="none" w:sz="0" w:space="0" w:color="auto"/>
        <w:right w:val="none" w:sz="0" w:space="0" w:color="auto"/>
      </w:divBdr>
    </w:div>
    <w:div w:id="421679184">
      <w:bodyDiv w:val="1"/>
      <w:marLeft w:val="0"/>
      <w:marRight w:val="0"/>
      <w:marTop w:val="0"/>
      <w:marBottom w:val="0"/>
      <w:divBdr>
        <w:top w:val="none" w:sz="0" w:space="0" w:color="auto"/>
        <w:left w:val="none" w:sz="0" w:space="0" w:color="auto"/>
        <w:bottom w:val="none" w:sz="0" w:space="0" w:color="auto"/>
        <w:right w:val="none" w:sz="0" w:space="0" w:color="auto"/>
      </w:divBdr>
    </w:div>
    <w:div w:id="422803245">
      <w:bodyDiv w:val="1"/>
      <w:marLeft w:val="0"/>
      <w:marRight w:val="0"/>
      <w:marTop w:val="0"/>
      <w:marBottom w:val="0"/>
      <w:divBdr>
        <w:top w:val="none" w:sz="0" w:space="0" w:color="auto"/>
        <w:left w:val="none" w:sz="0" w:space="0" w:color="auto"/>
        <w:bottom w:val="none" w:sz="0" w:space="0" w:color="auto"/>
        <w:right w:val="none" w:sz="0" w:space="0" w:color="auto"/>
      </w:divBdr>
    </w:div>
    <w:div w:id="423040673">
      <w:bodyDiv w:val="1"/>
      <w:marLeft w:val="0"/>
      <w:marRight w:val="0"/>
      <w:marTop w:val="0"/>
      <w:marBottom w:val="0"/>
      <w:divBdr>
        <w:top w:val="none" w:sz="0" w:space="0" w:color="auto"/>
        <w:left w:val="none" w:sz="0" w:space="0" w:color="auto"/>
        <w:bottom w:val="none" w:sz="0" w:space="0" w:color="auto"/>
        <w:right w:val="none" w:sz="0" w:space="0" w:color="auto"/>
      </w:divBdr>
    </w:div>
    <w:div w:id="423116413">
      <w:bodyDiv w:val="1"/>
      <w:marLeft w:val="0"/>
      <w:marRight w:val="0"/>
      <w:marTop w:val="0"/>
      <w:marBottom w:val="0"/>
      <w:divBdr>
        <w:top w:val="none" w:sz="0" w:space="0" w:color="auto"/>
        <w:left w:val="none" w:sz="0" w:space="0" w:color="auto"/>
        <w:bottom w:val="none" w:sz="0" w:space="0" w:color="auto"/>
        <w:right w:val="none" w:sz="0" w:space="0" w:color="auto"/>
      </w:divBdr>
    </w:div>
    <w:div w:id="423376576">
      <w:bodyDiv w:val="1"/>
      <w:marLeft w:val="0"/>
      <w:marRight w:val="0"/>
      <w:marTop w:val="0"/>
      <w:marBottom w:val="0"/>
      <w:divBdr>
        <w:top w:val="none" w:sz="0" w:space="0" w:color="auto"/>
        <w:left w:val="none" w:sz="0" w:space="0" w:color="auto"/>
        <w:bottom w:val="none" w:sz="0" w:space="0" w:color="auto"/>
        <w:right w:val="none" w:sz="0" w:space="0" w:color="auto"/>
      </w:divBdr>
    </w:div>
    <w:div w:id="423569937">
      <w:bodyDiv w:val="1"/>
      <w:marLeft w:val="0"/>
      <w:marRight w:val="0"/>
      <w:marTop w:val="0"/>
      <w:marBottom w:val="0"/>
      <w:divBdr>
        <w:top w:val="none" w:sz="0" w:space="0" w:color="auto"/>
        <w:left w:val="none" w:sz="0" w:space="0" w:color="auto"/>
        <w:bottom w:val="none" w:sz="0" w:space="0" w:color="auto"/>
        <w:right w:val="none" w:sz="0" w:space="0" w:color="auto"/>
      </w:divBdr>
    </w:div>
    <w:div w:id="423918953">
      <w:bodyDiv w:val="1"/>
      <w:marLeft w:val="0"/>
      <w:marRight w:val="0"/>
      <w:marTop w:val="0"/>
      <w:marBottom w:val="0"/>
      <w:divBdr>
        <w:top w:val="none" w:sz="0" w:space="0" w:color="auto"/>
        <w:left w:val="none" w:sz="0" w:space="0" w:color="auto"/>
        <w:bottom w:val="none" w:sz="0" w:space="0" w:color="auto"/>
        <w:right w:val="none" w:sz="0" w:space="0" w:color="auto"/>
      </w:divBdr>
    </w:div>
    <w:div w:id="424111831">
      <w:bodyDiv w:val="1"/>
      <w:marLeft w:val="0"/>
      <w:marRight w:val="0"/>
      <w:marTop w:val="0"/>
      <w:marBottom w:val="0"/>
      <w:divBdr>
        <w:top w:val="none" w:sz="0" w:space="0" w:color="auto"/>
        <w:left w:val="none" w:sz="0" w:space="0" w:color="auto"/>
        <w:bottom w:val="none" w:sz="0" w:space="0" w:color="auto"/>
        <w:right w:val="none" w:sz="0" w:space="0" w:color="auto"/>
      </w:divBdr>
    </w:div>
    <w:div w:id="424345720">
      <w:bodyDiv w:val="1"/>
      <w:marLeft w:val="0"/>
      <w:marRight w:val="0"/>
      <w:marTop w:val="0"/>
      <w:marBottom w:val="0"/>
      <w:divBdr>
        <w:top w:val="none" w:sz="0" w:space="0" w:color="auto"/>
        <w:left w:val="none" w:sz="0" w:space="0" w:color="auto"/>
        <w:bottom w:val="none" w:sz="0" w:space="0" w:color="auto"/>
        <w:right w:val="none" w:sz="0" w:space="0" w:color="auto"/>
      </w:divBdr>
    </w:div>
    <w:div w:id="424351568">
      <w:bodyDiv w:val="1"/>
      <w:marLeft w:val="0"/>
      <w:marRight w:val="0"/>
      <w:marTop w:val="0"/>
      <w:marBottom w:val="0"/>
      <w:divBdr>
        <w:top w:val="none" w:sz="0" w:space="0" w:color="auto"/>
        <w:left w:val="none" w:sz="0" w:space="0" w:color="auto"/>
        <w:bottom w:val="none" w:sz="0" w:space="0" w:color="auto"/>
        <w:right w:val="none" w:sz="0" w:space="0" w:color="auto"/>
      </w:divBdr>
    </w:div>
    <w:div w:id="424612396">
      <w:bodyDiv w:val="1"/>
      <w:marLeft w:val="0"/>
      <w:marRight w:val="0"/>
      <w:marTop w:val="0"/>
      <w:marBottom w:val="0"/>
      <w:divBdr>
        <w:top w:val="none" w:sz="0" w:space="0" w:color="auto"/>
        <w:left w:val="none" w:sz="0" w:space="0" w:color="auto"/>
        <w:bottom w:val="none" w:sz="0" w:space="0" w:color="auto"/>
        <w:right w:val="none" w:sz="0" w:space="0" w:color="auto"/>
      </w:divBdr>
    </w:div>
    <w:div w:id="425151404">
      <w:bodyDiv w:val="1"/>
      <w:marLeft w:val="0"/>
      <w:marRight w:val="0"/>
      <w:marTop w:val="0"/>
      <w:marBottom w:val="0"/>
      <w:divBdr>
        <w:top w:val="none" w:sz="0" w:space="0" w:color="auto"/>
        <w:left w:val="none" w:sz="0" w:space="0" w:color="auto"/>
        <w:bottom w:val="none" w:sz="0" w:space="0" w:color="auto"/>
        <w:right w:val="none" w:sz="0" w:space="0" w:color="auto"/>
      </w:divBdr>
    </w:div>
    <w:div w:id="425153881">
      <w:bodyDiv w:val="1"/>
      <w:marLeft w:val="0"/>
      <w:marRight w:val="0"/>
      <w:marTop w:val="0"/>
      <w:marBottom w:val="0"/>
      <w:divBdr>
        <w:top w:val="none" w:sz="0" w:space="0" w:color="auto"/>
        <w:left w:val="none" w:sz="0" w:space="0" w:color="auto"/>
        <w:bottom w:val="none" w:sz="0" w:space="0" w:color="auto"/>
        <w:right w:val="none" w:sz="0" w:space="0" w:color="auto"/>
      </w:divBdr>
    </w:div>
    <w:div w:id="425158539">
      <w:bodyDiv w:val="1"/>
      <w:marLeft w:val="0"/>
      <w:marRight w:val="0"/>
      <w:marTop w:val="0"/>
      <w:marBottom w:val="0"/>
      <w:divBdr>
        <w:top w:val="none" w:sz="0" w:space="0" w:color="auto"/>
        <w:left w:val="none" w:sz="0" w:space="0" w:color="auto"/>
        <w:bottom w:val="none" w:sz="0" w:space="0" w:color="auto"/>
        <w:right w:val="none" w:sz="0" w:space="0" w:color="auto"/>
      </w:divBdr>
    </w:div>
    <w:div w:id="425422636">
      <w:bodyDiv w:val="1"/>
      <w:marLeft w:val="0"/>
      <w:marRight w:val="0"/>
      <w:marTop w:val="0"/>
      <w:marBottom w:val="0"/>
      <w:divBdr>
        <w:top w:val="none" w:sz="0" w:space="0" w:color="auto"/>
        <w:left w:val="none" w:sz="0" w:space="0" w:color="auto"/>
        <w:bottom w:val="none" w:sz="0" w:space="0" w:color="auto"/>
        <w:right w:val="none" w:sz="0" w:space="0" w:color="auto"/>
      </w:divBdr>
    </w:div>
    <w:div w:id="425424293">
      <w:bodyDiv w:val="1"/>
      <w:marLeft w:val="0"/>
      <w:marRight w:val="0"/>
      <w:marTop w:val="0"/>
      <w:marBottom w:val="0"/>
      <w:divBdr>
        <w:top w:val="none" w:sz="0" w:space="0" w:color="auto"/>
        <w:left w:val="none" w:sz="0" w:space="0" w:color="auto"/>
        <w:bottom w:val="none" w:sz="0" w:space="0" w:color="auto"/>
        <w:right w:val="none" w:sz="0" w:space="0" w:color="auto"/>
      </w:divBdr>
    </w:div>
    <w:div w:id="425464538">
      <w:bodyDiv w:val="1"/>
      <w:marLeft w:val="0"/>
      <w:marRight w:val="0"/>
      <w:marTop w:val="0"/>
      <w:marBottom w:val="0"/>
      <w:divBdr>
        <w:top w:val="none" w:sz="0" w:space="0" w:color="auto"/>
        <w:left w:val="none" w:sz="0" w:space="0" w:color="auto"/>
        <w:bottom w:val="none" w:sz="0" w:space="0" w:color="auto"/>
        <w:right w:val="none" w:sz="0" w:space="0" w:color="auto"/>
      </w:divBdr>
    </w:div>
    <w:div w:id="425540972">
      <w:bodyDiv w:val="1"/>
      <w:marLeft w:val="0"/>
      <w:marRight w:val="0"/>
      <w:marTop w:val="0"/>
      <w:marBottom w:val="0"/>
      <w:divBdr>
        <w:top w:val="none" w:sz="0" w:space="0" w:color="auto"/>
        <w:left w:val="none" w:sz="0" w:space="0" w:color="auto"/>
        <w:bottom w:val="none" w:sz="0" w:space="0" w:color="auto"/>
        <w:right w:val="none" w:sz="0" w:space="0" w:color="auto"/>
      </w:divBdr>
    </w:div>
    <w:div w:id="425541272">
      <w:bodyDiv w:val="1"/>
      <w:marLeft w:val="0"/>
      <w:marRight w:val="0"/>
      <w:marTop w:val="0"/>
      <w:marBottom w:val="0"/>
      <w:divBdr>
        <w:top w:val="none" w:sz="0" w:space="0" w:color="auto"/>
        <w:left w:val="none" w:sz="0" w:space="0" w:color="auto"/>
        <w:bottom w:val="none" w:sz="0" w:space="0" w:color="auto"/>
        <w:right w:val="none" w:sz="0" w:space="0" w:color="auto"/>
      </w:divBdr>
    </w:div>
    <w:div w:id="425661630">
      <w:bodyDiv w:val="1"/>
      <w:marLeft w:val="0"/>
      <w:marRight w:val="0"/>
      <w:marTop w:val="0"/>
      <w:marBottom w:val="0"/>
      <w:divBdr>
        <w:top w:val="none" w:sz="0" w:space="0" w:color="auto"/>
        <w:left w:val="none" w:sz="0" w:space="0" w:color="auto"/>
        <w:bottom w:val="none" w:sz="0" w:space="0" w:color="auto"/>
        <w:right w:val="none" w:sz="0" w:space="0" w:color="auto"/>
      </w:divBdr>
    </w:div>
    <w:div w:id="426118759">
      <w:bodyDiv w:val="1"/>
      <w:marLeft w:val="0"/>
      <w:marRight w:val="0"/>
      <w:marTop w:val="0"/>
      <w:marBottom w:val="0"/>
      <w:divBdr>
        <w:top w:val="none" w:sz="0" w:space="0" w:color="auto"/>
        <w:left w:val="none" w:sz="0" w:space="0" w:color="auto"/>
        <w:bottom w:val="none" w:sz="0" w:space="0" w:color="auto"/>
        <w:right w:val="none" w:sz="0" w:space="0" w:color="auto"/>
      </w:divBdr>
    </w:div>
    <w:div w:id="426122946">
      <w:bodyDiv w:val="1"/>
      <w:marLeft w:val="0"/>
      <w:marRight w:val="0"/>
      <w:marTop w:val="0"/>
      <w:marBottom w:val="0"/>
      <w:divBdr>
        <w:top w:val="none" w:sz="0" w:space="0" w:color="auto"/>
        <w:left w:val="none" w:sz="0" w:space="0" w:color="auto"/>
        <w:bottom w:val="none" w:sz="0" w:space="0" w:color="auto"/>
        <w:right w:val="none" w:sz="0" w:space="0" w:color="auto"/>
      </w:divBdr>
    </w:div>
    <w:div w:id="426194861">
      <w:bodyDiv w:val="1"/>
      <w:marLeft w:val="0"/>
      <w:marRight w:val="0"/>
      <w:marTop w:val="0"/>
      <w:marBottom w:val="0"/>
      <w:divBdr>
        <w:top w:val="none" w:sz="0" w:space="0" w:color="auto"/>
        <w:left w:val="none" w:sz="0" w:space="0" w:color="auto"/>
        <w:bottom w:val="none" w:sz="0" w:space="0" w:color="auto"/>
        <w:right w:val="none" w:sz="0" w:space="0" w:color="auto"/>
      </w:divBdr>
    </w:div>
    <w:div w:id="426343143">
      <w:bodyDiv w:val="1"/>
      <w:marLeft w:val="0"/>
      <w:marRight w:val="0"/>
      <w:marTop w:val="0"/>
      <w:marBottom w:val="0"/>
      <w:divBdr>
        <w:top w:val="none" w:sz="0" w:space="0" w:color="auto"/>
        <w:left w:val="none" w:sz="0" w:space="0" w:color="auto"/>
        <w:bottom w:val="none" w:sz="0" w:space="0" w:color="auto"/>
        <w:right w:val="none" w:sz="0" w:space="0" w:color="auto"/>
      </w:divBdr>
    </w:div>
    <w:div w:id="426393456">
      <w:bodyDiv w:val="1"/>
      <w:marLeft w:val="0"/>
      <w:marRight w:val="0"/>
      <w:marTop w:val="0"/>
      <w:marBottom w:val="0"/>
      <w:divBdr>
        <w:top w:val="none" w:sz="0" w:space="0" w:color="auto"/>
        <w:left w:val="none" w:sz="0" w:space="0" w:color="auto"/>
        <w:bottom w:val="none" w:sz="0" w:space="0" w:color="auto"/>
        <w:right w:val="none" w:sz="0" w:space="0" w:color="auto"/>
      </w:divBdr>
    </w:div>
    <w:div w:id="426460899">
      <w:bodyDiv w:val="1"/>
      <w:marLeft w:val="0"/>
      <w:marRight w:val="0"/>
      <w:marTop w:val="0"/>
      <w:marBottom w:val="0"/>
      <w:divBdr>
        <w:top w:val="none" w:sz="0" w:space="0" w:color="auto"/>
        <w:left w:val="none" w:sz="0" w:space="0" w:color="auto"/>
        <w:bottom w:val="none" w:sz="0" w:space="0" w:color="auto"/>
        <w:right w:val="none" w:sz="0" w:space="0" w:color="auto"/>
      </w:divBdr>
    </w:div>
    <w:div w:id="426510804">
      <w:bodyDiv w:val="1"/>
      <w:marLeft w:val="0"/>
      <w:marRight w:val="0"/>
      <w:marTop w:val="0"/>
      <w:marBottom w:val="0"/>
      <w:divBdr>
        <w:top w:val="none" w:sz="0" w:space="0" w:color="auto"/>
        <w:left w:val="none" w:sz="0" w:space="0" w:color="auto"/>
        <w:bottom w:val="none" w:sz="0" w:space="0" w:color="auto"/>
        <w:right w:val="none" w:sz="0" w:space="0" w:color="auto"/>
      </w:divBdr>
    </w:div>
    <w:div w:id="426652627">
      <w:bodyDiv w:val="1"/>
      <w:marLeft w:val="0"/>
      <w:marRight w:val="0"/>
      <w:marTop w:val="0"/>
      <w:marBottom w:val="0"/>
      <w:divBdr>
        <w:top w:val="none" w:sz="0" w:space="0" w:color="auto"/>
        <w:left w:val="none" w:sz="0" w:space="0" w:color="auto"/>
        <w:bottom w:val="none" w:sz="0" w:space="0" w:color="auto"/>
        <w:right w:val="none" w:sz="0" w:space="0" w:color="auto"/>
      </w:divBdr>
    </w:div>
    <w:div w:id="426848612">
      <w:bodyDiv w:val="1"/>
      <w:marLeft w:val="0"/>
      <w:marRight w:val="0"/>
      <w:marTop w:val="0"/>
      <w:marBottom w:val="0"/>
      <w:divBdr>
        <w:top w:val="none" w:sz="0" w:space="0" w:color="auto"/>
        <w:left w:val="none" w:sz="0" w:space="0" w:color="auto"/>
        <w:bottom w:val="none" w:sz="0" w:space="0" w:color="auto"/>
        <w:right w:val="none" w:sz="0" w:space="0" w:color="auto"/>
      </w:divBdr>
    </w:div>
    <w:div w:id="426928953">
      <w:bodyDiv w:val="1"/>
      <w:marLeft w:val="0"/>
      <w:marRight w:val="0"/>
      <w:marTop w:val="0"/>
      <w:marBottom w:val="0"/>
      <w:divBdr>
        <w:top w:val="none" w:sz="0" w:space="0" w:color="auto"/>
        <w:left w:val="none" w:sz="0" w:space="0" w:color="auto"/>
        <w:bottom w:val="none" w:sz="0" w:space="0" w:color="auto"/>
        <w:right w:val="none" w:sz="0" w:space="0" w:color="auto"/>
      </w:divBdr>
    </w:div>
    <w:div w:id="427501319">
      <w:bodyDiv w:val="1"/>
      <w:marLeft w:val="0"/>
      <w:marRight w:val="0"/>
      <w:marTop w:val="0"/>
      <w:marBottom w:val="0"/>
      <w:divBdr>
        <w:top w:val="none" w:sz="0" w:space="0" w:color="auto"/>
        <w:left w:val="none" w:sz="0" w:space="0" w:color="auto"/>
        <w:bottom w:val="none" w:sz="0" w:space="0" w:color="auto"/>
        <w:right w:val="none" w:sz="0" w:space="0" w:color="auto"/>
      </w:divBdr>
    </w:div>
    <w:div w:id="427502909">
      <w:bodyDiv w:val="1"/>
      <w:marLeft w:val="0"/>
      <w:marRight w:val="0"/>
      <w:marTop w:val="0"/>
      <w:marBottom w:val="0"/>
      <w:divBdr>
        <w:top w:val="none" w:sz="0" w:space="0" w:color="auto"/>
        <w:left w:val="none" w:sz="0" w:space="0" w:color="auto"/>
        <w:bottom w:val="none" w:sz="0" w:space="0" w:color="auto"/>
        <w:right w:val="none" w:sz="0" w:space="0" w:color="auto"/>
      </w:divBdr>
    </w:div>
    <w:div w:id="427510401">
      <w:bodyDiv w:val="1"/>
      <w:marLeft w:val="0"/>
      <w:marRight w:val="0"/>
      <w:marTop w:val="0"/>
      <w:marBottom w:val="0"/>
      <w:divBdr>
        <w:top w:val="none" w:sz="0" w:space="0" w:color="auto"/>
        <w:left w:val="none" w:sz="0" w:space="0" w:color="auto"/>
        <w:bottom w:val="none" w:sz="0" w:space="0" w:color="auto"/>
        <w:right w:val="none" w:sz="0" w:space="0" w:color="auto"/>
      </w:divBdr>
    </w:div>
    <w:div w:id="427626681">
      <w:bodyDiv w:val="1"/>
      <w:marLeft w:val="0"/>
      <w:marRight w:val="0"/>
      <w:marTop w:val="0"/>
      <w:marBottom w:val="0"/>
      <w:divBdr>
        <w:top w:val="none" w:sz="0" w:space="0" w:color="auto"/>
        <w:left w:val="none" w:sz="0" w:space="0" w:color="auto"/>
        <w:bottom w:val="none" w:sz="0" w:space="0" w:color="auto"/>
        <w:right w:val="none" w:sz="0" w:space="0" w:color="auto"/>
      </w:divBdr>
    </w:div>
    <w:div w:id="427887877">
      <w:bodyDiv w:val="1"/>
      <w:marLeft w:val="0"/>
      <w:marRight w:val="0"/>
      <w:marTop w:val="0"/>
      <w:marBottom w:val="0"/>
      <w:divBdr>
        <w:top w:val="none" w:sz="0" w:space="0" w:color="auto"/>
        <w:left w:val="none" w:sz="0" w:space="0" w:color="auto"/>
        <w:bottom w:val="none" w:sz="0" w:space="0" w:color="auto"/>
        <w:right w:val="none" w:sz="0" w:space="0" w:color="auto"/>
      </w:divBdr>
    </w:div>
    <w:div w:id="428086150">
      <w:bodyDiv w:val="1"/>
      <w:marLeft w:val="0"/>
      <w:marRight w:val="0"/>
      <w:marTop w:val="0"/>
      <w:marBottom w:val="0"/>
      <w:divBdr>
        <w:top w:val="none" w:sz="0" w:space="0" w:color="auto"/>
        <w:left w:val="none" w:sz="0" w:space="0" w:color="auto"/>
        <w:bottom w:val="none" w:sz="0" w:space="0" w:color="auto"/>
        <w:right w:val="none" w:sz="0" w:space="0" w:color="auto"/>
      </w:divBdr>
    </w:div>
    <w:div w:id="428701271">
      <w:bodyDiv w:val="1"/>
      <w:marLeft w:val="0"/>
      <w:marRight w:val="0"/>
      <w:marTop w:val="0"/>
      <w:marBottom w:val="0"/>
      <w:divBdr>
        <w:top w:val="none" w:sz="0" w:space="0" w:color="auto"/>
        <w:left w:val="none" w:sz="0" w:space="0" w:color="auto"/>
        <w:bottom w:val="none" w:sz="0" w:space="0" w:color="auto"/>
        <w:right w:val="none" w:sz="0" w:space="0" w:color="auto"/>
      </w:divBdr>
    </w:div>
    <w:div w:id="428817353">
      <w:bodyDiv w:val="1"/>
      <w:marLeft w:val="0"/>
      <w:marRight w:val="0"/>
      <w:marTop w:val="0"/>
      <w:marBottom w:val="0"/>
      <w:divBdr>
        <w:top w:val="none" w:sz="0" w:space="0" w:color="auto"/>
        <w:left w:val="none" w:sz="0" w:space="0" w:color="auto"/>
        <w:bottom w:val="none" w:sz="0" w:space="0" w:color="auto"/>
        <w:right w:val="none" w:sz="0" w:space="0" w:color="auto"/>
      </w:divBdr>
    </w:div>
    <w:div w:id="429592745">
      <w:bodyDiv w:val="1"/>
      <w:marLeft w:val="0"/>
      <w:marRight w:val="0"/>
      <w:marTop w:val="0"/>
      <w:marBottom w:val="0"/>
      <w:divBdr>
        <w:top w:val="none" w:sz="0" w:space="0" w:color="auto"/>
        <w:left w:val="none" w:sz="0" w:space="0" w:color="auto"/>
        <w:bottom w:val="none" w:sz="0" w:space="0" w:color="auto"/>
        <w:right w:val="none" w:sz="0" w:space="0" w:color="auto"/>
      </w:divBdr>
    </w:div>
    <w:div w:id="429593537">
      <w:bodyDiv w:val="1"/>
      <w:marLeft w:val="0"/>
      <w:marRight w:val="0"/>
      <w:marTop w:val="0"/>
      <w:marBottom w:val="0"/>
      <w:divBdr>
        <w:top w:val="none" w:sz="0" w:space="0" w:color="auto"/>
        <w:left w:val="none" w:sz="0" w:space="0" w:color="auto"/>
        <w:bottom w:val="none" w:sz="0" w:space="0" w:color="auto"/>
        <w:right w:val="none" w:sz="0" w:space="0" w:color="auto"/>
      </w:divBdr>
    </w:div>
    <w:div w:id="430315805">
      <w:bodyDiv w:val="1"/>
      <w:marLeft w:val="0"/>
      <w:marRight w:val="0"/>
      <w:marTop w:val="0"/>
      <w:marBottom w:val="0"/>
      <w:divBdr>
        <w:top w:val="none" w:sz="0" w:space="0" w:color="auto"/>
        <w:left w:val="none" w:sz="0" w:space="0" w:color="auto"/>
        <w:bottom w:val="none" w:sz="0" w:space="0" w:color="auto"/>
        <w:right w:val="none" w:sz="0" w:space="0" w:color="auto"/>
      </w:divBdr>
    </w:div>
    <w:div w:id="430513796">
      <w:bodyDiv w:val="1"/>
      <w:marLeft w:val="0"/>
      <w:marRight w:val="0"/>
      <w:marTop w:val="0"/>
      <w:marBottom w:val="0"/>
      <w:divBdr>
        <w:top w:val="none" w:sz="0" w:space="0" w:color="auto"/>
        <w:left w:val="none" w:sz="0" w:space="0" w:color="auto"/>
        <w:bottom w:val="none" w:sz="0" w:space="0" w:color="auto"/>
        <w:right w:val="none" w:sz="0" w:space="0" w:color="auto"/>
      </w:divBdr>
    </w:div>
    <w:div w:id="431048533">
      <w:bodyDiv w:val="1"/>
      <w:marLeft w:val="0"/>
      <w:marRight w:val="0"/>
      <w:marTop w:val="0"/>
      <w:marBottom w:val="0"/>
      <w:divBdr>
        <w:top w:val="none" w:sz="0" w:space="0" w:color="auto"/>
        <w:left w:val="none" w:sz="0" w:space="0" w:color="auto"/>
        <w:bottom w:val="none" w:sz="0" w:space="0" w:color="auto"/>
        <w:right w:val="none" w:sz="0" w:space="0" w:color="auto"/>
      </w:divBdr>
    </w:div>
    <w:div w:id="431122612">
      <w:bodyDiv w:val="1"/>
      <w:marLeft w:val="0"/>
      <w:marRight w:val="0"/>
      <w:marTop w:val="0"/>
      <w:marBottom w:val="0"/>
      <w:divBdr>
        <w:top w:val="none" w:sz="0" w:space="0" w:color="auto"/>
        <w:left w:val="none" w:sz="0" w:space="0" w:color="auto"/>
        <w:bottom w:val="none" w:sz="0" w:space="0" w:color="auto"/>
        <w:right w:val="none" w:sz="0" w:space="0" w:color="auto"/>
      </w:divBdr>
    </w:div>
    <w:div w:id="431315069">
      <w:bodyDiv w:val="1"/>
      <w:marLeft w:val="0"/>
      <w:marRight w:val="0"/>
      <w:marTop w:val="0"/>
      <w:marBottom w:val="0"/>
      <w:divBdr>
        <w:top w:val="none" w:sz="0" w:space="0" w:color="auto"/>
        <w:left w:val="none" w:sz="0" w:space="0" w:color="auto"/>
        <w:bottom w:val="none" w:sz="0" w:space="0" w:color="auto"/>
        <w:right w:val="none" w:sz="0" w:space="0" w:color="auto"/>
      </w:divBdr>
    </w:div>
    <w:div w:id="431779201">
      <w:bodyDiv w:val="1"/>
      <w:marLeft w:val="0"/>
      <w:marRight w:val="0"/>
      <w:marTop w:val="0"/>
      <w:marBottom w:val="0"/>
      <w:divBdr>
        <w:top w:val="none" w:sz="0" w:space="0" w:color="auto"/>
        <w:left w:val="none" w:sz="0" w:space="0" w:color="auto"/>
        <w:bottom w:val="none" w:sz="0" w:space="0" w:color="auto"/>
        <w:right w:val="none" w:sz="0" w:space="0" w:color="auto"/>
      </w:divBdr>
    </w:div>
    <w:div w:id="431979563">
      <w:bodyDiv w:val="1"/>
      <w:marLeft w:val="0"/>
      <w:marRight w:val="0"/>
      <w:marTop w:val="0"/>
      <w:marBottom w:val="0"/>
      <w:divBdr>
        <w:top w:val="none" w:sz="0" w:space="0" w:color="auto"/>
        <w:left w:val="none" w:sz="0" w:space="0" w:color="auto"/>
        <w:bottom w:val="none" w:sz="0" w:space="0" w:color="auto"/>
        <w:right w:val="none" w:sz="0" w:space="0" w:color="auto"/>
      </w:divBdr>
    </w:div>
    <w:div w:id="432241468">
      <w:bodyDiv w:val="1"/>
      <w:marLeft w:val="0"/>
      <w:marRight w:val="0"/>
      <w:marTop w:val="0"/>
      <w:marBottom w:val="0"/>
      <w:divBdr>
        <w:top w:val="none" w:sz="0" w:space="0" w:color="auto"/>
        <w:left w:val="none" w:sz="0" w:space="0" w:color="auto"/>
        <w:bottom w:val="none" w:sz="0" w:space="0" w:color="auto"/>
        <w:right w:val="none" w:sz="0" w:space="0" w:color="auto"/>
      </w:divBdr>
    </w:div>
    <w:div w:id="432677175">
      <w:bodyDiv w:val="1"/>
      <w:marLeft w:val="0"/>
      <w:marRight w:val="0"/>
      <w:marTop w:val="0"/>
      <w:marBottom w:val="0"/>
      <w:divBdr>
        <w:top w:val="none" w:sz="0" w:space="0" w:color="auto"/>
        <w:left w:val="none" w:sz="0" w:space="0" w:color="auto"/>
        <w:bottom w:val="none" w:sz="0" w:space="0" w:color="auto"/>
        <w:right w:val="none" w:sz="0" w:space="0" w:color="auto"/>
      </w:divBdr>
    </w:div>
    <w:div w:id="433407128">
      <w:bodyDiv w:val="1"/>
      <w:marLeft w:val="0"/>
      <w:marRight w:val="0"/>
      <w:marTop w:val="0"/>
      <w:marBottom w:val="0"/>
      <w:divBdr>
        <w:top w:val="none" w:sz="0" w:space="0" w:color="auto"/>
        <w:left w:val="none" w:sz="0" w:space="0" w:color="auto"/>
        <w:bottom w:val="none" w:sz="0" w:space="0" w:color="auto"/>
        <w:right w:val="none" w:sz="0" w:space="0" w:color="auto"/>
      </w:divBdr>
    </w:div>
    <w:div w:id="433475456">
      <w:bodyDiv w:val="1"/>
      <w:marLeft w:val="0"/>
      <w:marRight w:val="0"/>
      <w:marTop w:val="0"/>
      <w:marBottom w:val="0"/>
      <w:divBdr>
        <w:top w:val="none" w:sz="0" w:space="0" w:color="auto"/>
        <w:left w:val="none" w:sz="0" w:space="0" w:color="auto"/>
        <w:bottom w:val="none" w:sz="0" w:space="0" w:color="auto"/>
        <w:right w:val="none" w:sz="0" w:space="0" w:color="auto"/>
      </w:divBdr>
    </w:div>
    <w:div w:id="433551777">
      <w:bodyDiv w:val="1"/>
      <w:marLeft w:val="0"/>
      <w:marRight w:val="0"/>
      <w:marTop w:val="0"/>
      <w:marBottom w:val="0"/>
      <w:divBdr>
        <w:top w:val="none" w:sz="0" w:space="0" w:color="auto"/>
        <w:left w:val="none" w:sz="0" w:space="0" w:color="auto"/>
        <w:bottom w:val="none" w:sz="0" w:space="0" w:color="auto"/>
        <w:right w:val="none" w:sz="0" w:space="0" w:color="auto"/>
      </w:divBdr>
    </w:div>
    <w:div w:id="434323565">
      <w:bodyDiv w:val="1"/>
      <w:marLeft w:val="0"/>
      <w:marRight w:val="0"/>
      <w:marTop w:val="0"/>
      <w:marBottom w:val="0"/>
      <w:divBdr>
        <w:top w:val="none" w:sz="0" w:space="0" w:color="auto"/>
        <w:left w:val="none" w:sz="0" w:space="0" w:color="auto"/>
        <w:bottom w:val="none" w:sz="0" w:space="0" w:color="auto"/>
        <w:right w:val="none" w:sz="0" w:space="0" w:color="auto"/>
      </w:divBdr>
    </w:div>
    <w:div w:id="434643148">
      <w:bodyDiv w:val="1"/>
      <w:marLeft w:val="0"/>
      <w:marRight w:val="0"/>
      <w:marTop w:val="0"/>
      <w:marBottom w:val="0"/>
      <w:divBdr>
        <w:top w:val="none" w:sz="0" w:space="0" w:color="auto"/>
        <w:left w:val="none" w:sz="0" w:space="0" w:color="auto"/>
        <w:bottom w:val="none" w:sz="0" w:space="0" w:color="auto"/>
        <w:right w:val="none" w:sz="0" w:space="0" w:color="auto"/>
      </w:divBdr>
    </w:div>
    <w:div w:id="434831871">
      <w:bodyDiv w:val="1"/>
      <w:marLeft w:val="0"/>
      <w:marRight w:val="0"/>
      <w:marTop w:val="0"/>
      <w:marBottom w:val="0"/>
      <w:divBdr>
        <w:top w:val="none" w:sz="0" w:space="0" w:color="auto"/>
        <w:left w:val="none" w:sz="0" w:space="0" w:color="auto"/>
        <w:bottom w:val="none" w:sz="0" w:space="0" w:color="auto"/>
        <w:right w:val="none" w:sz="0" w:space="0" w:color="auto"/>
      </w:divBdr>
    </w:div>
    <w:div w:id="434833253">
      <w:bodyDiv w:val="1"/>
      <w:marLeft w:val="0"/>
      <w:marRight w:val="0"/>
      <w:marTop w:val="0"/>
      <w:marBottom w:val="0"/>
      <w:divBdr>
        <w:top w:val="none" w:sz="0" w:space="0" w:color="auto"/>
        <w:left w:val="none" w:sz="0" w:space="0" w:color="auto"/>
        <w:bottom w:val="none" w:sz="0" w:space="0" w:color="auto"/>
        <w:right w:val="none" w:sz="0" w:space="0" w:color="auto"/>
      </w:divBdr>
    </w:div>
    <w:div w:id="435367128">
      <w:bodyDiv w:val="1"/>
      <w:marLeft w:val="0"/>
      <w:marRight w:val="0"/>
      <w:marTop w:val="0"/>
      <w:marBottom w:val="0"/>
      <w:divBdr>
        <w:top w:val="none" w:sz="0" w:space="0" w:color="auto"/>
        <w:left w:val="none" w:sz="0" w:space="0" w:color="auto"/>
        <w:bottom w:val="none" w:sz="0" w:space="0" w:color="auto"/>
        <w:right w:val="none" w:sz="0" w:space="0" w:color="auto"/>
      </w:divBdr>
    </w:div>
    <w:div w:id="435564916">
      <w:bodyDiv w:val="1"/>
      <w:marLeft w:val="0"/>
      <w:marRight w:val="0"/>
      <w:marTop w:val="0"/>
      <w:marBottom w:val="0"/>
      <w:divBdr>
        <w:top w:val="none" w:sz="0" w:space="0" w:color="auto"/>
        <w:left w:val="none" w:sz="0" w:space="0" w:color="auto"/>
        <w:bottom w:val="none" w:sz="0" w:space="0" w:color="auto"/>
        <w:right w:val="none" w:sz="0" w:space="0" w:color="auto"/>
      </w:divBdr>
    </w:div>
    <w:div w:id="435633953">
      <w:bodyDiv w:val="1"/>
      <w:marLeft w:val="0"/>
      <w:marRight w:val="0"/>
      <w:marTop w:val="0"/>
      <w:marBottom w:val="0"/>
      <w:divBdr>
        <w:top w:val="none" w:sz="0" w:space="0" w:color="auto"/>
        <w:left w:val="none" w:sz="0" w:space="0" w:color="auto"/>
        <w:bottom w:val="none" w:sz="0" w:space="0" w:color="auto"/>
        <w:right w:val="none" w:sz="0" w:space="0" w:color="auto"/>
      </w:divBdr>
    </w:div>
    <w:div w:id="435638688">
      <w:bodyDiv w:val="1"/>
      <w:marLeft w:val="0"/>
      <w:marRight w:val="0"/>
      <w:marTop w:val="0"/>
      <w:marBottom w:val="0"/>
      <w:divBdr>
        <w:top w:val="none" w:sz="0" w:space="0" w:color="auto"/>
        <w:left w:val="none" w:sz="0" w:space="0" w:color="auto"/>
        <w:bottom w:val="none" w:sz="0" w:space="0" w:color="auto"/>
        <w:right w:val="none" w:sz="0" w:space="0" w:color="auto"/>
      </w:divBdr>
    </w:div>
    <w:div w:id="435827394">
      <w:bodyDiv w:val="1"/>
      <w:marLeft w:val="0"/>
      <w:marRight w:val="0"/>
      <w:marTop w:val="0"/>
      <w:marBottom w:val="0"/>
      <w:divBdr>
        <w:top w:val="none" w:sz="0" w:space="0" w:color="auto"/>
        <w:left w:val="none" w:sz="0" w:space="0" w:color="auto"/>
        <w:bottom w:val="none" w:sz="0" w:space="0" w:color="auto"/>
        <w:right w:val="none" w:sz="0" w:space="0" w:color="auto"/>
      </w:divBdr>
    </w:div>
    <w:div w:id="436025655">
      <w:bodyDiv w:val="1"/>
      <w:marLeft w:val="0"/>
      <w:marRight w:val="0"/>
      <w:marTop w:val="0"/>
      <w:marBottom w:val="0"/>
      <w:divBdr>
        <w:top w:val="none" w:sz="0" w:space="0" w:color="auto"/>
        <w:left w:val="none" w:sz="0" w:space="0" w:color="auto"/>
        <w:bottom w:val="none" w:sz="0" w:space="0" w:color="auto"/>
        <w:right w:val="none" w:sz="0" w:space="0" w:color="auto"/>
      </w:divBdr>
    </w:div>
    <w:div w:id="436144878">
      <w:bodyDiv w:val="1"/>
      <w:marLeft w:val="0"/>
      <w:marRight w:val="0"/>
      <w:marTop w:val="0"/>
      <w:marBottom w:val="0"/>
      <w:divBdr>
        <w:top w:val="none" w:sz="0" w:space="0" w:color="auto"/>
        <w:left w:val="none" w:sz="0" w:space="0" w:color="auto"/>
        <w:bottom w:val="none" w:sz="0" w:space="0" w:color="auto"/>
        <w:right w:val="none" w:sz="0" w:space="0" w:color="auto"/>
      </w:divBdr>
    </w:div>
    <w:div w:id="436290964">
      <w:bodyDiv w:val="1"/>
      <w:marLeft w:val="0"/>
      <w:marRight w:val="0"/>
      <w:marTop w:val="0"/>
      <w:marBottom w:val="0"/>
      <w:divBdr>
        <w:top w:val="none" w:sz="0" w:space="0" w:color="auto"/>
        <w:left w:val="none" w:sz="0" w:space="0" w:color="auto"/>
        <w:bottom w:val="none" w:sz="0" w:space="0" w:color="auto"/>
        <w:right w:val="none" w:sz="0" w:space="0" w:color="auto"/>
      </w:divBdr>
    </w:div>
    <w:div w:id="436410156">
      <w:bodyDiv w:val="1"/>
      <w:marLeft w:val="0"/>
      <w:marRight w:val="0"/>
      <w:marTop w:val="0"/>
      <w:marBottom w:val="0"/>
      <w:divBdr>
        <w:top w:val="none" w:sz="0" w:space="0" w:color="auto"/>
        <w:left w:val="none" w:sz="0" w:space="0" w:color="auto"/>
        <w:bottom w:val="none" w:sz="0" w:space="0" w:color="auto"/>
        <w:right w:val="none" w:sz="0" w:space="0" w:color="auto"/>
      </w:divBdr>
    </w:div>
    <w:div w:id="436412728">
      <w:bodyDiv w:val="1"/>
      <w:marLeft w:val="0"/>
      <w:marRight w:val="0"/>
      <w:marTop w:val="0"/>
      <w:marBottom w:val="0"/>
      <w:divBdr>
        <w:top w:val="none" w:sz="0" w:space="0" w:color="auto"/>
        <w:left w:val="none" w:sz="0" w:space="0" w:color="auto"/>
        <w:bottom w:val="none" w:sz="0" w:space="0" w:color="auto"/>
        <w:right w:val="none" w:sz="0" w:space="0" w:color="auto"/>
      </w:divBdr>
    </w:div>
    <w:div w:id="437019306">
      <w:bodyDiv w:val="1"/>
      <w:marLeft w:val="0"/>
      <w:marRight w:val="0"/>
      <w:marTop w:val="0"/>
      <w:marBottom w:val="0"/>
      <w:divBdr>
        <w:top w:val="none" w:sz="0" w:space="0" w:color="auto"/>
        <w:left w:val="none" w:sz="0" w:space="0" w:color="auto"/>
        <w:bottom w:val="none" w:sz="0" w:space="0" w:color="auto"/>
        <w:right w:val="none" w:sz="0" w:space="0" w:color="auto"/>
      </w:divBdr>
    </w:div>
    <w:div w:id="437025612">
      <w:bodyDiv w:val="1"/>
      <w:marLeft w:val="0"/>
      <w:marRight w:val="0"/>
      <w:marTop w:val="0"/>
      <w:marBottom w:val="0"/>
      <w:divBdr>
        <w:top w:val="none" w:sz="0" w:space="0" w:color="auto"/>
        <w:left w:val="none" w:sz="0" w:space="0" w:color="auto"/>
        <w:bottom w:val="none" w:sz="0" w:space="0" w:color="auto"/>
        <w:right w:val="none" w:sz="0" w:space="0" w:color="auto"/>
      </w:divBdr>
    </w:div>
    <w:div w:id="437141135">
      <w:bodyDiv w:val="1"/>
      <w:marLeft w:val="0"/>
      <w:marRight w:val="0"/>
      <w:marTop w:val="0"/>
      <w:marBottom w:val="0"/>
      <w:divBdr>
        <w:top w:val="none" w:sz="0" w:space="0" w:color="auto"/>
        <w:left w:val="none" w:sz="0" w:space="0" w:color="auto"/>
        <w:bottom w:val="none" w:sz="0" w:space="0" w:color="auto"/>
        <w:right w:val="none" w:sz="0" w:space="0" w:color="auto"/>
      </w:divBdr>
    </w:div>
    <w:div w:id="437332944">
      <w:bodyDiv w:val="1"/>
      <w:marLeft w:val="0"/>
      <w:marRight w:val="0"/>
      <w:marTop w:val="0"/>
      <w:marBottom w:val="0"/>
      <w:divBdr>
        <w:top w:val="none" w:sz="0" w:space="0" w:color="auto"/>
        <w:left w:val="none" w:sz="0" w:space="0" w:color="auto"/>
        <w:bottom w:val="none" w:sz="0" w:space="0" w:color="auto"/>
        <w:right w:val="none" w:sz="0" w:space="0" w:color="auto"/>
      </w:divBdr>
    </w:div>
    <w:div w:id="437871746">
      <w:bodyDiv w:val="1"/>
      <w:marLeft w:val="0"/>
      <w:marRight w:val="0"/>
      <w:marTop w:val="0"/>
      <w:marBottom w:val="0"/>
      <w:divBdr>
        <w:top w:val="none" w:sz="0" w:space="0" w:color="auto"/>
        <w:left w:val="none" w:sz="0" w:space="0" w:color="auto"/>
        <w:bottom w:val="none" w:sz="0" w:space="0" w:color="auto"/>
        <w:right w:val="none" w:sz="0" w:space="0" w:color="auto"/>
      </w:divBdr>
    </w:div>
    <w:div w:id="437916782">
      <w:bodyDiv w:val="1"/>
      <w:marLeft w:val="0"/>
      <w:marRight w:val="0"/>
      <w:marTop w:val="0"/>
      <w:marBottom w:val="0"/>
      <w:divBdr>
        <w:top w:val="none" w:sz="0" w:space="0" w:color="auto"/>
        <w:left w:val="none" w:sz="0" w:space="0" w:color="auto"/>
        <w:bottom w:val="none" w:sz="0" w:space="0" w:color="auto"/>
        <w:right w:val="none" w:sz="0" w:space="0" w:color="auto"/>
      </w:divBdr>
    </w:div>
    <w:div w:id="437988332">
      <w:bodyDiv w:val="1"/>
      <w:marLeft w:val="0"/>
      <w:marRight w:val="0"/>
      <w:marTop w:val="0"/>
      <w:marBottom w:val="0"/>
      <w:divBdr>
        <w:top w:val="none" w:sz="0" w:space="0" w:color="auto"/>
        <w:left w:val="none" w:sz="0" w:space="0" w:color="auto"/>
        <w:bottom w:val="none" w:sz="0" w:space="0" w:color="auto"/>
        <w:right w:val="none" w:sz="0" w:space="0" w:color="auto"/>
      </w:divBdr>
    </w:div>
    <w:div w:id="438569513">
      <w:bodyDiv w:val="1"/>
      <w:marLeft w:val="0"/>
      <w:marRight w:val="0"/>
      <w:marTop w:val="0"/>
      <w:marBottom w:val="0"/>
      <w:divBdr>
        <w:top w:val="none" w:sz="0" w:space="0" w:color="auto"/>
        <w:left w:val="none" w:sz="0" w:space="0" w:color="auto"/>
        <w:bottom w:val="none" w:sz="0" w:space="0" w:color="auto"/>
        <w:right w:val="none" w:sz="0" w:space="0" w:color="auto"/>
      </w:divBdr>
    </w:div>
    <w:div w:id="438641489">
      <w:bodyDiv w:val="1"/>
      <w:marLeft w:val="0"/>
      <w:marRight w:val="0"/>
      <w:marTop w:val="0"/>
      <w:marBottom w:val="0"/>
      <w:divBdr>
        <w:top w:val="none" w:sz="0" w:space="0" w:color="auto"/>
        <w:left w:val="none" w:sz="0" w:space="0" w:color="auto"/>
        <w:bottom w:val="none" w:sz="0" w:space="0" w:color="auto"/>
        <w:right w:val="none" w:sz="0" w:space="0" w:color="auto"/>
      </w:divBdr>
    </w:div>
    <w:div w:id="438834189">
      <w:bodyDiv w:val="1"/>
      <w:marLeft w:val="0"/>
      <w:marRight w:val="0"/>
      <w:marTop w:val="0"/>
      <w:marBottom w:val="0"/>
      <w:divBdr>
        <w:top w:val="none" w:sz="0" w:space="0" w:color="auto"/>
        <w:left w:val="none" w:sz="0" w:space="0" w:color="auto"/>
        <w:bottom w:val="none" w:sz="0" w:space="0" w:color="auto"/>
        <w:right w:val="none" w:sz="0" w:space="0" w:color="auto"/>
      </w:divBdr>
    </w:div>
    <w:div w:id="438916413">
      <w:bodyDiv w:val="1"/>
      <w:marLeft w:val="0"/>
      <w:marRight w:val="0"/>
      <w:marTop w:val="0"/>
      <w:marBottom w:val="0"/>
      <w:divBdr>
        <w:top w:val="none" w:sz="0" w:space="0" w:color="auto"/>
        <w:left w:val="none" w:sz="0" w:space="0" w:color="auto"/>
        <w:bottom w:val="none" w:sz="0" w:space="0" w:color="auto"/>
        <w:right w:val="none" w:sz="0" w:space="0" w:color="auto"/>
      </w:divBdr>
    </w:div>
    <w:div w:id="439036128">
      <w:bodyDiv w:val="1"/>
      <w:marLeft w:val="0"/>
      <w:marRight w:val="0"/>
      <w:marTop w:val="0"/>
      <w:marBottom w:val="0"/>
      <w:divBdr>
        <w:top w:val="none" w:sz="0" w:space="0" w:color="auto"/>
        <w:left w:val="none" w:sz="0" w:space="0" w:color="auto"/>
        <w:bottom w:val="none" w:sz="0" w:space="0" w:color="auto"/>
        <w:right w:val="none" w:sz="0" w:space="0" w:color="auto"/>
      </w:divBdr>
    </w:div>
    <w:div w:id="439302280">
      <w:bodyDiv w:val="1"/>
      <w:marLeft w:val="0"/>
      <w:marRight w:val="0"/>
      <w:marTop w:val="0"/>
      <w:marBottom w:val="0"/>
      <w:divBdr>
        <w:top w:val="none" w:sz="0" w:space="0" w:color="auto"/>
        <w:left w:val="none" w:sz="0" w:space="0" w:color="auto"/>
        <w:bottom w:val="none" w:sz="0" w:space="0" w:color="auto"/>
        <w:right w:val="none" w:sz="0" w:space="0" w:color="auto"/>
      </w:divBdr>
    </w:div>
    <w:div w:id="439643298">
      <w:bodyDiv w:val="1"/>
      <w:marLeft w:val="0"/>
      <w:marRight w:val="0"/>
      <w:marTop w:val="0"/>
      <w:marBottom w:val="0"/>
      <w:divBdr>
        <w:top w:val="none" w:sz="0" w:space="0" w:color="auto"/>
        <w:left w:val="none" w:sz="0" w:space="0" w:color="auto"/>
        <w:bottom w:val="none" w:sz="0" w:space="0" w:color="auto"/>
        <w:right w:val="none" w:sz="0" w:space="0" w:color="auto"/>
      </w:divBdr>
    </w:div>
    <w:div w:id="439761420">
      <w:bodyDiv w:val="1"/>
      <w:marLeft w:val="0"/>
      <w:marRight w:val="0"/>
      <w:marTop w:val="0"/>
      <w:marBottom w:val="0"/>
      <w:divBdr>
        <w:top w:val="none" w:sz="0" w:space="0" w:color="auto"/>
        <w:left w:val="none" w:sz="0" w:space="0" w:color="auto"/>
        <w:bottom w:val="none" w:sz="0" w:space="0" w:color="auto"/>
        <w:right w:val="none" w:sz="0" w:space="0" w:color="auto"/>
      </w:divBdr>
    </w:div>
    <w:div w:id="440493310">
      <w:bodyDiv w:val="1"/>
      <w:marLeft w:val="0"/>
      <w:marRight w:val="0"/>
      <w:marTop w:val="0"/>
      <w:marBottom w:val="0"/>
      <w:divBdr>
        <w:top w:val="none" w:sz="0" w:space="0" w:color="auto"/>
        <w:left w:val="none" w:sz="0" w:space="0" w:color="auto"/>
        <w:bottom w:val="none" w:sz="0" w:space="0" w:color="auto"/>
        <w:right w:val="none" w:sz="0" w:space="0" w:color="auto"/>
      </w:divBdr>
    </w:div>
    <w:div w:id="440802027">
      <w:bodyDiv w:val="1"/>
      <w:marLeft w:val="0"/>
      <w:marRight w:val="0"/>
      <w:marTop w:val="0"/>
      <w:marBottom w:val="0"/>
      <w:divBdr>
        <w:top w:val="none" w:sz="0" w:space="0" w:color="auto"/>
        <w:left w:val="none" w:sz="0" w:space="0" w:color="auto"/>
        <w:bottom w:val="none" w:sz="0" w:space="0" w:color="auto"/>
        <w:right w:val="none" w:sz="0" w:space="0" w:color="auto"/>
      </w:divBdr>
    </w:div>
    <w:div w:id="440998778">
      <w:bodyDiv w:val="1"/>
      <w:marLeft w:val="0"/>
      <w:marRight w:val="0"/>
      <w:marTop w:val="0"/>
      <w:marBottom w:val="0"/>
      <w:divBdr>
        <w:top w:val="none" w:sz="0" w:space="0" w:color="auto"/>
        <w:left w:val="none" w:sz="0" w:space="0" w:color="auto"/>
        <w:bottom w:val="none" w:sz="0" w:space="0" w:color="auto"/>
        <w:right w:val="none" w:sz="0" w:space="0" w:color="auto"/>
      </w:divBdr>
    </w:div>
    <w:div w:id="441346088">
      <w:bodyDiv w:val="1"/>
      <w:marLeft w:val="0"/>
      <w:marRight w:val="0"/>
      <w:marTop w:val="0"/>
      <w:marBottom w:val="0"/>
      <w:divBdr>
        <w:top w:val="none" w:sz="0" w:space="0" w:color="auto"/>
        <w:left w:val="none" w:sz="0" w:space="0" w:color="auto"/>
        <w:bottom w:val="none" w:sz="0" w:space="0" w:color="auto"/>
        <w:right w:val="none" w:sz="0" w:space="0" w:color="auto"/>
      </w:divBdr>
    </w:div>
    <w:div w:id="441463228">
      <w:bodyDiv w:val="1"/>
      <w:marLeft w:val="0"/>
      <w:marRight w:val="0"/>
      <w:marTop w:val="0"/>
      <w:marBottom w:val="0"/>
      <w:divBdr>
        <w:top w:val="none" w:sz="0" w:space="0" w:color="auto"/>
        <w:left w:val="none" w:sz="0" w:space="0" w:color="auto"/>
        <w:bottom w:val="none" w:sz="0" w:space="0" w:color="auto"/>
        <w:right w:val="none" w:sz="0" w:space="0" w:color="auto"/>
      </w:divBdr>
    </w:div>
    <w:div w:id="441845588">
      <w:bodyDiv w:val="1"/>
      <w:marLeft w:val="0"/>
      <w:marRight w:val="0"/>
      <w:marTop w:val="0"/>
      <w:marBottom w:val="0"/>
      <w:divBdr>
        <w:top w:val="none" w:sz="0" w:space="0" w:color="auto"/>
        <w:left w:val="none" w:sz="0" w:space="0" w:color="auto"/>
        <w:bottom w:val="none" w:sz="0" w:space="0" w:color="auto"/>
        <w:right w:val="none" w:sz="0" w:space="0" w:color="auto"/>
      </w:divBdr>
    </w:div>
    <w:div w:id="441917308">
      <w:bodyDiv w:val="1"/>
      <w:marLeft w:val="0"/>
      <w:marRight w:val="0"/>
      <w:marTop w:val="0"/>
      <w:marBottom w:val="0"/>
      <w:divBdr>
        <w:top w:val="none" w:sz="0" w:space="0" w:color="auto"/>
        <w:left w:val="none" w:sz="0" w:space="0" w:color="auto"/>
        <w:bottom w:val="none" w:sz="0" w:space="0" w:color="auto"/>
        <w:right w:val="none" w:sz="0" w:space="0" w:color="auto"/>
      </w:divBdr>
    </w:div>
    <w:div w:id="441992600">
      <w:bodyDiv w:val="1"/>
      <w:marLeft w:val="0"/>
      <w:marRight w:val="0"/>
      <w:marTop w:val="0"/>
      <w:marBottom w:val="0"/>
      <w:divBdr>
        <w:top w:val="none" w:sz="0" w:space="0" w:color="auto"/>
        <w:left w:val="none" w:sz="0" w:space="0" w:color="auto"/>
        <w:bottom w:val="none" w:sz="0" w:space="0" w:color="auto"/>
        <w:right w:val="none" w:sz="0" w:space="0" w:color="auto"/>
      </w:divBdr>
    </w:div>
    <w:div w:id="442071957">
      <w:bodyDiv w:val="1"/>
      <w:marLeft w:val="0"/>
      <w:marRight w:val="0"/>
      <w:marTop w:val="0"/>
      <w:marBottom w:val="0"/>
      <w:divBdr>
        <w:top w:val="none" w:sz="0" w:space="0" w:color="auto"/>
        <w:left w:val="none" w:sz="0" w:space="0" w:color="auto"/>
        <w:bottom w:val="none" w:sz="0" w:space="0" w:color="auto"/>
        <w:right w:val="none" w:sz="0" w:space="0" w:color="auto"/>
      </w:divBdr>
    </w:div>
    <w:div w:id="442265367">
      <w:bodyDiv w:val="1"/>
      <w:marLeft w:val="0"/>
      <w:marRight w:val="0"/>
      <w:marTop w:val="0"/>
      <w:marBottom w:val="0"/>
      <w:divBdr>
        <w:top w:val="none" w:sz="0" w:space="0" w:color="auto"/>
        <w:left w:val="none" w:sz="0" w:space="0" w:color="auto"/>
        <w:bottom w:val="none" w:sz="0" w:space="0" w:color="auto"/>
        <w:right w:val="none" w:sz="0" w:space="0" w:color="auto"/>
      </w:divBdr>
    </w:div>
    <w:div w:id="442499616">
      <w:bodyDiv w:val="1"/>
      <w:marLeft w:val="0"/>
      <w:marRight w:val="0"/>
      <w:marTop w:val="0"/>
      <w:marBottom w:val="0"/>
      <w:divBdr>
        <w:top w:val="none" w:sz="0" w:space="0" w:color="auto"/>
        <w:left w:val="none" w:sz="0" w:space="0" w:color="auto"/>
        <w:bottom w:val="none" w:sz="0" w:space="0" w:color="auto"/>
        <w:right w:val="none" w:sz="0" w:space="0" w:color="auto"/>
      </w:divBdr>
    </w:div>
    <w:div w:id="442576139">
      <w:bodyDiv w:val="1"/>
      <w:marLeft w:val="0"/>
      <w:marRight w:val="0"/>
      <w:marTop w:val="0"/>
      <w:marBottom w:val="0"/>
      <w:divBdr>
        <w:top w:val="none" w:sz="0" w:space="0" w:color="auto"/>
        <w:left w:val="none" w:sz="0" w:space="0" w:color="auto"/>
        <w:bottom w:val="none" w:sz="0" w:space="0" w:color="auto"/>
        <w:right w:val="none" w:sz="0" w:space="0" w:color="auto"/>
      </w:divBdr>
    </w:div>
    <w:div w:id="442654747">
      <w:bodyDiv w:val="1"/>
      <w:marLeft w:val="0"/>
      <w:marRight w:val="0"/>
      <w:marTop w:val="0"/>
      <w:marBottom w:val="0"/>
      <w:divBdr>
        <w:top w:val="none" w:sz="0" w:space="0" w:color="auto"/>
        <w:left w:val="none" w:sz="0" w:space="0" w:color="auto"/>
        <w:bottom w:val="none" w:sz="0" w:space="0" w:color="auto"/>
        <w:right w:val="none" w:sz="0" w:space="0" w:color="auto"/>
      </w:divBdr>
    </w:div>
    <w:div w:id="443228135">
      <w:bodyDiv w:val="1"/>
      <w:marLeft w:val="0"/>
      <w:marRight w:val="0"/>
      <w:marTop w:val="0"/>
      <w:marBottom w:val="0"/>
      <w:divBdr>
        <w:top w:val="none" w:sz="0" w:space="0" w:color="auto"/>
        <w:left w:val="none" w:sz="0" w:space="0" w:color="auto"/>
        <w:bottom w:val="none" w:sz="0" w:space="0" w:color="auto"/>
        <w:right w:val="none" w:sz="0" w:space="0" w:color="auto"/>
      </w:divBdr>
    </w:div>
    <w:div w:id="443690016">
      <w:bodyDiv w:val="1"/>
      <w:marLeft w:val="0"/>
      <w:marRight w:val="0"/>
      <w:marTop w:val="0"/>
      <w:marBottom w:val="0"/>
      <w:divBdr>
        <w:top w:val="none" w:sz="0" w:space="0" w:color="auto"/>
        <w:left w:val="none" w:sz="0" w:space="0" w:color="auto"/>
        <w:bottom w:val="none" w:sz="0" w:space="0" w:color="auto"/>
        <w:right w:val="none" w:sz="0" w:space="0" w:color="auto"/>
      </w:divBdr>
    </w:div>
    <w:div w:id="444160638">
      <w:bodyDiv w:val="1"/>
      <w:marLeft w:val="0"/>
      <w:marRight w:val="0"/>
      <w:marTop w:val="0"/>
      <w:marBottom w:val="0"/>
      <w:divBdr>
        <w:top w:val="none" w:sz="0" w:space="0" w:color="auto"/>
        <w:left w:val="none" w:sz="0" w:space="0" w:color="auto"/>
        <w:bottom w:val="none" w:sz="0" w:space="0" w:color="auto"/>
        <w:right w:val="none" w:sz="0" w:space="0" w:color="auto"/>
      </w:divBdr>
    </w:div>
    <w:div w:id="444269536">
      <w:bodyDiv w:val="1"/>
      <w:marLeft w:val="0"/>
      <w:marRight w:val="0"/>
      <w:marTop w:val="0"/>
      <w:marBottom w:val="0"/>
      <w:divBdr>
        <w:top w:val="none" w:sz="0" w:space="0" w:color="auto"/>
        <w:left w:val="none" w:sz="0" w:space="0" w:color="auto"/>
        <w:bottom w:val="none" w:sz="0" w:space="0" w:color="auto"/>
        <w:right w:val="none" w:sz="0" w:space="0" w:color="auto"/>
      </w:divBdr>
    </w:div>
    <w:div w:id="444538745">
      <w:bodyDiv w:val="1"/>
      <w:marLeft w:val="0"/>
      <w:marRight w:val="0"/>
      <w:marTop w:val="0"/>
      <w:marBottom w:val="0"/>
      <w:divBdr>
        <w:top w:val="none" w:sz="0" w:space="0" w:color="auto"/>
        <w:left w:val="none" w:sz="0" w:space="0" w:color="auto"/>
        <w:bottom w:val="none" w:sz="0" w:space="0" w:color="auto"/>
        <w:right w:val="none" w:sz="0" w:space="0" w:color="auto"/>
      </w:divBdr>
    </w:div>
    <w:div w:id="445008063">
      <w:bodyDiv w:val="1"/>
      <w:marLeft w:val="0"/>
      <w:marRight w:val="0"/>
      <w:marTop w:val="0"/>
      <w:marBottom w:val="0"/>
      <w:divBdr>
        <w:top w:val="none" w:sz="0" w:space="0" w:color="auto"/>
        <w:left w:val="none" w:sz="0" w:space="0" w:color="auto"/>
        <w:bottom w:val="none" w:sz="0" w:space="0" w:color="auto"/>
        <w:right w:val="none" w:sz="0" w:space="0" w:color="auto"/>
      </w:divBdr>
    </w:div>
    <w:div w:id="445125575">
      <w:bodyDiv w:val="1"/>
      <w:marLeft w:val="0"/>
      <w:marRight w:val="0"/>
      <w:marTop w:val="0"/>
      <w:marBottom w:val="0"/>
      <w:divBdr>
        <w:top w:val="none" w:sz="0" w:space="0" w:color="auto"/>
        <w:left w:val="none" w:sz="0" w:space="0" w:color="auto"/>
        <w:bottom w:val="none" w:sz="0" w:space="0" w:color="auto"/>
        <w:right w:val="none" w:sz="0" w:space="0" w:color="auto"/>
      </w:divBdr>
    </w:div>
    <w:div w:id="445270548">
      <w:bodyDiv w:val="1"/>
      <w:marLeft w:val="0"/>
      <w:marRight w:val="0"/>
      <w:marTop w:val="0"/>
      <w:marBottom w:val="0"/>
      <w:divBdr>
        <w:top w:val="none" w:sz="0" w:space="0" w:color="auto"/>
        <w:left w:val="none" w:sz="0" w:space="0" w:color="auto"/>
        <w:bottom w:val="none" w:sz="0" w:space="0" w:color="auto"/>
        <w:right w:val="none" w:sz="0" w:space="0" w:color="auto"/>
      </w:divBdr>
    </w:div>
    <w:div w:id="445735885">
      <w:bodyDiv w:val="1"/>
      <w:marLeft w:val="0"/>
      <w:marRight w:val="0"/>
      <w:marTop w:val="0"/>
      <w:marBottom w:val="0"/>
      <w:divBdr>
        <w:top w:val="none" w:sz="0" w:space="0" w:color="auto"/>
        <w:left w:val="none" w:sz="0" w:space="0" w:color="auto"/>
        <w:bottom w:val="none" w:sz="0" w:space="0" w:color="auto"/>
        <w:right w:val="none" w:sz="0" w:space="0" w:color="auto"/>
      </w:divBdr>
    </w:div>
    <w:div w:id="446200853">
      <w:bodyDiv w:val="1"/>
      <w:marLeft w:val="0"/>
      <w:marRight w:val="0"/>
      <w:marTop w:val="0"/>
      <w:marBottom w:val="0"/>
      <w:divBdr>
        <w:top w:val="none" w:sz="0" w:space="0" w:color="auto"/>
        <w:left w:val="none" w:sz="0" w:space="0" w:color="auto"/>
        <w:bottom w:val="none" w:sz="0" w:space="0" w:color="auto"/>
        <w:right w:val="none" w:sz="0" w:space="0" w:color="auto"/>
      </w:divBdr>
    </w:div>
    <w:div w:id="446236714">
      <w:bodyDiv w:val="1"/>
      <w:marLeft w:val="0"/>
      <w:marRight w:val="0"/>
      <w:marTop w:val="0"/>
      <w:marBottom w:val="0"/>
      <w:divBdr>
        <w:top w:val="none" w:sz="0" w:space="0" w:color="auto"/>
        <w:left w:val="none" w:sz="0" w:space="0" w:color="auto"/>
        <w:bottom w:val="none" w:sz="0" w:space="0" w:color="auto"/>
        <w:right w:val="none" w:sz="0" w:space="0" w:color="auto"/>
      </w:divBdr>
    </w:div>
    <w:div w:id="446237532">
      <w:bodyDiv w:val="1"/>
      <w:marLeft w:val="0"/>
      <w:marRight w:val="0"/>
      <w:marTop w:val="0"/>
      <w:marBottom w:val="0"/>
      <w:divBdr>
        <w:top w:val="none" w:sz="0" w:space="0" w:color="auto"/>
        <w:left w:val="none" w:sz="0" w:space="0" w:color="auto"/>
        <w:bottom w:val="none" w:sz="0" w:space="0" w:color="auto"/>
        <w:right w:val="none" w:sz="0" w:space="0" w:color="auto"/>
      </w:divBdr>
    </w:div>
    <w:div w:id="446313056">
      <w:bodyDiv w:val="1"/>
      <w:marLeft w:val="0"/>
      <w:marRight w:val="0"/>
      <w:marTop w:val="0"/>
      <w:marBottom w:val="0"/>
      <w:divBdr>
        <w:top w:val="none" w:sz="0" w:space="0" w:color="auto"/>
        <w:left w:val="none" w:sz="0" w:space="0" w:color="auto"/>
        <w:bottom w:val="none" w:sz="0" w:space="0" w:color="auto"/>
        <w:right w:val="none" w:sz="0" w:space="0" w:color="auto"/>
      </w:divBdr>
    </w:div>
    <w:div w:id="446391533">
      <w:bodyDiv w:val="1"/>
      <w:marLeft w:val="0"/>
      <w:marRight w:val="0"/>
      <w:marTop w:val="0"/>
      <w:marBottom w:val="0"/>
      <w:divBdr>
        <w:top w:val="none" w:sz="0" w:space="0" w:color="auto"/>
        <w:left w:val="none" w:sz="0" w:space="0" w:color="auto"/>
        <w:bottom w:val="none" w:sz="0" w:space="0" w:color="auto"/>
        <w:right w:val="none" w:sz="0" w:space="0" w:color="auto"/>
      </w:divBdr>
    </w:div>
    <w:div w:id="447550140">
      <w:bodyDiv w:val="1"/>
      <w:marLeft w:val="0"/>
      <w:marRight w:val="0"/>
      <w:marTop w:val="0"/>
      <w:marBottom w:val="0"/>
      <w:divBdr>
        <w:top w:val="none" w:sz="0" w:space="0" w:color="auto"/>
        <w:left w:val="none" w:sz="0" w:space="0" w:color="auto"/>
        <w:bottom w:val="none" w:sz="0" w:space="0" w:color="auto"/>
        <w:right w:val="none" w:sz="0" w:space="0" w:color="auto"/>
      </w:divBdr>
    </w:div>
    <w:div w:id="447627246">
      <w:bodyDiv w:val="1"/>
      <w:marLeft w:val="0"/>
      <w:marRight w:val="0"/>
      <w:marTop w:val="0"/>
      <w:marBottom w:val="0"/>
      <w:divBdr>
        <w:top w:val="none" w:sz="0" w:space="0" w:color="auto"/>
        <w:left w:val="none" w:sz="0" w:space="0" w:color="auto"/>
        <w:bottom w:val="none" w:sz="0" w:space="0" w:color="auto"/>
        <w:right w:val="none" w:sz="0" w:space="0" w:color="auto"/>
      </w:divBdr>
    </w:div>
    <w:div w:id="448167589">
      <w:bodyDiv w:val="1"/>
      <w:marLeft w:val="0"/>
      <w:marRight w:val="0"/>
      <w:marTop w:val="0"/>
      <w:marBottom w:val="0"/>
      <w:divBdr>
        <w:top w:val="none" w:sz="0" w:space="0" w:color="auto"/>
        <w:left w:val="none" w:sz="0" w:space="0" w:color="auto"/>
        <w:bottom w:val="none" w:sz="0" w:space="0" w:color="auto"/>
        <w:right w:val="none" w:sz="0" w:space="0" w:color="auto"/>
      </w:divBdr>
    </w:div>
    <w:div w:id="448403964">
      <w:bodyDiv w:val="1"/>
      <w:marLeft w:val="0"/>
      <w:marRight w:val="0"/>
      <w:marTop w:val="0"/>
      <w:marBottom w:val="0"/>
      <w:divBdr>
        <w:top w:val="none" w:sz="0" w:space="0" w:color="auto"/>
        <w:left w:val="none" w:sz="0" w:space="0" w:color="auto"/>
        <w:bottom w:val="none" w:sz="0" w:space="0" w:color="auto"/>
        <w:right w:val="none" w:sz="0" w:space="0" w:color="auto"/>
      </w:divBdr>
    </w:div>
    <w:div w:id="448429110">
      <w:bodyDiv w:val="1"/>
      <w:marLeft w:val="0"/>
      <w:marRight w:val="0"/>
      <w:marTop w:val="0"/>
      <w:marBottom w:val="0"/>
      <w:divBdr>
        <w:top w:val="none" w:sz="0" w:space="0" w:color="auto"/>
        <w:left w:val="none" w:sz="0" w:space="0" w:color="auto"/>
        <w:bottom w:val="none" w:sz="0" w:space="0" w:color="auto"/>
        <w:right w:val="none" w:sz="0" w:space="0" w:color="auto"/>
      </w:divBdr>
    </w:div>
    <w:div w:id="449326573">
      <w:bodyDiv w:val="1"/>
      <w:marLeft w:val="0"/>
      <w:marRight w:val="0"/>
      <w:marTop w:val="0"/>
      <w:marBottom w:val="0"/>
      <w:divBdr>
        <w:top w:val="none" w:sz="0" w:space="0" w:color="auto"/>
        <w:left w:val="none" w:sz="0" w:space="0" w:color="auto"/>
        <w:bottom w:val="none" w:sz="0" w:space="0" w:color="auto"/>
        <w:right w:val="none" w:sz="0" w:space="0" w:color="auto"/>
      </w:divBdr>
    </w:div>
    <w:div w:id="450705619">
      <w:bodyDiv w:val="1"/>
      <w:marLeft w:val="0"/>
      <w:marRight w:val="0"/>
      <w:marTop w:val="0"/>
      <w:marBottom w:val="0"/>
      <w:divBdr>
        <w:top w:val="none" w:sz="0" w:space="0" w:color="auto"/>
        <w:left w:val="none" w:sz="0" w:space="0" w:color="auto"/>
        <w:bottom w:val="none" w:sz="0" w:space="0" w:color="auto"/>
        <w:right w:val="none" w:sz="0" w:space="0" w:color="auto"/>
      </w:divBdr>
    </w:div>
    <w:div w:id="451093724">
      <w:bodyDiv w:val="1"/>
      <w:marLeft w:val="0"/>
      <w:marRight w:val="0"/>
      <w:marTop w:val="0"/>
      <w:marBottom w:val="0"/>
      <w:divBdr>
        <w:top w:val="none" w:sz="0" w:space="0" w:color="auto"/>
        <w:left w:val="none" w:sz="0" w:space="0" w:color="auto"/>
        <w:bottom w:val="none" w:sz="0" w:space="0" w:color="auto"/>
        <w:right w:val="none" w:sz="0" w:space="0" w:color="auto"/>
      </w:divBdr>
    </w:div>
    <w:div w:id="451284233">
      <w:bodyDiv w:val="1"/>
      <w:marLeft w:val="0"/>
      <w:marRight w:val="0"/>
      <w:marTop w:val="0"/>
      <w:marBottom w:val="0"/>
      <w:divBdr>
        <w:top w:val="none" w:sz="0" w:space="0" w:color="auto"/>
        <w:left w:val="none" w:sz="0" w:space="0" w:color="auto"/>
        <w:bottom w:val="none" w:sz="0" w:space="0" w:color="auto"/>
        <w:right w:val="none" w:sz="0" w:space="0" w:color="auto"/>
      </w:divBdr>
    </w:div>
    <w:div w:id="451291469">
      <w:bodyDiv w:val="1"/>
      <w:marLeft w:val="0"/>
      <w:marRight w:val="0"/>
      <w:marTop w:val="0"/>
      <w:marBottom w:val="0"/>
      <w:divBdr>
        <w:top w:val="none" w:sz="0" w:space="0" w:color="auto"/>
        <w:left w:val="none" w:sz="0" w:space="0" w:color="auto"/>
        <w:bottom w:val="none" w:sz="0" w:space="0" w:color="auto"/>
        <w:right w:val="none" w:sz="0" w:space="0" w:color="auto"/>
      </w:divBdr>
    </w:div>
    <w:div w:id="452212541">
      <w:bodyDiv w:val="1"/>
      <w:marLeft w:val="0"/>
      <w:marRight w:val="0"/>
      <w:marTop w:val="0"/>
      <w:marBottom w:val="0"/>
      <w:divBdr>
        <w:top w:val="none" w:sz="0" w:space="0" w:color="auto"/>
        <w:left w:val="none" w:sz="0" w:space="0" w:color="auto"/>
        <w:bottom w:val="none" w:sz="0" w:space="0" w:color="auto"/>
        <w:right w:val="none" w:sz="0" w:space="0" w:color="auto"/>
      </w:divBdr>
    </w:div>
    <w:div w:id="452406002">
      <w:bodyDiv w:val="1"/>
      <w:marLeft w:val="0"/>
      <w:marRight w:val="0"/>
      <w:marTop w:val="0"/>
      <w:marBottom w:val="0"/>
      <w:divBdr>
        <w:top w:val="none" w:sz="0" w:space="0" w:color="auto"/>
        <w:left w:val="none" w:sz="0" w:space="0" w:color="auto"/>
        <w:bottom w:val="none" w:sz="0" w:space="0" w:color="auto"/>
        <w:right w:val="none" w:sz="0" w:space="0" w:color="auto"/>
      </w:divBdr>
    </w:div>
    <w:div w:id="452482161">
      <w:bodyDiv w:val="1"/>
      <w:marLeft w:val="0"/>
      <w:marRight w:val="0"/>
      <w:marTop w:val="0"/>
      <w:marBottom w:val="0"/>
      <w:divBdr>
        <w:top w:val="none" w:sz="0" w:space="0" w:color="auto"/>
        <w:left w:val="none" w:sz="0" w:space="0" w:color="auto"/>
        <w:bottom w:val="none" w:sz="0" w:space="0" w:color="auto"/>
        <w:right w:val="none" w:sz="0" w:space="0" w:color="auto"/>
      </w:divBdr>
    </w:div>
    <w:div w:id="453251456">
      <w:bodyDiv w:val="1"/>
      <w:marLeft w:val="0"/>
      <w:marRight w:val="0"/>
      <w:marTop w:val="0"/>
      <w:marBottom w:val="0"/>
      <w:divBdr>
        <w:top w:val="none" w:sz="0" w:space="0" w:color="auto"/>
        <w:left w:val="none" w:sz="0" w:space="0" w:color="auto"/>
        <w:bottom w:val="none" w:sz="0" w:space="0" w:color="auto"/>
        <w:right w:val="none" w:sz="0" w:space="0" w:color="auto"/>
      </w:divBdr>
    </w:div>
    <w:div w:id="453400719">
      <w:bodyDiv w:val="1"/>
      <w:marLeft w:val="0"/>
      <w:marRight w:val="0"/>
      <w:marTop w:val="0"/>
      <w:marBottom w:val="0"/>
      <w:divBdr>
        <w:top w:val="none" w:sz="0" w:space="0" w:color="auto"/>
        <w:left w:val="none" w:sz="0" w:space="0" w:color="auto"/>
        <w:bottom w:val="none" w:sz="0" w:space="0" w:color="auto"/>
        <w:right w:val="none" w:sz="0" w:space="0" w:color="auto"/>
      </w:divBdr>
    </w:div>
    <w:div w:id="453452800">
      <w:bodyDiv w:val="1"/>
      <w:marLeft w:val="0"/>
      <w:marRight w:val="0"/>
      <w:marTop w:val="0"/>
      <w:marBottom w:val="0"/>
      <w:divBdr>
        <w:top w:val="none" w:sz="0" w:space="0" w:color="auto"/>
        <w:left w:val="none" w:sz="0" w:space="0" w:color="auto"/>
        <w:bottom w:val="none" w:sz="0" w:space="0" w:color="auto"/>
        <w:right w:val="none" w:sz="0" w:space="0" w:color="auto"/>
      </w:divBdr>
    </w:div>
    <w:div w:id="453595959">
      <w:bodyDiv w:val="1"/>
      <w:marLeft w:val="0"/>
      <w:marRight w:val="0"/>
      <w:marTop w:val="0"/>
      <w:marBottom w:val="0"/>
      <w:divBdr>
        <w:top w:val="none" w:sz="0" w:space="0" w:color="auto"/>
        <w:left w:val="none" w:sz="0" w:space="0" w:color="auto"/>
        <w:bottom w:val="none" w:sz="0" w:space="0" w:color="auto"/>
        <w:right w:val="none" w:sz="0" w:space="0" w:color="auto"/>
      </w:divBdr>
    </w:div>
    <w:div w:id="453644723">
      <w:bodyDiv w:val="1"/>
      <w:marLeft w:val="0"/>
      <w:marRight w:val="0"/>
      <w:marTop w:val="0"/>
      <w:marBottom w:val="0"/>
      <w:divBdr>
        <w:top w:val="none" w:sz="0" w:space="0" w:color="auto"/>
        <w:left w:val="none" w:sz="0" w:space="0" w:color="auto"/>
        <w:bottom w:val="none" w:sz="0" w:space="0" w:color="auto"/>
        <w:right w:val="none" w:sz="0" w:space="0" w:color="auto"/>
      </w:divBdr>
    </w:div>
    <w:div w:id="453863587">
      <w:bodyDiv w:val="1"/>
      <w:marLeft w:val="0"/>
      <w:marRight w:val="0"/>
      <w:marTop w:val="0"/>
      <w:marBottom w:val="0"/>
      <w:divBdr>
        <w:top w:val="none" w:sz="0" w:space="0" w:color="auto"/>
        <w:left w:val="none" w:sz="0" w:space="0" w:color="auto"/>
        <w:bottom w:val="none" w:sz="0" w:space="0" w:color="auto"/>
        <w:right w:val="none" w:sz="0" w:space="0" w:color="auto"/>
      </w:divBdr>
    </w:div>
    <w:div w:id="454250918">
      <w:bodyDiv w:val="1"/>
      <w:marLeft w:val="0"/>
      <w:marRight w:val="0"/>
      <w:marTop w:val="0"/>
      <w:marBottom w:val="0"/>
      <w:divBdr>
        <w:top w:val="none" w:sz="0" w:space="0" w:color="auto"/>
        <w:left w:val="none" w:sz="0" w:space="0" w:color="auto"/>
        <w:bottom w:val="none" w:sz="0" w:space="0" w:color="auto"/>
        <w:right w:val="none" w:sz="0" w:space="0" w:color="auto"/>
      </w:divBdr>
    </w:div>
    <w:div w:id="455216053">
      <w:bodyDiv w:val="1"/>
      <w:marLeft w:val="0"/>
      <w:marRight w:val="0"/>
      <w:marTop w:val="0"/>
      <w:marBottom w:val="0"/>
      <w:divBdr>
        <w:top w:val="none" w:sz="0" w:space="0" w:color="auto"/>
        <w:left w:val="none" w:sz="0" w:space="0" w:color="auto"/>
        <w:bottom w:val="none" w:sz="0" w:space="0" w:color="auto"/>
        <w:right w:val="none" w:sz="0" w:space="0" w:color="auto"/>
      </w:divBdr>
    </w:div>
    <w:div w:id="455370155">
      <w:bodyDiv w:val="1"/>
      <w:marLeft w:val="0"/>
      <w:marRight w:val="0"/>
      <w:marTop w:val="0"/>
      <w:marBottom w:val="0"/>
      <w:divBdr>
        <w:top w:val="none" w:sz="0" w:space="0" w:color="auto"/>
        <w:left w:val="none" w:sz="0" w:space="0" w:color="auto"/>
        <w:bottom w:val="none" w:sz="0" w:space="0" w:color="auto"/>
        <w:right w:val="none" w:sz="0" w:space="0" w:color="auto"/>
      </w:divBdr>
    </w:div>
    <w:div w:id="455485177">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55610829">
      <w:bodyDiv w:val="1"/>
      <w:marLeft w:val="0"/>
      <w:marRight w:val="0"/>
      <w:marTop w:val="0"/>
      <w:marBottom w:val="0"/>
      <w:divBdr>
        <w:top w:val="none" w:sz="0" w:space="0" w:color="auto"/>
        <w:left w:val="none" w:sz="0" w:space="0" w:color="auto"/>
        <w:bottom w:val="none" w:sz="0" w:space="0" w:color="auto"/>
        <w:right w:val="none" w:sz="0" w:space="0" w:color="auto"/>
      </w:divBdr>
    </w:div>
    <w:div w:id="455831317">
      <w:bodyDiv w:val="1"/>
      <w:marLeft w:val="0"/>
      <w:marRight w:val="0"/>
      <w:marTop w:val="0"/>
      <w:marBottom w:val="0"/>
      <w:divBdr>
        <w:top w:val="none" w:sz="0" w:space="0" w:color="auto"/>
        <w:left w:val="none" w:sz="0" w:space="0" w:color="auto"/>
        <w:bottom w:val="none" w:sz="0" w:space="0" w:color="auto"/>
        <w:right w:val="none" w:sz="0" w:space="0" w:color="auto"/>
      </w:divBdr>
    </w:div>
    <w:div w:id="455947170">
      <w:bodyDiv w:val="1"/>
      <w:marLeft w:val="0"/>
      <w:marRight w:val="0"/>
      <w:marTop w:val="0"/>
      <w:marBottom w:val="0"/>
      <w:divBdr>
        <w:top w:val="none" w:sz="0" w:space="0" w:color="auto"/>
        <w:left w:val="none" w:sz="0" w:space="0" w:color="auto"/>
        <w:bottom w:val="none" w:sz="0" w:space="0" w:color="auto"/>
        <w:right w:val="none" w:sz="0" w:space="0" w:color="auto"/>
      </w:divBdr>
    </w:div>
    <w:div w:id="455948144">
      <w:bodyDiv w:val="1"/>
      <w:marLeft w:val="0"/>
      <w:marRight w:val="0"/>
      <w:marTop w:val="0"/>
      <w:marBottom w:val="0"/>
      <w:divBdr>
        <w:top w:val="none" w:sz="0" w:space="0" w:color="auto"/>
        <w:left w:val="none" w:sz="0" w:space="0" w:color="auto"/>
        <w:bottom w:val="none" w:sz="0" w:space="0" w:color="auto"/>
        <w:right w:val="none" w:sz="0" w:space="0" w:color="auto"/>
      </w:divBdr>
    </w:div>
    <w:div w:id="456224480">
      <w:bodyDiv w:val="1"/>
      <w:marLeft w:val="0"/>
      <w:marRight w:val="0"/>
      <w:marTop w:val="0"/>
      <w:marBottom w:val="0"/>
      <w:divBdr>
        <w:top w:val="none" w:sz="0" w:space="0" w:color="auto"/>
        <w:left w:val="none" w:sz="0" w:space="0" w:color="auto"/>
        <w:bottom w:val="none" w:sz="0" w:space="0" w:color="auto"/>
        <w:right w:val="none" w:sz="0" w:space="0" w:color="auto"/>
      </w:divBdr>
    </w:div>
    <w:div w:id="456265718">
      <w:bodyDiv w:val="1"/>
      <w:marLeft w:val="0"/>
      <w:marRight w:val="0"/>
      <w:marTop w:val="0"/>
      <w:marBottom w:val="0"/>
      <w:divBdr>
        <w:top w:val="none" w:sz="0" w:space="0" w:color="auto"/>
        <w:left w:val="none" w:sz="0" w:space="0" w:color="auto"/>
        <w:bottom w:val="none" w:sz="0" w:space="0" w:color="auto"/>
        <w:right w:val="none" w:sz="0" w:space="0" w:color="auto"/>
      </w:divBdr>
    </w:div>
    <w:div w:id="457376850">
      <w:bodyDiv w:val="1"/>
      <w:marLeft w:val="0"/>
      <w:marRight w:val="0"/>
      <w:marTop w:val="0"/>
      <w:marBottom w:val="0"/>
      <w:divBdr>
        <w:top w:val="none" w:sz="0" w:space="0" w:color="auto"/>
        <w:left w:val="none" w:sz="0" w:space="0" w:color="auto"/>
        <w:bottom w:val="none" w:sz="0" w:space="0" w:color="auto"/>
        <w:right w:val="none" w:sz="0" w:space="0" w:color="auto"/>
      </w:divBdr>
    </w:div>
    <w:div w:id="457530090">
      <w:bodyDiv w:val="1"/>
      <w:marLeft w:val="0"/>
      <w:marRight w:val="0"/>
      <w:marTop w:val="0"/>
      <w:marBottom w:val="0"/>
      <w:divBdr>
        <w:top w:val="none" w:sz="0" w:space="0" w:color="auto"/>
        <w:left w:val="none" w:sz="0" w:space="0" w:color="auto"/>
        <w:bottom w:val="none" w:sz="0" w:space="0" w:color="auto"/>
        <w:right w:val="none" w:sz="0" w:space="0" w:color="auto"/>
      </w:divBdr>
    </w:div>
    <w:div w:id="457531255">
      <w:bodyDiv w:val="1"/>
      <w:marLeft w:val="0"/>
      <w:marRight w:val="0"/>
      <w:marTop w:val="0"/>
      <w:marBottom w:val="0"/>
      <w:divBdr>
        <w:top w:val="none" w:sz="0" w:space="0" w:color="auto"/>
        <w:left w:val="none" w:sz="0" w:space="0" w:color="auto"/>
        <w:bottom w:val="none" w:sz="0" w:space="0" w:color="auto"/>
        <w:right w:val="none" w:sz="0" w:space="0" w:color="auto"/>
      </w:divBdr>
    </w:div>
    <w:div w:id="457601523">
      <w:bodyDiv w:val="1"/>
      <w:marLeft w:val="0"/>
      <w:marRight w:val="0"/>
      <w:marTop w:val="0"/>
      <w:marBottom w:val="0"/>
      <w:divBdr>
        <w:top w:val="none" w:sz="0" w:space="0" w:color="auto"/>
        <w:left w:val="none" w:sz="0" w:space="0" w:color="auto"/>
        <w:bottom w:val="none" w:sz="0" w:space="0" w:color="auto"/>
        <w:right w:val="none" w:sz="0" w:space="0" w:color="auto"/>
      </w:divBdr>
    </w:div>
    <w:div w:id="457644271">
      <w:bodyDiv w:val="1"/>
      <w:marLeft w:val="0"/>
      <w:marRight w:val="0"/>
      <w:marTop w:val="0"/>
      <w:marBottom w:val="0"/>
      <w:divBdr>
        <w:top w:val="none" w:sz="0" w:space="0" w:color="auto"/>
        <w:left w:val="none" w:sz="0" w:space="0" w:color="auto"/>
        <w:bottom w:val="none" w:sz="0" w:space="0" w:color="auto"/>
        <w:right w:val="none" w:sz="0" w:space="0" w:color="auto"/>
      </w:divBdr>
    </w:div>
    <w:div w:id="458762361">
      <w:bodyDiv w:val="1"/>
      <w:marLeft w:val="0"/>
      <w:marRight w:val="0"/>
      <w:marTop w:val="0"/>
      <w:marBottom w:val="0"/>
      <w:divBdr>
        <w:top w:val="none" w:sz="0" w:space="0" w:color="auto"/>
        <w:left w:val="none" w:sz="0" w:space="0" w:color="auto"/>
        <w:bottom w:val="none" w:sz="0" w:space="0" w:color="auto"/>
        <w:right w:val="none" w:sz="0" w:space="0" w:color="auto"/>
      </w:divBdr>
    </w:div>
    <w:div w:id="458955273">
      <w:bodyDiv w:val="1"/>
      <w:marLeft w:val="0"/>
      <w:marRight w:val="0"/>
      <w:marTop w:val="0"/>
      <w:marBottom w:val="0"/>
      <w:divBdr>
        <w:top w:val="none" w:sz="0" w:space="0" w:color="auto"/>
        <w:left w:val="none" w:sz="0" w:space="0" w:color="auto"/>
        <w:bottom w:val="none" w:sz="0" w:space="0" w:color="auto"/>
        <w:right w:val="none" w:sz="0" w:space="0" w:color="auto"/>
      </w:divBdr>
    </w:div>
    <w:div w:id="458959713">
      <w:bodyDiv w:val="1"/>
      <w:marLeft w:val="0"/>
      <w:marRight w:val="0"/>
      <w:marTop w:val="0"/>
      <w:marBottom w:val="0"/>
      <w:divBdr>
        <w:top w:val="none" w:sz="0" w:space="0" w:color="auto"/>
        <w:left w:val="none" w:sz="0" w:space="0" w:color="auto"/>
        <w:bottom w:val="none" w:sz="0" w:space="0" w:color="auto"/>
        <w:right w:val="none" w:sz="0" w:space="0" w:color="auto"/>
      </w:divBdr>
    </w:div>
    <w:div w:id="459493292">
      <w:bodyDiv w:val="1"/>
      <w:marLeft w:val="0"/>
      <w:marRight w:val="0"/>
      <w:marTop w:val="0"/>
      <w:marBottom w:val="0"/>
      <w:divBdr>
        <w:top w:val="none" w:sz="0" w:space="0" w:color="auto"/>
        <w:left w:val="none" w:sz="0" w:space="0" w:color="auto"/>
        <w:bottom w:val="none" w:sz="0" w:space="0" w:color="auto"/>
        <w:right w:val="none" w:sz="0" w:space="0" w:color="auto"/>
      </w:divBdr>
    </w:div>
    <w:div w:id="459498212">
      <w:bodyDiv w:val="1"/>
      <w:marLeft w:val="0"/>
      <w:marRight w:val="0"/>
      <w:marTop w:val="0"/>
      <w:marBottom w:val="0"/>
      <w:divBdr>
        <w:top w:val="none" w:sz="0" w:space="0" w:color="auto"/>
        <w:left w:val="none" w:sz="0" w:space="0" w:color="auto"/>
        <w:bottom w:val="none" w:sz="0" w:space="0" w:color="auto"/>
        <w:right w:val="none" w:sz="0" w:space="0" w:color="auto"/>
      </w:divBdr>
    </w:div>
    <w:div w:id="459766375">
      <w:bodyDiv w:val="1"/>
      <w:marLeft w:val="0"/>
      <w:marRight w:val="0"/>
      <w:marTop w:val="0"/>
      <w:marBottom w:val="0"/>
      <w:divBdr>
        <w:top w:val="none" w:sz="0" w:space="0" w:color="auto"/>
        <w:left w:val="none" w:sz="0" w:space="0" w:color="auto"/>
        <w:bottom w:val="none" w:sz="0" w:space="0" w:color="auto"/>
        <w:right w:val="none" w:sz="0" w:space="0" w:color="auto"/>
      </w:divBdr>
    </w:div>
    <w:div w:id="459805444">
      <w:bodyDiv w:val="1"/>
      <w:marLeft w:val="0"/>
      <w:marRight w:val="0"/>
      <w:marTop w:val="0"/>
      <w:marBottom w:val="0"/>
      <w:divBdr>
        <w:top w:val="none" w:sz="0" w:space="0" w:color="auto"/>
        <w:left w:val="none" w:sz="0" w:space="0" w:color="auto"/>
        <w:bottom w:val="none" w:sz="0" w:space="0" w:color="auto"/>
        <w:right w:val="none" w:sz="0" w:space="0" w:color="auto"/>
      </w:divBdr>
    </w:div>
    <w:div w:id="459883299">
      <w:bodyDiv w:val="1"/>
      <w:marLeft w:val="0"/>
      <w:marRight w:val="0"/>
      <w:marTop w:val="0"/>
      <w:marBottom w:val="0"/>
      <w:divBdr>
        <w:top w:val="none" w:sz="0" w:space="0" w:color="auto"/>
        <w:left w:val="none" w:sz="0" w:space="0" w:color="auto"/>
        <w:bottom w:val="none" w:sz="0" w:space="0" w:color="auto"/>
        <w:right w:val="none" w:sz="0" w:space="0" w:color="auto"/>
      </w:divBdr>
    </w:div>
    <w:div w:id="460075849">
      <w:bodyDiv w:val="1"/>
      <w:marLeft w:val="0"/>
      <w:marRight w:val="0"/>
      <w:marTop w:val="0"/>
      <w:marBottom w:val="0"/>
      <w:divBdr>
        <w:top w:val="none" w:sz="0" w:space="0" w:color="auto"/>
        <w:left w:val="none" w:sz="0" w:space="0" w:color="auto"/>
        <w:bottom w:val="none" w:sz="0" w:space="0" w:color="auto"/>
        <w:right w:val="none" w:sz="0" w:space="0" w:color="auto"/>
      </w:divBdr>
    </w:div>
    <w:div w:id="460391862">
      <w:bodyDiv w:val="1"/>
      <w:marLeft w:val="0"/>
      <w:marRight w:val="0"/>
      <w:marTop w:val="0"/>
      <w:marBottom w:val="0"/>
      <w:divBdr>
        <w:top w:val="none" w:sz="0" w:space="0" w:color="auto"/>
        <w:left w:val="none" w:sz="0" w:space="0" w:color="auto"/>
        <w:bottom w:val="none" w:sz="0" w:space="0" w:color="auto"/>
        <w:right w:val="none" w:sz="0" w:space="0" w:color="auto"/>
      </w:divBdr>
    </w:div>
    <w:div w:id="460423127">
      <w:bodyDiv w:val="1"/>
      <w:marLeft w:val="0"/>
      <w:marRight w:val="0"/>
      <w:marTop w:val="0"/>
      <w:marBottom w:val="0"/>
      <w:divBdr>
        <w:top w:val="none" w:sz="0" w:space="0" w:color="auto"/>
        <w:left w:val="none" w:sz="0" w:space="0" w:color="auto"/>
        <w:bottom w:val="none" w:sz="0" w:space="0" w:color="auto"/>
        <w:right w:val="none" w:sz="0" w:space="0" w:color="auto"/>
      </w:divBdr>
    </w:div>
    <w:div w:id="460654932">
      <w:bodyDiv w:val="1"/>
      <w:marLeft w:val="0"/>
      <w:marRight w:val="0"/>
      <w:marTop w:val="0"/>
      <w:marBottom w:val="0"/>
      <w:divBdr>
        <w:top w:val="none" w:sz="0" w:space="0" w:color="auto"/>
        <w:left w:val="none" w:sz="0" w:space="0" w:color="auto"/>
        <w:bottom w:val="none" w:sz="0" w:space="0" w:color="auto"/>
        <w:right w:val="none" w:sz="0" w:space="0" w:color="auto"/>
      </w:divBdr>
    </w:div>
    <w:div w:id="460807329">
      <w:bodyDiv w:val="1"/>
      <w:marLeft w:val="0"/>
      <w:marRight w:val="0"/>
      <w:marTop w:val="0"/>
      <w:marBottom w:val="0"/>
      <w:divBdr>
        <w:top w:val="none" w:sz="0" w:space="0" w:color="auto"/>
        <w:left w:val="none" w:sz="0" w:space="0" w:color="auto"/>
        <w:bottom w:val="none" w:sz="0" w:space="0" w:color="auto"/>
        <w:right w:val="none" w:sz="0" w:space="0" w:color="auto"/>
      </w:divBdr>
    </w:div>
    <w:div w:id="460996986">
      <w:bodyDiv w:val="1"/>
      <w:marLeft w:val="0"/>
      <w:marRight w:val="0"/>
      <w:marTop w:val="0"/>
      <w:marBottom w:val="0"/>
      <w:divBdr>
        <w:top w:val="none" w:sz="0" w:space="0" w:color="auto"/>
        <w:left w:val="none" w:sz="0" w:space="0" w:color="auto"/>
        <w:bottom w:val="none" w:sz="0" w:space="0" w:color="auto"/>
        <w:right w:val="none" w:sz="0" w:space="0" w:color="auto"/>
      </w:divBdr>
    </w:div>
    <w:div w:id="461071766">
      <w:bodyDiv w:val="1"/>
      <w:marLeft w:val="0"/>
      <w:marRight w:val="0"/>
      <w:marTop w:val="0"/>
      <w:marBottom w:val="0"/>
      <w:divBdr>
        <w:top w:val="none" w:sz="0" w:space="0" w:color="auto"/>
        <w:left w:val="none" w:sz="0" w:space="0" w:color="auto"/>
        <w:bottom w:val="none" w:sz="0" w:space="0" w:color="auto"/>
        <w:right w:val="none" w:sz="0" w:space="0" w:color="auto"/>
      </w:divBdr>
    </w:div>
    <w:div w:id="461116615">
      <w:bodyDiv w:val="1"/>
      <w:marLeft w:val="0"/>
      <w:marRight w:val="0"/>
      <w:marTop w:val="0"/>
      <w:marBottom w:val="0"/>
      <w:divBdr>
        <w:top w:val="none" w:sz="0" w:space="0" w:color="auto"/>
        <w:left w:val="none" w:sz="0" w:space="0" w:color="auto"/>
        <w:bottom w:val="none" w:sz="0" w:space="0" w:color="auto"/>
        <w:right w:val="none" w:sz="0" w:space="0" w:color="auto"/>
      </w:divBdr>
    </w:div>
    <w:div w:id="461315581">
      <w:bodyDiv w:val="1"/>
      <w:marLeft w:val="0"/>
      <w:marRight w:val="0"/>
      <w:marTop w:val="0"/>
      <w:marBottom w:val="0"/>
      <w:divBdr>
        <w:top w:val="none" w:sz="0" w:space="0" w:color="auto"/>
        <w:left w:val="none" w:sz="0" w:space="0" w:color="auto"/>
        <w:bottom w:val="none" w:sz="0" w:space="0" w:color="auto"/>
        <w:right w:val="none" w:sz="0" w:space="0" w:color="auto"/>
      </w:divBdr>
    </w:div>
    <w:div w:id="461577385">
      <w:bodyDiv w:val="1"/>
      <w:marLeft w:val="0"/>
      <w:marRight w:val="0"/>
      <w:marTop w:val="0"/>
      <w:marBottom w:val="0"/>
      <w:divBdr>
        <w:top w:val="none" w:sz="0" w:space="0" w:color="auto"/>
        <w:left w:val="none" w:sz="0" w:space="0" w:color="auto"/>
        <w:bottom w:val="none" w:sz="0" w:space="0" w:color="auto"/>
        <w:right w:val="none" w:sz="0" w:space="0" w:color="auto"/>
      </w:divBdr>
    </w:div>
    <w:div w:id="461924089">
      <w:bodyDiv w:val="1"/>
      <w:marLeft w:val="0"/>
      <w:marRight w:val="0"/>
      <w:marTop w:val="0"/>
      <w:marBottom w:val="0"/>
      <w:divBdr>
        <w:top w:val="none" w:sz="0" w:space="0" w:color="auto"/>
        <w:left w:val="none" w:sz="0" w:space="0" w:color="auto"/>
        <w:bottom w:val="none" w:sz="0" w:space="0" w:color="auto"/>
        <w:right w:val="none" w:sz="0" w:space="0" w:color="auto"/>
      </w:divBdr>
    </w:div>
    <w:div w:id="462045758">
      <w:bodyDiv w:val="1"/>
      <w:marLeft w:val="0"/>
      <w:marRight w:val="0"/>
      <w:marTop w:val="0"/>
      <w:marBottom w:val="0"/>
      <w:divBdr>
        <w:top w:val="none" w:sz="0" w:space="0" w:color="auto"/>
        <w:left w:val="none" w:sz="0" w:space="0" w:color="auto"/>
        <w:bottom w:val="none" w:sz="0" w:space="0" w:color="auto"/>
        <w:right w:val="none" w:sz="0" w:space="0" w:color="auto"/>
      </w:divBdr>
    </w:div>
    <w:div w:id="462190128">
      <w:bodyDiv w:val="1"/>
      <w:marLeft w:val="0"/>
      <w:marRight w:val="0"/>
      <w:marTop w:val="0"/>
      <w:marBottom w:val="0"/>
      <w:divBdr>
        <w:top w:val="none" w:sz="0" w:space="0" w:color="auto"/>
        <w:left w:val="none" w:sz="0" w:space="0" w:color="auto"/>
        <w:bottom w:val="none" w:sz="0" w:space="0" w:color="auto"/>
        <w:right w:val="none" w:sz="0" w:space="0" w:color="auto"/>
      </w:divBdr>
    </w:div>
    <w:div w:id="462232717">
      <w:bodyDiv w:val="1"/>
      <w:marLeft w:val="0"/>
      <w:marRight w:val="0"/>
      <w:marTop w:val="0"/>
      <w:marBottom w:val="0"/>
      <w:divBdr>
        <w:top w:val="none" w:sz="0" w:space="0" w:color="auto"/>
        <w:left w:val="none" w:sz="0" w:space="0" w:color="auto"/>
        <w:bottom w:val="none" w:sz="0" w:space="0" w:color="auto"/>
        <w:right w:val="none" w:sz="0" w:space="0" w:color="auto"/>
      </w:divBdr>
    </w:div>
    <w:div w:id="462817801">
      <w:bodyDiv w:val="1"/>
      <w:marLeft w:val="0"/>
      <w:marRight w:val="0"/>
      <w:marTop w:val="0"/>
      <w:marBottom w:val="0"/>
      <w:divBdr>
        <w:top w:val="none" w:sz="0" w:space="0" w:color="auto"/>
        <w:left w:val="none" w:sz="0" w:space="0" w:color="auto"/>
        <w:bottom w:val="none" w:sz="0" w:space="0" w:color="auto"/>
        <w:right w:val="none" w:sz="0" w:space="0" w:color="auto"/>
      </w:divBdr>
    </w:div>
    <w:div w:id="463231341">
      <w:bodyDiv w:val="1"/>
      <w:marLeft w:val="0"/>
      <w:marRight w:val="0"/>
      <w:marTop w:val="0"/>
      <w:marBottom w:val="0"/>
      <w:divBdr>
        <w:top w:val="none" w:sz="0" w:space="0" w:color="auto"/>
        <w:left w:val="none" w:sz="0" w:space="0" w:color="auto"/>
        <w:bottom w:val="none" w:sz="0" w:space="0" w:color="auto"/>
        <w:right w:val="none" w:sz="0" w:space="0" w:color="auto"/>
      </w:divBdr>
    </w:div>
    <w:div w:id="463351788">
      <w:bodyDiv w:val="1"/>
      <w:marLeft w:val="0"/>
      <w:marRight w:val="0"/>
      <w:marTop w:val="0"/>
      <w:marBottom w:val="0"/>
      <w:divBdr>
        <w:top w:val="none" w:sz="0" w:space="0" w:color="auto"/>
        <w:left w:val="none" w:sz="0" w:space="0" w:color="auto"/>
        <w:bottom w:val="none" w:sz="0" w:space="0" w:color="auto"/>
        <w:right w:val="none" w:sz="0" w:space="0" w:color="auto"/>
      </w:divBdr>
    </w:div>
    <w:div w:id="463546623">
      <w:bodyDiv w:val="1"/>
      <w:marLeft w:val="0"/>
      <w:marRight w:val="0"/>
      <w:marTop w:val="0"/>
      <w:marBottom w:val="0"/>
      <w:divBdr>
        <w:top w:val="none" w:sz="0" w:space="0" w:color="auto"/>
        <w:left w:val="none" w:sz="0" w:space="0" w:color="auto"/>
        <w:bottom w:val="none" w:sz="0" w:space="0" w:color="auto"/>
        <w:right w:val="none" w:sz="0" w:space="0" w:color="auto"/>
      </w:divBdr>
    </w:div>
    <w:div w:id="463817551">
      <w:bodyDiv w:val="1"/>
      <w:marLeft w:val="0"/>
      <w:marRight w:val="0"/>
      <w:marTop w:val="0"/>
      <w:marBottom w:val="0"/>
      <w:divBdr>
        <w:top w:val="none" w:sz="0" w:space="0" w:color="auto"/>
        <w:left w:val="none" w:sz="0" w:space="0" w:color="auto"/>
        <w:bottom w:val="none" w:sz="0" w:space="0" w:color="auto"/>
        <w:right w:val="none" w:sz="0" w:space="0" w:color="auto"/>
      </w:divBdr>
    </w:div>
    <w:div w:id="463888464">
      <w:bodyDiv w:val="1"/>
      <w:marLeft w:val="0"/>
      <w:marRight w:val="0"/>
      <w:marTop w:val="0"/>
      <w:marBottom w:val="0"/>
      <w:divBdr>
        <w:top w:val="none" w:sz="0" w:space="0" w:color="auto"/>
        <w:left w:val="none" w:sz="0" w:space="0" w:color="auto"/>
        <w:bottom w:val="none" w:sz="0" w:space="0" w:color="auto"/>
        <w:right w:val="none" w:sz="0" w:space="0" w:color="auto"/>
      </w:divBdr>
    </w:div>
    <w:div w:id="463961857">
      <w:bodyDiv w:val="1"/>
      <w:marLeft w:val="0"/>
      <w:marRight w:val="0"/>
      <w:marTop w:val="0"/>
      <w:marBottom w:val="0"/>
      <w:divBdr>
        <w:top w:val="none" w:sz="0" w:space="0" w:color="auto"/>
        <w:left w:val="none" w:sz="0" w:space="0" w:color="auto"/>
        <w:bottom w:val="none" w:sz="0" w:space="0" w:color="auto"/>
        <w:right w:val="none" w:sz="0" w:space="0" w:color="auto"/>
      </w:divBdr>
    </w:div>
    <w:div w:id="464011144">
      <w:bodyDiv w:val="1"/>
      <w:marLeft w:val="0"/>
      <w:marRight w:val="0"/>
      <w:marTop w:val="0"/>
      <w:marBottom w:val="0"/>
      <w:divBdr>
        <w:top w:val="none" w:sz="0" w:space="0" w:color="auto"/>
        <w:left w:val="none" w:sz="0" w:space="0" w:color="auto"/>
        <w:bottom w:val="none" w:sz="0" w:space="0" w:color="auto"/>
        <w:right w:val="none" w:sz="0" w:space="0" w:color="auto"/>
      </w:divBdr>
    </w:div>
    <w:div w:id="464079904">
      <w:bodyDiv w:val="1"/>
      <w:marLeft w:val="0"/>
      <w:marRight w:val="0"/>
      <w:marTop w:val="0"/>
      <w:marBottom w:val="0"/>
      <w:divBdr>
        <w:top w:val="none" w:sz="0" w:space="0" w:color="auto"/>
        <w:left w:val="none" w:sz="0" w:space="0" w:color="auto"/>
        <w:bottom w:val="none" w:sz="0" w:space="0" w:color="auto"/>
        <w:right w:val="none" w:sz="0" w:space="0" w:color="auto"/>
      </w:divBdr>
    </w:div>
    <w:div w:id="465045302">
      <w:bodyDiv w:val="1"/>
      <w:marLeft w:val="0"/>
      <w:marRight w:val="0"/>
      <w:marTop w:val="0"/>
      <w:marBottom w:val="0"/>
      <w:divBdr>
        <w:top w:val="none" w:sz="0" w:space="0" w:color="auto"/>
        <w:left w:val="none" w:sz="0" w:space="0" w:color="auto"/>
        <w:bottom w:val="none" w:sz="0" w:space="0" w:color="auto"/>
        <w:right w:val="none" w:sz="0" w:space="0" w:color="auto"/>
      </w:divBdr>
    </w:div>
    <w:div w:id="465516487">
      <w:bodyDiv w:val="1"/>
      <w:marLeft w:val="0"/>
      <w:marRight w:val="0"/>
      <w:marTop w:val="0"/>
      <w:marBottom w:val="0"/>
      <w:divBdr>
        <w:top w:val="none" w:sz="0" w:space="0" w:color="auto"/>
        <w:left w:val="none" w:sz="0" w:space="0" w:color="auto"/>
        <w:bottom w:val="none" w:sz="0" w:space="0" w:color="auto"/>
        <w:right w:val="none" w:sz="0" w:space="0" w:color="auto"/>
      </w:divBdr>
    </w:div>
    <w:div w:id="466314122">
      <w:bodyDiv w:val="1"/>
      <w:marLeft w:val="0"/>
      <w:marRight w:val="0"/>
      <w:marTop w:val="0"/>
      <w:marBottom w:val="0"/>
      <w:divBdr>
        <w:top w:val="none" w:sz="0" w:space="0" w:color="auto"/>
        <w:left w:val="none" w:sz="0" w:space="0" w:color="auto"/>
        <w:bottom w:val="none" w:sz="0" w:space="0" w:color="auto"/>
        <w:right w:val="none" w:sz="0" w:space="0" w:color="auto"/>
      </w:divBdr>
    </w:div>
    <w:div w:id="466625983">
      <w:bodyDiv w:val="1"/>
      <w:marLeft w:val="0"/>
      <w:marRight w:val="0"/>
      <w:marTop w:val="0"/>
      <w:marBottom w:val="0"/>
      <w:divBdr>
        <w:top w:val="none" w:sz="0" w:space="0" w:color="auto"/>
        <w:left w:val="none" w:sz="0" w:space="0" w:color="auto"/>
        <w:bottom w:val="none" w:sz="0" w:space="0" w:color="auto"/>
        <w:right w:val="none" w:sz="0" w:space="0" w:color="auto"/>
      </w:divBdr>
    </w:div>
    <w:div w:id="466749821">
      <w:bodyDiv w:val="1"/>
      <w:marLeft w:val="0"/>
      <w:marRight w:val="0"/>
      <w:marTop w:val="0"/>
      <w:marBottom w:val="0"/>
      <w:divBdr>
        <w:top w:val="none" w:sz="0" w:space="0" w:color="auto"/>
        <w:left w:val="none" w:sz="0" w:space="0" w:color="auto"/>
        <w:bottom w:val="none" w:sz="0" w:space="0" w:color="auto"/>
        <w:right w:val="none" w:sz="0" w:space="0" w:color="auto"/>
      </w:divBdr>
    </w:div>
    <w:div w:id="467433635">
      <w:bodyDiv w:val="1"/>
      <w:marLeft w:val="0"/>
      <w:marRight w:val="0"/>
      <w:marTop w:val="0"/>
      <w:marBottom w:val="0"/>
      <w:divBdr>
        <w:top w:val="none" w:sz="0" w:space="0" w:color="auto"/>
        <w:left w:val="none" w:sz="0" w:space="0" w:color="auto"/>
        <w:bottom w:val="none" w:sz="0" w:space="0" w:color="auto"/>
        <w:right w:val="none" w:sz="0" w:space="0" w:color="auto"/>
      </w:divBdr>
    </w:div>
    <w:div w:id="467434483">
      <w:bodyDiv w:val="1"/>
      <w:marLeft w:val="0"/>
      <w:marRight w:val="0"/>
      <w:marTop w:val="0"/>
      <w:marBottom w:val="0"/>
      <w:divBdr>
        <w:top w:val="none" w:sz="0" w:space="0" w:color="auto"/>
        <w:left w:val="none" w:sz="0" w:space="0" w:color="auto"/>
        <w:bottom w:val="none" w:sz="0" w:space="0" w:color="auto"/>
        <w:right w:val="none" w:sz="0" w:space="0" w:color="auto"/>
      </w:divBdr>
    </w:div>
    <w:div w:id="467628385">
      <w:bodyDiv w:val="1"/>
      <w:marLeft w:val="0"/>
      <w:marRight w:val="0"/>
      <w:marTop w:val="0"/>
      <w:marBottom w:val="0"/>
      <w:divBdr>
        <w:top w:val="none" w:sz="0" w:space="0" w:color="auto"/>
        <w:left w:val="none" w:sz="0" w:space="0" w:color="auto"/>
        <w:bottom w:val="none" w:sz="0" w:space="0" w:color="auto"/>
        <w:right w:val="none" w:sz="0" w:space="0" w:color="auto"/>
      </w:divBdr>
    </w:div>
    <w:div w:id="467743232">
      <w:bodyDiv w:val="1"/>
      <w:marLeft w:val="0"/>
      <w:marRight w:val="0"/>
      <w:marTop w:val="0"/>
      <w:marBottom w:val="0"/>
      <w:divBdr>
        <w:top w:val="none" w:sz="0" w:space="0" w:color="auto"/>
        <w:left w:val="none" w:sz="0" w:space="0" w:color="auto"/>
        <w:bottom w:val="none" w:sz="0" w:space="0" w:color="auto"/>
        <w:right w:val="none" w:sz="0" w:space="0" w:color="auto"/>
      </w:divBdr>
    </w:div>
    <w:div w:id="467894127">
      <w:bodyDiv w:val="1"/>
      <w:marLeft w:val="0"/>
      <w:marRight w:val="0"/>
      <w:marTop w:val="0"/>
      <w:marBottom w:val="0"/>
      <w:divBdr>
        <w:top w:val="none" w:sz="0" w:space="0" w:color="auto"/>
        <w:left w:val="none" w:sz="0" w:space="0" w:color="auto"/>
        <w:bottom w:val="none" w:sz="0" w:space="0" w:color="auto"/>
        <w:right w:val="none" w:sz="0" w:space="0" w:color="auto"/>
      </w:divBdr>
    </w:div>
    <w:div w:id="468087795">
      <w:bodyDiv w:val="1"/>
      <w:marLeft w:val="0"/>
      <w:marRight w:val="0"/>
      <w:marTop w:val="0"/>
      <w:marBottom w:val="0"/>
      <w:divBdr>
        <w:top w:val="none" w:sz="0" w:space="0" w:color="auto"/>
        <w:left w:val="none" w:sz="0" w:space="0" w:color="auto"/>
        <w:bottom w:val="none" w:sz="0" w:space="0" w:color="auto"/>
        <w:right w:val="none" w:sz="0" w:space="0" w:color="auto"/>
      </w:divBdr>
    </w:div>
    <w:div w:id="468325393">
      <w:bodyDiv w:val="1"/>
      <w:marLeft w:val="0"/>
      <w:marRight w:val="0"/>
      <w:marTop w:val="0"/>
      <w:marBottom w:val="0"/>
      <w:divBdr>
        <w:top w:val="none" w:sz="0" w:space="0" w:color="auto"/>
        <w:left w:val="none" w:sz="0" w:space="0" w:color="auto"/>
        <w:bottom w:val="none" w:sz="0" w:space="0" w:color="auto"/>
        <w:right w:val="none" w:sz="0" w:space="0" w:color="auto"/>
      </w:divBdr>
    </w:div>
    <w:div w:id="468399520">
      <w:bodyDiv w:val="1"/>
      <w:marLeft w:val="0"/>
      <w:marRight w:val="0"/>
      <w:marTop w:val="0"/>
      <w:marBottom w:val="0"/>
      <w:divBdr>
        <w:top w:val="none" w:sz="0" w:space="0" w:color="auto"/>
        <w:left w:val="none" w:sz="0" w:space="0" w:color="auto"/>
        <w:bottom w:val="none" w:sz="0" w:space="0" w:color="auto"/>
        <w:right w:val="none" w:sz="0" w:space="0" w:color="auto"/>
      </w:divBdr>
    </w:div>
    <w:div w:id="468667901">
      <w:bodyDiv w:val="1"/>
      <w:marLeft w:val="0"/>
      <w:marRight w:val="0"/>
      <w:marTop w:val="0"/>
      <w:marBottom w:val="0"/>
      <w:divBdr>
        <w:top w:val="none" w:sz="0" w:space="0" w:color="auto"/>
        <w:left w:val="none" w:sz="0" w:space="0" w:color="auto"/>
        <w:bottom w:val="none" w:sz="0" w:space="0" w:color="auto"/>
        <w:right w:val="none" w:sz="0" w:space="0" w:color="auto"/>
      </w:divBdr>
    </w:div>
    <w:div w:id="468713629">
      <w:bodyDiv w:val="1"/>
      <w:marLeft w:val="0"/>
      <w:marRight w:val="0"/>
      <w:marTop w:val="0"/>
      <w:marBottom w:val="0"/>
      <w:divBdr>
        <w:top w:val="none" w:sz="0" w:space="0" w:color="auto"/>
        <w:left w:val="none" w:sz="0" w:space="0" w:color="auto"/>
        <w:bottom w:val="none" w:sz="0" w:space="0" w:color="auto"/>
        <w:right w:val="none" w:sz="0" w:space="0" w:color="auto"/>
      </w:divBdr>
    </w:div>
    <w:div w:id="468910651">
      <w:bodyDiv w:val="1"/>
      <w:marLeft w:val="0"/>
      <w:marRight w:val="0"/>
      <w:marTop w:val="0"/>
      <w:marBottom w:val="0"/>
      <w:divBdr>
        <w:top w:val="none" w:sz="0" w:space="0" w:color="auto"/>
        <w:left w:val="none" w:sz="0" w:space="0" w:color="auto"/>
        <w:bottom w:val="none" w:sz="0" w:space="0" w:color="auto"/>
        <w:right w:val="none" w:sz="0" w:space="0" w:color="auto"/>
      </w:divBdr>
    </w:div>
    <w:div w:id="469128999">
      <w:bodyDiv w:val="1"/>
      <w:marLeft w:val="0"/>
      <w:marRight w:val="0"/>
      <w:marTop w:val="0"/>
      <w:marBottom w:val="0"/>
      <w:divBdr>
        <w:top w:val="none" w:sz="0" w:space="0" w:color="auto"/>
        <w:left w:val="none" w:sz="0" w:space="0" w:color="auto"/>
        <w:bottom w:val="none" w:sz="0" w:space="0" w:color="auto"/>
        <w:right w:val="none" w:sz="0" w:space="0" w:color="auto"/>
      </w:divBdr>
    </w:div>
    <w:div w:id="469711807">
      <w:bodyDiv w:val="1"/>
      <w:marLeft w:val="0"/>
      <w:marRight w:val="0"/>
      <w:marTop w:val="0"/>
      <w:marBottom w:val="0"/>
      <w:divBdr>
        <w:top w:val="none" w:sz="0" w:space="0" w:color="auto"/>
        <w:left w:val="none" w:sz="0" w:space="0" w:color="auto"/>
        <w:bottom w:val="none" w:sz="0" w:space="0" w:color="auto"/>
        <w:right w:val="none" w:sz="0" w:space="0" w:color="auto"/>
      </w:divBdr>
    </w:div>
    <w:div w:id="469784753">
      <w:bodyDiv w:val="1"/>
      <w:marLeft w:val="0"/>
      <w:marRight w:val="0"/>
      <w:marTop w:val="0"/>
      <w:marBottom w:val="0"/>
      <w:divBdr>
        <w:top w:val="none" w:sz="0" w:space="0" w:color="auto"/>
        <w:left w:val="none" w:sz="0" w:space="0" w:color="auto"/>
        <w:bottom w:val="none" w:sz="0" w:space="0" w:color="auto"/>
        <w:right w:val="none" w:sz="0" w:space="0" w:color="auto"/>
      </w:divBdr>
    </w:div>
    <w:div w:id="469860237">
      <w:bodyDiv w:val="1"/>
      <w:marLeft w:val="0"/>
      <w:marRight w:val="0"/>
      <w:marTop w:val="0"/>
      <w:marBottom w:val="0"/>
      <w:divBdr>
        <w:top w:val="none" w:sz="0" w:space="0" w:color="auto"/>
        <w:left w:val="none" w:sz="0" w:space="0" w:color="auto"/>
        <w:bottom w:val="none" w:sz="0" w:space="0" w:color="auto"/>
        <w:right w:val="none" w:sz="0" w:space="0" w:color="auto"/>
      </w:divBdr>
    </w:div>
    <w:div w:id="470832286">
      <w:bodyDiv w:val="1"/>
      <w:marLeft w:val="0"/>
      <w:marRight w:val="0"/>
      <w:marTop w:val="0"/>
      <w:marBottom w:val="0"/>
      <w:divBdr>
        <w:top w:val="none" w:sz="0" w:space="0" w:color="auto"/>
        <w:left w:val="none" w:sz="0" w:space="0" w:color="auto"/>
        <w:bottom w:val="none" w:sz="0" w:space="0" w:color="auto"/>
        <w:right w:val="none" w:sz="0" w:space="0" w:color="auto"/>
      </w:divBdr>
    </w:div>
    <w:div w:id="470945246">
      <w:bodyDiv w:val="1"/>
      <w:marLeft w:val="0"/>
      <w:marRight w:val="0"/>
      <w:marTop w:val="0"/>
      <w:marBottom w:val="0"/>
      <w:divBdr>
        <w:top w:val="none" w:sz="0" w:space="0" w:color="auto"/>
        <w:left w:val="none" w:sz="0" w:space="0" w:color="auto"/>
        <w:bottom w:val="none" w:sz="0" w:space="0" w:color="auto"/>
        <w:right w:val="none" w:sz="0" w:space="0" w:color="auto"/>
      </w:divBdr>
    </w:div>
    <w:div w:id="470951905">
      <w:bodyDiv w:val="1"/>
      <w:marLeft w:val="0"/>
      <w:marRight w:val="0"/>
      <w:marTop w:val="0"/>
      <w:marBottom w:val="0"/>
      <w:divBdr>
        <w:top w:val="none" w:sz="0" w:space="0" w:color="auto"/>
        <w:left w:val="none" w:sz="0" w:space="0" w:color="auto"/>
        <w:bottom w:val="none" w:sz="0" w:space="0" w:color="auto"/>
        <w:right w:val="none" w:sz="0" w:space="0" w:color="auto"/>
      </w:divBdr>
    </w:div>
    <w:div w:id="471405098">
      <w:bodyDiv w:val="1"/>
      <w:marLeft w:val="0"/>
      <w:marRight w:val="0"/>
      <w:marTop w:val="0"/>
      <w:marBottom w:val="0"/>
      <w:divBdr>
        <w:top w:val="none" w:sz="0" w:space="0" w:color="auto"/>
        <w:left w:val="none" w:sz="0" w:space="0" w:color="auto"/>
        <w:bottom w:val="none" w:sz="0" w:space="0" w:color="auto"/>
        <w:right w:val="none" w:sz="0" w:space="0" w:color="auto"/>
      </w:divBdr>
    </w:div>
    <w:div w:id="472021960">
      <w:bodyDiv w:val="1"/>
      <w:marLeft w:val="0"/>
      <w:marRight w:val="0"/>
      <w:marTop w:val="0"/>
      <w:marBottom w:val="0"/>
      <w:divBdr>
        <w:top w:val="none" w:sz="0" w:space="0" w:color="auto"/>
        <w:left w:val="none" w:sz="0" w:space="0" w:color="auto"/>
        <w:bottom w:val="none" w:sz="0" w:space="0" w:color="auto"/>
        <w:right w:val="none" w:sz="0" w:space="0" w:color="auto"/>
      </w:divBdr>
    </w:div>
    <w:div w:id="472259175">
      <w:bodyDiv w:val="1"/>
      <w:marLeft w:val="0"/>
      <w:marRight w:val="0"/>
      <w:marTop w:val="0"/>
      <w:marBottom w:val="0"/>
      <w:divBdr>
        <w:top w:val="none" w:sz="0" w:space="0" w:color="auto"/>
        <w:left w:val="none" w:sz="0" w:space="0" w:color="auto"/>
        <w:bottom w:val="none" w:sz="0" w:space="0" w:color="auto"/>
        <w:right w:val="none" w:sz="0" w:space="0" w:color="auto"/>
      </w:divBdr>
    </w:div>
    <w:div w:id="472480230">
      <w:bodyDiv w:val="1"/>
      <w:marLeft w:val="0"/>
      <w:marRight w:val="0"/>
      <w:marTop w:val="0"/>
      <w:marBottom w:val="0"/>
      <w:divBdr>
        <w:top w:val="none" w:sz="0" w:space="0" w:color="auto"/>
        <w:left w:val="none" w:sz="0" w:space="0" w:color="auto"/>
        <w:bottom w:val="none" w:sz="0" w:space="0" w:color="auto"/>
        <w:right w:val="none" w:sz="0" w:space="0" w:color="auto"/>
      </w:divBdr>
    </w:div>
    <w:div w:id="472600789">
      <w:bodyDiv w:val="1"/>
      <w:marLeft w:val="0"/>
      <w:marRight w:val="0"/>
      <w:marTop w:val="0"/>
      <w:marBottom w:val="0"/>
      <w:divBdr>
        <w:top w:val="none" w:sz="0" w:space="0" w:color="auto"/>
        <w:left w:val="none" w:sz="0" w:space="0" w:color="auto"/>
        <w:bottom w:val="none" w:sz="0" w:space="0" w:color="auto"/>
        <w:right w:val="none" w:sz="0" w:space="0" w:color="auto"/>
      </w:divBdr>
    </w:div>
    <w:div w:id="472677454">
      <w:bodyDiv w:val="1"/>
      <w:marLeft w:val="0"/>
      <w:marRight w:val="0"/>
      <w:marTop w:val="0"/>
      <w:marBottom w:val="0"/>
      <w:divBdr>
        <w:top w:val="none" w:sz="0" w:space="0" w:color="auto"/>
        <w:left w:val="none" w:sz="0" w:space="0" w:color="auto"/>
        <w:bottom w:val="none" w:sz="0" w:space="0" w:color="auto"/>
        <w:right w:val="none" w:sz="0" w:space="0" w:color="auto"/>
      </w:divBdr>
    </w:div>
    <w:div w:id="473445630">
      <w:bodyDiv w:val="1"/>
      <w:marLeft w:val="0"/>
      <w:marRight w:val="0"/>
      <w:marTop w:val="0"/>
      <w:marBottom w:val="0"/>
      <w:divBdr>
        <w:top w:val="none" w:sz="0" w:space="0" w:color="auto"/>
        <w:left w:val="none" w:sz="0" w:space="0" w:color="auto"/>
        <w:bottom w:val="none" w:sz="0" w:space="0" w:color="auto"/>
        <w:right w:val="none" w:sz="0" w:space="0" w:color="auto"/>
      </w:divBdr>
    </w:div>
    <w:div w:id="473566005">
      <w:bodyDiv w:val="1"/>
      <w:marLeft w:val="0"/>
      <w:marRight w:val="0"/>
      <w:marTop w:val="0"/>
      <w:marBottom w:val="0"/>
      <w:divBdr>
        <w:top w:val="none" w:sz="0" w:space="0" w:color="auto"/>
        <w:left w:val="none" w:sz="0" w:space="0" w:color="auto"/>
        <w:bottom w:val="none" w:sz="0" w:space="0" w:color="auto"/>
        <w:right w:val="none" w:sz="0" w:space="0" w:color="auto"/>
      </w:divBdr>
    </w:div>
    <w:div w:id="473836742">
      <w:bodyDiv w:val="1"/>
      <w:marLeft w:val="0"/>
      <w:marRight w:val="0"/>
      <w:marTop w:val="0"/>
      <w:marBottom w:val="0"/>
      <w:divBdr>
        <w:top w:val="none" w:sz="0" w:space="0" w:color="auto"/>
        <w:left w:val="none" w:sz="0" w:space="0" w:color="auto"/>
        <w:bottom w:val="none" w:sz="0" w:space="0" w:color="auto"/>
        <w:right w:val="none" w:sz="0" w:space="0" w:color="auto"/>
      </w:divBdr>
    </w:div>
    <w:div w:id="474490812">
      <w:bodyDiv w:val="1"/>
      <w:marLeft w:val="0"/>
      <w:marRight w:val="0"/>
      <w:marTop w:val="0"/>
      <w:marBottom w:val="0"/>
      <w:divBdr>
        <w:top w:val="none" w:sz="0" w:space="0" w:color="auto"/>
        <w:left w:val="none" w:sz="0" w:space="0" w:color="auto"/>
        <w:bottom w:val="none" w:sz="0" w:space="0" w:color="auto"/>
        <w:right w:val="none" w:sz="0" w:space="0" w:color="auto"/>
      </w:divBdr>
    </w:div>
    <w:div w:id="474494131">
      <w:bodyDiv w:val="1"/>
      <w:marLeft w:val="0"/>
      <w:marRight w:val="0"/>
      <w:marTop w:val="0"/>
      <w:marBottom w:val="0"/>
      <w:divBdr>
        <w:top w:val="none" w:sz="0" w:space="0" w:color="auto"/>
        <w:left w:val="none" w:sz="0" w:space="0" w:color="auto"/>
        <w:bottom w:val="none" w:sz="0" w:space="0" w:color="auto"/>
        <w:right w:val="none" w:sz="0" w:space="0" w:color="auto"/>
      </w:divBdr>
    </w:div>
    <w:div w:id="475100164">
      <w:bodyDiv w:val="1"/>
      <w:marLeft w:val="0"/>
      <w:marRight w:val="0"/>
      <w:marTop w:val="0"/>
      <w:marBottom w:val="0"/>
      <w:divBdr>
        <w:top w:val="none" w:sz="0" w:space="0" w:color="auto"/>
        <w:left w:val="none" w:sz="0" w:space="0" w:color="auto"/>
        <w:bottom w:val="none" w:sz="0" w:space="0" w:color="auto"/>
        <w:right w:val="none" w:sz="0" w:space="0" w:color="auto"/>
      </w:divBdr>
    </w:div>
    <w:div w:id="475221973">
      <w:bodyDiv w:val="1"/>
      <w:marLeft w:val="0"/>
      <w:marRight w:val="0"/>
      <w:marTop w:val="0"/>
      <w:marBottom w:val="0"/>
      <w:divBdr>
        <w:top w:val="none" w:sz="0" w:space="0" w:color="auto"/>
        <w:left w:val="none" w:sz="0" w:space="0" w:color="auto"/>
        <w:bottom w:val="none" w:sz="0" w:space="0" w:color="auto"/>
        <w:right w:val="none" w:sz="0" w:space="0" w:color="auto"/>
      </w:divBdr>
    </w:div>
    <w:div w:id="475488484">
      <w:bodyDiv w:val="1"/>
      <w:marLeft w:val="0"/>
      <w:marRight w:val="0"/>
      <w:marTop w:val="0"/>
      <w:marBottom w:val="0"/>
      <w:divBdr>
        <w:top w:val="none" w:sz="0" w:space="0" w:color="auto"/>
        <w:left w:val="none" w:sz="0" w:space="0" w:color="auto"/>
        <w:bottom w:val="none" w:sz="0" w:space="0" w:color="auto"/>
        <w:right w:val="none" w:sz="0" w:space="0" w:color="auto"/>
      </w:divBdr>
    </w:div>
    <w:div w:id="475494644">
      <w:bodyDiv w:val="1"/>
      <w:marLeft w:val="0"/>
      <w:marRight w:val="0"/>
      <w:marTop w:val="0"/>
      <w:marBottom w:val="0"/>
      <w:divBdr>
        <w:top w:val="none" w:sz="0" w:space="0" w:color="auto"/>
        <w:left w:val="none" w:sz="0" w:space="0" w:color="auto"/>
        <w:bottom w:val="none" w:sz="0" w:space="0" w:color="auto"/>
        <w:right w:val="none" w:sz="0" w:space="0" w:color="auto"/>
      </w:divBdr>
    </w:div>
    <w:div w:id="475882696">
      <w:bodyDiv w:val="1"/>
      <w:marLeft w:val="0"/>
      <w:marRight w:val="0"/>
      <w:marTop w:val="0"/>
      <w:marBottom w:val="0"/>
      <w:divBdr>
        <w:top w:val="none" w:sz="0" w:space="0" w:color="auto"/>
        <w:left w:val="none" w:sz="0" w:space="0" w:color="auto"/>
        <w:bottom w:val="none" w:sz="0" w:space="0" w:color="auto"/>
        <w:right w:val="none" w:sz="0" w:space="0" w:color="auto"/>
      </w:divBdr>
    </w:div>
    <w:div w:id="476188426">
      <w:bodyDiv w:val="1"/>
      <w:marLeft w:val="0"/>
      <w:marRight w:val="0"/>
      <w:marTop w:val="0"/>
      <w:marBottom w:val="0"/>
      <w:divBdr>
        <w:top w:val="none" w:sz="0" w:space="0" w:color="auto"/>
        <w:left w:val="none" w:sz="0" w:space="0" w:color="auto"/>
        <w:bottom w:val="none" w:sz="0" w:space="0" w:color="auto"/>
        <w:right w:val="none" w:sz="0" w:space="0" w:color="auto"/>
      </w:divBdr>
    </w:div>
    <w:div w:id="476456320">
      <w:bodyDiv w:val="1"/>
      <w:marLeft w:val="0"/>
      <w:marRight w:val="0"/>
      <w:marTop w:val="0"/>
      <w:marBottom w:val="0"/>
      <w:divBdr>
        <w:top w:val="none" w:sz="0" w:space="0" w:color="auto"/>
        <w:left w:val="none" w:sz="0" w:space="0" w:color="auto"/>
        <w:bottom w:val="none" w:sz="0" w:space="0" w:color="auto"/>
        <w:right w:val="none" w:sz="0" w:space="0" w:color="auto"/>
      </w:divBdr>
    </w:div>
    <w:div w:id="476534792">
      <w:bodyDiv w:val="1"/>
      <w:marLeft w:val="0"/>
      <w:marRight w:val="0"/>
      <w:marTop w:val="0"/>
      <w:marBottom w:val="0"/>
      <w:divBdr>
        <w:top w:val="none" w:sz="0" w:space="0" w:color="auto"/>
        <w:left w:val="none" w:sz="0" w:space="0" w:color="auto"/>
        <w:bottom w:val="none" w:sz="0" w:space="0" w:color="auto"/>
        <w:right w:val="none" w:sz="0" w:space="0" w:color="auto"/>
      </w:divBdr>
    </w:div>
    <w:div w:id="476535167">
      <w:bodyDiv w:val="1"/>
      <w:marLeft w:val="0"/>
      <w:marRight w:val="0"/>
      <w:marTop w:val="0"/>
      <w:marBottom w:val="0"/>
      <w:divBdr>
        <w:top w:val="none" w:sz="0" w:space="0" w:color="auto"/>
        <w:left w:val="none" w:sz="0" w:space="0" w:color="auto"/>
        <w:bottom w:val="none" w:sz="0" w:space="0" w:color="auto"/>
        <w:right w:val="none" w:sz="0" w:space="0" w:color="auto"/>
      </w:divBdr>
    </w:div>
    <w:div w:id="476920246">
      <w:bodyDiv w:val="1"/>
      <w:marLeft w:val="0"/>
      <w:marRight w:val="0"/>
      <w:marTop w:val="0"/>
      <w:marBottom w:val="0"/>
      <w:divBdr>
        <w:top w:val="none" w:sz="0" w:space="0" w:color="auto"/>
        <w:left w:val="none" w:sz="0" w:space="0" w:color="auto"/>
        <w:bottom w:val="none" w:sz="0" w:space="0" w:color="auto"/>
        <w:right w:val="none" w:sz="0" w:space="0" w:color="auto"/>
      </w:divBdr>
    </w:div>
    <w:div w:id="477115420">
      <w:bodyDiv w:val="1"/>
      <w:marLeft w:val="0"/>
      <w:marRight w:val="0"/>
      <w:marTop w:val="0"/>
      <w:marBottom w:val="0"/>
      <w:divBdr>
        <w:top w:val="none" w:sz="0" w:space="0" w:color="auto"/>
        <w:left w:val="none" w:sz="0" w:space="0" w:color="auto"/>
        <w:bottom w:val="none" w:sz="0" w:space="0" w:color="auto"/>
        <w:right w:val="none" w:sz="0" w:space="0" w:color="auto"/>
      </w:divBdr>
    </w:div>
    <w:div w:id="477189936">
      <w:bodyDiv w:val="1"/>
      <w:marLeft w:val="0"/>
      <w:marRight w:val="0"/>
      <w:marTop w:val="0"/>
      <w:marBottom w:val="0"/>
      <w:divBdr>
        <w:top w:val="none" w:sz="0" w:space="0" w:color="auto"/>
        <w:left w:val="none" w:sz="0" w:space="0" w:color="auto"/>
        <w:bottom w:val="none" w:sz="0" w:space="0" w:color="auto"/>
        <w:right w:val="none" w:sz="0" w:space="0" w:color="auto"/>
      </w:divBdr>
    </w:div>
    <w:div w:id="477498529">
      <w:bodyDiv w:val="1"/>
      <w:marLeft w:val="0"/>
      <w:marRight w:val="0"/>
      <w:marTop w:val="0"/>
      <w:marBottom w:val="0"/>
      <w:divBdr>
        <w:top w:val="none" w:sz="0" w:space="0" w:color="auto"/>
        <w:left w:val="none" w:sz="0" w:space="0" w:color="auto"/>
        <w:bottom w:val="none" w:sz="0" w:space="0" w:color="auto"/>
        <w:right w:val="none" w:sz="0" w:space="0" w:color="auto"/>
      </w:divBdr>
    </w:div>
    <w:div w:id="477572988">
      <w:bodyDiv w:val="1"/>
      <w:marLeft w:val="0"/>
      <w:marRight w:val="0"/>
      <w:marTop w:val="0"/>
      <w:marBottom w:val="0"/>
      <w:divBdr>
        <w:top w:val="none" w:sz="0" w:space="0" w:color="auto"/>
        <w:left w:val="none" w:sz="0" w:space="0" w:color="auto"/>
        <w:bottom w:val="none" w:sz="0" w:space="0" w:color="auto"/>
        <w:right w:val="none" w:sz="0" w:space="0" w:color="auto"/>
      </w:divBdr>
    </w:div>
    <w:div w:id="477847166">
      <w:bodyDiv w:val="1"/>
      <w:marLeft w:val="0"/>
      <w:marRight w:val="0"/>
      <w:marTop w:val="0"/>
      <w:marBottom w:val="0"/>
      <w:divBdr>
        <w:top w:val="none" w:sz="0" w:space="0" w:color="auto"/>
        <w:left w:val="none" w:sz="0" w:space="0" w:color="auto"/>
        <w:bottom w:val="none" w:sz="0" w:space="0" w:color="auto"/>
        <w:right w:val="none" w:sz="0" w:space="0" w:color="auto"/>
      </w:divBdr>
    </w:div>
    <w:div w:id="477963183">
      <w:bodyDiv w:val="1"/>
      <w:marLeft w:val="0"/>
      <w:marRight w:val="0"/>
      <w:marTop w:val="0"/>
      <w:marBottom w:val="0"/>
      <w:divBdr>
        <w:top w:val="none" w:sz="0" w:space="0" w:color="auto"/>
        <w:left w:val="none" w:sz="0" w:space="0" w:color="auto"/>
        <w:bottom w:val="none" w:sz="0" w:space="0" w:color="auto"/>
        <w:right w:val="none" w:sz="0" w:space="0" w:color="auto"/>
      </w:divBdr>
    </w:div>
    <w:div w:id="477965681">
      <w:bodyDiv w:val="1"/>
      <w:marLeft w:val="0"/>
      <w:marRight w:val="0"/>
      <w:marTop w:val="0"/>
      <w:marBottom w:val="0"/>
      <w:divBdr>
        <w:top w:val="none" w:sz="0" w:space="0" w:color="auto"/>
        <w:left w:val="none" w:sz="0" w:space="0" w:color="auto"/>
        <w:bottom w:val="none" w:sz="0" w:space="0" w:color="auto"/>
        <w:right w:val="none" w:sz="0" w:space="0" w:color="auto"/>
      </w:divBdr>
    </w:div>
    <w:div w:id="478108900">
      <w:bodyDiv w:val="1"/>
      <w:marLeft w:val="0"/>
      <w:marRight w:val="0"/>
      <w:marTop w:val="0"/>
      <w:marBottom w:val="0"/>
      <w:divBdr>
        <w:top w:val="none" w:sz="0" w:space="0" w:color="auto"/>
        <w:left w:val="none" w:sz="0" w:space="0" w:color="auto"/>
        <w:bottom w:val="none" w:sz="0" w:space="0" w:color="auto"/>
        <w:right w:val="none" w:sz="0" w:space="0" w:color="auto"/>
      </w:divBdr>
    </w:div>
    <w:div w:id="478304225">
      <w:bodyDiv w:val="1"/>
      <w:marLeft w:val="0"/>
      <w:marRight w:val="0"/>
      <w:marTop w:val="0"/>
      <w:marBottom w:val="0"/>
      <w:divBdr>
        <w:top w:val="none" w:sz="0" w:space="0" w:color="auto"/>
        <w:left w:val="none" w:sz="0" w:space="0" w:color="auto"/>
        <w:bottom w:val="none" w:sz="0" w:space="0" w:color="auto"/>
        <w:right w:val="none" w:sz="0" w:space="0" w:color="auto"/>
      </w:divBdr>
    </w:div>
    <w:div w:id="478310505">
      <w:bodyDiv w:val="1"/>
      <w:marLeft w:val="0"/>
      <w:marRight w:val="0"/>
      <w:marTop w:val="0"/>
      <w:marBottom w:val="0"/>
      <w:divBdr>
        <w:top w:val="none" w:sz="0" w:space="0" w:color="auto"/>
        <w:left w:val="none" w:sz="0" w:space="0" w:color="auto"/>
        <w:bottom w:val="none" w:sz="0" w:space="0" w:color="auto"/>
        <w:right w:val="none" w:sz="0" w:space="0" w:color="auto"/>
      </w:divBdr>
    </w:div>
    <w:div w:id="478573842">
      <w:bodyDiv w:val="1"/>
      <w:marLeft w:val="0"/>
      <w:marRight w:val="0"/>
      <w:marTop w:val="0"/>
      <w:marBottom w:val="0"/>
      <w:divBdr>
        <w:top w:val="none" w:sz="0" w:space="0" w:color="auto"/>
        <w:left w:val="none" w:sz="0" w:space="0" w:color="auto"/>
        <w:bottom w:val="none" w:sz="0" w:space="0" w:color="auto"/>
        <w:right w:val="none" w:sz="0" w:space="0" w:color="auto"/>
      </w:divBdr>
    </w:div>
    <w:div w:id="478884183">
      <w:bodyDiv w:val="1"/>
      <w:marLeft w:val="0"/>
      <w:marRight w:val="0"/>
      <w:marTop w:val="0"/>
      <w:marBottom w:val="0"/>
      <w:divBdr>
        <w:top w:val="none" w:sz="0" w:space="0" w:color="auto"/>
        <w:left w:val="none" w:sz="0" w:space="0" w:color="auto"/>
        <w:bottom w:val="none" w:sz="0" w:space="0" w:color="auto"/>
        <w:right w:val="none" w:sz="0" w:space="0" w:color="auto"/>
      </w:divBdr>
    </w:div>
    <w:div w:id="479003020">
      <w:bodyDiv w:val="1"/>
      <w:marLeft w:val="0"/>
      <w:marRight w:val="0"/>
      <w:marTop w:val="0"/>
      <w:marBottom w:val="0"/>
      <w:divBdr>
        <w:top w:val="none" w:sz="0" w:space="0" w:color="auto"/>
        <w:left w:val="none" w:sz="0" w:space="0" w:color="auto"/>
        <w:bottom w:val="none" w:sz="0" w:space="0" w:color="auto"/>
        <w:right w:val="none" w:sz="0" w:space="0" w:color="auto"/>
      </w:divBdr>
    </w:div>
    <w:div w:id="479076183">
      <w:bodyDiv w:val="1"/>
      <w:marLeft w:val="0"/>
      <w:marRight w:val="0"/>
      <w:marTop w:val="0"/>
      <w:marBottom w:val="0"/>
      <w:divBdr>
        <w:top w:val="none" w:sz="0" w:space="0" w:color="auto"/>
        <w:left w:val="none" w:sz="0" w:space="0" w:color="auto"/>
        <w:bottom w:val="none" w:sz="0" w:space="0" w:color="auto"/>
        <w:right w:val="none" w:sz="0" w:space="0" w:color="auto"/>
      </w:divBdr>
    </w:div>
    <w:div w:id="479806959">
      <w:bodyDiv w:val="1"/>
      <w:marLeft w:val="0"/>
      <w:marRight w:val="0"/>
      <w:marTop w:val="0"/>
      <w:marBottom w:val="0"/>
      <w:divBdr>
        <w:top w:val="none" w:sz="0" w:space="0" w:color="auto"/>
        <w:left w:val="none" w:sz="0" w:space="0" w:color="auto"/>
        <w:bottom w:val="none" w:sz="0" w:space="0" w:color="auto"/>
        <w:right w:val="none" w:sz="0" w:space="0" w:color="auto"/>
      </w:divBdr>
    </w:div>
    <w:div w:id="480079606">
      <w:bodyDiv w:val="1"/>
      <w:marLeft w:val="0"/>
      <w:marRight w:val="0"/>
      <w:marTop w:val="0"/>
      <w:marBottom w:val="0"/>
      <w:divBdr>
        <w:top w:val="none" w:sz="0" w:space="0" w:color="auto"/>
        <w:left w:val="none" w:sz="0" w:space="0" w:color="auto"/>
        <w:bottom w:val="none" w:sz="0" w:space="0" w:color="auto"/>
        <w:right w:val="none" w:sz="0" w:space="0" w:color="auto"/>
      </w:divBdr>
    </w:div>
    <w:div w:id="480198789">
      <w:bodyDiv w:val="1"/>
      <w:marLeft w:val="0"/>
      <w:marRight w:val="0"/>
      <w:marTop w:val="0"/>
      <w:marBottom w:val="0"/>
      <w:divBdr>
        <w:top w:val="none" w:sz="0" w:space="0" w:color="auto"/>
        <w:left w:val="none" w:sz="0" w:space="0" w:color="auto"/>
        <w:bottom w:val="none" w:sz="0" w:space="0" w:color="auto"/>
        <w:right w:val="none" w:sz="0" w:space="0" w:color="auto"/>
      </w:divBdr>
    </w:div>
    <w:div w:id="480270140">
      <w:bodyDiv w:val="1"/>
      <w:marLeft w:val="0"/>
      <w:marRight w:val="0"/>
      <w:marTop w:val="0"/>
      <w:marBottom w:val="0"/>
      <w:divBdr>
        <w:top w:val="none" w:sz="0" w:space="0" w:color="auto"/>
        <w:left w:val="none" w:sz="0" w:space="0" w:color="auto"/>
        <w:bottom w:val="none" w:sz="0" w:space="0" w:color="auto"/>
        <w:right w:val="none" w:sz="0" w:space="0" w:color="auto"/>
      </w:divBdr>
    </w:div>
    <w:div w:id="481460211">
      <w:bodyDiv w:val="1"/>
      <w:marLeft w:val="0"/>
      <w:marRight w:val="0"/>
      <w:marTop w:val="0"/>
      <w:marBottom w:val="0"/>
      <w:divBdr>
        <w:top w:val="none" w:sz="0" w:space="0" w:color="auto"/>
        <w:left w:val="none" w:sz="0" w:space="0" w:color="auto"/>
        <w:bottom w:val="none" w:sz="0" w:space="0" w:color="auto"/>
        <w:right w:val="none" w:sz="0" w:space="0" w:color="auto"/>
      </w:divBdr>
    </w:div>
    <w:div w:id="481509618">
      <w:bodyDiv w:val="1"/>
      <w:marLeft w:val="0"/>
      <w:marRight w:val="0"/>
      <w:marTop w:val="0"/>
      <w:marBottom w:val="0"/>
      <w:divBdr>
        <w:top w:val="none" w:sz="0" w:space="0" w:color="auto"/>
        <w:left w:val="none" w:sz="0" w:space="0" w:color="auto"/>
        <w:bottom w:val="none" w:sz="0" w:space="0" w:color="auto"/>
        <w:right w:val="none" w:sz="0" w:space="0" w:color="auto"/>
      </w:divBdr>
    </w:div>
    <w:div w:id="481580885">
      <w:bodyDiv w:val="1"/>
      <w:marLeft w:val="0"/>
      <w:marRight w:val="0"/>
      <w:marTop w:val="0"/>
      <w:marBottom w:val="0"/>
      <w:divBdr>
        <w:top w:val="none" w:sz="0" w:space="0" w:color="auto"/>
        <w:left w:val="none" w:sz="0" w:space="0" w:color="auto"/>
        <w:bottom w:val="none" w:sz="0" w:space="0" w:color="auto"/>
        <w:right w:val="none" w:sz="0" w:space="0" w:color="auto"/>
      </w:divBdr>
    </w:div>
    <w:div w:id="482817985">
      <w:bodyDiv w:val="1"/>
      <w:marLeft w:val="0"/>
      <w:marRight w:val="0"/>
      <w:marTop w:val="0"/>
      <w:marBottom w:val="0"/>
      <w:divBdr>
        <w:top w:val="none" w:sz="0" w:space="0" w:color="auto"/>
        <w:left w:val="none" w:sz="0" w:space="0" w:color="auto"/>
        <w:bottom w:val="none" w:sz="0" w:space="0" w:color="auto"/>
        <w:right w:val="none" w:sz="0" w:space="0" w:color="auto"/>
      </w:divBdr>
    </w:div>
    <w:div w:id="483352007">
      <w:bodyDiv w:val="1"/>
      <w:marLeft w:val="0"/>
      <w:marRight w:val="0"/>
      <w:marTop w:val="0"/>
      <w:marBottom w:val="0"/>
      <w:divBdr>
        <w:top w:val="none" w:sz="0" w:space="0" w:color="auto"/>
        <w:left w:val="none" w:sz="0" w:space="0" w:color="auto"/>
        <w:bottom w:val="none" w:sz="0" w:space="0" w:color="auto"/>
        <w:right w:val="none" w:sz="0" w:space="0" w:color="auto"/>
      </w:divBdr>
    </w:div>
    <w:div w:id="483467730">
      <w:bodyDiv w:val="1"/>
      <w:marLeft w:val="0"/>
      <w:marRight w:val="0"/>
      <w:marTop w:val="0"/>
      <w:marBottom w:val="0"/>
      <w:divBdr>
        <w:top w:val="none" w:sz="0" w:space="0" w:color="auto"/>
        <w:left w:val="none" w:sz="0" w:space="0" w:color="auto"/>
        <w:bottom w:val="none" w:sz="0" w:space="0" w:color="auto"/>
        <w:right w:val="none" w:sz="0" w:space="0" w:color="auto"/>
      </w:divBdr>
    </w:div>
    <w:div w:id="483739949">
      <w:bodyDiv w:val="1"/>
      <w:marLeft w:val="0"/>
      <w:marRight w:val="0"/>
      <w:marTop w:val="0"/>
      <w:marBottom w:val="0"/>
      <w:divBdr>
        <w:top w:val="none" w:sz="0" w:space="0" w:color="auto"/>
        <w:left w:val="none" w:sz="0" w:space="0" w:color="auto"/>
        <w:bottom w:val="none" w:sz="0" w:space="0" w:color="auto"/>
        <w:right w:val="none" w:sz="0" w:space="0" w:color="auto"/>
      </w:divBdr>
    </w:div>
    <w:div w:id="484011817">
      <w:bodyDiv w:val="1"/>
      <w:marLeft w:val="0"/>
      <w:marRight w:val="0"/>
      <w:marTop w:val="0"/>
      <w:marBottom w:val="0"/>
      <w:divBdr>
        <w:top w:val="none" w:sz="0" w:space="0" w:color="auto"/>
        <w:left w:val="none" w:sz="0" w:space="0" w:color="auto"/>
        <w:bottom w:val="none" w:sz="0" w:space="0" w:color="auto"/>
        <w:right w:val="none" w:sz="0" w:space="0" w:color="auto"/>
      </w:divBdr>
    </w:div>
    <w:div w:id="484128510">
      <w:bodyDiv w:val="1"/>
      <w:marLeft w:val="0"/>
      <w:marRight w:val="0"/>
      <w:marTop w:val="0"/>
      <w:marBottom w:val="0"/>
      <w:divBdr>
        <w:top w:val="none" w:sz="0" w:space="0" w:color="auto"/>
        <w:left w:val="none" w:sz="0" w:space="0" w:color="auto"/>
        <w:bottom w:val="none" w:sz="0" w:space="0" w:color="auto"/>
        <w:right w:val="none" w:sz="0" w:space="0" w:color="auto"/>
      </w:divBdr>
    </w:div>
    <w:div w:id="484393902">
      <w:bodyDiv w:val="1"/>
      <w:marLeft w:val="0"/>
      <w:marRight w:val="0"/>
      <w:marTop w:val="0"/>
      <w:marBottom w:val="0"/>
      <w:divBdr>
        <w:top w:val="none" w:sz="0" w:space="0" w:color="auto"/>
        <w:left w:val="none" w:sz="0" w:space="0" w:color="auto"/>
        <w:bottom w:val="none" w:sz="0" w:space="0" w:color="auto"/>
        <w:right w:val="none" w:sz="0" w:space="0" w:color="auto"/>
      </w:divBdr>
    </w:div>
    <w:div w:id="484592285">
      <w:bodyDiv w:val="1"/>
      <w:marLeft w:val="0"/>
      <w:marRight w:val="0"/>
      <w:marTop w:val="0"/>
      <w:marBottom w:val="0"/>
      <w:divBdr>
        <w:top w:val="none" w:sz="0" w:space="0" w:color="auto"/>
        <w:left w:val="none" w:sz="0" w:space="0" w:color="auto"/>
        <w:bottom w:val="none" w:sz="0" w:space="0" w:color="auto"/>
        <w:right w:val="none" w:sz="0" w:space="0" w:color="auto"/>
      </w:divBdr>
    </w:div>
    <w:div w:id="484666886">
      <w:bodyDiv w:val="1"/>
      <w:marLeft w:val="0"/>
      <w:marRight w:val="0"/>
      <w:marTop w:val="0"/>
      <w:marBottom w:val="0"/>
      <w:divBdr>
        <w:top w:val="none" w:sz="0" w:space="0" w:color="auto"/>
        <w:left w:val="none" w:sz="0" w:space="0" w:color="auto"/>
        <w:bottom w:val="none" w:sz="0" w:space="0" w:color="auto"/>
        <w:right w:val="none" w:sz="0" w:space="0" w:color="auto"/>
      </w:divBdr>
    </w:div>
    <w:div w:id="484708047">
      <w:bodyDiv w:val="1"/>
      <w:marLeft w:val="0"/>
      <w:marRight w:val="0"/>
      <w:marTop w:val="0"/>
      <w:marBottom w:val="0"/>
      <w:divBdr>
        <w:top w:val="none" w:sz="0" w:space="0" w:color="auto"/>
        <w:left w:val="none" w:sz="0" w:space="0" w:color="auto"/>
        <w:bottom w:val="none" w:sz="0" w:space="0" w:color="auto"/>
        <w:right w:val="none" w:sz="0" w:space="0" w:color="auto"/>
      </w:divBdr>
    </w:div>
    <w:div w:id="485705468">
      <w:bodyDiv w:val="1"/>
      <w:marLeft w:val="0"/>
      <w:marRight w:val="0"/>
      <w:marTop w:val="0"/>
      <w:marBottom w:val="0"/>
      <w:divBdr>
        <w:top w:val="none" w:sz="0" w:space="0" w:color="auto"/>
        <w:left w:val="none" w:sz="0" w:space="0" w:color="auto"/>
        <w:bottom w:val="none" w:sz="0" w:space="0" w:color="auto"/>
        <w:right w:val="none" w:sz="0" w:space="0" w:color="auto"/>
      </w:divBdr>
    </w:div>
    <w:div w:id="485902237">
      <w:bodyDiv w:val="1"/>
      <w:marLeft w:val="0"/>
      <w:marRight w:val="0"/>
      <w:marTop w:val="0"/>
      <w:marBottom w:val="0"/>
      <w:divBdr>
        <w:top w:val="none" w:sz="0" w:space="0" w:color="auto"/>
        <w:left w:val="none" w:sz="0" w:space="0" w:color="auto"/>
        <w:bottom w:val="none" w:sz="0" w:space="0" w:color="auto"/>
        <w:right w:val="none" w:sz="0" w:space="0" w:color="auto"/>
      </w:divBdr>
    </w:div>
    <w:div w:id="486282401">
      <w:bodyDiv w:val="1"/>
      <w:marLeft w:val="0"/>
      <w:marRight w:val="0"/>
      <w:marTop w:val="0"/>
      <w:marBottom w:val="0"/>
      <w:divBdr>
        <w:top w:val="none" w:sz="0" w:space="0" w:color="auto"/>
        <w:left w:val="none" w:sz="0" w:space="0" w:color="auto"/>
        <w:bottom w:val="none" w:sz="0" w:space="0" w:color="auto"/>
        <w:right w:val="none" w:sz="0" w:space="0" w:color="auto"/>
      </w:divBdr>
    </w:div>
    <w:div w:id="486482550">
      <w:bodyDiv w:val="1"/>
      <w:marLeft w:val="0"/>
      <w:marRight w:val="0"/>
      <w:marTop w:val="0"/>
      <w:marBottom w:val="0"/>
      <w:divBdr>
        <w:top w:val="none" w:sz="0" w:space="0" w:color="auto"/>
        <w:left w:val="none" w:sz="0" w:space="0" w:color="auto"/>
        <w:bottom w:val="none" w:sz="0" w:space="0" w:color="auto"/>
        <w:right w:val="none" w:sz="0" w:space="0" w:color="auto"/>
      </w:divBdr>
    </w:div>
    <w:div w:id="487093703">
      <w:bodyDiv w:val="1"/>
      <w:marLeft w:val="0"/>
      <w:marRight w:val="0"/>
      <w:marTop w:val="0"/>
      <w:marBottom w:val="0"/>
      <w:divBdr>
        <w:top w:val="none" w:sz="0" w:space="0" w:color="auto"/>
        <w:left w:val="none" w:sz="0" w:space="0" w:color="auto"/>
        <w:bottom w:val="none" w:sz="0" w:space="0" w:color="auto"/>
        <w:right w:val="none" w:sz="0" w:space="0" w:color="auto"/>
      </w:divBdr>
    </w:div>
    <w:div w:id="487403733">
      <w:bodyDiv w:val="1"/>
      <w:marLeft w:val="0"/>
      <w:marRight w:val="0"/>
      <w:marTop w:val="0"/>
      <w:marBottom w:val="0"/>
      <w:divBdr>
        <w:top w:val="none" w:sz="0" w:space="0" w:color="auto"/>
        <w:left w:val="none" w:sz="0" w:space="0" w:color="auto"/>
        <w:bottom w:val="none" w:sz="0" w:space="0" w:color="auto"/>
        <w:right w:val="none" w:sz="0" w:space="0" w:color="auto"/>
      </w:divBdr>
    </w:div>
    <w:div w:id="487598872">
      <w:bodyDiv w:val="1"/>
      <w:marLeft w:val="0"/>
      <w:marRight w:val="0"/>
      <w:marTop w:val="0"/>
      <w:marBottom w:val="0"/>
      <w:divBdr>
        <w:top w:val="none" w:sz="0" w:space="0" w:color="auto"/>
        <w:left w:val="none" w:sz="0" w:space="0" w:color="auto"/>
        <w:bottom w:val="none" w:sz="0" w:space="0" w:color="auto"/>
        <w:right w:val="none" w:sz="0" w:space="0" w:color="auto"/>
      </w:divBdr>
    </w:div>
    <w:div w:id="487939111">
      <w:bodyDiv w:val="1"/>
      <w:marLeft w:val="0"/>
      <w:marRight w:val="0"/>
      <w:marTop w:val="0"/>
      <w:marBottom w:val="0"/>
      <w:divBdr>
        <w:top w:val="none" w:sz="0" w:space="0" w:color="auto"/>
        <w:left w:val="none" w:sz="0" w:space="0" w:color="auto"/>
        <w:bottom w:val="none" w:sz="0" w:space="0" w:color="auto"/>
        <w:right w:val="none" w:sz="0" w:space="0" w:color="auto"/>
      </w:divBdr>
    </w:div>
    <w:div w:id="487982794">
      <w:bodyDiv w:val="1"/>
      <w:marLeft w:val="0"/>
      <w:marRight w:val="0"/>
      <w:marTop w:val="0"/>
      <w:marBottom w:val="0"/>
      <w:divBdr>
        <w:top w:val="none" w:sz="0" w:space="0" w:color="auto"/>
        <w:left w:val="none" w:sz="0" w:space="0" w:color="auto"/>
        <w:bottom w:val="none" w:sz="0" w:space="0" w:color="auto"/>
        <w:right w:val="none" w:sz="0" w:space="0" w:color="auto"/>
      </w:divBdr>
    </w:div>
    <w:div w:id="487984238">
      <w:bodyDiv w:val="1"/>
      <w:marLeft w:val="0"/>
      <w:marRight w:val="0"/>
      <w:marTop w:val="0"/>
      <w:marBottom w:val="0"/>
      <w:divBdr>
        <w:top w:val="none" w:sz="0" w:space="0" w:color="auto"/>
        <w:left w:val="none" w:sz="0" w:space="0" w:color="auto"/>
        <w:bottom w:val="none" w:sz="0" w:space="0" w:color="auto"/>
        <w:right w:val="none" w:sz="0" w:space="0" w:color="auto"/>
      </w:divBdr>
    </w:div>
    <w:div w:id="488060148">
      <w:bodyDiv w:val="1"/>
      <w:marLeft w:val="0"/>
      <w:marRight w:val="0"/>
      <w:marTop w:val="0"/>
      <w:marBottom w:val="0"/>
      <w:divBdr>
        <w:top w:val="none" w:sz="0" w:space="0" w:color="auto"/>
        <w:left w:val="none" w:sz="0" w:space="0" w:color="auto"/>
        <w:bottom w:val="none" w:sz="0" w:space="0" w:color="auto"/>
        <w:right w:val="none" w:sz="0" w:space="0" w:color="auto"/>
      </w:divBdr>
    </w:div>
    <w:div w:id="488139101">
      <w:bodyDiv w:val="1"/>
      <w:marLeft w:val="0"/>
      <w:marRight w:val="0"/>
      <w:marTop w:val="0"/>
      <w:marBottom w:val="0"/>
      <w:divBdr>
        <w:top w:val="none" w:sz="0" w:space="0" w:color="auto"/>
        <w:left w:val="none" w:sz="0" w:space="0" w:color="auto"/>
        <w:bottom w:val="none" w:sz="0" w:space="0" w:color="auto"/>
        <w:right w:val="none" w:sz="0" w:space="0" w:color="auto"/>
      </w:divBdr>
    </w:div>
    <w:div w:id="488208174">
      <w:bodyDiv w:val="1"/>
      <w:marLeft w:val="0"/>
      <w:marRight w:val="0"/>
      <w:marTop w:val="0"/>
      <w:marBottom w:val="0"/>
      <w:divBdr>
        <w:top w:val="none" w:sz="0" w:space="0" w:color="auto"/>
        <w:left w:val="none" w:sz="0" w:space="0" w:color="auto"/>
        <w:bottom w:val="none" w:sz="0" w:space="0" w:color="auto"/>
        <w:right w:val="none" w:sz="0" w:space="0" w:color="auto"/>
      </w:divBdr>
    </w:div>
    <w:div w:id="488794298">
      <w:bodyDiv w:val="1"/>
      <w:marLeft w:val="0"/>
      <w:marRight w:val="0"/>
      <w:marTop w:val="0"/>
      <w:marBottom w:val="0"/>
      <w:divBdr>
        <w:top w:val="none" w:sz="0" w:space="0" w:color="auto"/>
        <w:left w:val="none" w:sz="0" w:space="0" w:color="auto"/>
        <w:bottom w:val="none" w:sz="0" w:space="0" w:color="auto"/>
        <w:right w:val="none" w:sz="0" w:space="0" w:color="auto"/>
      </w:divBdr>
    </w:div>
    <w:div w:id="489103940">
      <w:bodyDiv w:val="1"/>
      <w:marLeft w:val="0"/>
      <w:marRight w:val="0"/>
      <w:marTop w:val="0"/>
      <w:marBottom w:val="0"/>
      <w:divBdr>
        <w:top w:val="none" w:sz="0" w:space="0" w:color="auto"/>
        <w:left w:val="none" w:sz="0" w:space="0" w:color="auto"/>
        <w:bottom w:val="none" w:sz="0" w:space="0" w:color="auto"/>
        <w:right w:val="none" w:sz="0" w:space="0" w:color="auto"/>
      </w:divBdr>
    </w:div>
    <w:div w:id="489559955">
      <w:bodyDiv w:val="1"/>
      <w:marLeft w:val="0"/>
      <w:marRight w:val="0"/>
      <w:marTop w:val="0"/>
      <w:marBottom w:val="0"/>
      <w:divBdr>
        <w:top w:val="none" w:sz="0" w:space="0" w:color="auto"/>
        <w:left w:val="none" w:sz="0" w:space="0" w:color="auto"/>
        <w:bottom w:val="none" w:sz="0" w:space="0" w:color="auto"/>
        <w:right w:val="none" w:sz="0" w:space="0" w:color="auto"/>
      </w:divBdr>
    </w:div>
    <w:div w:id="490172709">
      <w:bodyDiv w:val="1"/>
      <w:marLeft w:val="0"/>
      <w:marRight w:val="0"/>
      <w:marTop w:val="0"/>
      <w:marBottom w:val="0"/>
      <w:divBdr>
        <w:top w:val="none" w:sz="0" w:space="0" w:color="auto"/>
        <w:left w:val="none" w:sz="0" w:space="0" w:color="auto"/>
        <w:bottom w:val="none" w:sz="0" w:space="0" w:color="auto"/>
        <w:right w:val="none" w:sz="0" w:space="0" w:color="auto"/>
      </w:divBdr>
    </w:div>
    <w:div w:id="490754003">
      <w:bodyDiv w:val="1"/>
      <w:marLeft w:val="0"/>
      <w:marRight w:val="0"/>
      <w:marTop w:val="0"/>
      <w:marBottom w:val="0"/>
      <w:divBdr>
        <w:top w:val="none" w:sz="0" w:space="0" w:color="auto"/>
        <w:left w:val="none" w:sz="0" w:space="0" w:color="auto"/>
        <w:bottom w:val="none" w:sz="0" w:space="0" w:color="auto"/>
        <w:right w:val="none" w:sz="0" w:space="0" w:color="auto"/>
      </w:divBdr>
    </w:div>
    <w:div w:id="490828065">
      <w:bodyDiv w:val="1"/>
      <w:marLeft w:val="0"/>
      <w:marRight w:val="0"/>
      <w:marTop w:val="0"/>
      <w:marBottom w:val="0"/>
      <w:divBdr>
        <w:top w:val="none" w:sz="0" w:space="0" w:color="auto"/>
        <w:left w:val="none" w:sz="0" w:space="0" w:color="auto"/>
        <w:bottom w:val="none" w:sz="0" w:space="0" w:color="auto"/>
        <w:right w:val="none" w:sz="0" w:space="0" w:color="auto"/>
      </w:divBdr>
    </w:div>
    <w:div w:id="491146352">
      <w:bodyDiv w:val="1"/>
      <w:marLeft w:val="0"/>
      <w:marRight w:val="0"/>
      <w:marTop w:val="0"/>
      <w:marBottom w:val="0"/>
      <w:divBdr>
        <w:top w:val="none" w:sz="0" w:space="0" w:color="auto"/>
        <w:left w:val="none" w:sz="0" w:space="0" w:color="auto"/>
        <w:bottom w:val="none" w:sz="0" w:space="0" w:color="auto"/>
        <w:right w:val="none" w:sz="0" w:space="0" w:color="auto"/>
      </w:divBdr>
    </w:div>
    <w:div w:id="491719070">
      <w:bodyDiv w:val="1"/>
      <w:marLeft w:val="0"/>
      <w:marRight w:val="0"/>
      <w:marTop w:val="0"/>
      <w:marBottom w:val="0"/>
      <w:divBdr>
        <w:top w:val="none" w:sz="0" w:space="0" w:color="auto"/>
        <w:left w:val="none" w:sz="0" w:space="0" w:color="auto"/>
        <w:bottom w:val="none" w:sz="0" w:space="0" w:color="auto"/>
        <w:right w:val="none" w:sz="0" w:space="0" w:color="auto"/>
      </w:divBdr>
    </w:div>
    <w:div w:id="492187786">
      <w:bodyDiv w:val="1"/>
      <w:marLeft w:val="0"/>
      <w:marRight w:val="0"/>
      <w:marTop w:val="0"/>
      <w:marBottom w:val="0"/>
      <w:divBdr>
        <w:top w:val="none" w:sz="0" w:space="0" w:color="auto"/>
        <w:left w:val="none" w:sz="0" w:space="0" w:color="auto"/>
        <w:bottom w:val="none" w:sz="0" w:space="0" w:color="auto"/>
        <w:right w:val="none" w:sz="0" w:space="0" w:color="auto"/>
      </w:divBdr>
    </w:div>
    <w:div w:id="492644208">
      <w:bodyDiv w:val="1"/>
      <w:marLeft w:val="0"/>
      <w:marRight w:val="0"/>
      <w:marTop w:val="0"/>
      <w:marBottom w:val="0"/>
      <w:divBdr>
        <w:top w:val="none" w:sz="0" w:space="0" w:color="auto"/>
        <w:left w:val="none" w:sz="0" w:space="0" w:color="auto"/>
        <w:bottom w:val="none" w:sz="0" w:space="0" w:color="auto"/>
        <w:right w:val="none" w:sz="0" w:space="0" w:color="auto"/>
      </w:divBdr>
    </w:div>
    <w:div w:id="492721725">
      <w:bodyDiv w:val="1"/>
      <w:marLeft w:val="0"/>
      <w:marRight w:val="0"/>
      <w:marTop w:val="0"/>
      <w:marBottom w:val="0"/>
      <w:divBdr>
        <w:top w:val="none" w:sz="0" w:space="0" w:color="auto"/>
        <w:left w:val="none" w:sz="0" w:space="0" w:color="auto"/>
        <w:bottom w:val="none" w:sz="0" w:space="0" w:color="auto"/>
        <w:right w:val="none" w:sz="0" w:space="0" w:color="auto"/>
      </w:divBdr>
    </w:div>
    <w:div w:id="492793135">
      <w:bodyDiv w:val="1"/>
      <w:marLeft w:val="0"/>
      <w:marRight w:val="0"/>
      <w:marTop w:val="0"/>
      <w:marBottom w:val="0"/>
      <w:divBdr>
        <w:top w:val="none" w:sz="0" w:space="0" w:color="auto"/>
        <w:left w:val="none" w:sz="0" w:space="0" w:color="auto"/>
        <w:bottom w:val="none" w:sz="0" w:space="0" w:color="auto"/>
        <w:right w:val="none" w:sz="0" w:space="0" w:color="auto"/>
      </w:divBdr>
    </w:div>
    <w:div w:id="492843495">
      <w:bodyDiv w:val="1"/>
      <w:marLeft w:val="0"/>
      <w:marRight w:val="0"/>
      <w:marTop w:val="0"/>
      <w:marBottom w:val="0"/>
      <w:divBdr>
        <w:top w:val="none" w:sz="0" w:space="0" w:color="auto"/>
        <w:left w:val="none" w:sz="0" w:space="0" w:color="auto"/>
        <w:bottom w:val="none" w:sz="0" w:space="0" w:color="auto"/>
        <w:right w:val="none" w:sz="0" w:space="0" w:color="auto"/>
      </w:divBdr>
    </w:div>
    <w:div w:id="493029812">
      <w:bodyDiv w:val="1"/>
      <w:marLeft w:val="0"/>
      <w:marRight w:val="0"/>
      <w:marTop w:val="0"/>
      <w:marBottom w:val="0"/>
      <w:divBdr>
        <w:top w:val="none" w:sz="0" w:space="0" w:color="auto"/>
        <w:left w:val="none" w:sz="0" w:space="0" w:color="auto"/>
        <w:bottom w:val="none" w:sz="0" w:space="0" w:color="auto"/>
        <w:right w:val="none" w:sz="0" w:space="0" w:color="auto"/>
      </w:divBdr>
    </w:div>
    <w:div w:id="493030015">
      <w:bodyDiv w:val="1"/>
      <w:marLeft w:val="0"/>
      <w:marRight w:val="0"/>
      <w:marTop w:val="0"/>
      <w:marBottom w:val="0"/>
      <w:divBdr>
        <w:top w:val="none" w:sz="0" w:space="0" w:color="auto"/>
        <w:left w:val="none" w:sz="0" w:space="0" w:color="auto"/>
        <w:bottom w:val="none" w:sz="0" w:space="0" w:color="auto"/>
        <w:right w:val="none" w:sz="0" w:space="0" w:color="auto"/>
      </w:divBdr>
    </w:div>
    <w:div w:id="493110641">
      <w:bodyDiv w:val="1"/>
      <w:marLeft w:val="0"/>
      <w:marRight w:val="0"/>
      <w:marTop w:val="0"/>
      <w:marBottom w:val="0"/>
      <w:divBdr>
        <w:top w:val="none" w:sz="0" w:space="0" w:color="auto"/>
        <w:left w:val="none" w:sz="0" w:space="0" w:color="auto"/>
        <w:bottom w:val="none" w:sz="0" w:space="0" w:color="auto"/>
        <w:right w:val="none" w:sz="0" w:space="0" w:color="auto"/>
      </w:divBdr>
    </w:div>
    <w:div w:id="494035077">
      <w:bodyDiv w:val="1"/>
      <w:marLeft w:val="0"/>
      <w:marRight w:val="0"/>
      <w:marTop w:val="0"/>
      <w:marBottom w:val="0"/>
      <w:divBdr>
        <w:top w:val="none" w:sz="0" w:space="0" w:color="auto"/>
        <w:left w:val="none" w:sz="0" w:space="0" w:color="auto"/>
        <w:bottom w:val="none" w:sz="0" w:space="0" w:color="auto"/>
        <w:right w:val="none" w:sz="0" w:space="0" w:color="auto"/>
      </w:divBdr>
    </w:div>
    <w:div w:id="494147139">
      <w:bodyDiv w:val="1"/>
      <w:marLeft w:val="0"/>
      <w:marRight w:val="0"/>
      <w:marTop w:val="0"/>
      <w:marBottom w:val="0"/>
      <w:divBdr>
        <w:top w:val="none" w:sz="0" w:space="0" w:color="auto"/>
        <w:left w:val="none" w:sz="0" w:space="0" w:color="auto"/>
        <w:bottom w:val="none" w:sz="0" w:space="0" w:color="auto"/>
        <w:right w:val="none" w:sz="0" w:space="0" w:color="auto"/>
      </w:divBdr>
    </w:div>
    <w:div w:id="494540152">
      <w:bodyDiv w:val="1"/>
      <w:marLeft w:val="0"/>
      <w:marRight w:val="0"/>
      <w:marTop w:val="0"/>
      <w:marBottom w:val="0"/>
      <w:divBdr>
        <w:top w:val="none" w:sz="0" w:space="0" w:color="auto"/>
        <w:left w:val="none" w:sz="0" w:space="0" w:color="auto"/>
        <w:bottom w:val="none" w:sz="0" w:space="0" w:color="auto"/>
        <w:right w:val="none" w:sz="0" w:space="0" w:color="auto"/>
      </w:divBdr>
    </w:div>
    <w:div w:id="494540213">
      <w:bodyDiv w:val="1"/>
      <w:marLeft w:val="0"/>
      <w:marRight w:val="0"/>
      <w:marTop w:val="0"/>
      <w:marBottom w:val="0"/>
      <w:divBdr>
        <w:top w:val="none" w:sz="0" w:space="0" w:color="auto"/>
        <w:left w:val="none" w:sz="0" w:space="0" w:color="auto"/>
        <w:bottom w:val="none" w:sz="0" w:space="0" w:color="auto"/>
        <w:right w:val="none" w:sz="0" w:space="0" w:color="auto"/>
      </w:divBdr>
    </w:div>
    <w:div w:id="494566736">
      <w:bodyDiv w:val="1"/>
      <w:marLeft w:val="0"/>
      <w:marRight w:val="0"/>
      <w:marTop w:val="0"/>
      <w:marBottom w:val="0"/>
      <w:divBdr>
        <w:top w:val="none" w:sz="0" w:space="0" w:color="auto"/>
        <w:left w:val="none" w:sz="0" w:space="0" w:color="auto"/>
        <w:bottom w:val="none" w:sz="0" w:space="0" w:color="auto"/>
        <w:right w:val="none" w:sz="0" w:space="0" w:color="auto"/>
      </w:divBdr>
    </w:div>
    <w:div w:id="494683062">
      <w:bodyDiv w:val="1"/>
      <w:marLeft w:val="0"/>
      <w:marRight w:val="0"/>
      <w:marTop w:val="0"/>
      <w:marBottom w:val="0"/>
      <w:divBdr>
        <w:top w:val="none" w:sz="0" w:space="0" w:color="auto"/>
        <w:left w:val="none" w:sz="0" w:space="0" w:color="auto"/>
        <w:bottom w:val="none" w:sz="0" w:space="0" w:color="auto"/>
        <w:right w:val="none" w:sz="0" w:space="0" w:color="auto"/>
      </w:divBdr>
    </w:div>
    <w:div w:id="494954961">
      <w:bodyDiv w:val="1"/>
      <w:marLeft w:val="0"/>
      <w:marRight w:val="0"/>
      <w:marTop w:val="0"/>
      <w:marBottom w:val="0"/>
      <w:divBdr>
        <w:top w:val="none" w:sz="0" w:space="0" w:color="auto"/>
        <w:left w:val="none" w:sz="0" w:space="0" w:color="auto"/>
        <w:bottom w:val="none" w:sz="0" w:space="0" w:color="auto"/>
        <w:right w:val="none" w:sz="0" w:space="0" w:color="auto"/>
      </w:divBdr>
    </w:div>
    <w:div w:id="495148428">
      <w:bodyDiv w:val="1"/>
      <w:marLeft w:val="0"/>
      <w:marRight w:val="0"/>
      <w:marTop w:val="0"/>
      <w:marBottom w:val="0"/>
      <w:divBdr>
        <w:top w:val="none" w:sz="0" w:space="0" w:color="auto"/>
        <w:left w:val="none" w:sz="0" w:space="0" w:color="auto"/>
        <w:bottom w:val="none" w:sz="0" w:space="0" w:color="auto"/>
        <w:right w:val="none" w:sz="0" w:space="0" w:color="auto"/>
      </w:divBdr>
    </w:div>
    <w:div w:id="495264392">
      <w:bodyDiv w:val="1"/>
      <w:marLeft w:val="0"/>
      <w:marRight w:val="0"/>
      <w:marTop w:val="0"/>
      <w:marBottom w:val="0"/>
      <w:divBdr>
        <w:top w:val="none" w:sz="0" w:space="0" w:color="auto"/>
        <w:left w:val="none" w:sz="0" w:space="0" w:color="auto"/>
        <w:bottom w:val="none" w:sz="0" w:space="0" w:color="auto"/>
        <w:right w:val="none" w:sz="0" w:space="0" w:color="auto"/>
      </w:divBdr>
    </w:div>
    <w:div w:id="495346885">
      <w:bodyDiv w:val="1"/>
      <w:marLeft w:val="0"/>
      <w:marRight w:val="0"/>
      <w:marTop w:val="0"/>
      <w:marBottom w:val="0"/>
      <w:divBdr>
        <w:top w:val="none" w:sz="0" w:space="0" w:color="auto"/>
        <w:left w:val="none" w:sz="0" w:space="0" w:color="auto"/>
        <w:bottom w:val="none" w:sz="0" w:space="0" w:color="auto"/>
        <w:right w:val="none" w:sz="0" w:space="0" w:color="auto"/>
      </w:divBdr>
    </w:div>
    <w:div w:id="495921606">
      <w:bodyDiv w:val="1"/>
      <w:marLeft w:val="0"/>
      <w:marRight w:val="0"/>
      <w:marTop w:val="0"/>
      <w:marBottom w:val="0"/>
      <w:divBdr>
        <w:top w:val="none" w:sz="0" w:space="0" w:color="auto"/>
        <w:left w:val="none" w:sz="0" w:space="0" w:color="auto"/>
        <w:bottom w:val="none" w:sz="0" w:space="0" w:color="auto"/>
        <w:right w:val="none" w:sz="0" w:space="0" w:color="auto"/>
      </w:divBdr>
    </w:div>
    <w:div w:id="496187247">
      <w:bodyDiv w:val="1"/>
      <w:marLeft w:val="0"/>
      <w:marRight w:val="0"/>
      <w:marTop w:val="0"/>
      <w:marBottom w:val="0"/>
      <w:divBdr>
        <w:top w:val="none" w:sz="0" w:space="0" w:color="auto"/>
        <w:left w:val="none" w:sz="0" w:space="0" w:color="auto"/>
        <w:bottom w:val="none" w:sz="0" w:space="0" w:color="auto"/>
        <w:right w:val="none" w:sz="0" w:space="0" w:color="auto"/>
      </w:divBdr>
    </w:div>
    <w:div w:id="496264323">
      <w:bodyDiv w:val="1"/>
      <w:marLeft w:val="0"/>
      <w:marRight w:val="0"/>
      <w:marTop w:val="0"/>
      <w:marBottom w:val="0"/>
      <w:divBdr>
        <w:top w:val="none" w:sz="0" w:space="0" w:color="auto"/>
        <w:left w:val="none" w:sz="0" w:space="0" w:color="auto"/>
        <w:bottom w:val="none" w:sz="0" w:space="0" w:color="auto"/>
        <w:right w:val="none" w:sz="0" w:space="0" w:color="auto"/>
      </w:divBdr>
    </w:div>
    <w:div w:id="496267956">
      <w:bodyDiv w:val="1"/>
      <w:marLeft w:val="0"/>
      <w:marRight w:val="0"/>
      <w:marTop w:val="0"/>
      <w:marBottom w:val="0"/>
      <w:divBdr>
        <w:top w:val="none" w:sz="0" w:space="0" w:color="auto"/>
        <w:left w:val="none" w:sz="0" w:space="0" w:color="auto"/>
        <w:bottom w:val="none" w:sz="0" w:space="0" w:color="auto"/>
        <w:right w:val="none" w:sz="0" w:space="0" w:color="auto"/>
      </w:divBdr>
    </w:div>
    <w:div w:id="496768798">
      <w:bodyDiv w:val="1"/>
      <w:marLeft w:val="0"/>
      <w:marRight w:val="0"/>
      <w:marTop w:val="0"/>
      <w:marBottom w:val="0"/>
      <w:divBdr>
        <w:top w:val="none" w:sz="0" w:space="0" w:color="auto"/>
        <w:left w:val="none" w:sz="0" w:space="0" w:color="auto"/>
        <w:bottom w:val="none" w:sz="0" w:space="0" w:color="auto"/>
        <w:right w:val="none" w:sz="0" w:space="0" w:color="auto"/>
      </w:divBdr>
    </w:div>
    <w:div w:id="496845136">
      <w:bodyDiv w:val="1"/>
      <w:marLeft w:val="0"/>
      <w:marRight w:val="0"/>
      <w:marTop w:val="0"/>
      <w:marBottom w:val="0"/>
      <w:divBdr>
        <w:top w:val="none" w:sz="0" w:space="0" w:color="auto"/>
        <w:left w:val="none" w:sz="0" w:space="0" w:color="auto"/>
        <w:bottom w:val="none" w:sz="0" w:space="0" w:color="auto"/>
        <w:right w:val="none" w:sz="0" w:space="0" w:color="auto"/>
      </w:divBdr>
    </w:div>
    <w:div w:id="497229035">
      <w:bodyDiv w:val="1"/>
      <w:marLeft w:val="0"/>
      <w:marRight w:val="0"/>
      <w:marTop w:val="0"/>
      <w:marBottom w:val="0"/>
      <w:divBdr>
        <w:top w:val="none" w:sz="0" w:space="0" w:color="auto"/>
        <w:left w:val="none" w:sz="0" w:space="0" w:color="auto"/>
        <w:bottom w:val="none" w:sz="0" w:space="0" w:color="auto"/>
        <w:right w:val="none" w:sz="0" w:space="0" w:color="auto"/>
      </w:divBdr>
    </w:div>
    <w:div w:id="497774337">
      <w:bodyDiv w:val="1"/>
      <w:marLeft w:val="0"/>
      <w:marRight w:val="0"/>
      <w:marTop w:val="0"/>
      <w:marBottom w:val="0"/>
      <w:divBdr>
        <w:top w:val="none" w:sz="0" w:space="0" w:color="auto"/>
        <w:left w:val="none" w:sz="0" w:space="0" w:color="auto"/>
        <w:bottom w:val="none" w:sz="0" w:space="0" w:color="auto"/>
        <w:right w:val="none" w:sz="0" w:space="0" w:color="auto"/>
      </w:divBdr>
    </w:div>
    <w:div w:id="497815242">
      <w:bodyDiv w:val="1"/>
      <w:marLeft w:val="0"/>
      <w:marRight w:val="0"/>
      <w:marTop w:val="0"/>
      <w:marBottom w:val="0"/>
      <w:divBdr>
        <w:top w:val="none" w:sz="0" w:space="0" w:color="auto"/>
        <w:left w:val="none" w:sz="0" w:space="0" w:color="auto"/>
        <w:bottom w:val="none" w:sz="0" w:space="0" w:color="auto"/>
        <w:right w:val="none" w:sz="0" w:space="0" w:color="auto"/>
      </w:divBdr>
    </w:div>
    <w:div w:id="497892773">
      <w:bodyDiv w:val="1"/>
      <w:marLeft w:val="0"/>
      <w:marRight w:val="0"/>
      <w:marTop w:val="0"/>
      <w:marBottom w:val="0"/>
      <w:divBdr>
        <w:top w:val="none" w:sz="0" w:space="0" w:color="auto"/>
        <w:left w:val="none" w:sz="0" w:space="0" w:color="auto"/>
        <w:bottom w:val="none" w:sz="0" w:space="0" w:color="auto"/>
        <w:right w:val="none" w:sz="0" w:space="0" w:color="auto"/>
      </w:divBdr>
    </w:div>
    <w:div w:id="498039095">
      <w:bodyDiv w:val="1"/>
      <w:marLeft w:val="0"/>
      <w:marRight w:val="0"/>
      <w:marTop w:val="0"/>
      <w:marBottom w:val="0"/>
      <w:divBdr>
        <w:top w:val="none" w:sz="0" w:space="0" w:color="auto"/>
        <w:left w:val="none" w:sz="0" w:space="0" w:color="auto"/>
        <w:bottom w:val="none" w:sz="0" w:space="0" w:color="auto"/>
        <w:right w:val="none" w:sz="0" w:space="0" w:color="auto"/>
      </w:divBdr>
    </w:div>
    <w:div w:id="498081819">
      <w:bodyDiv w:val="1"/>
      <w:marLeft w:val="0"/>
      <w:marRight w:val="0"/>
      <w:marTop w:val="0"/>
      <w:marBottom w:val="0"/>
      <w:divBdr>
        <w:top w:val="none" w:sz="0" w:space="0" w:color="auto"/>
        <w:left w:val="none" w:sz="0" w:space="0" w:color="auto"/>
        <w:bottom w:val="none" w:sz="0" w:space="0" w:color="auto"/>
        <w:right w:val="none" w:sz="0" w:space="0" w:color="auto"/>
      </w:divBdr>
    </w:div>
    <w:div w:id="498154691">
      <w:bodyDiv w:val="1"/>
      <w:marLeft w:val="0"/>
      <w:marRight w:val="0"/>
      <w:marTop w:val="0"/>
      <w:marBottom w:val="0"/>
      <w:divBdr>
        <w:top w:val="none" w:sz="0" w:space="0" w:color="auto"/>
        <w:left w:val="none" w:sz="0" w:space="0" w:color="auto"/>
        <w:bottom w:val="none" w:sz="0" w:space="0" w:color="auto"/>
        <w:right w:val="none" w:sz="0" w:space="0" w:color="auto"/>
      </w:divBdr>
    </w:div>
    <w:div w:id="498349606">
      <w:bodyDiv w:val="1"/>
      <w:marLeft w:val="0"/>
      <w:marRight w:val="0"/>
      <w:marTop w:val="0"/>
      <w:marBottom w:val="0"/>
      <w:divBdr>
        <w:top w:val="none" w:sz="0" w:space="0" w:color="auto"/>
        <w:left w:val="none" w:sz="0" w:space="0" w:color="auto"/>
        <w:bottom w:val="none" w:sz="0" w:space="0" w:color="auto"/>
        <w:right w:val="none" w:sz="0" w:space="0" w:color="auto"/>
      </w:divBdr>
    </w:div>
    <w:div w:id="499079375">
      <w:bodyDiv w:val="1"/>
      <w:marLeft w:val="0"/>
      <w:marRight w:val="0"/>
      <w:marTop w:val="0"/>
      <w:marBottom w:val="0"/>
      <w:divBdr>
        <w:top w:val="none" w:sz="0" w:space="0" w:color="auto"/>
        <w:left w:val="none" w:sz="0" w:space="0" w:color="auto"/>
        <w:bottom w:val="none" w:sz="0" w:space="0" w:color="auto"/>
        <w:right w:val="none" w:sz="0" w:space="0" w:color="auto"/>
      </w:divBdr>
    </w:div>
    <w:div w:id="499320416">
      <w:bodyDiv w:val="1"/>
      <w:marLeft w:val="0"/>
      <w:marRight w:val="0"/>
      <w:marTop w:val="0"/>
      <w:marBottom w:val="0"/>
      <w:divBdr>
        <w:top w:val="none" w:sz="0" w:space="0" w:color="auto"/>
        <w:left w:val="none" w:sz="0" w:space="0" w:color="auto"/>
        <w:bottom w:val="none" w:sz="0" w:space="0" w:color="auto"/>
        <w:right w:val="none" w:sz="0" w:space="0" w:color="auto"/>
      </w:divBdr>
    </w:div>
    <w:div w:id="499390295">
      <w:bodyDiv w:val="1"/>
      <w:marLeft w:val="0"/>
      <w:marRight w:val="0"/>
      <w:marTop w:val="0"/>
      <w:marBottom w:val="0"/>
      <w:divBdr>
        <w:top w:val="none" w:sz="0" w:space="0" w:color="auto"/>
        <w:left w:val="none" w:sz="0" w:space="0" w:color="auto"/>
        <w:bottom w:val="none" w:sz="0" w:space="0" w:color="auto"/>
        <w:right w:val="none" w:sz="0" w:space="0" w:color="auto"/>
      </w:divBdr>
    </w:div>
    <w:div w:id="499391643">
      <w:bodyDiv w:val="1"/>
      <w:marLeft w:val="0"/>
      <w:marRight w:val="0"/>
      <w:marTop w:val="0"/>
      <w:marBottom w:val="0"/>
      <w:divBdr>
        <w:top w:val="none" w:sz="0" w:space="0" w:color="auto"/>
        <w:left w:val="none" w:sz="0" w:space="0" w:color="auto"/>
        <w:bottom w:val="none" w:sz="0" w:space="0" w:color="auto"/>
        <w:right w:val="none" w:sz="0" w:space="0" w:color="auto"/>
      </w:divBdr>
    </w:div>
    <w:div w:id="499661482">
      <w:bodyDiv w:val="1"/>
      <w:marLeft w:val="0"/>
      <w:marRight w:val="0"/>
      <w:marTop w:val="0"/>
      <w:marBottom w:val="0"/>
      <w:divBdr>
        <w:top w:val="none" w:sz="0" w:space="0" w:color="auto"/>
        <w:left w:val="none" w:sz="0" w:space="0" w:color="auto"/>
        <w:bottom w:val="none" w:sz="0" w:space="0" w:color="auto"/>
        <w:right w:val="none" w:sz="0" w:space="0" w:color="auto"/>
      </w:divBdr>
    </w:div>
    <w:div w:id="499661849">
      <w:bodyDiv w:val="1"/>
      <w:marLeft w:val="0"/>
      <w:marRight w:val="0"/>
      <w:marTop w:val="0"/>
      <w:marBottom w:val="0"/>
      <w:divBdr>
        <w:top w:val="none" w:sz="0" w:space="0" w:color="auto"/>
        <w:left w:val="none" w:sz="0" w:space="0" w:color="auto"/>
        <w:bottom w:val="none" w:sz="0" w:space="0" w:color="auto"/>
        <w:right w:val="none" w:sz="0" w:space="0" w:color="auto"/>
      </w:divBdr>
    </w:div>
    <w:div w:id="499736244">
      <w:bodyDiv w:val="1"/>
      <w:marLeft w:val="0"/>
      <w:marRight w:val="0"/>
      <w:marTop w:val="0"/>
      <w:marBottom w:val="0"/>
      <w:divBdr>
        <w:top w:val="none" w:sz="0" w:space="0" w:color="auto"/>
        <w:left w:val="none" w:sz="0" w:space="0" w:color="auto"/>
        <w:bottom w:val="none" w:sz="0" w:space="0" w:color="auto"/>
        <w:right w:val="none" w:sz="0" w:space="0" w:color="auto"/>
      </w:divBdr>
    </w:div>
    <w:div w:id="499850796">
      <w:bodyDiv w:val="1"/>
      <w:marLeft w:val="0"/>
      <w:marRight w:val="0"/>
      <w:marTop w:val="0"/>
      <w:marBottom w:val="0"/>
      <w:divBdr>
        <w:top w:val="none" w:sz="0" w:space="0" w:color="auto"/>
        <w:left w:val="none" w:sz="0" w:space="0" w:color="auto"/>
        <w:bottom w:val="none" w:sz="0" w:space="0" w:color="auto"/>
        <w:right w:val="none" w:sz="0" w:space="0" w:color="auto"/>
      </w:divBdr>
    </w:div>
    <w:div w:id="499852752">
      <w:bodyDiv w:val="1"/>
      <w:marLeft w:val="0"/>
      <w:marRight w:val="0"/>
      <w:marTop w:val="0"/>
      <w:marBottom w:val="0"/>
      <w:divBdr>
        <w:top w:val="none" w:sz="0" w:space="0" w:color="auto"/>
        <w:left w:val="none" w:sz="0" w:space="0" w:color="auto"/>
        <w:bottom w:val="none" w:sz="0" w:space="0" w:color="auto"/>
        <w:right w:val="none" w:sz="0" w:space="0" w:color="auto"/>
      </w:divBdr>
    </w:div>
    <w:div w:id="500312128">
      <w:bodyDiv w:val="1"/>
      <w:marLeft w:val="0"/>
      <w:marRight w:val="0"/>
      <w:marTop w:val="0"/>
      <w:marBottom w:val="0"/>
      <w:divBdr>
        <w:top w:val="none" w:sz="0" w:space="0" w:color="auto"/>
        <w:left w:val="none" w:sz="0" w:space="0" w:color="auto"/>
        <w:bottom w:val="none" w:sz="0" w:space="0" w:color="auto"/>
        <w:right w:val="none" w:sz="0" w:space="0" w:color="auto"/>
      </w:divBdr>
    </w:div>
    <w:div w:id="500775749">
      <w:bodyDiv w:val="1"/>
      <w:marLeft w:val="0"/>
      <w:marRight w:val="0"/>
      <w:marTop w:val="0"/>
      <w:marBottom w:val="0"/>
      <w:divBdr>
        <w:top w:val="none" w:sz="0" w:space="0" w:color="auto"/>
        <w:left w:val="none" w:sz="0" w:space="0" w:color="auto"/>
        <w:bottom w:val="none" w:sz="0" w:space="0" w:color="auto"/>
        <w:right w:val="none" w:sz="0" w:space="0" w:color="auto"/>
      </w:divBdr>
    </w:div>
    <w:div w:id="501091024">
      <w:bodyDiv w:val="1"/>
      <w:marLeft w:val="0"/>
      <w:marRight w:val="0"/>
      <w:marTop w:val="0"/>
      <w:marBottom w:val="0"/>
      <w:divBdr>
        <w:top w:val="none" w:sz="0" w:space="0" w:color="auto"/>
        <w:left w:val="none" w:sz="0" w:space="0" w:color="auto"/>
        <w:bottom w:val="none" w:sz="0" w:space="0" w:color="auto"/>
        <w:right w:val="none" w:sz="0" w:space="0" w:color="auto"/>
      </w:divBdr>
    </w:div>
    <w:div w:id="501357366">
      <w:bodyDiv w:val="1"/>
      <w:marLeft w:val="0"/>
      <w:marRight w:val="0"/>
      <w:marTop w:val="0"/>
      <w:marBottom w:val="0"/>
      <w:divBdr>
        <w:top w:val="none" w:sz="0" w:space="0" w:color="auto"/>
        <w:left w:val="none" w:sz="0" w:space="0" w:color="auto"/>
        <w:bottom w:val="none" w:sz="0" w:space="0" w:color="auto"/>
        <w:right w:val="none" w:sz="0" w:space="0" w:color="auto"/>
      </w:divBdr>
    </w:div>
    <w:div w:id="501359469">
      <w:bodyDiv w:val="1"/>
      <w:marLeft w:val="0"/>
      <w:marRight w:val="0"/>
      <w:marTop w:val="0"/>
      <w:marBottom w:val="0"/>
      <w:divBdr>
        <w:top w:val="none" w:sz="0" w:space="0" w:color="auto"/>
        <w:left w:val="none" w:sz="0" w:space="0" w:color="auto"/>
        <w:bottom w:val="none" w:sz="0" w:space="0" w:color="auto"/>
        <w:right w:val="none" w:sz="0" w:space="0" w:color="auto"/>
      </w:divBdr>
    </w:div>
    <w:div w:id="501627839">
      <w:bodyDiv w:val="1"/>
      <w:marLeft w:val="0"/>
      <w:marRight w:val="0"/>
      <w:marTop w:val="0"/>
      <w:marBottom w:val="0"/>
      <w:divBdr>
        <w:top w:val="none" w:sz="0" w:space="0" w:color="auto"/>
        <w:left w:val="none" w:sz="0" w:space="0" w:color="auto"/>
        <w:bottom w:val="none" w:sz="0" w:space="0" w:color="auto"/>
        <w:right w:val="none" w:sz="0" w:space="0" w:color="auto"/>
      </w:divBdr>
    </w:div>
    <w:div w:id="501745324">
      <w:bodyDiv w:val="1"/>
      <w:marLeft w:val="0"/>
      <w:marRight w:val="0"/>
      <w:marTop w:val="0"/>
      <w:marBottom w:val="0"/>
      <w:divBdr>
        <w:top w:val="none" w:sz="0" w:space="0" w:color="auto"/>
        <w:left w:val="none" w:sz="0" w:space="0" w:color="auto"/>
        <w:bottom w:val="none" w:sz="0" w:space="0" w:color="auto"/>
        <w:right w:val="none" w:sz="0" w:space="0" w:color="auto"/>
      </w:divBdr>
    </w:div>
    <w:div w:id="502011251">
      <w:bodyDiv w:val="1"/>
      <w:marLeft w:val="0"/>
      <w:marRight w:val="0"/>
      <w:marTop w:val="0"/>
      <w:marBottom w:val="0"/>
      <w:divBdr>
        <w:top w:val="none" w:sz="0" w:space="0" w:color="auto"/>
        <w:left w:val="none" w:sz="0" w:space="0" w:color="auto"/>
        <w:bottom w:val="none" w:sz="0" w:space="0" w:color="auto"/>
        <w:right w:val="none" w:sz="0" w:space="0" w:color="auto"/>
      </w:divBdr>
    </w:div>
    <w:div w:id="502164531">
      <w:bodyDiv w:val="1"/>
      <w:marLeft w:val="0"/>
      <w:marRight w:val="0"/>
      <w:marTop w:val="0"/>
      <w:marBottom w:val="0"/>
      <w:divBdr>
        <w:top w:val="none" w:sz="0" w:space="0" w:color="auto"/>
        <w:left w:val="none" w:sz="0" w:space="0" w:color="auto"/>
        <w:bottom w:val="none" w:sz="0" w:space="0" w:color="auto"/>
        <w:right w:val="none" w:sz="0" w:space="0" w:color="auto"/>
      </w:divBdr>
    </w:div>
    <w:div w:id="502280068">
      <w:bodyDiv w:val="1"/>
      <w:marLeft w:val="0"/>
      <w:marRight w:val="0"/>
      <w:marTop w:val="0"/>
      <w:marBottom w:val="0"/>
      <w:divBdr>
        <w:top w:val="none" w:sz="0" w:space="0" w:color="auto"/>
        <w:left w:val="none" w:sz="0" w:space="0" w:color="auto"/>
        <w:bottom w:val="none" w:sz="0" w:space="0" w:color="auto"/>
        <w:right w:val="none" w:sz="0" w:space="0" w:color="auto"/>
      </w:divBdr>
    </w:div>
    <w:div w:id="502282529">
      <w:bodyDiv w:val="1"/>
      <w:marLeft w:val="0"/>
      <w:marRight w:val="0"/>
      <w:marTop w:val="0"/>
      <w:marBottom w:val="0"/>
      <w:divBdr>
        <w:top w:val="none" w:sz="0" w:space="0" w:color="auto"/>
        <w:left w:val="none" w:sz="0" w:space="0" w:color="auto"/>
        <w:bottom w:val="none" w:sz="0" w:space="0" w:color="auto"/>
        <w:right w:val="none" w:sz="0" w:space="0" w:color="auto"/>
      </w:divBdr>
    </w:div>
    <w:div w:id="502357634">
      <w:bodyDiv w:val="1"/>
      <w:marLeft w:val="0"/>
      <w:marRight w:val="0"/>
      <w:marTop w:val="0"/>
      <w:marBottom w:val="0"/>
      <w:divBdr>
        <w:top w:val="none" w:sz="0" w:space="0" w:color="auto"/>
        <w:left w:val="none" w:sz="0" w:space="0" w:color="auto"/>
        <w:bottom w:val="none" w:sz="0" w:space="0" w:color="auto"/>
        <w:right w:val="none" w:sz="0" w:space="0" w:color="auto"/>
      </w:divBdr>
    </w:div>
    <w:div w:id="502672021">
      <w:bodyDiv w:val="1"/>
      <w:marLeft w:val="0"/>
      <w:marRight w:val="0"/>
      <w:marTop w:val="0"/>
      <w:marBottom w:val="0"/>
      <w:divBdr>
        <w:top w:val="none" w:sz="0" w:space="0" w:color="auto"/>
        <w:left w:val="none" w:sz="0" w:space="0" w:color="auto"/>
        <w:bottom w:val="none" w:sz="0" w:space="0" w:color="auto"/>
        <w:right w:val="none" w:sz="0" w:space="0" w:color="auto"/>
      </w:divBdr>
    </w:div>
    <w:div w:id="502816005">
      <w:bodyDiv w:val="1"/>
      <w:marLeft w:val="0"/>
      <w:marRight w:val="0"/>
      <w:marTop w:val="0"/>
      <w:marBottom w:val="0"/>
      <w:divBdr>
        <w:top w:val="none" w:sz="0" w:space="0" w:color="auto"/>
        <w:left w:val="none" w:sz="0" w:space="0" w:color="auto"/>
        <w:bottom w:val="none" w:sz="0" w:space="0" w:color="auto"/>
        <w:right w:val="none" w:sz="0" w:space="0" w:color="auto"/>
      </w:divBdr>
    </w:div>
    <w:div w:id="502940333">
      <w:bodyDiv w:val="1"/>
      <w:marLeft w:val="0"/>
      <w:marRight w:val="0"/>
      <w:marTop w:val="0"/>
      <w:marBottom w:val="0"/>
      <w:divBdr>
        <w:top w:val="none" w:sz="0" w:space="0" w:color="auto"/>
        <w:left w:val="none" w:sz="0" w:space="0" w:color="auto"/>
        <w:bottom w:val="none" w:sz="0" w:space="0" w:color="auto"/>
        <w:right w:val="none" w:sz="0" w:space="0" w:color="auto"/>
      </w:divBdr>
    </w:div>
    <w:div w:id="503015633">
      <w:bodyDiv w:val="1"/>
      <w:marLeft w:val="0"/>
      <w:marRight w:val="0"/>
      <w:marTop w:val="0"/>
      <w:marBottom w:val="0"/>
      <w:divBdr>
        <w:top w:val="none" w:sz="0" w:space="0" w:color="auto"/>
        <w:left w:val="none" w:sz="0" w:space="0" w:color="auto"/>
        <w:bottom w:val="none" w:sz="0" w:space="0" w:color="auto"/>
        <w:right w:val="none" w:sz="0" w:space="0" w:color="auto"/>
      </w:divBdr>
    </w:div>
    <w:div w:id="503056229">
      <w:bodyDiv w:val="1"/>
      <w:marLeft w:val="0"/>
      <w:marRight w:val="0"/>
      <w:marTop w:val="0"/>
      <w:marBottom w:val="0"/>
      <w:divBdr>
        <w:top w:val="none" w:sz="0" w:space="0" w:color="auto"/>
        <w:left w:val="none" w:sz="0" w:space="0" w:color="auto"/>
        <w:bottom w:val="none" w:sz="0" w:space="0" w:color="auto"/>
        <w:right w:val="none" w:sz="0" w:space="0" w:color="auto"/>
      </w:divBdr>
    </w:div>
    <w:div w:id="503205369">
      <w:bodyDiv w:val="1"/>
      <w:marLeft w:val="0"/>
      <w:marRight w:val="0"/>
      <w:marTop w:val="0"/>
      <w:marBottom w:val="0"/>
      <w:divBdr>
        <w:top w:val="none" w:sz="0" w:space="0" w:color="auto"/>
        <w:left w:val="none" w:sz="0" w:space="0" w:color="auto"/>
        <w:bottom w:val="none" w:sz="0" w:space="0" w:color="auto"/>
        <w:right w:val="none" w:sz="0" w:space="0" w:color="auto"/>
      </w:divBdr>
    </w:div>
    <w:div w:id="503319647">
      <w:bodyDiv w:val="1"/>
      <w:marLeft w:val="0"/>
      <w:marRight w:val="0"/>
      <w:marTop w:val="0"/>
      <w:marBottom w:val="0"/>
      <w:divBdr>
        <w:top w:val="none" w:sz="0" w:space="0" w:color="auto"/>
        <w:left w:val="none" w:sz="0" w:space="0" w:color="auto"/>
        <w:bottom w:val="none" w:sz="0" w:space="0" w:color="auto"/>
        <w:right w:val="none" w:sz="0" w:space="0" w:color="auto"/>
      </w:divBdr>
    </w:div>
    <w:div w:id="503321612">
      <w:bodyDiv w:val="1"/>
      <w:marLeft w:val="0"/>
      <w:marRight w:val="0"/>
      <w:marTop w:val="0"/>
      <w:marBottom w:val="0"/>
      <w:divBdr>
        <w:top w:val="none" w:sz="0" w:space="0" w:color="auto"/>
        <w:left w:val="none" w:sz="0" w:space="0" w:color="auto"/>
        <w:bottom w:val="none" w:sz="0" w:space="0" w:color="auto"/>
        <w:right w:val="none" w:sz="0" w:space="0" w:color="auto"/>
      </w:divBdr>
    </w:div>
    <w:div w:id="503711768">
      <w:bodyDiv w:val="1"/>
      <w:marLeft w:val="0"/>
      <w:marRight w:val="0"/>
      <w:marTop w:val="0"/>
      <w:marBottom w:val="0"/>
      <w:divBdr>
        <w:top w:val="none" w:sz="0" w:space="0" w:color="auto"/>
        <w:left w:val="none" w:sz="0" w:space="0" w:color="auto"/>
        <w:bottom w:val="none" w:sz="0" w:space="0" w:color="auto"/>
        <w:right w:val="none" w:sz="0" w:space="0" w:color="auto"/>
      </w:divBdr>
    </w:div>
    <w:div w:id="503713512">
      <w:bodyDiv w:val="1"/>
      <w:marLeft w:val="0"/>
      <w:marRight w:val="0"/>
      <w:marTop w:val="0"/>
      <w:marBottom w:val="0"/>
      <w:divBdr>
        <w:top w:val="none" w:sz="0" w:space="0" w:color="auto"/>
        <w:left w:val="none" w:sz="0" w:space="0" w:color="auto"/>
        <w:bottom w:val="none" w:sz="0" w:space="0" w:color="auto"/>
        <w:right w:val="none" w:sz="0" w:space="0" w:color="auto"/>
      </w:divBdr>
    </w:div>
    <w:div w:id="504514485">
      <w:bodyDiv w:val="1"/>
      <w:marLeft w:val="0"/>
      <w:marRight w:val="0"/>
      <w:marTop w:val="0"/>
      <w:marBottom w:val="0"/>
      <w:divBdr>
        <w:top w:val="none" w:sz="0" w:space="0" w:color="auto"/>
        <w:left w:val="none" w:sz="0" w:space="0" w:color="auto"/>
        <w:bottom w:val="none" w:sz="0" w:space="0" w:color="auto"/>
        <w:right w:val="none" w:sz="0" w:space="0" w:color="auto"/>
      </w:divBdr>
    </w:div>
    <w:div w:id="506215678">
      <w:bodyDiv w:val="1"/>
      <w:marLeft w:val="0"/>
      <w:marRight w:val="0"/>
      <w:marTop w:val="0"/>
      <w:marBottom w:val="0"/>
      <w:divBdr>
        <w:top w:val="none" w:sz="0" w:space="0" w:color="auto"/>
        <w:left w:val="none" w:sz="0" w:space="0" w:color="auto"/>
        <w:bottom w:val="none" w:sz="0" w:space="0" w:color="auto"/>
        <w:right w:val="none" w:sz="0" w:space="0" w:color="auto"/>
      </w:divBdr>
    </w:div>
    <w:div w:id="506600064">
      <w:bodyDiv w:val="1"/>
      <w:marLeft w:val="0"/>
      <w:marRight w:val="0"/>
      <w:marTop w:val="0"/>
      <w:marBottom w:val="0"/>
      <w:divBdr>
        <w:top w:val="none" w:sz="0" w:space="0" w:color="auto"/>
        <w:left w:val="none" w:sz="0" w:space="0" w:color="auto"/>
        <w:bottom w:val="none" w:sz="0" w:space="0" w:color="auto"/>
        <w:right w:val="none" w:sz="0" w:space="0" w:color="auto"/>
      </w:divBdr>
    </w:div>
    <w:div w:id="507018036">
      <w:bodyDiv w:val="1"/>
      <w:marLeft w:val="0"/>
      <w:marRight w:val="0"/>
      <w:marTop w:val="0"/>
      <w:marBottom w:val="0"/>
      <w:divBdr>
        <w:top w:val="none" w:sz="0" w:space="0" w:color="auto"/>
        <w:left w:val="none" w:sz="0" w:space="0" w:color="auto"/>
        <w:bottom w:val="none" w:sz="0" w:space="0" w:color="auto"/>
        <w:right w:val="none" w:sz="0" w:space="0" w:color="auto"/>
      </w:divBdr>
    </w:div>
    <w:div w:id="507058948">
      <w:bodyDiv w:val="1"/>
      <w:marLeft w:val="0"/>
      <w:marRight w:val="0"/>
      <w:marTop w:val="0"/>
      <w:marBottom w:val="0"/>
      <w:divBdr>
        <w:top w:val="none" w:sz="0" w:space="0" w:color="auto"/>
        <w:left w:val="none" w:sz="0" w:space="0" w:color="auto"/>
        <w:bottom w:val="none" w:sz="0" w:space="0" w:color="auto"/>
        <w:right w:val="none" w:sz="0" w:space="0" w:color="auto"/>
      </w:divBdr>
    </w:div>
    <w:div w:id="507335184">
      <w:bodyDiv w:val="1"/>
      <w:marLeft w:val="0"/>
      <w:marRight w:val="0"/>
      <w:marTop w:val="0"/>
      <w:marBottom w:val="0"/>
      <w:divBdr>
        <w:top w:val="none" w:sz="0" w:space="0" w:color="auto"/>
        <w:left w:val="none" w:sz="0" w:space="0" w:color="auto"/>
        <w:bottom w:val="none" w:sz="0" w:space="0" w:color="auto"/>
        <w:right w:val="none" w:sz="0" w:space="0" w:color="auto"/>
      </w:divBdr>
    </w:div>
    <w:div w:id="507603209">
      <w:bodyDiv w:val="1"/>
      <w:marLeft w:val="0"/>
      <w:marRight w:val="0"/>
      <w:marTop w:val="0"/>
      <w:marBottom w:val="0"/>
      <w:divBdr>
        <w:top w:val="none" w:sz="0" w:space="0" w:color="auto"/>
        <w:left w:val="none" w:sz="0" w:space="0" w:color="auto"/>
        <w:bottom w:val="none" w:sz="0" w:space="0" w:color="auto"/>
        <w:right w:val="none" w:sz="0" w:space="0" w:color="auto"/>
      </w:divBdr>
    </w:div>
    <w:div w:id="507713080">
      <w:bodyDiv w:val="1"/>
      <w:marLeft w:val="0"/>
      <w:marRight w:val="0"/>
      <w:marTop w:val="0"/>
      <w:marBottom w:val="0"/>
      <w:divBdr>
        <w:top w:val="none" w:sz="0" w:space="0" w:color="auto"/>
        <w:left w:val="none" w:sz="0" w:space="0" w:color="auto"/>
        <w:bottom w:val="none" w:sz="0" w:space="0" w:color="auto"/>
        <w:right w:val="none" w:sz="0" w:space="0" w:color="auto"/>
      </w:divBdr>
    </w:div>
    <w:div w:id="507911967">
      <w:bodyDiv w:val="1"/>
      <w:marLeft w:val="0"/>
      <w:marRight w:val="0"/>
      <w:marTop w:val="0"/>
      <w:marBottom w:val="0"/>
      <w:divBdr>
        <w:top w:val="none" w:sz="0" w:space="0" w:color="auto"/>
        <w:left w:val="none" w:sz="0" w:space="0" w:color="auto"/>
        <w:bottom w:val="none" w:sz="0" w:space="0" w:color="auto"/>
        <w:right w:val="none" w:sz="0" w:space="0" w:color="auto"/>
      </w:divBdr>
    </w:div>
    <w:div w:id="507915093">
      <w:bodyDiv w:val="1"/>
      <w:marLeft w:val="0"/>
      <w:marRight w:val="0"/>
      <w:marTop w:val="0"/>
      <w:marBottom w:val="0"/>
      <w:divBdr>
        <w:top w:val="none" w:sz="0" w:space="0" w:color="auto"/>
        <w:left w:val="none" w:sz="0" w:space="0" w:color="auto"/>
        <w:bottom w:val="none" w:sz="0" w:space="0" w:color="auto"/>
        <w:right w:val="none" w:sz="0" w:space="0" w:color="auto"/>
      </w:divBdr>
    </w:div>
    <w:div w:id="508716304">
      <w:bodyDiv w:val="1"/>
      <w:marLeft w:val="0"/>
      <w:marRight w:val="0"/>
      <w:marTop w:val="0"/>
      <w:marBottom w:val="0"/>
      <w:divBdr>
        <w:top w:val="none" w:sz="0" w:space="0" w:color="auto"/>
        <w:left w:val="none" w:sz="0" w:space="0" w:color="auto"/>
        <w:bottom w:val="none" w:sz="0" w:space="0" w:color="auto"/>
        <w:right w:val="none" w:sz="0" w:space="0" w:color="auto"/>
      </w:divBdr>
    </w:div>
    <w:div w:id="509100257">
      <w:bodyDiv w:val="1"/>
      <w:marLeft w:val="0"/>
      <w:marRight w:val="0"/>
      <w:marTop w:val="0"/>
      <w:marBottom w:val="0"/>
      <w:divBdr>
        <w:top w:val="none" w:sz="0" w:space="0" w:color="auto"/>
        <w:left w:val="none" w:sz="0" w:space="0" w:color="auto"/>
        <w:bottom w:val="none" w:sz="0" w:space="0" w:color="auto"/>
        <w:right w:val="none" w:sz="0" w:space="0" w:color="auto"/>
      </w:divBdr>
    </w:div>
    <w:div w:id="509485669">
      <w:bodyDiv w:val="1"/>
      <w:marLeft w:val="0"/>
      <w:marRight w:val="0"/>
      <w:marTop w:val="0"/>
      <w:marBottom w:val="0"/>
      <w:divBdr>
        <w:top w:val="none" w:sz="0" w:space="0" w:color="auto"/>
        <w:left w:val="none" w:sz="0" w:space="0" w:color="auto"/>
        <w:bottom w:val="none" w:sz="0" w:space="0" w:color="auto"/>
        <w:right w:val="none" w:sz="0" w:space="0" w:color="auto"/>
      </w:divBdr>
    </w:div>
    <w:div w:id="509637830">
      <w:bodyDiv w:val="1"/>
      <w:marLeft w:val="0"/>
      <w:marRight w:val="0"/>
      <w:marTop w:val="0"/>
      <w:marBottom w:val="0"/>
      <w:divBdr>
        <w:top w:val="none" w:sz="0" w:space="0" w:color="auto"/>
        <w:left w:val="none" w:sz="0" w:space="0" w:color="auto"/>
        <w:bottom w:val="none" w:sz="0" w:space="0" w:color="auto"/>
        <w:right w:val="none" w:sz="0" w:space="0" w:color="auto"/>
      </w:divBdr>
    </w:div>
    <w:div w:id="509759008">
      <w:bodyDiv w:val="1"/>
      <w:marLeft w:val="0"/>
      <w:marRight w:val="0"/>
      <w:marTop w:val="0"/>
      <w:marBottom w:val="0"/>
      <w:divBdr>
        <w:top w:val="none" w:sz="0" w:space="0" w:color="auto"/>
        <w:left w:val="none" w:sz="0" w:space="0" w:color="auto"/>
        <w:bottom w:val="none" w:sz="0" w:space="0" w:color="auto"/>
        <w:right w:val="none" w:sz="0" w:space="0" w:color="auto"/>
      </w:divBdr>
    </w:div>
    <w:div w:id="510221295">
      <w:bodyDiv w:val="1"/>
      <w:marLeft w:val="0"/>
      <w:marRight w:val="0"/>
      <w:marTop w:val="0"/>
      <w:marBottom w:val="0"/>
      <w:divBdr>
        <w:top w:val="none" w:sz="0" w:space="0" w:color="auto"/>
        <w:left w:val="none" w:sz="0" w:space="0" w:color="auto"/>
        <w:bottom w:val="none" w:sz="0" w:space="0" w:color="auto"/>
        <w:right w:val="none" w:sz="0" w:space="0" w:color="auto"/>
      </w:divBdr>
    </w:div>
    <w:div w:id="510337538">
      <w:bodyDiv w:val="1"/>
      <w:marLeft w:val="0"/>
      <w:marRight w:val="0"/>
      <w:marTop w:val="0"/>
      <w:marBottom w:val="0"/>
      <w:divBdr>
        <w:top w:val="none" w:sz="0" w:space="0" w:color="auto"/>
        <w:left w:val="none" w:sz="0" w:space="0" w:color="auto"/>
        <w:bottom w:val="none" w:sz="0" w:space="0" w:color="auto"/>
        <w:right w:val="none" w:sz="0" w:space="0" w:color="auto"/>
      </w:divBdr>
    </w:div>
    <w:div w:id="510800874">
      <w:bodyDiv w:val="1"/>
      <w:marLeft w:val="0"/>
      <w:marRight w:val="0"/>
      <w:marTop w:val="0"/>
      <w:marBottom w:val="0"/>
      <w:divBdr>
        <w:top w:val="none" w:sz="0" w:space="0" w:color="auto"/>
        <w:left w:val="none" w:sz="0" w:space="0" w:color="auto"/>
        <w:bottom w:val="none" w:sz="0" w:space="0" w:color="auto"/>
        <w:right w:val="none" w:sz="0" w:space="0" w:color="auto"/>
      </w:divBdr>
    </w:div>
    <w:div w:id="511528275">
      <w:bodyDiv w:val="1"/>
      <w:marLeft w:val="0"/>
      <w:marRight w:val="0"/>
      <w:marTop w:val="0"/>
      <w:marBottom w:val="0"/>
      <w:divBdr>
        <w:top w:val="none" w:sz="0" w:space="0" w:color="auto"/>
        <w:left w:val="none" w:sz="0" w:space="0" w:color="auto"/>
        <w:bottom w:val="none" w:sz="0" w:space="0" w:color="auto"/>
        <w:right w:val="none" w:sz="0" w:space="0" w:color="auto"/>
      </w:divBdr>
    </w:div>
    <w:div w:id="511535749">
      <w:bodyDiv w:val="1"/>
      <w:marLeft w:val="0"/>
      <w:marRight w:val="0"/>
      <w:marTop w:val="0"/>
      <w:marBottom w:val="0"/>
      <w:divBdr>
        <w:top w:val="none" w:sz="0" w:space="0" w:color="auto"/>
        <w:left w:val="none" w:sz="0" w:space="0" w:color="auto"/>
        <w:bottom w:val="none" w:sz="0" w:space="0" w:color="auto"/>
        <w:right w:val="none" w:sz="0" w:space="0" w:color="auto"/>
      </w:divBdr>
    </w:div>
    <w:div w:id="511647135">
      <w:bodyDiv w:val="1"/>
      <w:marLeft w:val="0"/>
      <w:marRight w:val="0"/>
      <w:marTop w:val="0"/>
      <w:marBottom w:val="0"/>
      <w:divBdr>
        <w:top w:val="none" w:sz="0" w:space="0" w:color="auto"/>
        <w:left w:val="none" w:sz="0" w:space="0" w:color="auto"/>
        <w:bottom w:val="none" w:sz="0" w:space="0" w:color="auto"/>
        <w:right w:val="none" w:sz="0" w:space="0" w:color="auto"/>
      </w:divBdr>
    </w:div>
    <w:div w:id="511843494">
      <w:bodyDiv w:val="1"/>
      <w:marLeft w:val="0"/>
      <w:marRight w:val="0"/>
      <w:marTop w:val="0"/>
      <w:marBottom w:val="0"/>
      <w:divBdr>
        <w:top w:val="none" w:sz="0" w:space="0" w:color="auto"/>
        <w:left w:val="none" w:sz="0" w:space="0" w:color="auto"/>
        <w:bottom w:val="none" w:sz="0" w:space="0" w:color="auto"/>
        <w:right w:val="none" w:sz="0" w:space="0" w:color="auto"/>
      </w:divBdr>
    </w:div>
    <w:div w:id="512719847">
      <w:bodyDiv w:val="1"/>
      <w:marLeft w:val="0"/>
      <w:marRight w:val="0"/>
      <w:marTop w:val="0"/>
      <w:marBottom w:val="0"/>
      <w:divBdr>
        <w:top w:val="none" w:sz="0" w:space="0" w:color="auto"/>
        <w:left w:val="none" w:sz="0" w:space="0" w:color="auto"/>
        <w:bottom w:val="none" w:sz="0" w:space="0" w:color="auto"/>
        <w:right w:val="none" w:sz="0" w:space="0" w:color="auto"/>
      </w:divBdr>
    </w:div>
    <w:div w:id="512916008">
      <w:bodyDiv w:val="1"/>
      <w:marLeft w:val="0"/>
      <w:marRight w:val="0"/>
      <w:marTop w:val="0"/>
      <w:marBottom w:val="0"/>
      <w:divBdr>
        <w:top w:val="none" w:sz="0" w:space="0" w:color="auto"/>
        <w:left w:val="none" w:sz="0" w:space="0" w:color="auto"/>
        <w:bottom w:val="none" w:sz="0" w:space="0" w:color="auto"/>
        <w:right w:val="none" w:sz="0" w:space="0" w:color="auto"/>
      </w:divBdr>
    </w:div>
    <w:div w:id="513081654">
      <w:bodyDiv w:val="1"/>
      <w:marLeft w:val="0"/>
      <w:marRight w:val="0"/>
      <w:marTop w:val="0"/>
      <w:marBottom w:val="0"/>
      <w:divBdr>
        <w:top w:val="none" w:sz="0" w:space="0" w:color="auto"/>
        <w:left w:val="none" w:sz="0" w:space="0" w:color="auto"/>
        <w:bottom w:val="none" w:sz="0" w:space="0" w:color="auto"/>
        <w:right w:val="none" w:sz="0" w:space="0" w:color="auto"/>
      </w:divBdr>
    </w:div>
    <w:div w:id="513148547">
      <w:bodyDiv w:val="1"/>
      <w:marLeft w:val="0"/>
      <w:marRight w:val="0"/>
      <w:marTop w:val="0"/>
      <w:marBottom w:val="0"/>
      <w:divBdr>
        <w:top w:val="none" w:sz="0" w:space="0" w:color="auto"/>
        <w:left w:val="none" w:sz="0" w:space="0" w:color="auto"/>
        <w:bottom w:val="none" w:sz="0" w:space="0" w:color="auto"/>
        <w:right w:val="none" w:sz="0" w:space="0" w:color="auto"/>
      </w:divBdr>
    </w:div>
    <w:div w:id="513810936">
      <w:bodyDiv w:val="1"/>
      <w:marLeft w:val="0"/>
      <w:marRight w:val="0"/>
      <w:marTop w:val="0"/>
      <w:marBottom w:val="0"/>
      <w:divBdr>
        <w:top w:val="none" w:sz="0" w:space="0" w:color="auto"/>
        <w:left w:val="none" w:sz="0" w:space="0" w:color="auto"/>
        <w:bottom w:val="none" w:sz="0" w:space="0" w:color="auto"/>
        <w:right w:val="none" w:sz="0" w:space="0" w:color="auto"/>
      </w:divBdr>
    </w:div>
    <w:div w:id="513954643">
      <w:bodyDiv w:val="1"/>
      <w:marLeft w:val="0"/>
      <w:marRight w:val="0"/>
      <w:marTop w:val="0"/>
      <w:marBottom w:val="0"/>
      <w:divBdr>
        <w:top w:val="none" w:sz="0" w:space="0" w:color="auto"/>
        <w:left w:val="none" w:sz="0" w:space="0" w:color="auto"/>
        <w:bottom w:val="none" w:sz="0" w:space="0" w:color="auto"/>
        <w:right w:val="none" w:sz="0" w:space="0" w:color="auto"/>
      </w:divBdr>
    </w:div>
    <w:div w:id="513961522">
      <w:bodyDiv w:val="1"/>
      <w:marLeft w:val="0"/>
      <w:marRight w:val="0"/>
      <w:marTop w:val="0"/>
      <w:marBottom w:val="0"/>
      <w:divBdr>
        <w:top w:val="none" w:sz="0" w:space="0" w:color="auto"/>
        <w:left w:val="none" w:sz="0" w:space="0" w:color="auto"/>
        <w:bottom w:val="none" w:sz="0" w:space="0" w:color="auto"/>
        <w:right w:val="none" w:sz="0" w:space="0" w:color="auto"/>
      </w:divBdr>
    </w:div>
    <w:div w:id="514270133">
      <w:bodyDiv w:val="1"/>
      <w:marLeft w:val="0"/>
      <w:marRight w:val="0"/>
      <w:marTop w:val="0"/>
      <w:marBottom w:val="0"/>
      <w:divBdr>
        <w:top w:val="none" w:sz="0" w:space="0" w:color="auto"/>
        <w:left w:val="none" w:sz="0" w:space="0" w:color="auto"/>
        <w:bottom w:val="none" w:sz="0" w:space="0" w:color="auto"/>
        <w:right w:val="none" w:sz="0" w:space="0" w:color="auto"/>
      </w:divBdr>
    </w:div>
    <w:div w:id="514459591">
      <w:bodyDiv w:val="1"/>
      <w:marLeft w:val="0"/>
      <w:marRight w:val="0"/>
      <w:marTop w:val="0"/>
      <w:marBottom w:val="0"/>
      <w:divBdr>
        <w:top w:val="none" w:sz="0" w:space="0" w:color="auto"/>
        <w:left w:val="none" w:sz="0" w:space="0" w:color="auto"/>
        <w:bottom w:val="none" w:sz="0" w:space="0" w:color="auto"/>
        <w:right w:val="none" w:sz="0" w:space="0" w:color="auto"/>
      </w:divBdr>
    </w:div>
    <w:div w:id="514609492">
      <w:bodyDiv w:val="1"/>
      <w:marLeft w:val="0"/>
      <w:marRight w:val="0"/>
      <w:marTop w:val="0"/>
      <w:marBottom w:val="0"/>
      <w:divBdr>
        <w:top w:val="none" w:sz="0" w:space="0" w:color="auto"/>
        <w:left w:val="none" w:sz="0" w:space="0" w:color="auto"/>
        <w:bottom w:val="none" w:sz="0" w:space="0" w:color="auto"/>
        <w:right w:val="none" w:sz="0" w:space="0" w:color="auto"/>
      </w:divBdr>
    </w:div>
    <w:div w:id="515390683">
      <w:bodyDiv w:val="1"/>
      <w:marLeft w:val="0"/>
      <w:marRight w:val="0"/>
      <w:marTop w:val="0"/>
      <w:marBottom w:val="0"/>
      <w:divBdr>
        <w:top w:val="none" w:sz="0" w:space="0" w:color="auto"/>
        <w:left w:val="none" w:sz="0" w:space="0" w:color="auto"/>
        <w:bottom w:val="none" w:sz="0" w:space="0" w:color="auto"/>
        <w:right w:val="none" w:sz="0" w:space="0" w:color="auto"/>
      </w:divBdr>
    </w:div>
    <w:div w:id="515462221">
      <w:bodyDiv w:val="1"/>
      <w:marLeft w:val="0"/>
      <w:marRight w:val="0"/>
      <w:marTop w:val="0"/>
      <w:marBottom w:val="0"/>
      <w:divBdr>
        <w:top w:val="none" w:sz="0" w:space="0" w:color="auto"/>
        <w:left w:val="none" w:sz="0" w:space="0" w:color="auto"/>
        <w:bottom w:val="none" w:sz="0" w:space="0" w:color="auto"/>
        <w:right w:val="none" w:sz="0" w:space="0" w:color="auto"/>
      </w:divBdr>
    </w:div>
    <w:div w:id="516235721">
      <w:bodyDiv w:val="1"/>
      <w:marLeft w:val="0"/>
      <w:marRight w:val="0"/>
      <w:marTop w:val="0"/>
      <w:marBottom w:val="0"/>
      <w:divBdr>
        <w:top w:val="none" w:sz="0" w:space="0" w:color="auto"/>
        <w:left w:val="none" w:sz="0" w:space="0" w:color="auto"/>
        <w:bottom w:val="none" w:sz="0" w:space="0" w:color="auto"/>
        <w:right w:val="none" w:sz="0" w:space="0" w:color="auto"/>
      </w:divBdr>
    </w:div>
    <w:div w:id="516383520">
      <w:bodyDiv w:val="1"/>
      <w:marLeft w:val="0"/>
      <w:marRight w:val="0"/>
      <w:marTop w:val="0"/>
      <w:marBottom w:val="0"/>
      <w:divBdr>
        <w:top w:val="none" w:sz="0" w:space="0" w:color="auto"/>
        <w:left w:val="none" w:sz="0" w:space="0" w:color="auto"/>
        <w:bottom w:val="none" w:sz="0" w:space="0" w:color="auto"/>
        <w:right w:val="none" w:sz="0" w:space="0" w:color="auto"/>
      </w:divBdr>
    </w:div>
    <w:div w:id="516771780">
      <w:bodyDiv w:val="1"/>
      <w:marLeft w:val="0"/>
      <w:marRight w:val="0"/>
      <w:marTop w:val="0"/>
      <w:marBottom w:val="0"/>
      <w:divBdr>
        <w:top w:val="none" w:sz="0" w:space="0" w:color="auto"/>
        <w:left w:val="none" w:sz="0" w:space="0" w:color="auto"/>
        <w:bottom w:val="none" w:sz="0" w:space="0" w:color="auto"/>
        <w:right w:val="none" w:sz="0" w:space="0" w:color="auto"/>
      </w:divBdr>
    </w:div>
    <w:div w:id="516819251">
      <w:bodyDiv w:val="1"/>
      <w:marLeft w:val="0"/>
      <w:marRight w:val="0"/>
      <w:marTop w:val="0"/>
      <w:marBottom w:val="0"/>
      <w:divBdr>
        <w:top w:val="none" w:sz="0" w:space="0" w:color="auto"/>
        <w:left w:val="none" w:sz="0" w:space="0" w:color="auto"/>
        <w:bottom w:val="none" w:sz="0" w:space="0" w:color="auto"/>
        <w:right w:val="none" w:sz="0" w:space="0" w:color="auto"/>
      </w:divBdr>
    </w:div>
    <w:div w:id="517238063">
      <w:bodyDiv w:val="1"/>
      <w:marLeft w:val="0"/>
      <w:marRight w:val="0"/>
      <w:marTop w:val="0"/>
      <w:marBottom w:val="0"/>
      <w:divBdr>
        <w:top w:val="none" w:sz="0" w:space="0" w:color="auto"/>
        <w:left w:val="none" w:sz="0" w:space="0" w:color="auto"/>
        <w:bottom w:val="none" w:sz="0" w:space="0" w:color="auto"/>
        <w:right w:val="none" w:sz="0" w:space="0" w:color="auto"/>
      </w:divBdr>
    </w:div>
    <w:div w:id="517503651">
      <w:bodyDiv w:val="1"/>
      <w:marLeft w:val="0"/>
      <w:marRight w:val="0"/>
      <w:marTop w:val="0"/>
      <w:marBottom w:val="0"/>
      <w:divBdr>
        <w:top w:val="none" w:sz="0" w:space="0" w:color="auto"/>
        <w:left w:val="none" w:sz="0" w:space="0" w:color="auto"/>
        <w:bottom w:val="none" w:sz="0" w:space="0" w:color="auto"/>
        <w:right w:val="none" w:sz="0" w:space="0" w:color="auto"/>
      </w:divBdr>
    </w:div>
    <w:div w:id="517622213">
      <w:bodyDiv w:val="1"/>
      <w:marLeft w:val="0"/>
      <w:marRight w:val="0"/>
      <w:marTop w:val="0"/>
      <w:marBottom w:val="0"/>
      <w:divBdr>
        <w:top w:val="none" w:sz="0" w:space="0" w:color="auto"/>
        <w:left w:val="none" w:sz="0" w:space="0" w:color="auto"/>
        <w:bottom w:val="none" w:sz="0" w:space="0" w:color="auto"/>
        <w:right w:val="none" w:sz="0" w:space="0" w:color="auto"/>
      </w:divBdr>
    </w:div>
    <w:div w:id="518348061">
      <w:bodyDiv w:val="1"/>
      <w:marLeft w:val="0"/>
      <w:marRight w:val="0"/>
      <w:marTop w:val="0"/>
      <w:marBottom w:val="0"/>
      <w:divBdr>
        <w:top w:val="none" w:sz="0" w:space="0" w:color="auto"/>
        <w:left w:val="none" w:sz="0" w:space="0" w:color="auto"/>
        <w:bottom w:val="none" w:sz="0" w:space="0" w:color="auto"/>
        <w:right w:val="none" w:sz="0" w:space="0" w:color="auto"/>
      </w:divBdr>
    </w:div>
    <w:div w:id="518474895">
      <w:bodyDiv w:val="1"/>
      <w:marLeft w:val="0"/>
      <w:marRight w:val="0"/>
      <w:marTop w:val="0"/>
      <w:marBottom w:val="0"/>
      <w:divBdr>
        <w:top w:val="none" w:sz="0" w:space="0" w:color="auto"/>
        <w:left w:val="none" w:sz="0" w:space="0" w:color="auto"/>
        <w:bottom w:val="none" w:sz="0" w:space="0" w:color="auto"/>
        <w:right w:val="none" w:sz="0" w:space="0" w:color="auto"/>
      </w:divBdr>
    </w:div>
    <w:div w:id="518736252">
      <w:bodyDiv w:val="1"/>
      <w:marLeft w:val="0"/>
      <w:marRight w:val="0"/>
      <w:marTop w:val="0"/>
      <w:marBottom w:val="0"/>
      <w:divBdr>
        <w:top w:val="none" w:sz="0" w:space="0" w:color="auto"/>
        <w:left w:val="none" w:sz="0" w:space="0" w:color="auto"/>
        <w:bottom w:val="none" w:sz="0" w:space="0" w:color="auto"/>
        <w:right w:val="none" w:sz="0" w:space="0" w:color="auto"/>
      </w:divBdr>
    </w:div>
    <w:div w:id="519585417">
      <w:bodyDiv w:val="1"/>
      <w:marLeft w:val="0"/>
      <w:marRight w:val="0"/>
      <w:marTop w:val="0"/>
      <w:marBottom w:val="0"/>
      <w:divBdr>
        <w:top w:val="none" w:sz="0" w:space="0" w:color="auto"/>
        <w:left w:val="none" w:sz="0" w:space="0" w:color="auto"/>
        <w:bottom w:val="none" w:sz="0" w:space="0" w:color="auto"/>
        <w:right w:val="none" w:sz="0" w:space="0" w:color="auto"/>
      </w:divBdr>
    </w:div>
    <w:div w:id="519708587">
      <w:bodyDiv w:val="1"/>
      <w:marLeft w:val="0"/>
      <w:marRight w:val="0"/>
      <w:marTop w:val="0"/>
      <w:marBottom w:val="0"/>
      <w:divBdr>
        <w:top w:val="none" w:sz="0" w:space="0" w:color="auto"/>
        <w:left w:val="none" w:sz="0" w:space="0" w:color="auto"/>
        <w:bottom w:val="none" w:sz="0" w:space="0" w:color="auto"/>
        <w:right w:val="none" w:sz="0" w:space="0" w:color="auto"/>
      </w:divBdr>
    </w:div>
    <w:div w:id="520047198">
      <w:bodyDiv w:val="1"/>
      <w:marLeft w:val="0"/>
      <w:marRight w:val="0"/>
      <w:marTop w:val="0"/>
      <w:marBottom w:val="0"/>
      <w:divBdr>
        <w:top w:val="none" w:sz="0" w:space="0" w:color="auto"/>
        <w:left w:val="none" w:sz="0" w:space="0" w:color="auto"/>
        <w:bottom w:val="none" w:sz="0" w:space="0" w:color="auto"/>
        <w:right w:val="none" w:sz="0" w:space="0" w:color="auto"/>
      </w:divBdr>
    </w:div>
    <w:div w:id="520316251">
      <w:bodyDiv w:val="1"/>
      <w:marLeft w:val="0"/>
      <w:marRight w:val="0"/>
      <w:marTop w:val="0"/>
      <w:marBottom w:val="0"/>
      <w:divBdr>
        <w:top w:val="none" w:sz="0" w:space="0" w:color="auto"/>
        <w:left w:val="none" w:sz="0" w:space="0" w:color="auto"/>
        <w:bottom w:val="none" w:sz="0" w:space="0" w:color="auto"/>
        <w:right w:val="none" w:sz="0" w:space="0" w:color="auto"/>
      </w:divBdr>
    </w:div>
    <w:div w:id="520435457">
      <w:bodyDiv w:val="1"/>
      <w:marLeft w:val="0"/>
      <w:marRight w:val="0"/>
      <w:marTop w:val="0"/>
      <w:marBottom w:val="0"/>
      <w:divBdr>
        <w:top w:val="none" w:sz="0" w:space="0" w:color="auto"/>
        <w:left w:val="none" w:sz="0" w:space="0" w:color="auto"/>
        <w:bottom w:val="none" w:sz="0" w:space="0" w:color="auto"/>
        <w:right w:val="none" w:sz="0" w:space="0" w:color="auto"/>
      </w:divBdr>
    </w:div>
    <w:div w:id="520437192">
      <w:bodyDiv w:val="1"/>
      <w:marLeft w:val="0"/>
      <w:marRight w:val="0"/>
      <w:marTop w:val="0"/>
      <w:marBottom w:val="0"/>
      <w:divBdr>
        <w:top w:val="none" w:sz="0" w:space="0" w:color="auto"/>
        <w:left w:val="none" w:sz="0" w:space="0" w:color="auto"/>
        <w:bottom w:val="none" w:sz="0" w:space="0" w:color="auto"/>
        <w:right w:val="none" w:sz="0" w:space="0" w:color="auto"/>
      </w:divBdr>
    </w:div>
    <w:div w:id="521011376">
      <w:bodyDiv w:val="1"/>
      <w:marLeft w:val="0"/>
      <w:marRight w:val="0"/>
      <w:marTop w:val="0"/>
      <w:marBottom w:val="0"/>
      <w:divBdr>
        <w:top w:val="none" w:sz="0" w:space="0" w:color="auto"/>
        <w:left w:val="none" w:sz="0" w:space="0" w:color="auto"/>
        <w:bottom w:val="none" w:sz="0" w:space="0" w:color="auto"/>
        <w:right w:val="none" w:sz="0" w:space="0" w:color="auto"/>
      </w:divBdr>
    </w:div>
    <w:div w:id="521355652">
      <w:bodyDiv w:val="1"/>
      <w:marLeft w:val="0"/>
      <w:marRight w:val="0"/>
      <w:marTop w:val="0"/>
      <w:marBottom w:val="0"/>
      <w:divBdr>
        <w:top w:val="none" w:sz="0" w:space="0" w:color="auto"/>
        <w:left w:val="none" w:sz="0" w:space="0" w:color="auto"/>
        <w:bottom w:val="none" w:sz="0" w:space="0" w:color="auto"/>
        <w:right w:val="none" w:sz="0" w:space="0" w:color="auto"/>
      </w:divBdr>
    </w:div>
    <w:div w:id="521356715">
      <w:bodyDiv w:val="1"/>
      <w:marLeft w:val="0"/>
      <w:marRight w:val="0"/>
      <w:marTop w:val="0"/>
      <w:marBottom w:val="0"/>
      <w:divBdr>
        <w:top w:val="none" w:sz="0" w:space="0" w:color="auto"/>
        <w:left w:val="none" w:sz="0" w:space="0" w:color="auto"/>
        <w:bottom w:val="none" w:sz="0" w:space="0" w:color="auto"/>
        <w:right w:val="none" w:sz="0" w:space="0" w:color="auto"/>
      </w:divBdr>
    </w:div>
    <w:div w:id="521555889">
      <w:bodyDiv w:val="1"/>
      <w:marLeft w:val="0"/>
      <w:marRight w:val="0"/>
      <w:marTop w:val="0"/>
      <w:marBottom w:val="0"/>
      <w:divBdr>
        <w:top w:val="none" w:sz="0" w:space="0" w:color="auto"/>
        <w:left w:val="none" w:sz="0" w:space="0" w:color="auto"/>
        <w:bottom w:val="none" w:sz="0" w:space="0" w:color="auto"/>
        <w:right w:val="none" w:sz="0" w:space="0" w:color="auto"/>
      </w:divBdr>
    </w:div>
    <w:div w:id="522210074">
      <w:bodyDiv w:val="1"/>
      <w:marLeft w:val="0"/>
      <w:marRight w:val="0"/>
      <w:marTop w:val="0"/>
      <w:marBottom w:val="0"/>
      <w:divBdr>
        <w:top w:val="none" w:sz="0" w:space="0" w:color="auto"/>
        <w:left w:val="none" w:sz="0" w:space="0" w:color="auto"/>
        <w:bottom w:val="none" w:sz="0" w:space="0" w:color="auto"/>
        <w:right w:val="none" w:sz="0" w:space="0" w:color="auto"/>
      </w:divBdr>
    </w:div>
    <w:div w:id="522675509">
      <w:bodyDiv w:val="1"/>
      <w:marLeft w:val="0"/>
      <w:marRight w:val="0"/>
      <w:marTop w:val="0"/>
      <w:marBottom w:val="0"/>
      <w:divBdr>
        <w:top w:val="none" w:sz="0" w:space="0" w:color="auto"/>
        <w:left w:val="none" w:sz="0" w:space="0" w:color="auto"/>
        <w:bottom w:val="none" w:sz="0" w:space="0" w:color="auto"/>
        <w:right w:val="none" w:sz="0" w:space="0" w:color="auto"/>
      </w:divBdr>
    </w:div>
    <w:div w:id="523132695">
      <w:bodyDiv w:val="1"/>
      <w:marLeft w:val="0"/>
      <w:marRight w:val="0"/>
      <w:marTop w:val="0"/>
      <w:marBottom w:val="0"/>
      <w:divBdr>
        <w:top w:val="none" w:sz="0" w:space="0" w:color="auto"/>
        <w:left w:val="none" w:sz="0" w:space="0" w:color="auto"/>
        <w:bottom w:val="none" w:sz="0" w:space="0" w:color="auto"/>
        <w:right w:val="none" w:sz="0" w:space="0" w:color="auto"/>
      </w:divBdr>
    </w:div>
    <w:div w:id="523132978">
      <w:bodyDiv w:val="1"/>
      <w:marLeft w:val="0"/>
      <w:marRight w:val="0"/>
      <w:marTop w:val="0"/>
      <w:marBottom w:val="0"/>
      <w:divBdr>
        <w:top w:val="none" w:sz="0" w:space="0" w:color="auto"/>
        <w:left w:val="none" w:sz="0" w:space="0" w:color="auto"/>
        <w:bottom w:val="none" w:sz="0" w:space="0" w:color="auto"/>
        <w:right w:val="none" w:sz="0" w:space="0" w:color="auto"/>
      </w:divBdr>
    </w:div>
    <w:div w:id="523517422">
      <w:bodyDiv w:val="1"/>
      <w:marLeft w:val="0"/>
      <w:marRight w:val="0"/>
      <w:marTop w:val="0"/>
      <w:marBottom w:val="0"/>
      <w:divBdr>
        <w:top w:val="none" w:sz="0" w:space="0" w:color="auto"/>
        <w:left w:val="none" w:sz="0" w:space="0" w:color="auto"/>
        <w:bottom w:val="none" w:sz="0" w:space="0" w:color="auto"/>
        <w:right w:val="none" w:sz="0" w:space="0" w:color="auto"/>
      </w:divBdr>
    </w:div>
    <w:div w:id="523523014">
      <w:bodyDiv w:val="1"/>
      <w:marLeft w:val="0"/>
      <w:marRight w:val="0"/>
      <w:marTop w:val="0"/>
      <w:marBottom w:val="0"/>
      <w:divBdr>
        <w:top w:val="none" w:sz="0" w:space="0" w:color="auto"/>
        <w:left w:val="none" w:sz="0" w:space="0" w:color="auto"/>
        <w:bottom w:val="none" w:sz="0" w:space="0" w:color="auto"/>
        <w:right w:val="none" w:sz="0" w:space="0" w:color="auto"/>
      </w:divBdr>
    </w:div>
    <w:div w:id="523980549">
      <w:bodyDiv w:val="1"/>
      <w:marLeft w:val="0"/>
      <w:marRight w:val="0"/>
      <w:marTop w:val="0"/>
      <w:marBottom w:val="0"/>
      <w:divBdr>
        <w:top w:val="none" w:sz="0" w:space="0" w:color="auto"/>
        <w:left w:val="none" w:sz="0" w:space="0" w:color="auto"/>
        <w:bottom w:val="none" w:sz="0" w:space="0" w:color="auto"/>
        <w:right w:val="none" w:sz="0" w:space="0" w:color="auto"/>
      </w:divBdr>
    </w:div>
    <w:div w:id="524445638">
      <w:bodyDiv w:val="1"/>
      <w:marLeft w:val="0"/>
      <w:marRight w:val="0"/>
      <w:marTop w:val="0"/>
      <w:marBottom w:val="0"/>
      <w:divBdr>
        <w:top w:val="none" w:sz="0" w:space="0" w:color="auto"/>
        <w:left w:val="none" w:sz="0" w:space="0" w:color="auto"/>
        <w:bottom w:val="none" w:sz="0" w:space="0" w:color="auto"/>
        <w:right w:val="none" w:sz="0" w:space="0" w:color="auto"/>
      </w:divBdr>
    </w:div>
    <w:div w:id="524632593">
      <w:bodyDiv w:val="1"/>
      <w:marLeft w:val="0"/>
      <w:marRight w:val="0"/>
      <w:marTop w:val="0"/>
      <w:marBottom w:val="0"/>
      <w:divBdr>
        <w:top w:val="none" w:sz="0" w:space="0" w:color="auto"/>
        <w:left w:val="none" w:sz="0" w:space="0" w:color="auto"/>
        <w:bottom w:val="none" w:sz="0" w:space="0" w:color="auto"/>
        <w:right w:val="none" w:sz="0" w:space="0" w:color="auto"/>
      </w:divBdr>
    </w:div>
    <w:div w:id="524830524">
      <w:bodyDiv w:val="1"/>
      <w:marLeft w:val="0"/>
      <w:marRight w:val="0"/>
      <w:marTop w:val="0"/>
      <w:marBottom w:val="0"/>
      <w:divBdr>
        <w:top w:val="none" w:sz="0" w:space="0" w:color="auto"/>
        <w:left w:val="none" w:sz="0" w:space="0" w:color="auto"/>
        <w:bottom w:val="none" w:sz="0" w:space="0" w:color="auto"/>
        <w:right w:val="none" w:sz="0" w:space="0" w:color="auto"/>
      </w:divBdr>
    </w:div>
    <w:div w:id="524904188">
      <w:bodyDiv w:val="1"/>
      <w:marLeft w:val="0"/>
      <w:marRight w:val="0"/>
      <w:marTop w:val="0"/>
      <w:marBottom w:val="0"/>
      <w:divBdr>
        <w:top w:val="none" w:sz="0" w:space="0" w:color="auto"/>
        <w:left w:val="none" w:sz="0" w:space="0" w:color="auto"/>
        <w:bottom w:val="none" w:sz="0" w:space="0" w:color="auto"/>
        <w:right w:val="none" w:sz="0" w:space="0" w:color="auto"/>
      </w:divBdr>
    </w:div>
    <w:div w:id="525103147">
      <w:bodyDiv w:val="1"/>
      <w:marLeft w:val="0"/>
      <w:marRight w:val="0"/>
      <w:marTop w:val="0"/>
      <w:marBottom w:val="0"/>
      <w:divBdr>
        <w:top w:val="none" w:sz="0" w:space="0" w:color="auto"/>
        <w:left w:val="none" w:sz="0" w:space="0" w:color="auto"/>
        <w:bottom w:val="none" w:sz="0" w:space="0" w:color="auto"/>
        <w:right w:val="none" w:sz="0" w:space="0" w:color="auto"/>
      </w:divBdr>
    </w:div>
    <w:div w:id="525296200">
      <w:bodyDiv w:val="1"/>
      <w:marLeft w:val="0"/>
      <w:marRight w:val="0"/>
      <w:marTop w:val="0"/>
      <w:marBottom w:val="0"/>
      <w:divBdr>
        <w:top w:val="none" w:sz="0" w:space="0" w:color="auto"/>
        <w:left w:val="none" w:sz="0" w:space="0" w:color="auto"/>
        <w:bottom w:val="none" w:sz="0" w:space="0" w:color="auto"/>
        <w:right w:val="none" w:sz="0" w:space="0" w:color="auto"/>
      </w:divBdr>
    </w:div>
    <w:div w:id="525601241">
      <w:bodyDiv w:val="1"/>
      <w:marLeft w:val="0"/>
      <w:marRight w:val="0"/>
      <w:marTop w:val="0"/>
      <w:marBottom w:val="0"/>
      <w:divBdr>
        <w:top w:val="none" w:sz="0" w:space="0" w:color="auto"/>
        <w:left w:val="none" w:sz="0" w:space="0" w:color="auto"/>
        <w:bottom w:val="none" w:sz="0" w:space="0" w:color="auto"/>
        <w:right w:val="none" w:sz="0" w:space="0" w:color="auto"/>
      </w:divBdr>
    </w:div>
    <w:div w:id="526213670">
      <w:bodyDiv w:val="1"/>
      <w:marLeft w:val="0"/>
      <w:marRight w:val="0"/>
      <w:marTop w:val="0"/>
      <w:marBottom w:val="0"/>
      <w:divBdr>
        <w:top w:val="none" w:sz="0" w:space="0" w:color="auto"/>
        <w:left w:val="none" w:sz="0" w:space="0" w:color="auto"/>
        <w:bottom w:val="none" w:sz="0" w:space="0" w:color="auto"/>
        <w:right w:val="none" w:sz="0" w:space="0" w:color="auto"/>
      </w:divBdr>
    </w:div>
    <w:div w:id="526482221">
      <w:bodyDiv w:val="1"/>
      <w:marLeft w:val="0"/>
      <w:marRight w:val="0"/>
      <w:marTop w:val="0"/>
      <w:marBottom w:val="0"/>
      <w:divBdr>
        <w:top w:val="none" w:sz="0" w:space="0" w:color="auto"/>
        <w:left w:val="none" w:sz="0" w:space="0" w:color="auto"/>
        <w:bottom w:val="none" w:sz="0" w:space="0" w:color="auto"/>
        <w:right w:val="none" w:sz="0" w:space="0" w:color="auto"/>
      </w:divBdr>
    </w:div>
    <w:div w:id="526526681">
      <w:bodyDiv w:val="1"/>
      <w:marLeft w:val="0"/>
      <w:marRight w:val="0"/>
      <w:marTop w:val="0"/>
      <w:marBottom w:val="0"/>
      <w:divBdr>
        <w:top w:val="none" w:sz="0" w:space="0" w:color="auto"/>
        <w:left w:val="none" w:sz="0" w:space="0" w:color="auto"/>
        <w:bottom w:val="none" w:sz="0" w:space="0" w:color="auto"/>
        <w:right w:val="none" w:sz="0" w:space="0" w:color="auto"/>
      </w:divBdr>
    </w:div>
    <w:div w:id="526528500">
      <w:bodyDiv w:val="1"/>
      <w:marLeft w:val="0"/>
      <w:marRight w:val="0"/>
      <w:marTop w:val="0"/>
      <w:marBottom w:val="0"/>
      <w:divBdr>
        <w:top w:val="none" w:sz="0" w:space="0" w:color="auto"/>
        <w:left w:val="none" w:sz="0" w:space="0" w:color="auto"/>
        <w:bottom w:val="none" w:sz="0" w:space="0" w:color="auto"/>
        <w:right w:val="none" w:sz="0" w:space="0" w:color="auto"/>
      </w:divBdr>
    </w:div>
    <w:div w:id="526985447">
      <w:bodyDiv w:val="1"/>
      <w:marLeft w:val="0"/>
      <w:marRight w:val="0"/>
      <w:marTop w:val="0"/>
      <w:marBottom w:val="0"/>
      <w:divBdr>
        <w:top w:val="none" w:sz="0" w:space="0" w:color="auto"/>
        <w:left w:val="none" w:sz="0" w:space="0" w:color="auto"/>
        <w:bottom w:val="none" w:sz="0" w:space="0" w:color="auto"/>
        <w:right w:val="none" w:sz="0" w:space="0" w:color="auto"/>
      </w:divBdr>
    </w:div>
    <w:div w:id="527521589">
      <w:bodyDiv w:val="1"/>
      <w:marLeft w:val="0"/>
      <w:marRight w:val="0"/>
      <w:marTop w:val="0"/>
      <w:marBottom w:val="0"/>
      <w:divBdr>
        <w:top w:val="none" w:sz="0" w:space="0" w:color="auto"/>
        <w:left w:val="none" w:sz="0" w:space="0" w:color="auto"/>
        <w:bottom w:val="none" w:sz="0" w:space="0" w:color="auto"/>
        <w:right w:val="none" w:sz="0" w:space="0" w:color="auto"/>
      </w:divBdr>
    </w:div>
    <w:div w:id="527572828">
      <w:bodyDiv w:val="1"/>
      <w:marLeft w:val="0"/>
      <w:marRight w:val="0"/>
      <w:marTop w:val="0"/>
      <w:marBottom w:val="0"/>
      <w:divBdr>
        <w:top w:val="none" w:sz="0" w:space="0" w:color="auto"/>
        <w:left w:val="none" w:sz="0" w:space="0" w:color="auto"/>
        <w:bottom w:val="none" w:sz="0" w:space="0" w:color="auto"/>
        <w:right w:val="none" w:sz="0" w:space="0" w:color="auto"/>
      </w:divBdr>
    </w:div>
    <w:div w:id="527647668">
      <w:bodyDiv w:val="1"/>
      <w:marLeft w:val="0"/>
      <w:marRight w:val="0"/>
      <w:marTop w:val="0"/>
      <w:marBottom w:val="0"/>
      <w:divBdr>
        <w:top w:val="none" w:sz="0" w:space="0" w:color="auto"/>
        <w:left w:val="none" w:sz="0" w:space="0" w:color="auto"/>
        <w:bottom w:val="none" w:sz="0" w:space="0" w:color="auto"/>
        <w:right w:val="none" w:sz="0" w:space="0" w:color="auto"/>
      </w:divBdr>
    </w:div>
    <w:div w:id="528302340">
      <w:bodyDiv w:val="1"/>
      <w:marLeft w:val="0"/>
      <w:marRight w:val="0"/>
      <w:marTop w:val="0"/>
      <w:marBottom w:val="0"/>
      <w:divBdr>
        <w:top w:val="none" w:sz="0" w:space="0" w:color="auto"/>
        <w:left w:val="none" w:sz="0" w:space="0" w:color="auto"/>
        <w:bottom w:val="none" w:sz="0" w:space="0" w:color="auto"/>
        <w:right w:val="none" w:sz="0" w:space="0" w:color="auto"/>
      </w:divBdr>
    </w:div>
    <w:div w:id="528683564">
      <w:bodyDiv w:val="1"/>
      <w:marLeft w:val="0"/>
      <w:marRight w:val="0"/>
      <w:marTop w:val="0"/>
      <w:marBottom w:val="0"/>
      <w:divBdr>
        <w:top w:val="none" w:sz="0" w:space="0" w:color="auto"/>
        <w:left w:val="none" w:sz="0" w:space="0" w:color="auto"/>
        <w:bottom w:val="none" w:sz="0" w:space="0" w:color="auto"/>
        <w:right w:val="none" w:sz="0" w:space="0" w:color="auto"/>
      </w:divBdr>
    </w:div>
    <w:div w:id="529147147">
      <w:bodyDiv w:val="1"/>
      <w:marLeft w:val="0"/>
      <w:marRight w:val="0"/>
      <w:marTop w:val="0"/>
      <w:marBottom w:val="0"/>
      <w:divBdr>
        <w:top w:val="none" w:sz="0" w:space="0" w:color="auto"/>
        <w:left w:val="none" w:sz="0" w:space="0" w:color="auto"/>
        <w:bottom w:val="none" w:sz="0" w:space="0" w:color="auto"/>
        <w:right w:val="none" w:sz="0" w:space="0" w:color="auto"/>
      </w:divBdr>
    </w:div>
    <w:div w:id="529730884">
      <w:bodyDiv w:val="1"/>
      <w:marLeft w:val="0"/>
      <w:marRight w:val="0"/>
      <w:marTop w:val="0"/>
      <w:marBottom w:val="0"/>
      <w:divBdr>
        <w:top w:val="none" w:sz="0" w:space="0" w:color="auto"/>
        <w:left w:val="none" w:sz="0" w:space="0" w:color="auto"/>
        <w:bottom w:val="none" w:sz="0" w:space="0" w:color="auto"/>
        <w:right w:val="none" w:sz="0" w:space="0" w:color="auto"/>
      </w:divBdr>
    </w:div>
    <w:div w:id="530261591">
      <w:bodyDiv w:val="1"/>
      <w:marLeft w:val="0"/>
      <w:marRight w:val="0"/>
      <w:marTop w:val="0"/>
      <w:marBottom w:val="0"/>
      <w:divBdr>
        <w:top w:val="none" w:sz="0" w:space="0" w:color="auto"/>
        <w:left w:val="none" w:sz="0" w:space="0" w:color="auto"/>
        <w:bottom w:val="none" w:sz="0" w:space="0" w:color="auto"/>
        <w:right w:val="none" w:sz="0" w:space="0" w:color="auto"/>
      </w:divBdr>
    </w:div>
    <w:div w:id="530344837">
      <w:bodyDiv w:val="1"/>
      <w:marLeft w:val="0"/>
      <w:marRight w:val="0"/>
      <w:marTop w:val="0"/>
      <w:marBottom w:val="0"/>
      <w:divBdr>
        <w:top w:val="none" w:sz="0" w:space="0" w:color="auto"/>
        <w:left w:val="none" w:sz="0" w:space="0" w:color="auto"/>
        <w:bottom w:val="none" w:sz="0" w:space="0" w:color="auto"/>
        <w:right w:val="none" w:sz="0" w:space="0" w:color="auto"/>
      </w:divBdr>
    </w:div>
    <w:div w:id="530382973">
      <w:bodyDiv w:val="1"/>
      <w:marLeft w:val="0"/>
      <w:marRight w:val="0"/>
      <w:marTop w:val="0"/>
      <w:marBottom w:val="0"/>
      <w:divBdr>
        <w:top w:val="none" w:sz="0" w:space="0" w:color="auto"/>
        <w:left w:val="none" w:sz="0" w:space="0" w:color="auto"/>
        <w:bottom w:val="none" w:sz="0" w:space="0" w:color="auto"/>
        <w:right w:val="none" w:sz="0" w:space="0" w:color="auto"/>
      </w:divBdr>
    </w:div>
    <w:div w:id="530649245">
      <w:bodyDiv w:val="1"/>
      <w:marLeft w:val="0"/>
      <w:marRight w:val="0"/>
      <w:marTop w:val="0"/>
      <w:marBottom w:val="0"/>
      <w:divBdr>
        <w:top w:val="none" w:sz="0" w:space="0" w:color="auto"/>
        <w:left w:val="none" w:sz="0" w:space="0" w:color="auto"/>
        <w:bottom w:val="none" w:sz="0" w:space="0" w:color="auto"/>
        <w:right w:val="none" w:sz="0" w:space="0" w:color="auto"/>
      </w:divBdr>
    </w:div>
    <w:div w:id="530847376">
      <w:bodyDiv w:val="1"/>
      <w:marLeft w:val="0"/>
      <w:marRight w:val="0"/>
      <w:marTop w:val="0"/>
      <w:marBottom w:val="0"/>
      <w:divBdr>
        <w:top w:val="none" w:sz="0" w:space="0" w:color="auto"/>
        <w:left w:val="none" w:sz="0" w:space="0" w:color="auto"/>
        <w:bottom w:val="none" w:sz="0" w:space="0" w:color="auto"/>
        <w:right w:val="none" w:sz="0" w:space="0" w:color="auto"/>
      </w:divBdr>
    </w:div>
    <w:div w:id="531304081">
      <w:bodyDiv w:val="1"/>
      <w:marLeft w:val="0"/>
      <w:marRight w:val="0"/>
      <w:marTop w:val="0"/>
      <w:marBottom w:val="0"/>
      <w:divBdr>
        <w:top w:val="none" w:sz="0" w:space="0" w:color="auto"/>
        <w:left w:val="none" w:sz="0" w:space="0" w:color="auto"/>
        <w:bottom w:val="none" w:sz="0" w:space="0" w:color="auto"/>
        <w:right w:val="none" w:sz="0" w:space="0" w:color="auto"/>
      </w:divBdr>
    </w:div>
    <w:div w:id="531455779">
      <w:bodyDiv w:val="1"/>
      <w:marLeft w:val="0"/>
      <w:marRight w:val="0"/>
      <w:marTop w:val="0"/>
      <w:marBottom w:val="0"/>
      <w:divBdr>
        <w:top w:val="none" w:sz="0" w:space="0" w:color="auto"/>
        <w:left w:val="none" w:sz="0" w:space="0" w:color="auto"/>
        <w:bottom w:val="none" w:sz="0" w:space="0" w:color="auto"/>
        <w:right w:val="none" w:sz="0" w:space="0" w:color="auto"/>
      </w:divBdr>
    </w:div>
    <w:div w:id="531768012">
      <w:bodyDiv w:val="1"/>
      <w:marLeft w:val="0"/>
      <w:marRight w:val="0"/>
      <w:marTop w:val="0"/>
      <w:marBottom w:val="0"/>
      <w:divBdr>
        <w:top w:val="none" w:sz="0" w:space="0" w:color="auto"/>
        <w:left w:val="none" w:sz="0" w:space="0" w:color="auto"/>
        <w:bottom w:val="none" w:sz="0" w:space="0" w:color="auto"/>
        <w:right w:val="none" w:sz="0" w:space="0" w:color="auto"/>
      </w:divBdr>
    </w:div>
    <w:div w:id="532159876">
      <w:bodyDiv w:val="1"/>
      <w:marLeft w:val="0"/>
      <w:marRight w:val="0"/>
      <w:marTop w:val="0"/>
      <w:marBottom w:val="0"/>
      <w:divBdr>
        <w:top w:val="none" w:sz="0" w:space="0" w:color="auto"/>
        <w:left w:val="none" w:sz="0" w:space="0" w:color="auto"/>
        <w:bottom w:val="none" w:sz="0" w:space="0" w:color="auto"/>
        <w:right w:val="none" w:sz="0" w:space="0" w:color="auto"/>
      </w:divBdr>
    </w:div>
    <w:div w:id="532230169">
      <w:bodyDiv w:val="1"/>
      <w:marLeft w:val="0"/>
      <w:marRight w:val="0"/>
      <w:marTop w:val="0"/>
      <w:marBottom w:val="0"/>
      <w:divBdr>
        <w:top w:val="none" w:sz="0" w:space="0" w:color="auto"/>
        <w:left w:val="none" w:sz="0" w:space="0" w:color="auto"/>
        <w:bottom w:val="none" w:sz="0" w:space="0" w:color="auto"/>
        <w:right w:val="none" w:sz="0" w:space="0" w:color="auto"/>
      </w:divBdr>
    </w:div>
    <w:div w:id="532887536">
      <w:bodyDiv w:val="1"/>
      <w:marLeft w:val="0"/>
      <w:marRight w:val="0"/>
      <w:marTop w:val="0"/>
      <w:marBottom w:val="0"/>
      <w:divBdr>
        <w:top w:val="none" w:sz="0" w:space="0" w:color="auto"/>
        <w:left w:val="none" w:sz="0" w:space="0" w:color="auto"/>
        <w:bottom w:val="none" w:sz="0" w:space="0" w:color="auto"/>
        <w:right w:val="none" w:sz="0" w:space="0" w:color="auto"/>
      </w:divBdr>
    </w:div>
    <w:div w:id="532888325">
      <w:bodyDiv w:val="1"/>
      <w:marLeft w:val="0"/>
      <w:marRight w:val="0"/>
      <w:marTop w:val="0"/>
      <w:marBottom w:val="0"/>
      <w:divBdr>
        <w:top w:val="none" w:sz="0" w:space="0" w:color="auto"/>
        <w:left w:val="none" w:sz="0" w:space="0" w:color="auto"/>
        <w:bottom w:val="none" w:sz="0" w:space="0" w:color="auto"/>
        <w:right w:val="none" w:sz="0" w:space="0" w:color="auto"/>
      </w:divBdr>
    </w:div>
    <w:div w:id="533347296">
      <w:bodyDiv w:val="1"/>
      <w:marLeft w:val="0"/>
      <w:marRight w:val="0"/>
      <w:marTop w:val="0"/>
      <w:marBottom w:val="0"/>
      <w:divBdr>
        <w:top w:val="none" w:sz="0" w:space="0" w:color="auto"/>
        <w:left w:val="none" w:sz="0" w:space="0" w:color="auto"/>
        <w:bottom w:val="none" w:sz="0" w:space="0" w:color="auto"/>
        <w:right w:val="none" w:sz="0" w:space="0" w:color="auto"/>
      </w:divBdr>
    </w:div>
    <w:div w:id="533426949">
      <w:bodyDiv w:val="1"/>
      <w:marLeft w:val="0"/>
      <w:marRight w:val="0"/>
      <w:marTop w:val="0"/>
      <w:marBottom w:val="0"/>
      <w:divBdr>
        <w:top w:val="none" w:sz="0" w:space="0" w:color="auto"/>
        <w:left w:val="none" w:sz="0" w:space="0" w:color="auto"/>
        <w:bottom w:val="none" w:sz="0" w:space="0" w:color="auto"/>
        <w:right w:val="none" w:sz="0" w:space="0" w:color="auto"/>
      </w:divBdr>
    </w:div>
    <w:div w:id="533538424">
      <w:bodyDiv w:val="1"/>
      <w:marLeft w:val="0"/>
      <w:marRight w:val="0"/>
      <w:marTop w:val="0"/>
      <w:marBottom w:val="0"/>
      <w:divBdr>
        <w:top w:val="none" w:sz="0" w:space="0" w:color="auto"/>
        <w:left w:val="none" w:sz="0" w:space="0" w:color="auto"/>
        <w:bottom w:val="none" w:sz="0" w:space="0" w:color="auto"/>
        <w:right w:val="none" w:sz="0" w:space="0" w:color="auto"/>
      </w:divBdr>
    </w:div>
    <w:div w:id="533613906">
      <w:bodyDiv w:val="1"/>
      <w:marLeft w:val="0"/>
      <w:marRight w:val="0"/>
      <w:marTop w:val="0"/>
      <w:marBottom w:val="0"/>
      <w:divBdr>
        <w:top w:val="none" w:sz="0" w:space="0" w:color="auto"/>
        <w:left w:val="none" w:sz="0" w:space="0" w:color="auto"/>
        <w:bottom w:val="none" w:sz="0" w:space="0" w:color="auto"/>
        <w:right w:val="none" w:sz="0" w:space="0" w:color="auto"/>
      </w:divBdr>
    </w:div>
    <w:div w:id="533731756">
      <w:bodyDiv w:val="1"/>
      <w:marLeft w:val="0"/>
      <w:marRight w:val="0"/>
      <w:marTop w:val="0"/>
      <w:marBottom w:val="0"/>
      <w:divBdr>
        <w:top w:val="none" w:sz="0" w:space="0" w:color="auto"/>
        <w:left w:val="none" w:sz="0" w:space="0" w:color="auto"/>
        <w:bottom w:val="none" w:sz="0" w:space="0" w:color="auto"/>
        <w:right w:val="none" w:sz="0" w:space="0" w:color="auto"/>
      </w:divBdr>
    </w:div>
    <w:div w:id="533807483">
      <w:bodyDiv w:val="1"/>
      <w:marLeft w:val="0"/>
      <w:marRight w:val="0"/>
      <w:marTop w:val="0"/>
      <w:marBottom w:val="0"/>
      <w:divBdr>
        <w:top w:val="none" w:sz="0" w:space="0" w:color="auto"/>
        <w:left w:val="none" w:sz="0" w:space="0" w:color="auto"/>
        <w:bottom w:val="none" w:sz="0" w:space="0" w:color="auto"/>
        <w:right w:val="none" w:sz="0" w:space="0" w:color="auto"/>
      </w:divBdr>
    </w:div>
    <w:div w:id="534124951">
      <w:bodyDiv w:val="1"/>
      <w:marLeft w:val="0"/>
      <w:marRight w:val="0"/>
      <w:marTop w:val="0"/>
      <w:marBottom w:val="0"/>
      <w:divBdr>
        <w:top w:val="none" w:sz="0" w:space="0" w:color="auto"/>
        <w:left w:val="none" w:sz="0" w:space="0" w:color="auto"/>
        <w:bottom w:val="none" w:sz="0" w:space="0" w:color="auto"/>
        <w:right w:val="none" w:sz="0" w:space="0" w:color="auto"/>
      </w:divBdr>
    </w:div>
    <w:div w:id="534583746">
      <w:bodyDiv w:val="1"/>
      <w:marLeft w:val="0"/>
      <w:marRight w:val="0"/>
      <w:marTop w:val="0"/>
      <w:marBottom w:val="0"/>
      <w:divBdr>
        <w:top w:val="none" w:sz="0" w:space="0" w:color="auto"/>
        <w:left w:val="none" w:sz="0" w:space="0" w:color="auto"/>
        <w:bottom w:val="none" w:sz="0" w:space="0" w:color="auto"/>
        <w:right w:val="none" w:sz="0" w:space="0" w:color="auto"/>
      </w:divBdr>
    </w:div>
    <w:div w:id="535854820">
      <w:bodyDiv w:val="1"/>
      <w:marLeft w:val="0"/>
      <w:marRight w:val="0"/>
      <w:marTop w:val="0"/>
      <w:marBottom w:val="0"/>
      <w:divBdr>
        <w:top w:val="none" w:sz="0" w:space="0" w:color="auto"/>
        <w:left w:val="none" w:sz="0" w:space="0" w:color="auto"/>
        <w:bottom w:val="none" w:sz="0" w:space="0" w:color="auto"/>
        <w:right w:val="none" w:sz="0" w:space="0" w:color="auto"/>
      </w:divBdr>
    </w:div>
    <w:div w:id="536086443">
      <w:bodyDiv w:val="1"/>
      <w:marLeft w:val="0"/>
      <w:marRight w:val="0"/>
      <w:marTop w:val="0"/>
      <w:marBottom w:val="0"/>
      <w:divBdr>
        <w:top w:val="none" w:sz="0" w:space="0" w:color="auto"/>
        <w:left w:val="none" w:sz="0" w:space="0" w:color="auto"/>
        <w:bottom w:val="none" w:sz="0" w:space="0" w:color="auto"/>
        <w:right w:val="none" w:sz="0" w:space="0" w:color="auto"/>
      </w:divBdr>
    </w:div>
    <w:div w:id="536283229">
      <w:bodyDiv w:val="1"/>
      <w:marLeft w:val="0"/>
      <w:marRight w:val="0"/>
      <w:marTop w:val="0"/>
      <w:marBottom w:val="0"/>
      <w:divBdr>
        <w:top w:val="none" w:sz="0" w:space="0" w:color="auto"/>
        <w:left w:val="none" w:sz="0" w:space="0" w:color="auto"/>
        <w:bottom w:val="none" w:sz="0" w:space="0" w:color="auto"/>
        <w:right w:val="none" w:sz="0" w:space="0" w:color="auto"/>
      </w:divBdr>
    </w:div>
    <w:div w:id="536355961">
      <w:bodyDiv w:val="1"/>
      <w:marLeft w:val="0"/>
      <w:marRight w:val="0"/>
      <w:marTop w:val="0"/>
      <w:marBottom w:val="0"/>
      <w:divBdr>
        <w:top w:val="none" w:sz="0" w:space="0" w:color="auto"/>
        <w:left w:val="none" w:sz="0" w:space="0" w:color="auto"/>
        <w:bottom w:val="none" w:sz="0" w:space="0" w:color="auto"/>
        <w:right w:val="none" w:sz="0" w:space="0" w:color="auto"/>
      </w:divBdr>
    </w:div>
    <w:div w:id="536360472">
      <w:bodyDiv w:val="1"/>
      <w:marLeft w:val="0"/>
      <w:marRight w:val="0"/>
      <w:marTop w:val="0"/>
      <w:marBottom w:val="0"/>
      <w:divBdr>
        <w:top w:val="none" w:sz="0" w:space="0" w:color="auto"/>
        <w:left w:val="none" w:sz="0" w:space="0" w:color="auto"/>
        <w:bottom w:val="none" w:sz="0" w:space="0" w:color="auto"/>
        <w:right w:val="none" w:sz="0" w:space="0" w:color="auto"/>
      </w:divBdr>
    </w:div>
    <w:div w:id="536822286">
      <w:bodyDiv w:val="1"/>
      <w:marLeft w:val="0"/>
      <w:marRight w:val="0"/>
      <w:marTop w:val="0"/>
      <w:marBottom w:val="0"/>
      <w:divBdr>
        <w:top w:val="none" w:sz="0" w:space="0" w:color="auto"/>
        <w:left w:val="none" w:sz="0" w:space="0" w:color="auto"/>
        <w:bottom w:val="none" w:sz="0" w:space="0" w:color="auto"/>
        <w:right w:val="none" w:sz="0" w:space="0" w:color="auto"/>
      </w:divBdr>
    </w:div>
    <w:div w:id="537159524">
      <w:bodyDiv w:val="1"/>
      <w:marLeft w:val="0"/>
      <w:marRight w:val="0"/>
      <w:marTop w:val="0"/>
      <w:marBottom w:val="0"/>
      <w:divBdr>
        <w:top w:val="none" w:sz="0" w:space="0" w:color="auto"/>
        <w:left w:val="none" w:sz="0" w:space="0" w:color="auto"/>
        <w:bottom w:val="none" w:sz="0" w:space="0" w:color="auto"/>
        <w:right w:val="none" w:sz="0" w:space="0" w:color="auto"/>
      </w:divBdr>
    </w:div>
    <w:div w:id="537207204">
      <w:bodyDiv w:val="1"/>
      <w:marLeft w:val="0"/>
      <w:marRight w:val="0"/>
      <w:marTop w:val="0"/>
      <w:marBottom w:val="0"/>
      <w:divBdr>
        <w:top w:val="none" w:sz="0" w:space="0" w:color="auto"/>
        <w:left w:val="none" w:sz="0" w:space="0" w:color="auto"/>
        <w:bottom w:val="none" w:sz="0" w:space="0" w:color="auto"/>
        <w:right w:val="none" w:sz="0" w:space="0" w:color="auto"/>
      </w:divBdr>
    </w:div>
    <w:div w:id="538012169">
      <w:bodyDiv w:val="1"/>
      <w:marLeft w:val="0"/>
      <w:marRight w:val="0"/>
      <w:marTop w:val="0"/>
      <w:marBottom w:val="0"/>
      <w:divBdr>
        <w:top w:val="none" w:sz="0" w:space="0" w:color="auto"/>
        <w:left w:val="none" w:sz="0" w:space="0" w:color="auto"/>
        <w:bottom w:val="none" w:sz="0" w:space="0" w:color="auto"/>
        <w:right w:val="none" w:sz="0" w:space="0" w:color="auto"/>
      </w:divBdr>
    </w:div>
    <w:div w:id="538051737">
      <w:bodyDiv w:val="1"/>
      <w:marLeft w:val="0"/>
      <w:marRight w:val="0"/>
      <w:marTop w:val="0"/>
      <w:marBottom w:val="0"/>
      <w:divBdr>
        <w:top w:val="none" w:sz="0" w:space="0" w:color="auto"/>
        <w:left w:val="none" w:sz="0" w:space="0" w:color="auto"/>
        <w:bottom w:val="none" w:sz="0" w:space="0" w:color="auto"/>
        <w:right w:val="none" w:sz="0" w:space="0" w:color="auto"/>
      </w:divBdr>
    </w:div>
    <w:div w:id="538202676">
      <w:bodyDiv w:val="1"/>
      <w:marLeft w:val="0"/>
      <w:marRight w:val="0"/>
      <w:marTop w:val="0"/>
      <w:marBottom w:val="0"/>
      <w:divBdr>
        <w:top w:val="none" w:sz="0" w:space="0" w:color="auto"/>
        <w:left w:val="none" w:sz="0" w:space="0" w:color="auto"/>
        <w:bottom w:val="none" w:sz="0" w:space="0" w:color="auto"/>
        <w:right w:val="none" w:sz="0" w:space="0" w:color="auto"/>
      </w:divBdr>
    </w:div>
    <w:div w:id="539827418">
      <w:bodyDiv w:val="1"/>
      <w:marLeft w:val="0"/>
      <w:marRight w:val="0"/>
      <w:marTop w:val="0"/>
      <w:marBottom w:val="0"/>
      <w:divBdr>
        <w:top w:val="none" w:sz="0" w:space="0" w:color="auto"/>
        <w:left w:val="none" w:sz="0" w:space="0" w:color="auto"/>
        <w:bottom w:val="none" w:sz="0" w:space="0" w:color="auto"/>
        <w:right w:val="none" w:sz="0" w:space="0" w:color="auto"/>
      </w:divBdr>
    </w:div>
    <w:div w:id="540020448">
      <w:bodyDiv w:val="1"/>
      <w:marLeft w:val="0"/>
      <w:marRight w:val="0"/>
      <w:marTop w:val="0"/>
      <w:marBottom w:val="0"/>
      <w:divBdr>
        <w:top w:val="none" w:sz="0" w:space="0" w:color="auto"/>
        <w:left w:val="none" w:sz="0" w:space="0" w:color="auto"/>
        <w:bottom w:val="none" w:sz="0" w:space="0" w:color="auto"/>
        <w:right w:val="none" w:sz="0" w:space="0" w:color="auto"/>
      </w:divBdr>
    </w:div>
    <w:div w:id="540091767">
      <w:bodyDiv w:val="1"/>
      <w:marLeft w:val="0"/>
      <w:marRight w:val="0"/>
      <w:marTop w:val="0"/>
      <w:marBottom w:val="0"/>
      <w:divBdr>
        <w:top w:val="none" w:sz="0" w:space="0" w:color="auto"/>
        <w:left w:val="none" w:sz="0" w:space="0" w:color="auto"/>
        <w:bottom w:val="none" w:sz="0" w:space="0" w:color="auto"/>
        <w:right w:val="none" w:sz="0" w:space="0" w:color="auto"/>
      </w:divBdr>
    </w:div>
    <w:div w:id="540478218">
      <w:bodyDiv w:val="1"/>
      <w:marLeft w:val="0"/>
      <w:marRight w:val="0"/>
      <w:marTop w:val="0"/>
      <w:marBottom w:val="0"/>
      <w:divBdr>
        <w:top w:val="none" w:sz="0" w:space="0" w:color="auto"/>
        <w:left w:val="none" w:sz="0" w:space="0" w:color="auto"/>
        <w:bottom w:val="none" w:sz="0" w:space="0" w:color="auto"/>
        <w:right w:val="none" w:sz="0" w:space="0" w:color="auto"/>
      </w:divBdr>
    </w:div>
    <w:div w:id="540554530">
      <w:bodyDiv w:val="1"/>
      <w:marLeft w:val="0"/>
      <w:marRight w:val="0"/>
      <w:marTop w:val="0"/>
      <w:marBottom w:val="0"/>
      <w:divBdr>
        <w:top w:val="none" w:sz="0" w:space="0" w:color="auto"/>
        <w:left w:val="none" w:sz="0" w:space="0" w:color="auto"/>
        <w:bottom w:val="none" w:sz="0" w:space="0" w:color="auto"/>
        <w:right w:val="none" w:sz="0" w:space="0" w:color="auto"/>
      </w:divBdr>
    </w:div>
    <w:div w:id="540895545">
      <w:bodyDiv w:val="1"/>
      <w:marLeft w:val="0"/>
      <w:marRight w:val="0"/>
      <w:marTop w:val="0"/>
      <w:marBottom w:val="0"/>
      <w:divBdr>
        <w:top w:val="none" w:sz="0" w:space="0" w:color="auto"/>
        <w:left w:val="none" w:sz="0" w:space="0" w:color="auto"/>
        <w:bottom w:val="none" w:sz="0" w:space="0" w:color="auto"/>
        <w:right w:val="none" w:sz="0" w:space="0" w:color="auto"/>
      </w:divBdr>
    </w:div>
    <w:div w:id="541022731">
      <w:bodyDiv w:val="1"/>
      <w:marLeft w:val="0"/>
      <w:marRight w:val="0"/>
      <w:marTop w:val="0"/>
      <w:marBottom w:val="0"/>
      <w:divBdr>
        <w:top w:val="none" w:sz="0" w:space="0" w:color="auto"/>
        <w:left w:val="none" w:sz="0" w:space="0" w:color="auto"/>
        <w:bottom w:val="none" w:sz="0" w:space="0" w:color="auto"/>
        <w:right w:val="none" w:sz="0" w:space="0" w:color="auto"/>
      </w:divBdr>
    </w:div>
    <w:div w:id="541291882">
      <w:bodyDiv w:val="1"/>
      <w:marLeft w:val="0"/>
      <w:marRight w:val="0"/>
      <w:marTop w:val="0"/>
      <w:marBottom w:val="0"/>
      <w:divBdr>
        <w:top w:val="none" w:sz="0" w:space="0" w:color="auto"/>
        <w:left w:val="none" w:sz="0" w:space="0" w:color="auto"/>
        <w:bottom w:val="none" w:sz="0" w:space="0" w:color="auto"/>
        <w:right w:val="none" w:sz="0" w:space="0" w:color="auto"/>
      </w:divBdr>
    </w:div>
    <w:div w:id="541403164">
      <w:bodyDiv w:val="1"/>
      <w:marLeft w:val="0"/>
      <w:marRight w:val="0"/>
      <w:marTop w:val="0"/>
      <w:marBottom w:val="0"/>
      <w:divBdr>
        <w:top w:val="none" w:sz="0" w:space="0" w:color="auto"/>
        <w:left w:val="none" w:sz="0" w:space="0" w:color="auto"/>
        <w:bottom w:val="none" w:sz="0" w:space="0" w:color="auto"/>
        <w:right w:val="none" w:sz="0" w:space="0" w:color="auto"/>
      </w:divBdr>
    </w:div>
    <w:div w:id="541555308">
      <w:bodyDiv w:val="1"/>
      <w:marLeft w:val="0"/>
      <w:marRight w:val="0"/>
      <w:marTop w:val="0"/>
      <w:marBottom w:val="0"/>
      <w:divBdr>
        <w:top w:val="none" w:sz="0" w:space="0" w:color="auto"/>
        <w:left w:val="none" w:sz="0" w:space="0" w:color="auto"/>
        <w:bottom w:val="none" w:sz="0" w:space="0" w:color="auto"/>
        <w:right w:val="none" w:sz="0" w:space="0" w:color="auto"/>
      </w:divBdr>
    </w:div>
    <w:div w:id="541597724">
      <w:bodyDiv w:val="1"/>
      <w:marLeft w:val="0"/>
      <w:marRight w:val="0"/>
      <w:marTop w:val="0"/>
      <w:marBottom w:val="0"/>
      <w:divBdr>
        <w:top w:val="none" w:sz="0" w:space="0" w:color="auto"/>
        <w:left w:val="none" w:sz="0" w:space="0" w:color="auto"/>
        <w:bottom w:val="none" w:sz="0" w:space="0" w:color="auto"/>
        <w:right w:val="none" w:sz="0" w:space="0" w:color="auto"/>
      </w:divBdr>
    </w:div>
    <w:div w:id="541862330">
      <w:bodyDiv w:val="1"/>
      <w:marLeft w:val="0"/>
      <w:marRight w:val="0"/>
      <w:marTop w:val="0"/>
      <w:marBottom w:val="0"/>
      <w:divBdr>
        <w:top w:val="none" w:sz="0" w:space="0" w:color="auto"/>
        <w:left w:val="none" w:sz="0" w:space="0" w:color="auto"/>
        <w:bottom w:val="none" w:sz="0" w:space="0" w:color="auto"/>
        <w:right w:val="none" w:sz="0" w:space="0" w:color="auto"/>
      </w:divBdr>
    </w:div>
    <w:div w:id="542130670">
      <w:bodyDiv w:val="1"/>
      <w:marLeft w:val="0"/>
      <w:marRight w:val="0"/>
      <w:marTop w:val="0"/>
      <w:marBottom w:val="0"/>
      <w:divBdr>
        <w:top w:val="none" w:sz="0" w:space="0" w:color="auto"/>
        <w:left w:val="none" w:sz="0" w:space="0" w:color="auto"/>
        <w:bottom w:val="none" w:sz="0" w:space="0" w:color="auto"/>
        <w:right w:val="none" w:sz="0" w:space="0" w:color="auto"/>
      </w:divBdr>
    </w:div>
    <w:div w:id="542140233">
      <w:bodyDiv w:val="1"/>
      <w:marLeft w:val="0"/>
      <w:marRight w:val="0"/>
      <w:marTop w:val="0"/>
      <w:marBottom w:val="0"/>
      <w:divBdr>
        <w:top w:val="none" w:sz="0" w:space="0" w:color="auto"/>
        <w:left w:val="none" w:sz="0" w:space="0" w:color="auto"/>
        <w:bottom w:val="none" w:sz="0" w:space="0" w:color="auto"/>
        <w:right w:val="none" w:sz="0" w:space="0" w:color="auto"/>
      </w:divBdr>
    </w:div>
    <w:div w:id="544096548">
      <w:bodyDiv w:val="1"/>
      <w:marLeft w:val="0"/>
      <w:marRight w:val="0"/>
      <w:marTop w:val="0"/>
      <w:marBottom w:val="0"/>
      <w:divBdr>
        <w:top w:val="none" w:sz="0" w:space="0" w:color="auto"/>
        <w:left w:val="none" w:sz="0" w:space="0" w:color="auto"/>
        <w:bottom w:val="none" w:sz="0" w:space="0" w:color="auto"/>
        <w:right w:val="none" w:sz="0" w:space="0" w:color="auto"/>
      </w:divBdr>
    </w:div>
    <w:div w:id="544148017">
      <w:bodyDiv w:val="1"/>
      <w:marLeft w:val="0"/>
      <w:marRight w:val="0"/>
      <w:marTop w:val="0"/>
      <w:marBottom w:val="0"/>
      <w:divBdr>
        <w:top w:val="none" w:sz="0" w:space="0" w:color="auto"/>
        <w:left w:val="none" w:sz="0" w:space="0" w:color="auto"/>
        <w:bottom w:val="none" w:sz="0" w:space="0" w:color="auto"/>
        <w:right w:val="none" w:sz="0" w:space="0" w:color="auto"/>
      </w:divBdr>
    </w:div>
    <w:div w:id="545027473">
      <w:bodyDiv w:val="1"/>
      <w:marLeft w:val="0"/>
      <w:marRight w:val="0"/>
      <w:marTop w:val="0"/>
      <w:marBottom w:val="0"/>
      <w:divBdr>
        <w:top w:val="none" w:sz="0" w:space="0" w:color="auto"/>
        <w:left w:val="none" w:sz="0" w:space="0" w:color="auto"/>
        <w:bottom w:val="none" w:sz="0" w:space="0" w:color="auto"/>
        <w:right w:val="none" w:sz="0" w:space="0" w:color="auto"/>
      </w:divBdr>
    </w:div>
    <w:div w:id="545525012">
      <w:bodyDiv w:val="1"/>
      <w:marLeft w:val="0"/>
      <w:marRight w:val="0"/>
      <w:marTop w:val="0"/>
      <w:marBottom w:val="0"/>
      <w:divBdr>
        <w:top w:val="none" w:sz="0" w:space="0" w:color="auto"/>
        <w:left w:val="none" w:sz="0" w:space="0" w:color="auto"/>
        <w:bottom w:val="none" w:sz="0" w:space="0" w:color="auto"/>
        <w:right w:val="none" w:sz="0" w:space="0" w:color="auto"/>
      </w:divBdr>
    </w:div>
    <w:div w:id="545721140">
      <w:bodyDiv w:val="1"/>
      <w:marLeft w:val="0"/>
      <w:marRight w:val="0"/>
      <w:marTop w:val="0"/>
      <w:marBottom w:val="0"/>
      <w:divBdr>
        <w:top w:val="none" w:sz="0" w:space="0" w:color="auto"/>
        <w:left w:val="none" w:sz="0" w:space="0" w:color="auto"/>
        <w:bottom w:val="none" w:sz="0" w:space="0" w:color="auto"/>
        <w:right w:val="none" w:sz="0" w:space="0" w:color="auto"/>
      </w:divBdr>
    </w:div>
    <w:div w:id="545800982">
      <w:bodyDiv w:val="1"/>
      <w:marLeft w:val="0"/>
      <w:marRight w:val="0"/>
      <w:marTop w:val="0"/>
      <w:marBottom w:val="0"/>
      <w:divBdr>
        <w:top w:val="none" w:sz="0" w:space="0" w:color="auto"/>
        <w:left w:val="none" w:sz="0" w:space="0" w:color="auto"/>
        <w:bottom w:val="none" w:sz="0" w:space="0" w:color="auto"/>
        <w:right w:val="none" w:sz="0" w:space="0" w:color="auto"/>
      </w:divBdr>
    </w:div>
    <w:div w:id="546184372">
      <w:bodyDiv w:val="1"/>
      <w:marLeft w:val="0"/>
      <w:marRight w:val="0"/>
      <w:marTop w:val="0"/>
      <w:marBottom w:val="0"/>
      <w:divBdr>
        <w:top w:val="none" w:sz="0" w:space="0" w:color="auto"/>
        <w:left w:val="none" w:sz="0" w:space="0" w:color="auto"/>
        <w:bottom w:val="none" w:sz="0" w:space="0" w:color="auto"/>
        <w:right w:val="none" w:sz="0" w:space="0" w:color="auto"/>
      </w:divBdr>
    </w:div>
    <w:div w:id="546532072">
      <w:bodyDiv w:val="1"/>
      <w:marLeft w:val="0"/>
      <w:marRight w:val="0"/>
      <w:marTop w:val="0"/>
      <w:marBottom w:val="0"/>
      <w:divBdr>
        <w:top w:val="none" w:sz="0" w:space="0" w:color="auto"/>
        <w:left w:val="none" w:sz="0" w:space="0" w:color="auto"/>
        <w:bottom w:val="none" w:sz="0" w:space="0" w:color="auto"/>
        <w:right w:val="none" w:sz="0" w:space="0" w:color="auto"/>
      </w:divBdr>
    </w:div>
    <w:div w:id="546573458">
      <w:bodyDiv w:val="1"/>
      <w:marLeft w:val="0"/>
      <w:marRight w:val="0"/>
      <w:marTop w:val="0"/>
      <w:marBottom w:val="0"/>
      <w:divBdr>
        <w:top w:val="none" w:sz="0" w:space="0" w:color="auto"/>
        <w:left w:val="none" w:sz="0" w:space="0" w:color="auto"/>
        <w:bottom w:val="none" w:sz="0" w:space="0" w:color="auto"/>
        <w:right w:val="none" w:sz="0" w:space="0" w:color="auto"/>
      </w:divBdr>
    </w:div>
    <w:div w:id="546723052">
      <w:bodyDiv w:val="1"/>
      <w:marLeft w:val="0"/>
      <w:marRight w:val="0"/>
      <w:marTop w:val="0"/>
      <w:marBottom w:val="0"/>
      <w:divBdr>
        <w:top w:val="none" w:sz="0" w:space="0" w:color="auto"/>
        <w:left w:val="none" w:sz="0" w:space="0" w:color="auto"/>
        <w:bottom w:val="none" w:sz="0" w:space="0" w:color="auto"/>
        <w:right w:val="none" w:sz="0" w:space="0" w:color="auto"/>
      </w:divBdr>
    </w:div>
    <w:div w:id="546990625">
      <w:bodyDiv w:val="1"/>
      <w:marLeft w:val="0"/>
      <w:marRight w:val="0"/>
      <w:marTop w:val="0"/>
      <w:marBottom w:val="0"/>
      <w:divBdr>
        <w:top w:val="none" w:sz="0" w:space="0" w:color="auto"/>
        <w:left w:val="none" w:sz="0" w:space="0" w:color="auto"/>
        <w:bottom w:val="none" w:sz="0" w:space="0" w:color="auto"/>
        <w:right w:val="none" w:sz="0" w:space="0" w:color="auto"/>
      </w:divBdr>
    </w:div>
    <w:div w:id="547183843">
      <w:bodyDiv w:val="1"/>
      <w:marLeft w:val="0"/>
      <w:marRight w:val="0"/>
      <w:marTop w:val="0"/>
      <w:marBottom w:val="0"/>
      <w:divBdr>
        <w:top w:val="none" w:sz="0" w:space="0" w:color="auto"/>
        <w:left w:val="none" w:sz="0" w:space="0" w:color="auto"/>
        <w:bottom w:val="none" w:sz="0" w:space="0" w:color="auto"/>
        <w:right w:val="none" w:sz="0" w:space="0" w:color="auto"/>
      </w:divBdr>
    </w:div>
    <w:div w:id="547422559">
      <w:bodyDiv w:val="1"/>
      <w:marLeft w:val="0"/>
      <w:marRight w:val="0"/>
      <w:marTop w:val="0"/>
      <w:marBottom w:val="0"/>
      <w:divBdr>
        <w:top w:val="none" w:sz="0" w:space="0" w:color="auto"/>
        <w:left w:val="none" w:sz="0" w:space="0" w:color="auto"/>
        <w:bottom w:val="none" w:sz="0" w:space="0" w:color="auto"/>
        <w:right w:val="none" w:sz="0" w:space="0" w:color="auto"/>
      </w:divBdr>
    </w:div>
    <w:div w:id="547571558">
      <w:bodyDiv w:val="1"/>
      <w:marLeft w:val="0"/>
      <w:marRight w:val="0"/>
      <w:marTop w:val="0"/>
      <w:marBottom w:val="0"/>
      <w:divBdr>
        <w:top w:val="none" w:sz="0" w:space="0" w:color="auto"/>
        <w:left w:val="none" w:sz="0" w:space="0" w:color="auto"/>
        <w:bottom w:val="none" w:sz="0" w:space="0" w:color="auto"/>
        <w:right w:val="none" w:sz="0" w:space="0" w:color="auto"/>
      </w:divBdr>
    </w:div>
    <w:div w:id="547647552">
      <w:bodyDiv w:val="1"/>
      <w:marLeft w:val="0"/>
      <w:marRight w:val="0"/>
      <w:marTop w:val="0"/>
      <w:marBottom w:val="0"/>
      <w:divBdr>
        <w:top w:val="none" w:sz="0" w:space="0" w:color="auto"/>
        <w:left w:val="none" w:sz="0" w:space="0" w:color="auto"/>
        <w:bottom w:val="none" w:sz="0" w:space="0" w:color="auto"/>
        <w:right w:val="none" w:sz="0" w:space="0" w:color="auto"/>
      </w:divBdr>
    </w:div>
    <w:div w:id="547839567">
      <w:bodyDiv w:val="1"/>
      <w:marLeft w:val="0"/>
      <w:marRight w:val="0"/>
      <w:marTop w:val="0"/>
      <w:marBottom w:val="0"/>
      <w:divBdr>
        <w:top w:val="none" w:sz="0" w:space="0" w:color="auto"/>
        <w:left w:val="none" w:sz="0" w:space="0" w:color="auto"/>
        <w:bottom w:val="none" w:sz="0" w:space="0" w:color="auto"/>
        <w:right w:val="none" w:sz="0" w:space="0" w:color="auto"/>
      </w:divBdr>
    </w:div>
    <w:div w:id="547960346">
      <w:bodyDiv w:val="1"/>
      <w:marLeft w:val="0"/>
      <w:marRight w:val="0"/>
      <w:marTop w:val="0"/>
      <w:marBottom w:val="0"/>
      <w:divBdr>
        <w:top w:val="none" w:sz="0" w:space="0" w:color="auto"/>
        <w:left w:val="none" w:sz="0" w:space="0" w:color="auto"/>
        <w:bottom w:val="none" w:sz="0" w:space="0" w:color="auto"/>
        <w:right w:val="none" w:sz="0" w:space="0" w:color="auto"/>
      </w:divBdr>
    </w:div>
    <w:div w:id="548221393">
      <w:bodyDiv w:val="1"/>
      <w:marLeft w:val="0"/>
      <w:marRight w:val="0"/>
      <w:marTop w:val="0"/>
      <w:marBottom w:val="0"/>
      <w:divBdr>
        <w:top w:val="none" w:sz="0" w:space="0" w:color="auto"/>
        <w:left w:val="none" w:sz="0" w:space="0" w:color="auto"/>
        <w:bottom w:val="none" w:sz="0" w:space="0" w:color="auto"/>
        <w:right w:val="none" w:sz="0" w:space="0" w:color="auto"/>
      </w:divBdr>
    </w:div>
    <w:div w:id="548689747">
      <w:bodyDiv w:val="1"/>
      <w:marLeft w:val="0"/>
      <w:marRight w:val="0"/>
      <w:marTop w:val="0"/>
      <w:marBottom w:val="0"/>
      <w:divBdr>
        <w:top w:val="none" w:sz="0" w:space="0" w:color="auto"/>
        <w:left w:val="none" w:sz="0" w:space="0" w:color="auto"/>
        <w:bottom w:val="none" w:sz="0" w:space="0" w:color="auto"/>
        <w:right w:val="none" w:sz="0" w:space="0" w:color="auto"/>
      </w:divBdr>
    </w:div>
    <w:div w:id="548690192">
      <w:bodyDiv w:val="1"/>
      <w:marLeft w:val="0"/>
      <w:marRight w:val="0"/>
      <w:marTop w:val="0"/>
      <w:marBottom w:val="0"/>
      <w:divBdr>
        <w:top w:val="none" w:sz="0" w:space="0" w:color="auto"/>
        <w:left w:val="none" w:sz="0" w:space="0" w:color="auto"/>
        <w:bottom w:val="none" w:sz="0" w:space="0" w:color="auto"/>
        <w:right w:val="none" w:sz="0" w:space="0" w:color="auto"/>
      </w:divBdr>
    </w:div>
    <w:div w:id="548805375">
      <w:bodyDiv w:val="1"/>
      <w:marLeft w:val="0"/>
      <w:marRight w:val="0"/>
      <w:marTop w:val="0"/>
      <w:marBottom w:val="0"/>
      <w:divBdr>
        <w:top w:val="none" w:sz="0" w:space="0" w:color="auto"/>
        <w:left w:val="none" w:sz="0" w:space="0" w:color="auto"/>
        <w:bottom w:val="none" w:sz="0" w:space="0" w:color="auto"/>
        <w:right w:val="none" w:sz="0" w:space="0" w:color="auto"/>
      </w:divBdr>
    </w:div>
    <w:div w:id="548996342">
      <w:bodyDiv w:val="1"/>
      <w:marLeft w:val="0"/>
      <w:marRight w:val="0"/>
      <w:marTop w:val="0"/>
      <w:marBottom w:val="0"/>
      <w:divBdr>
        <w:top w:val="none" w:sz="0" w:space="0" w:color="auto"/>
        <w:left w:val="none" w:sz="0" w:space="0" w:color="auto"/>
        <w:bottom w:val="none" w:sz="0" w:space="0" w:color="auto"/>
        <w:right w:val="none" w:sz="0" w:space="0" w:color="auto"/>
      </w:divBdr>
    </w:div>
    <w:div w:id="549420472">
      <w:bodyDiv w:val="1"/>
      <w:marLeft w:val="0"/>
      <w:marRight w:val="0"/>
      <w:marTop w:val="0"/>
      <w:marBottom w:val="0"/>
      <w:divBdr>
        <w:top w:val="none" w:sz="0" w:space="0" w:color="auto"/>
        <w:left w:val="none" w:sz="0" w:space="0" w:color="auto"/>
        <w:bottom w:val="none" w:sz="0" w:space="0" w:color="auto"/>
        <w:right w:val="none" w:sz="0" w:space="0" w:color="auto"/>
      </w:divBdr>
    </w:div>
    <w:div w:id="549461551">
      <w:bodyDiv w:val="1"/>
      <w:marLeft w:val="0"/>
      <w:marRight w:val="0"/>
      <w:marTop w:val="0"/>
      <w:marBottom w:val="0"/>
      <w:divBdr>
        <w:top w:val="none" w:sz="0" w:space="0" w:color="auto"/>
        <w:left w:val="none" w:sz="0" w:space="0" w:color="auto"/>
        <w:bottom w:val="none" w:sz="0" w:space="0" w:color="auto"/>
        <w:right w:val="none" w:sz="0" w:space="0" w:color="auto"/>
      </w:divBdr>
    </w:div>
    <w:div w:id="549534592">
      <w:bodyDiv w:val="1"/>
      <w:marLeft w:val="0"/>
      <w:marRight w:val="0"/>
      <w:marTop w:val="0"/>
      <w:marBottom w:val="0"/>
      <w:divBdr>
        <w:top w:val="none" w:sz="0" w:space="0" w:color="auto"/>
        <w:left w:val="none" w:sz="0" w:space="0" w:color="auto"/>
        <w:bottom w:val="none" w:sz="0" w:space="0" w:color="auto"/>
        <w:right w:val="none" w:sz="0" w:space="0" w:color="auto"/>
      </w:divBdr>
    </w:div>
    <w:div w:id="549652944">
      <w:bodyDiv w:val="1"/>
      <w:marLeft w:val="0"/>
      <w:marRight w:val="0"/>
      <w:marTop w:val="0"/>
      <w:marBottom w:val="0"/>
      <w:divBdr>
        <w:top w:val="none" w:sz="0" w:space="0" w:color="auto"/>
        <w:left w:val="none" w:sz="0" w:space="0" w:color="auto"/>
        <w:bottom w:val="none" w:sz="0" w:space="0" w:color="auto"/>
        <w:right w:val="none" w:sz="0" w:space="0" w:color="auto"/>
      </w:divBdr>
    </w:div>
    <w:div w:id="550264824">
      <w:bodyDiv w:val="1"/>
      <w:marLeft w:val="0"/>
      <w:marRight w:val="0"/>
      <w:marTop w:val="0"/>
      <w:marBottom w:val="0"/>
      <w:divBdr>
        <w:top w:val="none" w:sz="0" w:space="0" w:color="auto"/>
        <w:left w:val="none" w:sz="0" w:space="0" w:color="auto"/>
        <w:bottom w:val="none" w:sz="0" w:space="0" w:color="auto"/>
        <w:right w:val="none" w:sz="0" w:space="0" w:color="auto"/>
      </w:divBdr>
    </w:div>
    <w:div w:id="550579764">
      <w:bodyDiv w:val="1"/>
      <w:marLeft w:val="0"/>
      <w:marRight w:val="0"/>
      <w:marTop w:val="0"/>
      <w:marBottom w:val="0"/>
      <w:divBdr>
        <w:top w:val="none" w:sz="0" w:space="0" w:color="auto"/>
        <w:left w:val="none" w:sz="0" w:space="0" w:color="auto"/>
        <w:bottom w:val="none" w:sz="0" w:space="0" w:color="auto"/>
        <w:right w:val="none" w:sz="0" w:space="0" w:color="auto"/>
      </w:divBdr>
    </w:div>
    <w:div w:id="550581972">
      <w:bodyDiv w:val="1"/>
      <w:marLeft w:val="0"/>
      <w:marRight w:val="0"/>
      <w:marTop w:val="0"/>
      <w:marBottom w:val="0"/>
      <w:divBdr>
        <w:top w:val="none" w:sz="0" w:space="0" w:color="auto"/>
        <w:left w:val="none" w:sz="0" w:space="0" w:color="auto"/>
        <w:bottom w:val="none" w:sz="0" w:space="0" w:color="auto"/>
        <w:right w:val="none" w:sz="0" w:space="0" w:color="auto"/>
      </w:divBdr>
    </w:div>
    <w:div w:id="551575944">
      <w:bodyDiv w:val="1"/>
      <w:marLeft w:val="0"/>
      <w:marRight w:val="0"/>
      <w:marTop w:val="0"/>
      <w:marBottom w:val="0"/>
      <w:divBdr>
        <w:top w:val="none" w:sz="0" w:space="0" w:color="auto"/>
        <w:left w:val="none" w:sz="0" w:space="0" w:color="auto"/>
        <w:bottom w:val="none" w:sz="0" w:space="0" w:color="auto"/>
        <w:right w:val="none" w:sz="0" w:space="0" w:color="auto"/>
      </w:divBdr>
    </w:div>
    <w:div w:id="551771206">
      <w:bodyDiv w:val="1"/>
      <w:marLeft w:val="0"/>
      <w:marRight w:val="0"/>
      <w:marTop w:val="0"/>
      <w:marBottom w:val="0"/>
      <w:divBdr>
        <w:top w:val="none" w:sz="0" w:space="0" w:color="auto"/>
        <w:left w:val="none" w:sz="0" w:space="0" w:color="auto"/>
        <w:bottom w:val="none" w:sz="0" w:space="0" w:color="auto"/>
        <w:right w:val="none" w:sz="0" w:space="0" w:color="auto"/>
      </w:divBdr>
    </w:div>
    <w:div w:id="552040200">
      <w:bodyDiv w:val="1"/>
      <w:marLeft w:val="0"/>
      <w:marRight w:val="0"/>
      <w:marTop w:val="0"/>
      <w:marBottom w:val="0"/>
      <w:divBdr>
        <w:top w:val="none" w:sz="0" w:space="0" w:color="auto"/>
        <w:left w:val="none" w:sz="0" w:space="0" w:color="auto"/>
        <w:bottom w:val="none" w:sz="0" w:space="0" w:color="auto"/>
        <w:right w:val="none" w:sz="0" w:space="0" w:color="auto"/>
      </w:divBdr>
    </w:div>
    <w:div w:id="552160619">
      <w:bodyDiv w:val="1"/>
      <w:marLeft w:val="0"/>
      <w:marRight w:val="0"/>
      <w:marTop w:val="0"/>
      <w:marBottom w:val="0"/>
      <w:divBdr>
        <w:top w:val="none" w:sz="0" w:space="0" w:color="auto"/>
        <w:left w:val="none" w:sz="0" w:space="0" w:color="auto"/>
        <w:bottom w:val="none" w:sz="0" w:space="0" w:color="auto"/>
        <w:right w:val="none" w:sz="0" w:space="0" w:color="auto"/>
      </w:divBdr>
    </w:div>
    <w:div w:id="552347530">
      <w:bodyDiv w:val="1"/>
      <w:marLeft w:val="0"/>
      <w:marRight w:val="0"/>
      <w:marTop w:val="0"/>
      <w:marBottom w:val="0"/>
      <w:divBdr>
        <w:top w:val="none" w:sz="0" w:space="0" w:color="auto"/>
        <w:left w:val="none" w:sz="0" w:space="0" w:color="auto"/>
        <w:bottom w:val="none" w:sz="0" w:space="0" w:color="auto"/>
        <w:right w:val="none" w:sz="0" w:space="0" w:color="auto"/>
      </w:divBdr>
    </w:div>
    <w:div w:id="552543583">
      <w:bodyDiv w:val="1"/>
      <w:marLeft w:val="0"/>
      <w:marRight w:val="0"/>
      <w:marTop w:val="0"/>
      <w:marBottom w:val="0"/>
      <w:divBdr>
        <w:top w:val="none" w:sz="0" w:space="0" w:color="auto"/>
        <w:left w:val="none" w:sz="0" w:space="0" w:color="auto"/>
        <w:bottom w:val="none" w:sz="0" w:space="0" w:color="auto"/>
        <w:right w:val="none" w:sz="0" w:space="0" w:color="auto"/>
      </w:divBdr>
    </w:div>
    <w:div w:id="552888566">
      <w:bodyDiv w:val="1"/>
      <w:marLeft w:val="0"/>
      <w:marRight w:val="0"/>
      <w:marTop w:val="0"/>
      <w:marBottom w:val="0"/>
      <w:divBdr>
        <w:top w:val="none" w:sz="0" w:space="0" w:color="auto"/>
        <w:left w:val="none" w:sz="0" w:space="0" w:color="auto"/>
        <w:bottom w:val="none" w:sz="0" w:space="0" w:color="auto"/>
        <w:right w:val="none" w:sz="0" w:space="0" w:color="auto"/>
      </w:divBdr>
    </w:div>
    <w:div w:id="553079480">
      <w:bodyDiv w:val="1"/>
      <w:marLeft w:val="0"/>
      <w:marRight w:val="0"/>
      <w:marTop w:val="0"/>
      <w:marBottom w:val="0"/>
      <w:divBdr>
        <w:top w:val="none" w:sz="0" w:space="0" w:color="auto"/>
        <w:left w:val="none" w:sz="0" w:space="0" w:color="auto"/>
        <w:bottom w:val="none" w:sz="0" w:space="0" w:color="auto"/>
        <w:right w:val="none" w:sz="0" w:space="0" w:color="auto"/>
      </w:divBdr>
    </w:div>
    <w:div w:id="553740714">
      <w:bodyDiv w:val="1"/>
      <w:marLeft w:val="0"/>
      <w:marRight w:val="0"/>
      <w:marTop w:val="0"/>
      <w:marBottom w:val="0"/>
      <w:divBdr>
        <w:top w:val="none" w:sz="0" w:space="0" w:color="auto"/>
        <w:left w:val="none" w:sz="0" w:space="0" w:color="auto"/>
        <w:bottom w:val="none" w:sz="0" w:space="0" w:color="auto"/>
        <w:right w:val="none" w:sz="0" w:space="0" w:color="auto"/>
      </w:divBdr>
    </w:div>
    <w:div w:id="554123714">
      <w:bodyDiv w:val="1"/>
      <w:marLeft w:val="0"/>
      <w:marRight w:val="0"/>
      <w:marTop w:val="0"/>
      <w:marBottom w:val="0"/>
      <w:divBdr>
        <w:top w:val="none" w:sz="0" w:space="0" w:color="auto"/>
        <w:left w:val="none" w:sz="0" w:space="0" w:color="auto"/>
        <w:bottom w:val="none" w:sz="0" w:space="0" w:color="auto"/>
        <w:right w:val="none" w:sz="0" w:space="0" w:color="auto"/>
      </w:divBdr>
    </w:div>
    <w:div w:id="554319825">
      <w:bodyDiv w:val="1"/>
      <w:marLeft w:val="0"/>
      <w:marRight w:val="0"/>
      <w:marTop w:val="0"/>
      <w:marBottom w:val="0"/>
      <w:divBdr>
        <w:top w:val="none" w:sz="0" w:space="0" w:color="auto"/>
        <w:left w:val="none" w:sz="0" w:space="0" w:color="auto"/>
        <w:bottom w:val="none" w:sz="0" w:space="0" w:color="auto"/>
        <w:right w:val="none" w:sz="0" w:space="0" w:color="auto"/>
      </w:divBdr>
    </w:div>
    <w:div w:id="554387834">
      <w:bodyDiv w:val="1"/>
      <w:marLeft w:val="0"/>
      <w:marRight w:val="0"/>
      <w:marTop w:val="0"/>
      <w:marBottom w:val="0"/>
      <w:divBdr>
        <w:top w:val="none" w:sz="0" w:space="0" w:color="auto"/>
        <w:left w:val="none" w:sz="0" w:space="0" w:color="auto"/>
        <w:bottom w:val="none" w:sz="0" w:space="0" w:color="auto"/>
        <w:right w:val="none" w:sz="0" w:space="0" w:color="auto"/>
      </w:divBdr>
    </w:div>
    <w:div w:id="555168543">
      <w:bodyDiv w:val="1"/>
      <w:marLeft w:val="0"/>
      <w:marRight w:val="0"/>
      <w:marTop w:val="0"/>
      <w:marBottom w:val="0"/>
      <w:divBdr>
        <w:top w:val="none" w:sz="0" w:space="0" w:color="auto"/>
        <w:left w:val="none" w:sz="0" w:space="0" w:color="auto"/>
        <w:bottom w:val="none" w:sz="0" w:space="0" w:color="auto"/>
        <w:right w:val="none" w:sz="0" w:space="0" w:color="auto"/>
      </w:divBdr>
    </w:div>
    <w:div w:id="555312553">
      <w:bodyDiv w:val="1"/>
      <w:marLeft w:val="0"/>
      <w:marRight w:val="0"/>
      <w:marTop w:val="0"/>
      <w:marBottom w:val="0"/>
      <w:divBdr>
        <w:top w:val="none" w:sz="0" w:space="0" w:color="auto"/>
        <w:left w:val="none" w:sz="0" w:space="0" w:color="auto"/>
        <w:bottom w:val="none" w:sz="0" w:space="0" w:color="auto"/>
        <w:right w:val="none" w:sz="0" w:space="0" w:color="auto"/>
      </w:divBdr>
    </w:div>
    <w:div w:id="555432269">
      <w:bodyDiv w:val="1"/>
      <w:marLeft w:val="0"/>
      <w:marRight w:val="0"/>
      <w:marTop w:val="0"/>
      <w:marBottom w:val="0"/>
      <w:divBdr>
        <w:top w:val="none" w:sz="0" w:space="0" w:color="auto"/>
        <w:left w:val="none" w:sz="0" w:space="0" w:color="auto"/>
        <w:bottom w:val="none" w:sz="0" w:space="0" w:color="auto"/>
        <w:right w:val="none" w:sz="0" w:space="0" w:color="auto"/>
      </w:divBdr>
    </w:div>
    <w:div w:id="555824189">
      <w:bodyDiv w:val="1"/>
      <w:marLeft w:val="0"/>
      <w:marRight w:val="0"/>
      <w:marTop w:val="0"/>
      <w:marBottom w:val="0"/>
      <w:divBdr>
        <w:top w:val="none" w:sz="0" w:space="0" w:color="auto"/>
        <w:left w:val="none" w:sz="0" w:space="0" w:color="auto"/>
        <w:bottom w:val="none" w:sz="0" w:space="0" w:color="auto"/>
        <w:right w:val="none" w:sz="0" w:space="0" w:color="auto"/>
      </w:divBdr>
    </w:div>
    <w:div w:id="556404487">
      <w:bodyDiv w:val="1"/>
      <w:marLeft w:val="0"/>
      <w:marRight w:val="0"/>
      <w:marTop w:val="0"/>
      <w:marBottom w:val="0"/>
      <w:divBdr>
        <w:top w:val="none" w:sz="0" w:space="0" w:color="auto"/>
        <w:left w:val="none" w:sz="0" w:space="0" w:color="auto"/>
        <w:bottom w:val="none" w:sz="0" w:space="0" w:color="auto"/>
        <w:right w:val="none" w:sz="0" w:space="0" w:color="auto"/>
      </w:divBdr>
    </w:div>
    <w:div w:id="556597817">
      <w:bodyDiv w:val="1"/>
      <w:marLeft w:val="0"/>
      <w:marRight w:val="0"/>
      <w:marTop w:val="0"/>
      <w:marBottom w:val="0"/>
      <w:divBdr>
        <w:top w:val="none" w:sz="0" w:space="0" w:color="auto"/>
        <w:left w:val="none" w:sz="0" w:space="0" w:color="auto"/>
        <w:bottom w:val="none" w:sz="0" w:space="0" w:color="auto"/>
        <w:right w:val="none" w:sz="0" w:space="0" w:color="auto"/>
      </w:divBdr>
    </w:div>
    <w:div w:id="556598355">
      <w:bodyDiv w:val="1"/>
      <w:marLeft w:val="0"/>
      <w:marRight w:val="0"/>
      <w:marTop w:val="0"/>
      <w:marBottom w:val="0"/>
      <w:divBdr>
        <w:top w:val="none" w:sz="0" w:space="0" w:color="auto"/>
        <w:left w:val="none" w:sz="0" w:space="0" w:color="auto"/>
        <w:bottom w:val="none" w:sz="0" w:space="0" w:color="auto"/>
        <w:right w:val="none" w:sz="0" w:space="0" w:color="auto"/>
      </w:divBdr>
    </w:div>
    <w:div w:id="556859587">
      <w:bodyDiv w:val="1"/>
      <w:marLeft w:val="0"/>
      <w:marRight w:val="0"/>
      <w:marTop w:val="0"/>
      <w:marBottom w:val="0"/>
      <w:divBdr>
        <w:top w:val="none" w:sz="0" w:space="0" w:color="auto"/>
        <w:left w:val="none" w:sz="0" w:space="0" w:color="auto"/>
        <w:bottom w:val="none" w:sz="0" w:space="0" w:color="auto"/>
        <w:right w:val="none" w:sz="0" w:space="0" w:color="auto"/>
      </w:divBdr>
    </w:div>
    <w:div w:id="557015758">
      <w:bodyDiv w:val="1"/>
      <w:marLeft w:val="0"/>
      <w:marRight w:val="0"/>
      <w:marTop w:val="0"/>
      <w:marBottom w:val="0"/>
      <w:divBdr>
        <w:top w:val="none" w:sz="0" w:space="0" w:color="auto"/>
        <w:left w:val="none" w:sz="0" w:space="0" w:color="auto"/>
        <w:bottom w:val="none" w:sz="0" w:space="0" w:color="auto"/>
        <w:right w:val="none" w:sz="0" w:space="0" w:color="auto"/>
      </w:divBdr>
    </w:div>
    <w:div w:id="557208222">
      <w:bodyDiv w:val="1"/>
      <w:marLeft w:val="0"/>
      <w:marRight w:val="0"/>
      <w:marTop w:val="0"/>
      <w:marBottom w:val="0"/>
      <w:divBdr>
        <w:top w:val="none" w:sz="0" w:space="0" w:color="auto"/>
        <w:left w:val="none" w:sz="0" w:space="0" w:color="auto"/>
        <w:bottom w:val="none" w:sz="0" w:space="0" w:color="auto"/>
        <w:right w:val="none" w:sz="0" w:space="0" w:color="auto"/>
      </w:divBdr>
    </w:div>
    <w:div w:id="557326593">
      <w:bodyDiv w:val="1"/>
      <w:marLeft w:val="0"/>
      <w:marRight w:val="0"/>
      <w:marTop w:val="0"/>
      <w:marBottom w:val="0"/>
      <w:divBdr>
        <w:top w:val="none" w:sz="0" w:space="0" w:color="auto"/>
        <w:left w:val="none" w:sz="0" w:space="0" w:color="auto"/>
        <w:bottom w:val="none" w:sz="0" w:space="0" w:color="auto"/>
        <w:right w:val="none" w:sz="0" w:space="0" w:color="auto"/>
      </w:divBdr>
    </w:div>
    <w:div w:id="557399856">
      <w:bodyDiv w:val="1"/>
      <w:marLeft w:val="0"/>
      <w:marRight w:val="0"/>
      <w:marTop w:val="0"/>
      <w:marBottom w:val="0"/>
      <w:divBdr>
        <w:top w:val="none" w:sz="0" w:space="0" w:color="auto"/>
        <w:left w:val="none" w:sz="0" w:space="0" w:color="auto"/>
        <w:bottom w:val="none" w:sz="0" w:space="0" w:color="auto"/>
        <w:right w:val="none" w:sz="0" w:space="0" w:color="auto"/>
      </w:divBdr>
    </w:div>
    <w:div w:id="557591017">
      <w:bodyDiv w:val="1"/>
      <w:marLeft w:val="0"/>
      <w:marRight w:val="0"/>
      <w:marTop w:val="0"/>
      <w:marBottom w:val="0"/>
      <w:divBdr>
        <w:top w:val="none" w:sz="0" w:space="0" w:color="auto"/>
        <w:left w:val="none" w:sz="0" w:space="0" w:color="auto"/>
        <w:bottom w:val="none" w:sz="0" w:space="0" w:color="auto"/>
        <w:right w:val="none" w:sz="0" w:space="0" w:color="auto"/>
      </w:divBdr>
    </w:div>
    <w:div w:id="557667247">
      <w:bodyDiv w:val="1"/>
      <w:marLeft w:val="0"/>
      <w:marRight w:val="0"/>
      <w:marTop w:val="0"/>
      <w:marBottom w:val="0"/>
      <w:divBdr>
        <w:top w:val="none" w:sz="0" w:space="0" w:color="auto"/>
        <w:left w:val="none" w:sz="0" w:space="0" w:color="auto"/>
        <w:bottom w:val="none" w:sz="0" w:space="0" w:color="auto"/>
        <w:right w:val="none" w:sz="0" w:space="0" w:color="auto"/>
      </w:divBdr>
    </w:div>
    <w:div w:id="558830259">
      <w:bodyDiv w:val="1"/>
      <w:marLeft w:val="0"/>
      <w:marRight w:val="0"/>
      <w:marTop w:val="0"/>
      <w:marBottom w:val="0"/>
      <w:divBdr>
        <w:top w:val="none" w:sz="0" w:space="0" w:color="auto"/>
        <w:left w:val="none" w:sz="0" w:space="0" w:color="auto"/>
        <w:bottom w:val="none" w:sz="0" w:space="0" w:color="auto"/>
        <w:right w:val="none" w:sz="0" w:space="0" w:color="auto"/>
      </w:divBdr>
    </w:div>
    <w:div w:id="558832093">
      <w:bodyDiv w:val="1"/>
      <w:marLeft w:val="0"/>
      <w:marRight w:val="0"/>
      <w:marTop w:val="0"/>
      <w:marBottom w:val="0"/>
      <w:divBdr>
        <w:top w:val="none" w:sz="0" w:space="0" w:color="auto"/>
        <w:left w:val="none" w:sz="0" w:space="0" w:color="auto"/>
        <w:bottom w:val="none" w:sz="0" w:space="0" w:color="auto"/>
        <w:right w:val="none" w:sz="0" w:space="0" w:color="auto"/>
      </w:divBdr>
    </w:div>
    <w:div w:id="558978791">
      <w:bodyDiv w:val="1"/>
      <w:marLeft w:val="0"/>
      <w:marRight w:val="0"/>
      <w:marTop w:val="0"/>
      <w:marBottom w:val="0"/>
      <w:divBdr>
        <w:top w:val="none" w:sz="0" w:space="0" w:color="auto"/>
        <w:left w:val="none" w:sz="0" w:space="0" w:color="auto"/>
        <w:bottom w:val="none" w:sz="0" w:space="0" w:color="auto"/>
        <w:right w:val="none" w:sz="0" w:space="0" w:color="auto"/>
      </w:divBdr>
    </w:div>
    <w:div w:id="558979197">
      <w:bodyDiv w:val="1"/>
      <w:marLeft w:val="0"/>
      <w:marRight w:val="0"/>
      <w:marTop w:val="0"/>
      <w:marBottom w:val="0"/>
      <w:divBdr>
        <w:top w:val="none" w:sz="0" w:space="0" w:color="auto"/>
        <w:left w:val="none" w:sz="0" w:space="0" w:color="auto"/>
        <w:bottom w:val="none" w:sz="0" w:space="0" w:color="auto"/>
        <w:right w:val="none" w:sz="0" w:space="0" w:color="auto"/>
      </w:divBdr>
    </w:div>
    <w:div w:id="559631367">
      <w:bodyDiv w:val="1"/>
      <w:marLeft w:val="0"/>
      <w:marRight w:val="0"/>
      <w:marTop w:val="0"/>
      <w:marBottom w:val="0"/>
      <w:divBdr>
        <w:top w:val="none" w:sz="0" w:space="0" w:color="auto"/>
        <w:left w:val="none" w:sz="0" w:space="0" w:color="auto"/>
        <w:bottom w:val="none" w:sz="0" w:space="0" w:color="auto"/>
        <w:right w:val="none" w:sz="0" w:space="0" w:color="auto"/>
      </w:divBdr>
    </w:div>
    <w:div w:id="559941799">
      <w:bodyDiv w:val="1"/>
      <w:marLeft w:val="0"/>
      <w:marRight w:val="0"/>
      <w:marTop w:val="0"/>
      <w:marBottom w:val="0"/>
      <w:divBdr>
        <w:top w:val="none" w:sz="0" w:space="0" w:color="auto"/>
        <w:left w:val="none" w:sz="0" w:space="0" w:color="auto"/>
        <w:bottom w:val="none" w:sz="0" w:space="0" w:color="auto"/>
        <w:right w:val="none" w:sz="0" w:space="0" w:color="auto"/>
      </w:divBdr>
    </w:div>
    <w:div w:id="559942291">
      <w:bodyDiv w:val="1"/>
      <w:marLeft w:val="0"/>
      <w:marRight w:val="0"/>
      <w:marTop w:val="0"/>
      <w:marBottom w:val="0"/>
      <w:divBdr>
        <w:top w:val="none" w:sz="0" w:space="0" w:color="auto"/>
        <w:left w:val="none" w:sz="0" w:space="0" w:color="auto"/>
        <w:bottom w:val="none" w:sz="0" w:space="0" w:color="auto"/>
        <w:right w:val="none" w:sz="0" w:space="0" w:color="auto"/>
      </w:divBdr>
    </w:div>
    <w:div w:id="560016244">
      <w:bodyDiv w:val="1"/>
      <w:marLeft w:val="0"/>
      <w:marRight w:val="0"/>
      <w:marTop w:val="0"/>
      <w:marBottom w:val="0"/>
      <w:divBdr>
        <w:top w:val="none" w:sz="0" w:space="0" w:color="auto"/>
        <w:left w:val="none" w:sz="0" w:space="0" w:color="auto"/>
        <w:bottom w:val="none" w:sz="0" w:space="0" w:color="auto"/>
        <w:right w:val="none" w:sz="0" w:space="0" w:color="auto"/>
      </w:divBdr>
    </w:div>
    <w:div w:id="560213335">
      <w:bodyDiv w:val="1"/>
      <w:marLeft w:val="0"/>
      <w:marRight w:val="0"/>
      <w:marTop w:val="0"/>
      <w:marBottom w:val="0"/>
      <w:divBdr>
        <w:top w:val="none" w:sz="0" w:space="0" w:color="auto"/>
        <w:left w:val="none" w:sz="0" w:space="0" w:color="auto"/>
        <w:bottom w:val="none" w:sz="0" w:space="0" w:color="auto"/>
        <w:right w:val="none" w:sz="0" w:space="0" w:color="auto"/>
      </w:divBdr>
    </w:div>
    <w:div w:id="560944818">
      <w:bodyDiv w:val="1"/>
      <w:marLeft w:val="0"/>
      <w:marRight w:val="0"/>
      <w:marTop w:val="0"/>
      <w:marBottom w:val="0"/>
      <w:divBdr>
        <w:top w:val="none" w:sz="0" w:space="0" w:color="auto"/>
        <w:left w:val="none" w:sz="0" w:space="0" w:color="auto"/>
        <w:bottom w:val="none" w:sz="0" w:space="0" w:color="auto"/>
        <w:right w:val="none" w:sz="0" w:space="0" w:color="auto"/>
      </w:divBdr>
    </w:div>
    <w:div w:id="561141538">
      <w:bodyDiv w:val="1"/>
      <w:marLeft w:val="0"/>
      <w:marRight w:val="0"/>
      <w:marTop w:val="0"/>
      <w:marBottom w:val="0"/>
      <w:divBdr>
        <w:top w:val="none" w:sz="0" w:space="0" w:color="auto"/>
        <w:left w:val="none" w:sz="0" w:space="0" w:color="auto"/>
        <w:bottom w:val="none" w:sz="0" w:space="0" w:color="auto"/>
        <w:right w:val="none" w:sz="0" w:space="0" w:color="auto"/>
      </w:divBdr>
    </w:div>
    <w:div w:id="561406977">
      <w:bodyDiv w:val="1"/>
      <w:marLeft w:val="0"/>
      <w:marRight w:val="0"/>
      <w:marTop w:val="0"/>
      <w:marBottom w:val="0"/>
      <w:divBdr>
        <w:top w:val="none" w:sz="0" w:space="0" w:color="auto"/>
        <w:left w:val="none" w:sz="0" w:space="0" w:color="auto"/>
        <w:bottom w:val="none" w:sz="0" w:space="0" w:color="auto"/>
        <w:right w:val="none" w:sz="0" w:space="0" w:color="auto"/>
      </w:divBdr>
    </w:div>
    <w:div w:id="561523942">
      <w:bodyDiv w:val="1"/>
      <w:marLeft w:val="0"/>
      <w:marRight w:val="0"/>
      <w:marTop w:val="0"/>
      <w:marBottom w:val="0"/>
      <w:divBdr>
        <w:top w:val="none" w:sz="0" w:space="0" w:color="auto"/>
        <w:left w:val="none" w:sz="0" w:space="0" w:color="auto"/>
        <w:bottom w:val="none" w:sz="0" w:space="0" w:color="auto"/>
        <w:right w:val="none" w:sz="0" w:space="0" w:color="auto"/>
      </w:divBdr>
    </w:div>
    <w:div w:id="561604245">
      <w:bodyDiv w:val="1"/>
      <w:marLeft w:val="0"/>
      <w:marRight w:val="0"/>
      <w:marTop w:val="0"/>
      <w:marBottom w:val="0"/>
      <w:divBdr>
        <w:top w:val="none" w:sz="0" w:space="0" w:color="auto"/>
        <w:left w:val="none" w:sz="0" w:space="0" w:color="auto"/>
        <w:bottom w:val="none" w:sz="0" w:space="0" w:color="auto"/>
        <w:right w:val="none" w:sz="0" w:space="0" w:color="auto"/>
      </w:divBdr>
    </w:div>
    <w:div w:id="561985612">
      <w:bodyDiv w:val="1"/>
      <w:marLeft w:val="0"/>
      <w:marRight w:val="0"/>
      <w:marTop w:val="0"/>
      <w:marBottom w:val="0"/>
      <w:divBdr>
        <w:top w:val="none" w:sz="0" w:space="0" w:color="auto"/>
        <w:left w:val="none" w:sz="0" w:space="0" w:color="auto"/>
        <w:bottom w:val="none" w:sz="0" w:space="0" w:color="auto"/>
        <w:right w:val="none" w:sz="0" w:space="0" w:color="auto"/>
      </w:divBdr>
    </w:div>
    <w:div w:id="562252334">
      <w:bodyDiv w:val="1"/>
      <w:marLeft w:val="0"/>
      <w:marRight w:val="0"/>
      <w:marTop w:val="0"/>
      <w:marBottom w:val="0"/>
      <w:divBdr>
        <w:top w:val="none" w:sz="0" w:space="0" w:color="auto"/>
        <w:left w:val="none" w:sz="0" w:space="0" w:color="auto"/>
        <w:bottom w:val="none" w:sz="0" w:space="0" w:color="auto"/>
        <w:right w:val="none" w:sz="0" w:space="0" w:color="auto"/>
      </w:divBdr>
    </w:div>
    <w:div w:id="562372854">
      <w:bodyDiv w:val="1"/>
      <w:marLeft w:val="0"/>
      <w:marRight w:val="0"/>
      <w:marTop w:val="0"/>
      <w:marBottom w:val="0"/>
      <w:divBdr>
        <w:top w:val="none" w:sz="0" w:space="0" w:color="auto"/>
        <w:left w:val="none" w:sz="0" w:space="0" w:color="auto"/>
        <w:bottom w:val="none" w:sz="0" w:space="0" w:color="auto"/>
        <w:right w:val="none" w:sz="0" w:space="0" w:color="auto"/>
      </w:divBdr>
    </w:div>
    <w:div w:id="562374309">
      <w:bodyDiv w:val="1"/>
      <w:marLeft w:val="0"/>
      <w:marRight w:val="0"/>
      <w:marTop w:val="0"/>
      <w:marBottom w:val="0"/>
      <w:divBdr>
        <w:top w:val="none" w:sz="0" w:space="0" w:color="auto"/>
        <w:left w:val="none" w:sz="0" w:space="0" w:color="auto"/>
        <w:bottom w:val="none" w:sz="0" w:space="0" w:color="auto"/>
        <w:right w:val="none" w:sz="0" w:space="0" w:color="auto"/>
      </w:divBdr>
    </w:div>
    <w:div w:id="562568620">
      <w:bodyDiv w:val="1"/>
      <w:marLeft w:val="0"/>
      <w:marRight w:val="0"/>
      <w:marTop w:val="0"/>
      <w:marBottom w:val="0"/>
      <w:divBdr>
        <w:top w:val="none" w:sz="0" w:space="0" w:color="auto"/>
        <w:left w:val="none" w:sz="0" w:space="0" w:color="auto"/>
        <w:bottom w:val="none" w:sz="0" w:space="0" w:color="auto"/>
        <w:right w:val="none" w:sz="0" w:space="0" w:color="auto"/>
      </w:divBdr>
    </w:div>
    <w:div w:id="563027430">
      <w:bodyDiv w:val="1"/>
      <w:marLeft w:val="0"/>
      <w:marRight w:val="0"/>
      <w:marTop w:val="0"/>
      <w:marBottom w:val="0"/>
      <w:divBdr>
        <w:top w:val="none" w:sz="0" w:space="0" w:color="auto"/>
        <w:left w:val="none" w:sz="0" w:space="0" w:color="auto"/>
        <w:bottom w:val="none" w:sz="0" w:space="0" w:color="auto"/>
        <w:right w:val="none" w:sz="0" w:space="0" w:color="auto"/>
      </w:divBdr>
    </w:div>
    <w:div w:id="563028104">
      <w:bodyDiv w:val="1"/>
      <w:marLeft w:val="0"/>
      <w:marRight w:val="0"/>
      <w:marTop w:val="0"/>
      <w:marBottom w:val="0"/>
      <w:divBdr>
        <w:top w:val="none" w:sz="0" w:space="0" w:color="auto"/>
        <w:left w:val="none" w:sz="0" w:space="0" w:color="auto"/>
        <w:bottom w:val="none" w:sz="0" w:space="0" w:color="auto"/>
        <w:right w:val="none" w:sz="0" w:space="0" w:color="auto"/>
      </w:divBdr>
    </w:div>
    <w:div w:id="563175973">
      <w:bodyDiv w:val="1"/>
      <w:marLeft w:val="0"/>
      <w:marRight w:val="0"/>
      <w:marTop w:val="0"/>
      <w:marBottom w:val="0"/>
      <w:divBdr>
        <w:top w:val="none" w:sz="0" w:space="0" w:color="auto"/>
        <w:left w:val="none" w:sz="0" w:space="0" w:color="auto"/>
        <w:bottom w:val="none" w:sz="0" w:space="0" w:color="auto"/>
        <w:right w:val="none" w:sz="0" w:space="0" w:color="auto"/>
      </w:divBdr>
    </w:div>
    <w:div w:id="563301709">
      <w:bodyDiv w:val="1"/>
      <w:marLeft w:val="0"/>
      <w:marRight w:val="0"/>
      <w:marTop w:val="0"/>
      <w:marBottom w:val="0"/>
      <w:divBdr>
        <w:top w:val="none" w:sz="0" w:space="0" w:color="auto"/>
        <w:left w:val="none" w:sz="0" w:space="0" w:color="auto"/>
        <w:bottom w:val="none" w:sz="0" w:space="0" w:color="auto"/>
        <w:right w:val="none" w:sz="0" w:space="0" w:color="auto"/>
      </w:divBdr>
    </w:div>
    <w:div w:id="563561595">
      <w:bodyDiv w:val="1"/>
      <w:marLeft w:val="0"/>
      <w:marRight w:val="0"/>
      <w:marTop w:val="0"/>
      <w:marBottom w:val="0"/>
      <w:divBdr>
        <w:top w:val="none" w:sz="0" w:space="0" w:color="auto"/>
        <w:left w:val="none" w:sz="0" w:space="0" w:color="auto"/>
        <w:bottom w:val="none" w:sz="0" w:space="0" w:color="auto"/>
        <w:right w:val="none" w:sz="0" w:space="0" w:color="auto"/>
      </w:divBdr>
    </w:div>
    <w:div w:id="564029118">
      <w:bodyDiv w:val="1"/>
      <w:marLeft w:val="0"/>
      <w:marRight w:val="0"/>
      <w:marTop w:val="0"/>
      <w:marBottom w:val="0"/>
      <w:divBdr>
        <w:top w:val="none" w:sz="0" w:space="0" w:color="auto"/>
        <w:left w:val="none" w:sz="0" w:space="0" w:color="auto"/>
        <w:bottom w:val="none" w:sz="0" w:space="0" w:color="auto"/>
        <w:right w:val="none" w:sz="0" w:space="0" w:color="auto"/>
      </w:divBdr>
    </w:div>
    <w:div w:id="564075187">
      <w:bodyDiv w:val="1"/>
      <w:marLeft w:val="0"/>
      <w:marRight w:val="0"/>
      <w:marTop w:val="0"/>
      <w:marBottom w:val="0"/>
      <w:divBdr>
        <w:top w:val="none" w:sz="0" w:space="0" w:color="auto"/>
        <w:left w:val="none" w:sz="0" w:space="0" w:color="auto"/>
        <w:bottom w:val="none" w:sz="0" w:space="0" w:color="auto"/>
        <w:right w:val="none" w:sz="0" w:space="0" w:color="auto"/>
      </w:divBdr>
    </w:div>
    <w:div w:id="564340086">
      <w:bodyDiv w:val="1"/>
      <w:marLeft w:val="0"/>
      <w:marRight w:val="0"/>
      <w:marTop w:val="0"/>
      <w:marBottom w:val="0"/>
      <w:divBdr>
        <w:top w:val="none" w:sz="0" w:space="0" w:color="auto"/>
        <w:left w:val="none" w:sz="0" w:space="0" w:color="auto"/>
        <w:bottom w:val="none" w:sz="0" w:space="0" w:color="auto"/>
        <w:right w:val="none" w:sz="0" w:space="0" w:color="auto"/>
      </w:divBdr>
    </w:div>
    <w:div w:id="564532504">
      <w:bodyDiv w:val="1"/>
      <w:marLeft w:val="0"/>
      <w:marRight w:val="0"/>
      <w:marTop w:val="0"/>
      <w:marBottom w:val="0"/>
      <w:divBdr>
        <w:top w:val="none" w:sz="0" w:space="0" w:color="auto"/>
        <w:left w:val="none" w:sz="0" w:space="0" w:color="auto"/>
        <w:bottom w:val="none" w:sz="0" w:space="0" w:color="auto"/>
        <w:right w:val="none" w:sz="0" w:space="0" w:color="auto"/>
      </w:divBdr>
    </w:div>
    <w:div w:id="564679953">
      <w:bodyDiv w:val="1"/>
      <w:marLeft w:val="0"/>
      <w:marRight w:val="0"/>
      <w:marTop w:val="0"/>
      <w:marBottom w:val="0"/>
      <w:divBdr>
        <w:top w:val="none" w:sz="0" w:space="0" w:color="auto"/>
        <w:left w:val="none" w:sz="0" w:space="0" w:color="auto"/>
        <w:bottom w:val="none" w:sz="0" w:space="0" w:color="auto"/>
        <w:right w:val="none" w:sz="0" w:space="0" w:color="auto"/>
      </w:divBdr>
    </w:div>
    <w:div w:id="564688063">
      <w:bodyDiv w:val="1"/>
      <w:marLeft w:val="0"/>
      <w:marRight w:val="0"/>
      <w:marTop w:val="0"/>
      <w:marBottom w:val="0"/>
      <w:divBdr>
        <w:top w:val="none" w:sz="0" w:space="0" w:color="auto"/>
        <w:left w:val="none" w:sz="0" w:space="0" w:color="auto"/>
        <w:bottom w:val="none" w:sz="0" w:space="0" w:color="auto"/>
        <w:right w:val="none" w:sz="0" w:space="0" w:color="auto"/>
      </w:divBdr>
    </w:div>
    <w:div w:id="565066475">
      <w:bodyDiv w:val="1"/>
      <w:marLeft w:val="0"/>
      <w:marRight w:val="0"/>
      <w:marTop w:val="0"/>
      <w:marBottom w:val="0"/>
      <w:divBdr>
        <w:top w:val="none" w:sz="0" w:space="0" w:color="auto"/>
        <w:left w:val="none" w:sz="0" w:space="0" w:color="auto"/>
        <w:bottom w:val="none" w:sz="0" w:space="0" w:color="auto"/>
        <w:right w:val="none" w:sz="0" w:space="0" w:color="auto"/>
      </w:divBdr>
    </w:div>
    <w:div w:id="565456234">
      <w:bodyDiv w:val="1"/>
      <w:marLeft w:val="0"/>
      <w:marRight w:val="0"/>
      <w:marTop w:val="0"/>
      <w:marBottom w:val="0"/>
      <w:divBdr>
        <w:top w:val="none" w:sz="0" w:space="0" w:color="auto"/>
        <w:left w:val="none" w:sz="0" w:space="0" w:color="auto"/>
        <w:bottom w:val="none" w:sz="0" w:space="0" w:color="auto"/>
        <w:right w:val="none" w:sz="0" w:space="0" w:color="auto"/>
      </w:divBdr>
    </w:div>
    <w:div w:id="565531661">
      <w:bodyDiv w:val="1"/>
      <w:marLeft w:val="0"/>
      <w:marRight w:val="0"/>
      <w:marTop w:val="0"/>
      <w:marBottom w:val="0"/>
      <w:divBdr>
        <w:top w:val="none" w:sz="0" w:space="0" w:color="auto"/>
        <w:left w:val="none" w:sz="0" w:space="0" w:color="auto"/>
        <w:bottom w:val="none" w:sz="0" w:space="0" w:color="auto"/>
        <w:right w:val="none" w:sz="0" w:space="0" w:color="auto"/>
      </w:divBdr>
    </w:div>
    <w:div w:id="565578076">
      <w:bodyDiv w:val="1"/>
      <w:marLeft w:val="0"/>
      <w:marRight w:val="0"/>
      <w:marTop w:val="0"/>
      <w:marBottom w:val="0"/>
      <w:divBdr>
        <w:top w:val="none" w:sz="0" w:space="0" w:color="auto"/>
        <w:left w:val="none" w:sz="0" w:space="0" w:color="auto"/>
        <w:bottom w:val="none" w:sz="0" w:space="0" w:color="auto"/>
        <w:right w:val="none" w:sz="0" w:space="0" w:color="auto"/>
      </w:divBdr>
    </w:div>
    <w:div w:id="566376516">
      <w:bodyDiv w:val="1"/>
      <w:marLeft w:val="0"/>
      <w:marRight w:val="0"/>
      <w:marTop w:val="0"/>
      <w:marBottom w:val="0"/>
      <w:divBdr>
        <w:top w:val="none" w:sz="0" w:space="0" w:color="auto"/>
        <w:left w:val="none" w:sz="0" w:space="0" w:color="auto"/>
        <w:bottom w:val="none" w:sz="0" w:space="0" w:color="auto"/>
        <w:right w:val="none" w:sz="0" w:space="0" w:color="auto"/>
      </w:divBdr>
    </w:div>
    <w:div w:id="567039698">
      <w:bodyDiv w:val="1"/>
      <w:marLeft w:val="0"/>
      <w:marRight w:val="0"/>
      <w:marTop w:val="0"/>
      <w:marBottom w:val="0"/>
      <w:divBdr>
        <w:top w:val="none" w:sz="0" w:space="0" w:color="auto"/>
        <w:left w:val="none" w:sz="0" w:space="0" w:color="auto"/>
        <w:bottom w:val="none" w:sz="0" w:space="0" w:color="auto"/>
        <w:right w:val="none" w:sz="0" w:space="0" w:color="auto"/>
      </w:divBdr>
    </w:div>
    <w:div w:id="567421445">
      <w:bodyDiv w:val="1"/>
      <w:marLeft w:val="0"/>
      <w:marRight w:val="0"/>
      <w:marTop w:val="0"/>
      <w:marBottom w:val="0"/>
      <w:divBdr>
        <w:top w:val="none" w:sz="0" w:space="0" w:color="auto"/>
        <w:left w:val="none" w:sz="0" w:space="0" w:color="auto"/>
        <w:bottom w:val="none" w:sz="0" w:space="0" w:color="auto"/>
        <w:right w:val="none" w:sz="0" w:space="0" w:color="auto"/>
      </w:divBdr>
    </w:div>
    <w:div w:id="567502417">
      <w:bodyDiv w:val="1"/>
      <w:marLeft w:val="0"/>
      <w:marRight w:val="0"/>
      <w:marTop w:val="0"/>
      <w:marBottom w:val="0"/>
      <w:divBdr>
        <w:top w:val="none" w:sz="0" w:space="0" w:color="auto"/>
        <w:left w:val="none" w:sz="0" w:space="0" w:color="auto"/>
        <w:bottom w:val="none" w:sz="0" w:space="0" w:color="auto"/>
        <w:right w:val="none" w:sz="0" w:space="0" w:color="auto"/>
      </w:divBdr>
    </w:div>
    <w:div w:id="568078319">
      <w:bodyDiv w:val="1"/>
      <w:marLeft w:val="0"/>
      <w:marRight w:val="0"/>
      <w:marTop w:val="0"/>
      <w:marBottom w:val="0"/>
      <w:divBdr>
        <w:top w:val="none" w:sz="0" w:space="0" w:color="auto"/>
        <w:left w:val="none" w:sz="0" w:space="0" w:color="auto"/>
        <w:bottom w:val="none" w:sz="0" w:space="0" w:color="auto"/>
        <w:right w:val="none" w:sz="0" w:space="0" w:color="auto"/>
      </w:divBdr>
    </w:div>
    <w:div w:id="568540163">
      <w:bodyDiv w:val="1"/>
      <w:marLeft w:val="0"/>
      <w:marRight w:val="0"/>
      <w:marTop w:val="0"/>
      <w:marBottom w:val="0"/>
      <w:divBdr>
        <w:top w:val="none" w:sz="0" w:space="0" w:color="auto"/>
        <w:left w:val="none" w:sz="0" w:space="0" w:color="auto"/>
        <w:bottom w:val="none" w:sz="0" w:space="0" w:color="auto"/>
        <w:right w:val="none" w:sz="0" w:space="0" w:color="auto"/>
      </w:divBdr>
    </w:div>
    <w:div w:id="569118944">
      <w:bodyDiv w:val="1"/>
      <w:marLeft w:val="0"/>
      <w:marRight w:val="0"/>
      <w:marTop w:val="0"/>
      <w:marBottom w:val="0"/>
      <w:divBdr>
        <w:top w:val="none" w:sz="0" w:space="0" w:color="auto"/>
        <w:left w:val="none" w:sz="0" w:space="0" w:color="auto"/>
        <w:bottom w:val="none" w:sz="0" w:space="0" w:color="auto"/>
        <w:right w:val="none" w:sz="0" w:space="0" w:color="auto"/>
      </w:divBdr>
    </w:div>
    <w:div w:id="569660761">
      <w:bodyDiv w:val="1"/>
      <w:marLeft w:val="0"/>
      <w:marRight w:val="0"/>
      <w:marTop w:val="0"/>
      <w:marBottom w:val="0"/>
      <w:divBdr>
        <w:top w:val="none" w:sz="0" w:space="0" w:color="auto"/>
        <w:left w:val="none" w:sz="0" w:space="0" w:color="auto"/>
        <w:bottom w:val="none" w:sz="0" w:space="0" w:color="auto"/>
        <w:right w:val="none" w:sz="0" w:space="0" w:color="auto"/>
      </w:divBdr>
    </w:div>
    <w:div w:id="570312520">
      <w:bodyDiv w:val="1"/>
      <w:marLeft w:val="0"/>
      <w:marRight w:val="0"/>
      <w:marTop w:val="0"/>
      <w:marBottom w:val="0"/>
      <w:divBdr>
        <w:top w:val="none" w:sz="0" w:space="0" w:color="auto"/>
        <w:left w:val="none" w:sz="0" w:space="0" w:color="auto"/>
        <w:bottom w:val="none" w:sz="0" w:space="0" w:color="auto"/>
        <w:right w:val="none" w:sz="0" w:space="0" w:color="auto"/>
      </w:divBdr>
    </w:div>
    <w:div w:id="570425881">
      <w:bodyDiv w:val="1"/>
      <w:marLeft w:val="0"/>
      <w:marRight w:val="0"/>
      <w:marTop w:val="0"/>
      <w:marBottom w:val="0"/>
      <w:divBdr>
        <w:top w:val="none" w:sz="0" w:space="0" w:color="auto"/>
        <w:left w:val="none" w:sz="0" w:space="0" w:color="auto"/>
        <w:bottom w:val="none" w:sz="0" w:space="0" w:color="auto"/>
        <w:right w:val="none" w:sz="0" w:space="0" w:color="auto"/>
      </w:divBdr>
    </w:div>
    <w:div w:id="570508956">
      <w:bodyDiv w:val="1"/>
      <w:marLeft w:val="0"/>
      <w:marRight w:val="0"/>
      <w:marTop w:val="0"/>
      <w:marBottom w:val="0"/>
      <w:divBdr>
        <w:top w:val="none" w:sz="0" w:space="0" w:color="auto"/>
        <w:left w:val="none" w:sz="0" w:space="0" w:color="auto"/>
        <w:bottom w:val="none" w:sz="0" w:space="0" w:color="auto"/>
        <w:right w:val="none" w:sz="0" w:space="0" w:color="auto"/>
      </w:divBdr>
    </w:div>
    <w:div w:id="570585150">
      <w:bodyDiv w:val="1"/>
      <w:marLeft w:val="0"/>
      <w:marRight w:val="0"/>
      <w:marTop w:val="0"/>
      <w:marBottom w:val="0"/>
      <w:divBdr>
        <w:top w:val="none" w:sz="0" w:space="0" w:color="auto"/>
        <w:left w:val="none" w:sz="0" w:space="0" w:color="auto"/>
        <w:bottom w:val="none" w:sz="0" w:space="0" w:color="auto"/>
        <w:right w:val="none" w:sz="0" w:space="0" w:color="auto"/>
      </w:divBdr>
    </w:div>
    <w:div w:id="571817615">
      <w:bodyDiv w:val="1"/>
      <w:marLeft w:val="0"/>
      <w:marRight w:val="0"/>
      <w:marTop w:val="0"/>
      <w:marBottom w:val="0"/>
      <w:divBdr>
        <w:top w:val="none" w:sz="0" w:space="0" w:color="auto"/>
        <w:left w:val="none" w:sz="0" w:space="0" w:color="auto"/>
        <w:bottom w:val="none" w:sz="0" w:space="0" w:color="auto"/>
        <w:right w:val="none" w:sz="0" w:space="0" w:color="auto"/>
      </w:divBdr>
    </w:div>
    <w:div w:id="572006119">
      <w:bodyDiv w:val="1"/>
      <w:marLeft w:val="0"/>
      <w:marRight w:val="0"/>
      <w:marTop w:val="0"/>
      <w:marBottom w:val="0"/>
      <w:divBdr>
        <w:top w:val="none" w:sz="0" w:space="0" w:color="auto"/>
        <w:left w:val="none" w:sz="0" w:space="0" w:color="auto"/>
        <w:bottom w:val="none" w:sz="0" w:space="0" w:color="auto"/>
        <w:right w:val="none" w:sz="0" w:space="0" w:color="auto"/>
      </w:divBdr>
    </w:div>
    <w:div w:id="572273416">
      <w:bodyDiv w:val="1"/>
      <w:marLeft w:val="0"/>
      <w:marRight w:val="0"/>
      <w:marTop w:val="0"/>
      <w:marBottom w:val="0"/>
      <w:divBdr>
        <w:top w:val="none" w:sz="0" w:space="0" w:color="auto"/>
        <w:left w:val="none" w:sz="0" w:space="0" w:color="auto"/>
        <w:bottom w:val="none" w:sz="0" w:space="0" w:color="auto"/>
        <w:right w:val="none" w:sz="0" w:space="0" w:color="auto"/>
      </w:divBdr>
    </w:div>
    <w:div w:id="572854371">
      <w:bodyDiv w:val="1"/>
      <w:marLeft w:val="0"/>
      <w:marRight w:val="0"/>
      <w:marTop w:val="0"/>
      <w:marBottom w:val="0"/>
      <w:divBdr>
        <w:top w:val="none" w:sz="0" w:space="0" w:color="auto"/>
        <w:left w:val="none" w:sz="0" w:space="0" w:color="auto"/>
        <w:bottom w:val="none" w:sz="0" w:space="0" w:color="auto"/>
        <w:right w:val="none" w:sz="0" w:space="0" w:color="auto"/>
      </w:divBdr>
    </w:div>
    <w:div w:id="573005413">
      <w:bodyDiv w:val="1"/>
      <w:marLeft w:val="0"/>
      <w:marRight w:val="0"/>
      <w:marTop w:val="0"/>
      <w:marBottom w:val="0"/>
      <w:divBdr>
        <w:top w:val="none" w:sz="0" w:space="0" w:color="auto"/>
        <w:left w:val="none" w:sz="0" w:space="0" w:color="auto"/>
        <w:bottom w:val="none" w:sz="0" w:space="0" w:color="auto"/>
        <w:right w:val="none" w:sz="0" w:space="0" w:color="auto"/>
      </w:divBdr>
    </w:div>
    <w:div w:id="573005912">
      <w:bodyDiv w:val="1"/>
      <w:marLeft w:val="0"/>
      <w:marRight w:val="0"/>
      <w:marTop w:val="0"/>
      <w:marBottom w:val="0"/>
      <w:divBdr>
        <w:top w:val="none" w:sz="0" w:space="0" w:color="auto"/>
        <w:left w:val="none" w:sz="0" w:space="0" w:color="auto"/>
        <w:bottom w:val="none" w:sz="0" w:space="0" w:color="auto"/>
        <w:right w:val="none" w:sz="0" w:space="0" w:color="auto"/>
      </w:divBdr>
    </w:div>
    <w:div w:id="573051941">
      <w:bodyDiv w:val="1"/>
      <w:marLeft w:val="0"/>
      <w:marRight w:val="0"/>
      <w:marTop w:val="0"/>
      <w:marBottom w:val="0"/>
      <w:divBdr>
        <w:top w:val="none" w:sz="0" w:space="0" w:color="auto"/>
        <w:left w:val="none" w:sz="0" w:space="0" w:color="auto"/>
        <w:bottom w:val="none" w:sz="0" w:space="0" w:color="auto"/>
        <w:right w:val="none" w:sz="0" w:space="0" w:color="auto"/>
      </w:divBdr>
    </w:div>
    <w:div w:id="573130096">
      <w:bodyDiv w:val="1"/>
      <w:marLeft w:val="0"/>
      <w:marRight w:val="0"/>
      <w:marTop w:val="0"/>
      <w:marBottom w:val="0"/>
      <w:divBdr>
        <w:top w:val="none" w:sz="0" w:space="0" w:color="auto"/>
        <w:left w:val="none" w:sz="0" w:space="0" w:color="auto"/>
        <w:bottom w:val="none" w:sz="0" w:space="0" w:color="auto"/>
        <w:right w:val="none" w:sz="0" w:space="0" w:color="auto"/>
      </w:divBdr>
    </w:div>
    <w:div w:id="573244986">
      <w:bodyDiv w:val="1"/>
      <w:marLeft w:val="0"/>
      <w:marRight w:val="0"/>
      <w:marTop w:val="0"/>
      <w:marBottom w:val="0"/>
      <w:divBdr>
        <w:top w:val="none" w:sz="0" w:space="0" w:color="auto"/>
        <w:left w:val="none" w:sz="0" w:space="0" w:color="auto"/>
        <w:bottom w:val="none" w:sz="0" w:space="0" w:color="auto"/>
        <w:right w:val="none" w:sz="0" w:space="0" w:color="auto"/>
      </w:divBdr>
    </w:div>
    <w:div w:id="573317269">
      <w:bodyDiv w:val="1"/>
      <w:marLeft w:val="0"/>
      <w:marRight w:val="0"/>
      <w:marTop w:val="0"/>
      <w:marBottom w:val="0"/>
      <w:divBdr>
        <w:top w:val="none" w:sz="0" w:space="0" w:color="auto"/>
        <w:left w:val="none" w:sz="0" w:space="0" w:color="auto"/>
        <w:bottom w:val="none" w:sz="0" w:space="0" w:color="auto"/>
        <w:right w:val="none" w:sz="0" w:space="0" w:color="auto"/>
      </w:divBdr>
    </w:div>
    <w:div w:id="573705525">
      <w:bodyDiv w:val="1"/>
      <w:marLeft w:val="0"/>
      <w:marRight w:val="0"/>
      <w:marTop w:val="0"/>
      <w:marBottom w:val="0"/>
      <w:divBdr>
        <w:top w:val="none" w:sz="0" w:space="0" w:color="auto"/>
        <w:left w:val="none" w:sz="0" w:space="0" w:color="auto"/>
        <w:bottom w:val="none" w:sz="0" w:space="0" w:color="auto"/>
        <w:right w:val="none" w:sz="0" w:space="0" w:color="auto"/>
      </w:divBdr>
    </w:div>
    <w:div w:id="573710513">
      <w:bodyDiv w:val="1"/>
      <w:marLeft w:val="0"/>
      <w:marRight w:val="0"/>
      <w:marTop w:val="0"/>
      <w:marBottom w:val="0"/>
      <w:divBdr>
        <w:top w:val="none" w:sz="0" w:space="0" w:color="auto"/>
        <w:left w:val="none" w:sz="0" w:space="0" w:color="auto"/>
        <w:bottom w:val="none" w:sz="0" w:space="0" w:color="auto"/>
        <w:right w:val="none" w:sz="0" w:space="0" w:color="auto"/>
      </w:divBdr>
    </w:div>
    <w:div w:id="573971974">
      <w:bodyDiv w:val="1"/>
      <w:marLeft w:val="0"/>
      <w:marRight w:val="0"/>
      <w:marTop w:val="0"/>
      <w:marBottom w:val="0"/>
      <w:divBdr>
        <w:top w:val="none" w:sz="0" w:space="0" w:color="auto"/>
        <w:left w:val="none" w:sz="0" w:space="0" w:color="auto"/>
        <w:bottom w:val="none" w:sz="0" w:space="0" w:color="auto"/>
        <w:right w:val="none" w:sz="0" w:space="0" w:color="auto"/>
      </w:divBdr>
    </w:div>
    <w:div w:id="574046418">
      <w:bodyDiv w:val="1"/>
      <w:marLeft w:val="0"/>
      <w:marRight w:val="0"/>
      <w:marTop w:val="0"/>
      <w:marBottom w:val="0"/>
      <w:divBdr>
        <w:top w:val="none" w:sz="0" w:space="0" w:color="auto"/>
        <w:left w:val="none" w:sz="0" w:space="0" w:color="auto"/>
        <w:bottom w:val="none" w:sz="0" w:space="0" w:color="auto"/>
        <w:right w:val="none" w:sz="0" w:space="0" w:color="auto"/>
      </w:divBdr>
    </w:div>
    <w:div w:id="574051662">
      <w:bodyDiv w:val="1"/>
      <w:marLeft w:val="0"/>
      <w:marRight w:val="0"/>
      <w:marTop w:val="0"/>
      <w:marBottom w:val="0"/>
      <w:divBdr>
        <w:top w:val="none" w:sz="0" w:space="0" w:color="auto"/>
        <w:left w:val="none" w:sz="0" w:space="0" w:color="auto"/>
        <w:bottom w:val="none" w:sz="0" w:space="0" w:color="auto"/>
        <w:right w:val="none" w:sz="0" w:space="0" w:color="auto"/>
      </w:divBdr>
    </w:div>
    <w:div w:id="574164393">
      <w:bodyDiv w:val="1"/>
      <w:marLeft w:val="0"/>
      <w:marRight w:val="0"/>
      <w:marTop w:val="0"/>
      <w:marBottom w:val="0"/>
      <w:divBdr>
        <w:top w:val="none" w:sz="0" w:space="0" w:color="auto"/>
        <w:left w:val="none" w:sz="0" w:space="0" w:color="auto"/>
        <w:bottom w:val="none" w:sz="0" w:space="0" w:color="auto"/>
        <w:right w:val="none" w:sz="0" w:space="0" w:color="auto"/>
      </w:divBdr>
    </w:div>
    <w:div w:id="574171800">
      <w:bodyDiv w:val="1"/>
      <w:marLeft w:val="0"/>
      <w:marRight w:val="0"/>
      <w:marTop w:val="0"/>
      <w:marBottom w:val="0"/>
      <w:divBdr>
        <w:top w:val="none" w:sz="0" w:space="0" w:color="auto"/>
        <w:left w:val="none" w:sz="0" w:space="0" w:color="auto"/>
        <w:bottom w:val="none" w:sz="0" w:space="0" w:color="auto"/>
        <w:right w:val="none" w:sz="0" w:space="0" w:color="auto"/>
      </w:divBdr>
    </w:div>
    <w:div w:id="574557533">
      <w:bodyDiv w:val="1"/>
      <w:marLeft w:val="0"/>
      <w:marRight w:val="0"/>
      <w:marTop w:val="0"/>
      <w:marBottom w:val="0"/>
      <w:divBdr>
        <w:top w:val="none" w:sz="0" w:space="0" w:color="auto"/>
        <w:left w:val="none" w:sz="0" w:space="0" w:color="auto"/>
        <w:bottom w:val="none" w:sz="0" w:space="0" w:color="auto"/>
        <w:right w:val="none" w:sz="0" w:space="0" w:color="auto"/>
      </w:divBdr>
    </w:div>
    <w:div w:id="574828400">
      <w:bodyDiv w:val="1"/>
      <w:marLeft w:val="0"/>
      <w:marRight w:val="0"/>
      <w:marTop w:val="0"/>
      <w:marBottom w:val="0"/>
      <w:divBdr>
        <w:top w:val="none" w:sz="0" w:space="0" w:color="auto"/>
        <w:left w:val="none" w:sz="0" w:space="0" w:color="auto"/>
        <w:bottom w:val="none" w:sz="0" w:space="0" w:color="auto"/>
        <w:right w:val="none" w:sz="0" w:space="0" w:color="auto"/>
      </w:divBdr>
    </w:div>
    <w:div w:id="575096715">
      <w:bodyDiv w:val="1"/>
      <w:marLeft w:val="0"/>
      <w:marRight w:val="0"/>
      <w:marTop w:val="0"/>
      <w:marBottom w:val="0"/>
      <w:divBdr>
        <w:top w:val="none" w:sz="0" w:space="0" w:color="auto"/>
        <w:left w:val="none" w:sz="0" w:space="0" w:color="auto"/>
        <w:bottom w:val="none" w:sz="0" w:space="0" w:color="auto"/>
        <w:right w:val="none" w:sz="0" w:space="0" w:color="auto"/>
      </w:divBdr>
    </w:div>
    <w:div w:id="575627588">
      <w:bodyDiv w:val="1"/>
      <w:marLeft w:val="0"/>
      <w:marRight w:val="0"/>
      <w:marTop w:val="0"/>
      <w:marBottom w:val="0"/>
      <w:divBdr>
        <w:top w:val="none" w:sz="0" w:space="0" w:color="auto"/>
        <w:left w:val="none" w:sz="0" w:space="0" w:color="auto"/>
        <w:bottom w:val="none" w:sz="0" w:space="0" w:color="auto"/>
        <w:right w:val="none" w:sz="0" w:space="0" w:color="auto"/>
      </w:divBdr>
    </w:div>
    <w:div w:id="576479874">
      <w:bodyDiv w:val="1"/>
      <w:marLeft w:val="0"/>
      <w:marRight w:val="0"/>
      <w:marTop w:val="0"/>
      <w:marBottom w:val="0"/>
      <w:divBdr>
        <w:top w:val="none" w:sz="0" w:space="0" w:color="auto"/>
        <w:left w:val="none" w:sz="0" w:space="0" w:color="auto"/>
        <w:bottom w:val="none" w:sz="0" w:space="0" w:color="auto"/>
        <w:right w:val="none" w:sz="0" w:space="0" w:color="auto"/>
      </w:divBdr>
    </w:div>
    <w:div w:id="576788453">
      <w:bodyDiv w:val="1"/>
      <w:marLeft w:val="0"/>
      <w:marRight w:val="0"/>
      <w:marTop w:val="0"/>
      <w:marBottom w:val="0"/>
      <w:divBdr>
        <w:top w:val="none" w:sz="0" w:space="0" w:color="auto"/>
        <w:left w:val="none" w:sz="0" w:space="0" w:color="auto"/>
        <w:bottom w:val="none" w:sz="0" w:space="0" w:color="auto"/>
        <w:right w:val="none" w:sz="0" w:space="0" w:color="auto"/>
      </w:divBdr>
    </w:div>
    <w:div w:id="576863052">
      <w:bodyDiv w:val="1"/>
      <w:marLeft w:val="0"/>
      <w:marRight w:val="0"/>
      <w:marTop w:val="0"/>
      <w:marBottom w:val="0"/>
      <w:divBdr>
        <w:top w:val="none" w:sz="0" w:space="0" w:color="auto"/>
        <w:left w:val="none" w:sz="0" w:space="0" w:color="auto"/>
        <w:bottom w:val="none" w:sz="0" w:space="0" w:color="auto"/>
        <w:right w:val="none" w:sz="0" w:space="0" w:color="auto"/>
      </w:divBdr>
    </w:div>
    <w:div w:id="577207614">
      <w:bodyDiv w:val="1"/>
      <w:marLeft w:val="0"/>
      <w:marRight w:val="0"/>
      <w:marTop w:val="0"/>
      <w:marBottom w:val="0"/>
      <w:divBdr>
        <w:top w:val="none" w:sz="0" w:space="0" w:color="auto"/>
        <w:left w:val="none" w:sz="0" w:space="0" w:color="auto"/>
        <w:bottom w:val="none" w:sz="0" w:space="0" w:color="auto"/>
        <w:right w:val="none" w:sz="0" w:space="0" w:color="auto"/>
      </w:divBdr>
    </w:div>
    <w:div w:id="577520546">
      <w:bodyDiv w:val="1"/>
      <w:marLeft w:val="0"/>
      <w:marRight w:val="0"/>
      <w:marTop w:val="0"/>
      <w:marBottom w:val="0"/>
      <w:divBdr>
        <w:top w:val="none" w:sz="0" w:space="0" w:color="auto"/>
        <w:left w:val="none" w:sz="0" w:space="0" w:color="auto"/>
        <w:bottom w:val="none" w:sz="0" w:space="0" w:color="auto"/>
        <w:right w:val="none" w:sz="0" w:space="0" w:color="auto"/>
      </w:divBdr>
    </w:div>
    <w:div w:id="577594696">
      <w:bodyDiv w:val="1"/>
      <w:marLeft w:val="0"/>
      <w:marRight w:val="0"/>
      <w:marTop w:val="0"/>
      <w:marBottom w:val="0"/>
      <w:divBdr>
        <w:top w:val="none" w:sz="0" w:space="0" w:color="auto"/>
        <w:left w:val="none" w:sz="0" w:space="0" w:color="auto"/>
        <w:bottom w:val="none" w:sz="0" w:space="0" w:color="auto"/>
        <w:right w:val="none" w:sz="0" w:space="0" w:color="auto"/>
      </w:divBdr>
    </w:div>
    <w:div w:id="577717168">
      <w:bodyDiv w:val="1"/>
      <w:marLeft w:val="0"/>
      <w:marRight w:val="0"/>
      <w:marTop w:val="0"/>
      <w:marBottom w:val="0"/>
      <w:divBdr>
        <w:top w:val="none" w:sz="0" w:space="0" w:color="auto"/>
        <w:left w:val="none" w:sz="0" w:space="0" w:color="auto"/>
        <w:bottom w:val="none" w:sz="0" w:space="0" w:color="auto"/>
        <w:right w:val="none" w:sz="0" w:space="0" w:color="auto"/>
      </w:divBdr>
    </w:div>
    <w:div w:id="577790252">
      <w:bodyDiv w:val="1"/>
      <w:marLeft w:val="0"/>
      <w:marRight w:val="0"/>
      <w:marTop w:val="0"/>
      <w:marBottom w:val="0"/>
      <w:divBdr>
        <w:top w:val="none" w:sz="0" w:space="0" w:color="auto"/>
        <w:left w:val="none" w:sz="0" w:space="0" w:color="auto"/>
        <w:bottom w:val="none" w:sz="0" w:space="0" w:color="auto"/>
        <w:right w:val="none" w:sz="0" w:space="0" w:color="auto"/>
      </w:divBdr>
    </w:div>
    <w:div w:id="577904556">
      <w:bodyDiv w:val="1"/>
      <w:marLeft w:val="0"/>
      <w:marRight w:val="0"/>
      <w:marTop w:val="0"/>
      <w:marBottom w:val="0"/>
      <w:divBdr>
        <w:top w:val="none" w:sz="0" w:space="0" w:color="auto"/>
        <w:left w:val="none" w:sz="0" w:space="0" w:color="auto"/>
        <w:bottom w:val="none" w:sz="0" w:space="0" w:color="auto"/>
        <w:right w:val="none" w:sz="0" w:space="0" w:color="auto"/>
      </w:divBdr>
    </w:div>
    <w:div w:id="578098399">
      <w:bodyDiv w:val="1"/>
      <w:marLeft w:val="0"/>
      <w:marRight w:val="0"/>
      <w:marTop w:val="0"/>
      <w:marBottom w:val="0"/>
      <w:divBdr>
        <w:top w:val="none" w:sz="0" w:space="0" w:color="auto"/>
        <w:left w:val="none" w:sz="0" w:space="0" w:color="auto"/>
        <w:bottom w:val="none" w:sz="0" w:space="0" w:color="auto"/>
        <w:right w:val="none" w:sz="0" w:space="0" w:color="auto"/>
      </w:divBdr>
    </w:div>
    <w:div w:id="578905558">
      <w:bodyDiv w:val="1"/>
      <w:marLeft w:val="0"/>
      <w:marRight w:val="0"/>
      <w:marTop w:val="0"/>
      <w:marBottom w:val="0"/>
      <w:divBdr>
        <w:top w:val="none" w:sz="0" w:space="0" w:color="auto"/>
        <w:left w:val="none" w:sz="0" w:space="0" w:color="auto"/>
        <w:bottom w:val="none" w:sz="0" w:space="0" w:color="auto"/>
        <w:right w:val="none" w:sz="0" w:space="0" w:color="auto"/>
      </w:divBdr>
    </w:div>
    <w:div w:id="579288787">
      <w:bodyDiv w:val="1"/>
      <w:marLeft w:val="0"/>
      <w:marRight w:val="0"/>
      <w:marTop w:val="0"/>
      <w:marBottom w:val="0"/>
      <w:divBdr>
        <w:top w:val="none" w:sz="0" w:space="0" w:color="auto"/>
        <w:left w:val="none" w:sz="0" w:space="0" w:color="auto"/>
        <w:bottom w:val="none" w:sz="0" w:space="0" w:color="auto"/>
        <w:right w:val="none" w:sz="0" w:space="0" w:color="auto"/>
      </w:divBdr>
    </w:div>
    <w:div w:id="579363561">
      <w:bodyDiv w:val="1"/>
      <w:marLeft w:val="0"/>
      <w:marRight w:val="0"/>
      <w:marTop w:val="0"/>
      <w:marBottom w:val="0"/>
      <w:divBdr>
        <w:top w:val="none" w:sz="0" w:space="0" w:color="auto"/>
        <w:left w:val="none" w:sz="0" w:space="0" w:color="auto"/>
        <w:bottom w:val="none" w:sz="0" w:space="0" w:color="auto"/>
        <w:right w:val="none" w:sz="0" w:space="0" w:color="auto"/>
      </w:divBdr>
    </w:div>
    <w:div w:id="579412219">
      <w:bodyDiv w:val="1"/>
      <w:marLeft w:val="0"/>
      <w:marRight w:val="0"/>
      <w:marTop w:val="0"/>
      <w:marBottom w:val="0"/>
      <w:divBdr>
        <w:top w:val="none" w:sz="0" w:space="0" w:color="auto"/>
        <w:left w:val="none" w:sz="0" w:space="0" w:color="auto"/>
        <w:bottom w:val="none" w:sz="0" w:space="0" w:color="auto"/>
        <w:right w:val="none" w:sz="0" w:space="0" w:color="auto"/>
      </w:divBdr>
    </w:div>
    <w:div w:id="579489581">
      <w:bodyDiv w:val="1"/>
      <w:marLeft w:val="0"/>
      <w:marRight w:val="0"/>
      <w:marTop w:val="0"/>
      <w:marBottom w:val="0"/>
      <w:divBdr>
        <w:top w:val="none" w:sz="0" w:space="0" w:color="auto"/>
        <w:left w:val="none" w:sz="0" w:space="0" w:color="auto"/>
        <w:bottom w:val="none" w:sz="0" w:space="0" w:color="auto"/>
        <w:right w:val="none" w:sz="0" w:space="0" w:color="auto"/>
      </w:divBdr>
    </w:div>
    <w:div w:id="579675067">
      <w:bodyDiv w:val="1"/>
      <w:marLeft w:val="0"/>
      <w:marRight w:val="0"/>
      <w:marTop w:val="0"/>
      <w:marBottom w:val="0"/>
      <w:divBdr>
        <w:top w:val="none" w:sz="0" w:space="0" w:color="auto"/>
        <w:left w:val="none" w:sz="0" w:space="0" w:color="auto"/>
        <w:bottom w:val="none" w:sz="0" w:space="0" w:color="auto"/>
        <w:right w:val="none" w:sz="0" w:space="0" w:color="auto"/>
      </w:divBdr>
    </w:div>
    <w:div w:id="581110390">
      <w:bodyDiv w:val="1"/>
      <w:marLeft w:val="0"/>
      <w:marRight w:val="0"/>
      <w:marTop w:val="0"/>
      <w:marBottom w:val="0"/>
      <w:divBdr>
        <w:top w:val="none" w:sz="0" w:space="0" w:color="auto"/>
        <w:left w:val="none" w:sz="0" w:space="0" w:color="auto"/>
        <w:bottom w:val="none" w:sz="0" w:space="0" w:color="auto"/>
        <w:right w:val="none" w:sz="0" w:space="0" w:color="auto"/>
      </w:divBdr>
    </w:div>
    <w:div w:id="581724978">
      <w:bodyDiv w:val="1"/>
      <w:marLeft w:val="0"/>
      <w:marRight w:val="0"/>
      <w:marTop w:val="0"/>
      <w:marBottom w:val="0"/>
      <w:divBdr>
        <w:top w:val="none" w:sz="0" w:space="0" w:color="auto"/>
        <w:left w:val="none" w:sz="0" w:space="0" w:color="auto"/>
        <w:bottom w:val="none" w:sz="0" w:space="0" w:color="auto"/>
        <w:right w:val="none" w:sz="0" w:space="0" w:color="auto"/>
      </w:divBdr>
    </w:div>
    <w:div w:id="581793373">
      <w:bodyDiv w:val="1"/>
      <w:marLeft w:val="0"/>
      <w:marRight w:val="0"/>
      <w:marTop w:val="0"/>
      <w:marBottom w:val="0"/>
      <w:divBdr>
        <w:top w:val="none" w:sz="0" w:space="0" w:color="auto"/>
        <w:left w:val="none" w:sz="0" w:space="0" w:color="auto"/>
        <w:bottom w:val="none" w:sz="0" w:space="0" w:color="auto"/>
        <w:right w:val="none" w:sz="0" w:space="0" w:color="auto"/>
      </w:divBdr>
    </w:div>
    <w:div w:id="581988316">
      <w:bodyDiv w:val="1"/>
      <w:marLeft w:val="0"/>
      <w:marRight w:val="0"/>
      <w:marTop w:val="0"/>
      <w:marBottom w:val="0"/>
      <w:divBdr>
        <w:top w:val="none" w:sz="0" w:space="0" w:color="auto"/>
        <w:left w:val="none" w:sz="0" w:space="0" w:color="auto"/>
        <w:bottom w:val="none" w:sz="0" w:space="0" w:color="auto"/>
        <w:right w:val="none" w:sz="0" w:space="0" w:color="auto"/>
      </w:divBdr>
    </w:div>
    <w:div w:id="583339614">
      <w:bodyDiv w:val="1"/>
      <w:marLeft w:val="0"/>
      <w:marRight w:val="0"/>
      <w:marTop w:val="0"/>
      <w:marBottom w:val="0"/>
      <w:divBdr>
        <w:top w:val="none" w:sz="0" w:space="0" w:color="auto"/>
        <w:left w:val="none" w:sz="0" w:space="0" w:color="auto"/>
        <w:bottom w:val="none" w:sz="0" w:space="0" w:color="auto"/>
        <w:right w:val="none" w:sz="0" w:space="0" w:color="auto"/>
      </w:divBdr>
    </w:div>
    <w:div w:id="583533484">
      <w:bodyDiv w:val="1"/>
      <w:marLeft w:val="0"/>
      <w:marRight w:val="0"/>
      <w:marTop w:val="0"/>
      <w:marBottom w:val="0"/>
      <w:divBdr>
        <w:top w:val="none" w:sz="0" w:space="0" w:color="auto"/>
        <w:left w:val="none" w:sz="0" w:space="0" w:color="auto"/>
        <w:bottom w:val="none" w:sz="0" w:space="0" w:color="auto"/>
        <w:right w:val="none" w:sz="0" w:space="0" w:color="auto"/>
      </w:divBdr>
    </w:div>
    <w:div w:id="584732858">
      <w:bodyDiv w:val="1"/>
      <w:marLeft w:val="0"/>
      <w:marRight w:val="0"/>
      <w:marTop w:val="0"/>
      <w:marBottom w:val="0"/>
      <w:divBdr>
        <w:top w:val="none" w:sz="0" w:space="0" w:color="auto"/>
        <w:left w:val="none" w:sz="0" w:space="0" w:color="auto"/>
        <w:bottom w:val="none" w:sz="0" w:space="0" w:color="auto"/>
        <w:right w:val="none" w:sz="0" w:space="0" w:color="auto"/>
      </w:divBdr>
    </w:div>
    <w:div w:id="584798787">
      <w:bodyDiv w:val="1"/>
      <w:marLeft w:val="0"/>
      <w:marRight w:val="0"/>
      <w:marTop w:val="0"/>
      <w:marBottom w:val="0"/>
      <w:divBdr>
        <w:top w:val="none" w:sz="0" w:space="0" w:color="auto"/>
        <w:left w:val="none" w:sz="0" w:space="0" w:color="auto"/>
        <w:bottom w:val="none" w:sz="0" w:space="0" w:color="auto"/>
        <w:right w:val="none" w:sz="0" w:space="0" w:color="auto"/>
      </w:divBdr>
    </w:div>
    <w:div w:id="584848177">
      <w:bodyDiv w:val="1"/>
      <w:marLeft w:val="0"/>
      <w:marRight w:val="0"/>
      <w:marTop w:val="0"/>
      <w:marBottom w:val="0"/>
      <w:divBdr>
        <w:top w:val="none" w:sz="0" w:space="0" w:color="auto"/>
        <w:left w:val="none" w:sz="0" w:space="0" w:color="auto"/>
        <w:bottom w:val="none" w:sz="0" w:space="0" w:color="auto"/>
        <w:right w:val="none" w:sz="0" w:space="0" w:color="auto"/>
      </w:divBdr>
    </w:div>
    <w:div w:id="584921825">
      <w:bodyDiv w:val="1"/>
      <w:marLeft w:val="0"/>
      <w:marRight w:val="0"/>
      <w:marTop w:val="0"/>
      <w:marBottom w:val="0"/>
      <w:divBdr>
        <w:top w:val="none" w:sz="0" w:space="0" w:color="auto"/>
        <w:left w:val="none" w:sz="0" w:space="0" w:color="auto"/>
        <w:bottom w:val="none" w:sz="0" w:space="0" w:color="auto"/>
        <w:right w:val="none" w:sz="0" w:space="0" w:color="auto"/>
      </w:divBdr>
    </w:div>
    <w:div w:id="585264151">
      <w:bodyDiv w:val="1"/>
      <w:marLeft w:val="0"/>
      <w:marRight w:val="0"/>
      <w:marTop w:val="0"/>
      <w:marBottom w:val="0"/>
      <w:divBdr>
        <w:top w:val="none" w:sz="0" w:space="0" w:color="auto"/>
        <w:left w:val="none" w:sz="0" w:space="0" w:color="auto"/>
        <w:bottom w:val="none" w:sz="0" w:space="0" w:color="auto"/>
        <w:right w:val="none" w:sz="0" w:space="0" w:color="auto"/>
      </w:divBdr>
    </w:div>
    <w:div w:id="585264591">
      <w:bodyDiv w:val="1"/>
      <w:marLeft w:val="0"/>
      <w:marRight w:val="0"/>
      <w:marTop w:val="0"/>
      <w:marBottom w:val="0"/>
      <w:divBdr>
        <w:top w:val="none" w:sz="0" w:space="0" w:color="auto"/>
        <w:left w:val="none" w:sz="0" w:space="0" w:color="auto"/>
        <w:bottom w:val="none" w:sz="0" w:space="0" w:color="auto"/>
        <w:right w:val="none" w:sz="0" w:space="0" w:color="auto"/>
      </w:divBdr>
    </w:div>
    <w:div w:id="585840717">
      <w:bodyDiv w:val="1"/>
      <w:marLeft w:val="0"/>
      <w:marRight w:val="0"/>
      <w:marTop w:val="0"/>
      <w:marBottom w:val="0"/>
      <w:divBdr>
        <w:top w:val="none" w:sz="0" w:space="0" w:color="auto"/>
        <w:left w:val="none" w:sz="0" w:space="0" w:color="auto"/>
        <w:bottom w:val="none" w:sz="0" w:space="0" w:color="auto"/>
        <w:right w:val="none" w:sz="0" w:space="0" w:color="auto"/>
      </w:divBdr>
    </w:div>
    <w:div w:id="586036093">
      <w:bodyDiv w:val="1"/>
      <w:marLeft w:val="0"/>
      <w:marRight w:val="0"/>
      <w:marTop w:val="0"/>
      <w:marBottom w:val="0"/>
      <w:divBdr>
        <w:top w:val="none" w:sz="0" w:space="0" w:color="auto"/>
        <w:left w:val="none" w:sz="0" w:space="0" w:color="auto"/>
        <w:bottom w:val="none" w:sz="0" w:space="0" w:color="auto"/>
        <w:right w:val="none" w:sz="0" w:space="0" w:color="auto"/>
      </w:divBdr>
    </w:div>
    <w:div w:id="586229716">
      <w:bodyDiv w:val="1"/>
      <w:marLeft w:val="0"/>
      <w:marRight w:val="0"/>
      <w:marTop w:val="0"/>
      <w:marBottom w:val="0"/>
      <w:divBdr>
        <w:top w:val="none" w:sz="0" w:space="0" w:color="auto"/>
        <w:left w:val="none" w:sz="0" w:space="0" w:color="auto"/>
        <w:bottom w:val="none" w:sz="0" w:space="0" w:color="auto"/>
        <w:right w:val="none" w:sz="0" w:space="0" w:color="auto"/>
      </w:divBdr>
    </w:div>
    <w:div w:id="586695727">
      <w:bodyDiv w:val="1"/>
      <w:marLeft w:val="0"/>
      <w:marRight w:val="0"/>
      <w:marTop w:val="0"/>
      <w:marBottom w:val="0"/>
      <w:divBdr>
        <w:top w:val="none" w:sz="0" w:space="0" w:color="auto"/>
        <w:left w:val="none" w:sz="0" w:space="0" w:color="auto"/>
        <w:bottom w:val="none" w:sz="0" w:space="0" w:color="auto"/>
        <w:right w:val="none" w:sz="0" w:space="0" w:color="auto"/>
      </w:divBdr>
    </w:div>
    <w:div w:id="587078096">
      <w:bodyDiv w:val="1"/>
      <w:marLeft w:val="0"/>
      <w:marRight w:val="0"/>
      <w:marTop w:val="0"/>
      <w:marBottom w:val="0"/>
      <w:divBdr>
        <w:top w:val="none" w:sz="0" w:space="0" w:color="auto"/>
        <w:left w:val="none" w:sz="0" w:space="0" w:color="auto"/>
        <w:bottom w:val="none" w:sz="0" w:space="0" w:color="auto"/>
        <w:right w:val="none" w:sz="0" w:space="0" w:color="auto"/>
      </w:divBdr>
    </w:div>
    <w:div w:id="587269635">
      <w:bodyDiv w:val="1"/>
      <w:marLeft w:val="0"/>
      <w:marRight w:val="0"/>
      <w:marTop w:val="0"/>
      <w:marBottom w:val="0"/>
      <w:divBdr>
        <w:top w:val="none" w:sz="0" w:space="0" w:color="auto"/>
        <w:left w:val="none" w:sz="0" w:space="0" w:color="auto"/>
        <w:bottom w:val="none" w:sz="0" w:space="0" w:color="auto"/>
        <w:right w:val="none" w:sz="0" w:space="0" w:color="auto"/>
      </w:divBdr>
    </w:div>
    <w:div w:id="587495543">
      <w:bodyDiv w:val="1"/>
      <w:marLeft w:val="0"/>
      <w:marRight w:val="0"/>
      <w:marTop w:val="0"/>
      <w:marBottom w:val="0"/>
      <w:divBdr>
        <w:top w:val="none" w:sz="0" w:space="0" w:color="auto"/>
        <w:left w:val="none" w:sz="0" w:space="0" w:color="auto"/>
        <w:bottom w:val="none" w:sz="0" w:space="0" w:color="auto"/>
        <w:right w:val="none" w:sz="0" w:space="0" w:color="auto"/>
      </w:divBdr>
    </w:div>
    <w:div w:id="587496178">
      <w:bodyDiv w:val="1"/>
      <w:marLeft w:val="0"/>
      <w:marRight w:val="0"/>
      <w:marTop w:val="0"/>
      <w:marBottom w:val="0"/>
      <w:divBdr>
        <w:top w:val="none" w:sz="0" w:space="0" w:color="auto"/>
        <w:left w:val="none" w:sz="0" w:space="0" w:color="auto"/>
        <w:bottom w:val="none" w:sz="0" w:space="0" w:color="auto"/>
        <w:right w:val="none" w:sz="0" w:space="0" w:color="auto"/>
      </w:divBdr>
    </w:div>
    <w:div w:id="587688921">
      <w:bodyDiv w:val="1"/>
      <w:marLeft w:val="0"/>
      <w:marRight w:val="0"/>
      <w:marTop w:val="0"/>
      <w:marBottom w:val="0"/>
      <w:divBdr>
        <w:top w:val="none" w:sz="0" w:space="0" w:color="auto"/>
        <w:left w:val="none" w:sz="0" w:space="0" w:color="auto"/>
        <w:bottom w:val="none" w:sz="0" w:space="0" w:color="auto"/>
        <w:right w:val="none" w:sz="0" w:space="0" w:color="auto"/>
      </w:divBdr>
    </w:div>
    <w:div w:id="587932985">
      <w:bodyDiv w:val="1"/>
      <w:marLeft w:val="0"/>
      <w:marRight w:val="0"/>
      <w:marTop w:val="0"/>
      <w:marBottom w:val="0"/>
      <w:divBdr>
        <w:top w:val="none" w:sz="0" w:space="0" w:color="auto"/>
        <w:left w:val="none" w:sz="0" w:space="0" w:color="auto"/>
        <w:bottom w:val="none" w:sz="0" w:space="0" w:color="auto"/>
        <w:right w:val="none" w:sz="0" w:space="0" w:color="auto"/>
      </w:divBdr>
    </w:div>
    <w:div w:id="588075634">
      <w:bodyDiv w:val="1"/>
      <w:marLeft w:val="0"/>
      <w:marRight w:val="0"/>
      <w:marTop w:val="0"/>
      <w:marBottom w:val="0"/>
      <w:divBdr>
        <w:top w:val="none" w:sz="0" w:space="0" w:color="auto"/>
        <w:left w:val="none" w:sz="0" w:space="0" w:color="auto"/>
        <w:bottom w:val="none" w:sz="0" w:space="0" w:color="auto"/>
        <w:right w:val="none" w:sz="0" w:space="0" w:color="auto"/>
      </w:divBdr>
    </w:div>
    <w:div w:id="588078945">
      <w:bodyDiv w:val="1"/>
      <w:marLeft w:val="0"/>
      <w:marRight w:val="0"/>
      <w:marTop w:val="0"/>
      <w:marBottom w:val="0"/>
      <w:divBdr>
        <w:top w:val="none" w:sz="0" w:space="0" w:color="auto"/>
        <w:left w:val="none" w:sz="0" w:space="0" w:color="auto"/>
        <w:bottom w:val="none" w:sz="0" w:space="0" w:color="auto"/>
        <w:right w:val="none" w:sz="0" w:space="0" w:color="auto"/>
      </w:divBdr>
    </w:div>
    <w:div w:id="588272832">
      <w:bodyDiv w:val="1"/>
      <w:marLeft w:val="0"/>
      <w:marRight w:val="0"/>
      <w:marTop w:val="0"/>
      <w:marBottom w:val="0"/>
      <w:divBdr>
        <w:top w:val="none" w:sz="0" w:space="0" w:color="auto"/>
        <w:left w:val="none" w:sz="0" w:space="0" w:color="auto"/>
        <w:bottom w:val="none" w:sz="0" w:space="0" w:color="auto"/>
        <w:right w:val="none" w:sz="0" w:space="0" w:color="auto"/>
      </w:divBdr>
    </w:div>
    <w:div w:id="588543483">
      <w:bodyDiv w:val="1"/>
      <w:marLeft w:val="0"/>
      <w:marRight w:val="0"/>
      <w:marTop w:val="0"/>
      <w:marBottom w:val="0"/>
      <w:divBdr>
        <w:top w:val="none" w:sz="0" w:space="0" w:color="auto"/>
        <w:left w:val="none" w:sz="0" w:space="0" w:color="auto"/>
        <w:bottom w:val="none" w:sz="0" w:space="0" w:color="auto"/>
        <w:right w:val="none" w:sz="0" w:space="0" w:color="auto"/>
      </w:divBdr>
    </w:div>
    <w:div w:id="588657329">
      <w:bodyDiv w:val="1"/>
      <w:marLeft w:val="0"/>
      <w:marRight w:val="0"/>
      <w:marTop w:val="0"/>
      <w:marBottom w:val="0"/>
      <w:divBdr>
        <w:top w:val="none" w:sz="0" w:space="0" w:color="auto"/>
        <w:left w:val="none" w:sz="0" w:space="0" w:color="auto"/>
        <w:bottom w:val="none" w:sz="0" w:space="0" w:color="auto"/>
        <w:right w:val="none" w:sz="0" w:space="0" w:color="auto"/>
      </w:divBdr>
    </w:div>
    <w:div w:id="589628606">
      <w:bodyDiv w:val="1"/>
      <w:marLeft w:val="0"/>
      <w:marRight w:val="0"/>
      <w:marTop w:val="0"/>
      <w:marBottom w:val="0"/>
      <w:divBdr>
        <w:top w:val="none" w:sz="0" w:space="0" w:color="auto"/>
        <w:left w:val="none" w:sz="0" w:space="0" w:color="auto"/>
        <w:bottom w:val="none" w:sz="0" w:space="0" w:color="auto"/>
        <w:right w:val="none" w:sz="0" w:space="0" w:color="auto"/>
      </w:divBdr>
    </w:div>
    <w:div w:id="589852017">
      <w:bodyDiv w:val="1"/>
      <w:marLeft w:val="0"/>
      <w:marRight w:val="0"/>
      <w:marTop w:val="0"/>
      <w:marBottom w:val="0"/>
      <w:divBdr>
        <w:top w:val="none" w:sz="0" w:space="0" w:color="auto"/>
        <w:left w:val="none" w:sz="0" w:space="0" w:color="auto"/>
        <w:bottom w:val="none" w:sz="0" w:space="0" w:color="auto"/>
        <w:right w:val="none" w:sz="0" w:space="0" w:color="auto"/>
      </w:divBdr>
    </w:div>
    <w:div w:id="590626482">
      <w:bodyDiv w:val="1"/>
      <w:marLeft w:val="0"/>
      <w:marRight w:val="0"/>
      <w:marTop w:val="0"/>
      <w:marBottom w:val="0"/>
      <w:divBdr>
        <w:top w:val="none" w:sz="0" w:space="0" w:color="auto"/>
        <w:left w:val="none" w:sz="0" w:space="0" w:color="auto"/>
        <w:bottom w:val="none" w:sz="0" w:space="0" w:color="auto"/>
        <w:right w:val="none" w:sz="0" w:space="0" w:color="auto"/>
      </w:divBdr>
    </w:div>
    <w:div w:id="590628276">
      <w:bodyDiv w:val="1"/>
      <w:marLeft w:val="0"/>
      <w:marRight w:val="0"/>
      <w:marTop w:val="0"/>
      <w:marBottom w:val="0"/>
      <w:divBdr>
        <w:top w:val="none" w:sz="0" w:space="0" w:color="auto"/>
        <w:left w:val="none" w:sz="0" w:space="0" w:color="auto"/>
        <w:bottom w:val="none" w:sz="0" w:space="0" w:color="auto"/>
        <w:right w:val="none" w:sz="0" w:space="0" w:color="auto"/>
      </w:divBdr>
    </w:div>
    <w:div w:id="590701867">
      <w:bodyDiv w:val="1"/>
      <w:marLeft w:val="0"/>
      <w:marRight w:val="0"/>
      <w:marTop w:val="0"/>
      <w:marBottom w:val="0"/>
      <w:divBdr>
        <w:top w:val="none" w:sz="0" w:space="0" w:color="auto"/>
        <w:left w:val="none" w:sz="0" w:space="0" w:color="auto"/>
        <w:bottom w:val="none" w:sz="0" w:space="0" w:color="auto"/>
        <w:right w:val="none" w:sz="0" w:space="0" w:color="auto"/>
      </w:divBdr>
    </w:div>
    <w:div w:id="590744428">
      <w:bodyDiv w:val="1"/>
      <w:marLeft w:val="0"/>
      <w:marRight w:val="0"/>
      <w:marTop w:val="0"/>
      <w:marBottom w:val="0"/>
      <w:divBdr>
        <w:top w:val="none" w:sz="0" w:space="0" w:color="auto"/>
        <w:left w:val="none" w:sz="0" w:space="0" w:color="auto"/>
        <w:bottom w:val="none" w:sz="0" w:space="0" w:color="auto"/>
        <w:right w:val="none" w:sz="0" w:space="0" w:color="auto"/>
      </w:divBdr>
    </w:div>
    <w:div w:id="590938532">
      <w:bodyDiv w:val="1"/>
      <w:marLeft w:val="0"/>
      <w:marRight w:val="0"/>
      <w:marTop w:val="0"/>
      <w:marBottom w:val="0"/>
      <w:divBdr>
        <w:top w:val="none" w:sz="0" w:space="0" w:color="auto"/>
        <w:left w:val="none" w:sz="0" w:space="0" w:color="auto"/>
        <w:bottom w:val="none" w:sz="0" w:space="0" w:color="auto"/>
        <w:right w:val="none" w:sz="0" w:space="0" w:color="auto"/>
      </w:divBdr>
    </w:div>
    <w:div w:id="590965089">
      <w:bodyDiv w:val="1"/>
      <w:marLeft w:val="0"/>
      <w:marRight w:val="0"/>
      <w:marTop w:val="0"/>
      <w:marBottom w:val="0"/>
      <w:divBdr>
        <w:top w:val="none" w:sz="0" w:space="0" w:color="auto"/>
        <w:left w:val="none" w:sz="0" w:space="0" w:color="auto"/>
        <w:bottom w:val="none" w:sz="0" w:space="0" w:color="auto"/>
        <w:right w:val="none" w:sz="0" w:space="0" w:color="auto"/>
      </w:divBdr>
    </w:div>
    <w:div w:id="591473326">
      <w:bodyDiv w:val="1"/>
      <w:marLeft w:val="0"/>
      <w:marRight w:val="0"/>
      <w:marTop w:val="0"/>
      <w:marBottom w:val="0"/>
      <w:divBdr>
        <w:top w:val="none" w:sz="0" w:space="0" w:color="auto"/>
        <w:left w:val="none" w:sz="0" w:space="0" w:color="auto"/>
        <w:bottom w:val="none" w:sz="0" w:space="0" w:color="auto"/>
        <w:right w:val="none" w:sz="0" w:space="0" w:color="auto"/>
      </w:divBdr>
    </w:div>
    <w:div w:id="591552951">
      <w:bodyDiv w:val="1"/>
      <w:marLeft w:val="0"/>
      <w:marRight w:val="0"/>
      <w:marTop w:val="0"/>
      <w:marBottom w:val="0"/>
      <w:divBdr>
        <w:top w:val="none" w:sz="0" w:space="0" w:color="auto"/>
        <w:left w:val="none" w:sz="0" w:space="0" w:color="auto"/>
        <w:bottom w:val="none" w:sz="0" w:space="0" w:color="auto"/>
        <w:right w:val="none" w:sz="0" w:space="0" w:color="auto"/>
      </w:divBdr>
    </w:div>
    <w:div w:id="591621721">
      <w:bodyDiv w:val="1"/>
      <w:marLeft w:val="0"/>
      <w:marRight w:val="0"/>
      <w:marTop w:val="0"/>
      <w:marBottom w:val="0"/>
      <w:divBdr>
        <w:top w:val="none" w:sz="0" w:space="0" w:color="auto"/>
        <w:left w:val="none" w:sz="0" w:space="0" w:color="auto"/>
        <w:bottom w:val="none" w:sz="0" w:space="0" w:color="auto"/>
        <w:right w:val="none" w:sz="0" w:space="0" w:color="auto"/>
      </w:divBdr>
    </w:div>
    <w:div w:id="591934924">
      <w:bodyDiv w:val="1"/>
      <w:marLeft w:val="0"/>
      <w:marRight w:val="0"/>
      <w:marTop w:val="0"/>
      <w:marBottom w:val="0"/>
      <w:divBdr>
        <w:top w:val="none" w:sz="0" w:space="0" w:color="auto"/>
        <w:left w:val="none" w:sz="0" w:space="0" w:color="auto"/>
        <w:bottom w:val="none" w:sz="0" w:space="0" w:color="auto"/>
        <w:right w:val="none" w:sz="0" w:space="0" w:color="auto"/>
      </w:divBdr>
    </w:div>
    <w:div w:id="592016057">
      <w:bodyDiv w:val="1"/>
      <w:marLeft w:val="0"/>
      <w:marRight w:val="0"/>
      <w:marTop w:val="0"/>
      <w:marBottom w:val="0"/>
      <w:divBdr>
        <w:top w:val="none" w:sz="0" w:space="0" w:color="auto"/>
        <w:left w:val="none" w:sz="0" w:space="0" w:color="auto"/>
        <w:bottom w:val="none" w:sz="0" w:space="0" w:color="auto"/>
        <w:right w:val="none" w:sz="0" w:space="0" w:color="auto"/>
      </w:divBdr>
    </w:div>
    <w:div w:id="592469805">
      <w:bodyDiv w:val="1"/>
      <w:marLeft w:val="0"/>
      <w:marRight w:val="0"/>
      <w:marTop w:val="0"/>
      <w:marBottom w:val="0"/>
      <w:divBdr>
        <w:top w:val="none" w:sz="0" w:space="0" w:color="auto"/>
        <w:left w:val="none" w:sz="0" w:space="0" w:color="auto"/>
        <w:bottom w:val="none" w:sz="0" w:space="0" w:color="auto"/>
        <w:right w:val="none" w:sz="0" w:space="0" w:color="auto"/>
      </w:divBdr>
    </w:div>
    <w:div w:id="593130100">
      <w:bodyDiv w:val="1"/>
      <w:marLeft w:val="0"/>
      <w:marRight w:val="0"/>
      <w:marTop w:val="0"/>
      <w:marBottom w:val="0"/>
      <w:divBdr>
        <w:top w:val="none" w:sz="0" w:space="0" w:color="auto"/>
        <w:left w:val="none" w:sz="0" w:space="0" w:color="auto"/>
        <w:bottom w:val="none" w:sz="0" w:space="0" w:color="auto"/>
        <w:right w:val="none" w:sz="0" w:space="0" w:color="auto"/>
      </w:divBdr>
    </w:div>
    <w:div w:id="593247733">
      <w:bodyDiv w:val="1"/>
      <w:marLeft w:val="0"/>
      <w:marRight w:val="0"/>
      <w:marTop w:val="0"/>
      <w:marBottom w:val="0"/>
      <w:divBdr>
        <w:top w:val="none" w:sz="0" w:space="0" w:color="auto"/>
        <w:left w:val="none" w:sz="0" w:space="0" w:color="auto"/>
        <w:bottom w:val="none" w:sz="0" w:space="0" w:color="auto"/>
        <w:right w:val="none" w:sz="0" w:space="0" w:color="auto"/>
      </w:divBdr>
    </w:div>
    <w:div w:id="593711367">
      <w:bodyDiv w:val="1"/>
      <w:marLeft w:val="0"/>
      <w:marRight w:val="0"/>
      <w:marTop w:val="0"/>
      <w:marBottom w:val="0"/>
      <w:divBdr>
        <w:top w:val="none" w:sz="0" w:space="0" w:color="auto"/>
        <w:left w:val="none" w:sz="0" w:space="0" w:color="auto"/>
        <w:bottom w:val="none" w:sz="0" w:space="0" w:color="auto"/>
        <w:right w:val="none" w:sz="0" w:space="0" w:color="auto"/>
      </w:divBdr>
    </w:div>
    <w:div w:id="594170317">
      <w:bodyDiv w:val="1"/>
      <w:marLeft w:val="0"/>
      <w:marRight w:val="0"/>
      <w:marTop w:val="0"/>
      <w:marBottom w:val="0"/>
      <w:divBdr>
        <w:top w:val="none" w:sz="0" w:space="0" w:color="auto"/>
        <w:left w:val="none" w:sz="0" w:space="0" w:color="auto"/>
        <w:bottom w:val="none" w:sz="0" w:space="0" w:color="auto"/>
        <w:right w:val="none" w:sz="0" w:space="0" w:color="auto"/>
      </w:divBdr>
    </w:div>
    <w:div w:id="594477815">
      <w:bodyDiv w:val="1"/>
      <w:marLeft w:val="0"/>
      <w:marRight w:val="0"/>
      <w:marTop w:val="0"/>
      <w:marBottom w:val="0"/>
      <w:divBdr>
        <w:top w:val="none" w:sz="0" w:space="0" w:color="auto"/>
        <w:left w:val="none" w:sz="0" w:space="0" w:color="auto"/>
        <w:bottom w:val="none" w:sz="0" w:space="0" w:color="auto"/>
        <w:right w:val="none" w:sz="0" w:space="0" w:color="auto"/>
      </w:divBdr>
    </w:div>
    <w:div w:id="594944222">
      <w:bodyDiv w:val="1"/>
      <w:marLeft w:val="0"/>
      <w:marRight w:val="0"/>
      <w:marTop w:val="0"/>
      <w:marBottom w:val="0"/>
      <w:divBdr>
        <w:top w:val="none" w:sz="0" w:space="0" w:color="auto"/>
        <w:left w:val="none" w:sz="0" w:space="0" w:color="auto"/>
        <w:bottom w:val="none" w:sz="0" w:space="0" w:color="auto"/>
        <w:right w:val="none" w:sz="0" w:space="0" w:color="auto"/>
      </w:divBdr>
    </w:div>
    <w:div w:id="595136678">
      <w:bodyDiv w:val="1"/>
      <w:marLeft w:val="0"/>
      <w:marRight w:val="0"/>
      <w:marTop w:val="0"/>
      <w:marBottom w:val="0"/>
      <w:divBdr>
        <w:top w:val="none" w:sz="0" w:space="0" w:color="auto"/>
        <w:left w:val="none" w:sz="0" w:space="0" w:color="auto"/>
        <w:bottom w:val="none" w:sz="0" w:space="0" w:color="auto"/>
        <w:right w:val="none" w:sz="0" w:space="0" w:color="auto"/>
      </w:divBdr>
    </w:div>
    <w:div w:id="595407764">
      <w:bodyDiv w:val="1"/>
      <w:marLeft w:val="0"/>
      <w:marRight w:val="0"/>
      <w:marTop w:val="0"/>
      <w:marBottom w:val="0"/>
      <w:divBdr>
        <w:top w:val="none" w:sz="0" w:space="0" w:color="auto"/>
        <w:left w:val="none" w:sz="0" w:space="0" w:color="auto"/>
        <w:bottom w:val="none" w:sz="0" w:space="0" w:color="auto"/>
        <w:right w:val="none" w:sz="0" w:space="0" w:color="auto"/>
      </w:divBdr>
    </w:div>
    <w:div w:id="595598663">
      <w:bodyDiv w:val="1"/>
      <w:marLeft w:val="0"/>
      <w:marRight w:val="0"/>
      <w:marTop w:val="0"/>
      <w:marBottom w:val="0"/>
      <w:divBdr>
        <w:top w:val="none" w:sz="0" w:space="0" w:color="auto"/>
        <w:left w:val="none" w:sz="0" w:space="0" w:color="auto"/>
        <w:bottom w:val="none" w:sz="0" w:space="0" w:color="auto"/>
        <w:right w:val="none" w:sz="0" w:space="0" w:color="auto"/>
      </w:divBdr>
    </w:div>
    <w:div w:id="595674704">
      <w:bodyDiv w:val="1"/>
      <w:marLeft w:val="0"/>
      <w:marRight w:val="0"/>
      <w:marTop w:val="0"/>
      <w:marBottom w:val="0"/>
      <w:divBdr>
        <w:top w:val="none" w:sz="0" w:space="0" w:color="auto"/>
        <w:left w:val="none" w:sz="0" w:space="0" w:color="auto"/>
        <w:bottom w:val="none" w:sz="0" w:space="0" w:color="auto"/>
        <w:right w:val="none" w:sz="0" w:space="0" w:color="auto"/>
      </w:divBdr>
    </w:div>
    <w:div w:id="596059656">
      <w:bodyDiv w:val="1"/>
      <w:marLeft w:val="0"/>
      <w:marRight w:val="0"/>
      <w:marTop w:val="0"/>
      <w:marBottom w:val="0"/>
      <w:divBdr>
        <w:top w:val="none" w:sz="0" w:space="0" w:color="auto"/>
        <w:left w:val="none" w:sz="0" w:space="0" w:color="auto"/>
        <w:bottom w:val="none" w:sz="0" w:space="0" w:color="auto"/>
        <w:right w:val="none" w:sz="0" w:space="0" w:color="auto"/>
      </w:divBdr>
    </w:div>
    <w:div w:id="596132613">
      <w:bodyDiv w:val="1"/>
      <w:marLeft w:val="0"/>
      <w:marRight w:val="0"/>
      <w:marTop w:val="0"/>
      <w:marBottom w:val="0"/>
      <w:divBdr>
        <w:top w:val="none" w:sz="0" w:space="0" w:color="auto"/>
        <w:left w:val="none" w:sz="0" w:space="0" w:color="auto"/>
        <w:bottom w:val="none" w:sz="0" w:space="0" w:color="auto"/>
        <w:right w:val="none" w:sz="0" w:space="0" w:color="auto"/>
      </w:divBdr>
    </w:div>
    <w:div w:id="596210011">
      <w:bodyDiv w:val="1"/>
      <w:marLeft w:val="0"/>
      <w:marRight w:val="0"/>
      <w:marTop w:val="0"/>
      <w:marBottom w:val="0"/>
      <w:divBdr>
        <w:top w:val="none" w:sz="0" w:space="0" w:color="auto"/>
        <w:left w:val="none" w:sz="0" w:space="0" w:color="auto"/>
        <w:bottom w:val="none" w:sz="0" w:space="0" w:color="auto"/>
        <w:right w:val="none" w:sz="0" w:space="0" w:color="auto"/>
      </w:divBdr>
    </w:div>
    <w:div w:id="596328075">
      <w:bodyDiv w:val="1"/>
      <w:marLeft w:val="0"/>
      <w:marRight w:val="0"/>
      <w:marTop w:val="0"/>
      <w:marBottom w:val="0"/>
      <w:divBdr>
        <w:top w:val="none" w:sz="0" w:space="0" w:color="auto"/>
        <w:left w:val="none" w:sz="0" w:space="0" w:color="auto"/>
        <w:bottom w:val="none" w:sz="0" w:space="0" w:color="auto"/>
        <w:right w:val="none" w:sz="0" w:space="0" w:color="auto"/>
      </w:divBdr>
    </w:div>
    <w:div w:id="596669496">
      <w:bodyDiv w:val="1"/>
      <w:marLeft w:val="0"/>
      <w:marRight w:val="0"/>
      <w:marTop w:val="0"/>
      <w:marBottom w:val="0"/>
      <w:divBdr>
        <w:top w:val="none" w:sz="0" w:space="0" w:color="auto"/>
        <w:left w:val="none" w:sz="0" w:space="0" w:color="auto"/>
        <w:bottom w:val="none" w:sz="0" w:space="0" w:color="auto"/>
        <w:right w:val="none" w:sz="0" w:space="0" w:color="auto"/>
      </w:divBdr>
    </w:div>
    <w:div w:id="596864357">
      <w:bodyDiv w:val="1"/>
      <w:marLeft w:val="0"/>
      <w:marRight w:val="0"/>
      <w:marTop w:val="0"/>
      <w:marBottom w:val="0"/>
      <w:divBdr>
        <w:top w:val="none" w:sz="0" w:space="0" w:color="auto"/>
        <w:left w:val="none" w:sz="0" w:space="0" w:color="auto"/>
        <w:bottom w:val="none" w:sz="0" w:space="0" w:color="auto"/>
        <w:right w:val="none" w:sz="0" w:space="0" w:color="auto"/>
      </w:divBdr>
    </w:div>
    <w:div w:id="597063325">
      <w:bodyDiv w:val="1"/>
      <w:marLeft w:val="0"/>
      <w:marRight w:val="0"/>
      <w:marTop w:val="0"/>
      <w:marBottom w:val="0"/>
      <w:divBdr>
        <w:top w:val="none" w:sz="0" w:space="0" w:color="auto"/>
        <w:left w:val="none" w:sz="0" w:space="0" w:color="auto"/>
        <w:bottom w:val="none" w:sz="0" w:space="0" w:color="auto"/>
        <w:right w:val="none" w:sz="0" w:space="0" w:color="auto"/>
      </w:divBdr>
    </w:div>
    <w:div w:id="597099118">
      <w:bodyDiv w:val="1"/>
      <w:marLeft w:val="0"/>
      <w:marRight w:val="0"/>
      <w:marTop w:val="0"/>
      <w:marBottom w:val="0"/>
      <w:divBdr>
        <w:top w:val="none" w:sz="0" w:space="0" w:color="auto"/>
        <w:left w:val="none" w:sz="0" w:space="0" w:color="auto"/>
        <w:bottom w:val="none" w:sz="0" w:space="0" w:color="auto"/>
        <w:right w:val="none" w:sz="0" w:space="0" w:color="auto"/>
      </w:divBdr>
    </w:div>
    <w:div w:id="597258276">
      <w:bodyDiv w:val="1"/>
      <w:marLeft w:val="0"/>
      <w:marRight w:val="0"/>
      <w:marTop w:val="0"/>
      <w:marBottom w:val="0"/>
      <w:divBdr>
        <w:top w:val="none" w:sz="0" w:space="0" w:color="auto"/>
        <w:left w:val="none" w:sz="0" w:space="0" w:color="auto"/>
        <w:bottom w:val="none" w:sz="0" w:space="0" w:color="auto"/>
        <w:right w:val="none" w:sz="0" w:space="0" w:color="auto"/>
      </w:divBdr>
    </w:div>
    <w:div w:id="597371238">
      <w:bodyDiv w:val="1"/>
      <w:marLeft w:val="0"/>
      <w:marRight w:val="0"/>
      <w:marTop w:val="0"/>
      <w:marBottom w:val="0"/>
      <w:divBdr>
        <w:top w:val="none" w:sz="0" w:space="0" w:color="auto"/>
        <w:left w:val="none" w:sz="0" w:space="0" w:color="auto"/>
        <w:bottom w:val="none" w:sz="0" w:space="0" w:color="auto"/>
        <w:right w:val="none" w:sz="0" w:space="0" w:color="auto"/>
      </w:divBdr>
    </w:div>
    <w:div w:id="597442458">
      <w:bodyDiv w:val="1"/>
      <w:marLeft w:val="0"/>
      <w:marRight w:val="0"/>
      <w:marTop w:val="0"/>
      <w:marBottom w:val="0"/>
      <w:divBdr>
        <w:top w:val="none" w:sz="0" w:space="0" w:color="auto"/>
        <w:left w:val="none" w:sz="0" w:space="0" w:color="auto"/>
        <w:bottom w:val="none" w:sz="0" w:space="0" w:color="auto"/>
        <w:right w:val="none" w:sz="0" w:space="0" w:color="auto"/>
      </w:divBdr>
    </w:div>
    <w:div w:id="597640445">
      <w:bodyDiv w:val="1"/>
      <w:marLeft w:val="0"/>
      <w:marRight w:val="0"/>
      <w:marTop w:val="0"/>
      <w:marBottom w:val="0"/>
      <w:divBdr>
        <w:top w:val="none" w:sz="0" w:space="0" w:color="auto"/>
        <w:left w:val="none" w:sz="0" w:space="0" w:color="auto"/>
        <w:bottom w:val="none" w:sz="0" w:space="0" w:color="auto"/>
        <w:right w:val="none" w:sz="0" w:space="0" w:color="auto"/>
      </w:divBdr>
    </w:div>
    <w:div w:id="598104254">
      <w:bodyDiv w:val="1"/>
      <w:marLeft w:val="0"/>
      <w:marRight w:val="0"/>
      <w:marTop w:val="0"/>
      <w:marBottom w:val="0"/>
      <w:divBdr>
        <w:top w:val="none" w:sz="0" w:space="0" w:color="auto"/>
        <w:left w:val="none" w:sz="0" w:space="0" w:color="auto"/>
        <w:bottom w:val="none" w:sz="0" w:space="0" w:color="auto"/>
        <w:right w:val="none" w:sz="0" w:space="0" w:color="auto"/>
      </w:divBdr>
    </w:div>
    <w:div w:id="598178135">
      <w:bodyDiv w:val="1"/>
      <w:marLeft w:val="0"/>
      <w:marRight w:val="0"/>
      <w:marTop w:val="0"/>
      <w:marBottom w:val="0"/>
      <w:divBdr>
        <w:top w:val="none" w:sz="0" w:space="0" w:color="auto"/>
        <w:left w:val="none" w:sz="0" w:space="0" w:color="auto"/>
        <w:bottom w:val="none" w:sz="0" w:space="0" w:color="auto"/>
        <w:right w:val="none" w:sz="0" w:space="0" w:color="auto"/>
      </w:divBdr>
    </w:div>
    <w:div w:id="598221540">
      <w:bodyDiv w:val="1"/>
      <w:marLeft w:val="0"/>
      <w:marRight w:val="0"/>
      <w:marTop w:val="0"/>
      <w:marBottom w:val="0"/>
      <w:divBdr>
        <w:top w:val="none" w:sz="0" w:space="0" w:color="auto"/>
        <w:left w:val="none" w:sz="0" w:space="0" w:color="auto"/>
        <w:bottom w:val="none" w:sz="0" w:space="0" w:color="auto"/>
        <w:right w:val="none" w:sz="0" w:space="0" w:color="auto"/>
      </w:divBdr>
    </w:div>
    <w:div w:id="598415684">
      <w:bodyDiv w:val="1"/>
      <w:marLeft w:val="0"/>
      <w:marRight w:val="0"/>
      <w:marTop w:val="0"/>
      <w:marBottom w:val="0"/>
      <w:divBdr>
        <w:top w:val="none" w:sz="0" w:space="0" w:color="F7F7F7"/>
        <w:left w:val="none" w:sz="0" w:space="0" w:color="F7F7F7"/>
        <w:bottom w:val="none" w:sz="0" w:space="0" w:color="F7F7F7"/>
        <w:right w:val="none" w:sz="0" w:space="0" w:color="F7F7F7"/>
      </w:divBdr>
      <w:divsChild>
        <w:div w:id="1031956551">
          <w:marLeft w:val="0"/>
          <w:marRight w:val="0"/>
          <w:marTop w:val="0"/>
          <w:marBottom w:val="0"/>
          <w:divBdr>
            <w:top w:val="single" w:sz="6" w:space="0" w:color="4A677F"/>
            <w:left w:val="single" w:sz="6" w:space="0" w:color="4A677F"/>
            <w:bottom w:val="threeDEngrave" w:sz="6" w:space="0" w:color="4A677F"/>
            <w:right w:val="single" w:sz="6" w:space="0" w:color="4A677F"/>
          </w:divBdr>
          <w:divsChild>
            <w:div w:id="1148013975">
              <w:marLeft w:val="0"/>
              <w:marRight w:val="0"/>
              <w:marTop w:val="0"/>
              <w:marBottom w:val="0"/>
              <w:divBdr>
                <w:top w:val="none" w:sz="0" w:space="0" w:color="auto"/>
                <w:left w:val="none" w:sz="0" w:space="0" w:color="auto"/>
                <w:bottom w:val="none" w:sz="0" w:space="0" w:color="auto"/>
                <w:right w:val="none" w:sz="0" w:space="0" w:color="auto"/>
              </w:divBdr>
              <w:divsChild>
                <w:div w:id="663775788">
                  <w:marLeft w:val="0"/>
                  <w:marRight w:val="0"/>
                  <w:marTop w:val="0"/>
                  <w:marBottom w:val="0"/>
                  <w:divBdr>
                    <w:top w:val="none" w:sz="0" w:space="0" w:color="auto"/>
                    <w:left w:val="none" w:sz="0" w:space="0" w:color="auto"/>
                    <w:bottom w:val="none" w:sz="0" w:space="0" w:color="auto"/>
                    <w:right w:val="none" w:sz="0" w:space="0" w:color="auto"/>
                  </w:divBdr>
                  <w:divsChild>
                    <w:div w:id="14694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219612">
      <w:bodyDiv w:val="1"/>
      <w:marLeft w:val="0"/>
      <w:marRight w:val="0"/>
      <w:marTop w:val="0"/>
      <w:marBottom w:val="0"/>
      <w:divBdr>
        <w:top w:val="none" w:sz="0" w:space="0" w:color="auto"/>
        <w:left w:val="none" w:sz="0" w:space="0" w:color="auto"/>
        <w:bottom w:val="none" w:sz="0" w:space="0" w:color="auto"/>
        <w:right w:val="none" w:sz="0" w:space="0" w:color="auto"/>
      </w:divBdr>
    </w:div>
    <w:div w:id="599606871">
      <w:bodyDiv w:val="1"/>
      <w:marLeft w:val="0"/>
      <w:marRight w:val="0"/>
      <w:marTop w:val="0"/>
      <w:marBottom w:val="0"/>
      <w:divBdr>
        <w:top w:val="none" w:sz="0" w:space="0" w:color="auto"/>
        <w:left w:val="none" w:sz="0" w:space="0" w:color="auto"/>
        <w:bottom w:val="none" w:sz="0" w:space="0" w:color="auto"/>
        <w:right w:val="none" w:sz="0" w:space="0" w:color="auto"/>
      </w:divBdr>
    </w:div>
    <w:div w:id="600182009">
      <w:bodyDiv w:val="1"/>
      <w:marLeft w:val="0"/>
      <w:marRight w:val="0"/>
      <w:marTop w:val="0"/>
      <w:marBottom w:val="0"/>
      <w:divBdr>
        <w:top w:val="none" w:sz="0" w:space="0" w:color="auto"/>
        <w:left w:val="none" w:sz="0" w:space="0" w:color="auto"/>
        <w:bottom w:val="none" w:sz="0" w:space="0" w:color="auto"/>
        <w:right w:val="none" w:sz="0" w:space="0" w:color="auto"/>
      </w:divBdr>
    </w:div>
    <w:div w:id="600453141">
      <w:bodyDiv w:val="1"/>
      <w:marLeft w:val="0"/>
      <w:marRight w:val="0"/>
      <w:marTop w:val="0"/>
      <w:marBottom w:val="0"/>
      <w:divBdr>
        <w:top w:val="none" w:sz="0" w:space="0" w:color="auto"/>
        <w:left w:val="none" w:sz="0" w:space="0" w:color="auto"/>
        <w:bottom w:val="none" w:sz="0" w:space="0" w:color="auto"/>
        <w:right w:val="none" w:sz="0" w:space="0" w:color="auto"/>
      </w:divBdr>
    </w:div>
    <w:div w:id="600725469">
      <w:bodyDiv w:val="1"/>
      <w:marLeft w:val="0"/>
      <w:marRight w:val="0"/>
      <w:marTop w:val="0"/>
      <w:marBottom w:val="0"/>
      <w:divBdr>
        <w:top w:val="none" w:sz="0" w:space="0" w:color="auto"/>
        <w:left w:val="none" w:sz="0" w:space="0" w:color="auto"/>
        <w:bottom w:val="none" w:sz="0" w:space="0" w:color="auto"/>
        <w:right w:val="none" w:sz="0" w:space="0" w:color="auto"/>
      </w:divBdr>
    </w:div>
    <w:div w:id="600987204">
      <w:bodyDiv w:val="1"/>
      <w:marLeft w:val="0"/>
      <w:marRight w:val="0"/>
      <w:marTop w:val="0"/>
      <w:marBottom w:val="0"/>
      <w:divBdr>
        <w:top w:val="none" w:sz="0" w:space="0" w:color="auto"/>
        <w:left w:val="none" w:sz="0" w:space="0" w:color="auto"/>
        <w:bottom w:val="none" w:sz="0" w:space="0" w:color="auto"/>
        <w:right w:val="none" w:sz="0" w:space="0" w:color="auto"/>
      </w:divBdr>
    </w:div>
    <w:div w:id="601185518">
      <w:bodyDiv w:val="1"/>
      <w:marLeft w:val="0"/>
      <w:marRight w:val="0"/>
      <w:marTop w:val="0"/>
      <w:marBottom w:val="0"/>
      <w:divBdr>
        <w:top w:val="none" w:sz="0" w:space="0" w:color="auto"/>
        <w:left w:val="none" w:sz="0" w:space="0" w:color="auto"/>
        <w:bottom w:val="none" w:sz="0" w:space="0" w:color="auto"/>
        <w:right w:val="none" w:sz="0" w:space="0" w:color="auto"/>
      </w:divBdr>
    </w:div>
    <w:div w:id="601378723">
      <w:bodyDiv w:val="1"/>
      <w:marLeft w:val="0"/>
      <w:marRight w:val="0"/>
      <w:marTop w:val="0"/>
      <w:marBottom w:val="0"/>
      <w:divBdr>
        <w:top w:val="none" w:sz="0" w:space="0" w:color="auto"/>
        <w:left w:val="none" w:sz="0" w:space="0" w:color="auto"/>
        <w:bottom w:val="none" w:sz="0" w:space="0" w:color="auto"/>
        <w:right w:val="none" w:sz="0" w:space="0" w:color="auto"/>
      </w:divBdr>
    </w:div>
    <w:div w:id="601499040">
      <w:bodyDiv w:val="1"/>
      <w:marLeft w:val="0"/>
      <w:marRight w:val="0"/>
      <w:marTop w:val="0"/>
      <w:marBottom w:val="0"/>
      <w:divBdr>
        <w:top w:val="none" w:sz="0" w:space="0" w:color="auto"/>
        <w:left w:val="none" w:sz="0" w:space="0" w:color="auto"/>
        <w:bottom w:val="none" w:sz="0" w:space="0" w:color="auto"/>
        <w:right w:val="none" w:sz="0" w:space="0" w:color="auto"/>
      </w:divBdr>
    </w:div>
    <w:div w:id="601500731">
      <w:bodyDiv w:val="1"/>
      <w:marLeft w:val="0"/>
      <w:marRight w:val="0"/>
      <w:marTop w:val="0"/>
      <w:marBottom w:val="0"/>
      <w:divBdr>
        <w:top w:val="none" w:sz="0" w:space="0" w:color="auto"/>
        <w:left w:val="none" w:sz="0" w:space="0" w:color="auto"/>
        <w:bottom w:val="none" w:sz="0" w:space="0" w:color="auto"/>
        <w:right w:val="none" w:sz="0" w:space="0" w:color="auto"/>
      </w:divBdr>
    </w:div>
    <w:div w:id="601693923">
      <w:bodyDiv w:val="1"/>
      <w:marLeft w:val="0"/>
      <w:marRight w:val="0"/>
      <w:marTop w:val="0"/>
      <w:marBottom w:val="0"/>
      <w:divBdr>
        <w:top w:val="none" w:sz="0" w:space="0" w:color="auto"/>
        <w:left w:val="none" w:sz="0" w:space="0" w:color="auto"/>
        <w:bottom w:val="none" w:sz="0" w:space="0" w:color="auto"/>
        <w:right w:val="none" w:sz="0" w:space="0" w:color="auto"/>
      </w:divBdr>
    </w:div>
    <w:div w:id="601763364">
      <w:bodyDiv w:val="1"/>
      <w:marLeft w:val="0"/>
      <w:marRight w:val="0"/>
      <w:marTop w:val="0"/>
      <w:marBottom w:val="0"/>
      <w:divBdr>
        <w:top w:val="none" w:sz="0" w:space="0" w:color="auto"/>
        <w:left w:val="none" w:sz="0" w:space="0" w:color="auto"/>
        <w:bottom w:val="none" w:sz="0" w:space="0" w:color="auto"/>
        <w:right w:val="none" w:sz="0" w:space="0" w:color="auto"/>
      </w:divBdr>
    </w:div>
    <w:div w:id="602540421">
      <w:bodyDiv w:val="1"/>
      <w:marLeft w:val="0"/>
      <w:marRight w:val="0"/>
      <w:marTop w:val="0"/>
      <w:marBottom w:val="0"/>
      <w:divBdr>
        <w:top w:val="none" w:sz="0" w:space="0" w:color="auto"/>
        <w:left w:val="none" w:sz="0" w:space="0" w:color="auto"/>
        <w:bottom w:val="none" w:sz="0" w:space="0" w:color="auto"/>
        <w:right w:val="none" w:sz="0" w:space="0" w:color="auto"/>
      </w:divBdr>
    </w:div>
    <w:div w:id="602766438">
      <w:bodyDiv w:val="1"/>
      <w:marLeft w:val="0"/>
      <w:marRight w:val="0"/>
      <w:marTop w:val="0"/>
      <w:marBottom w:val="0"/>
      <w:divBdr>
        <w:top w:val="none" w:sz="0" w:space="0" w:color="auto"/>
        <w:left w:val="none" w:sz="0" w:space="0" w:color="auto"/>
        <w:bottom w:val="none" w:sz="0" w:space="0" w:color="auto"/>
        <w:right w:val="none" w:sz="0" w:space="0" w:color="auto"/>
      </w:divBdr>
    </w:div>
    <w:div w:id="603346771">
      <w:bodyDiv w:val="1"/>
      <w:marLeft w:val="0"/>
      <w:marRight w:val="0"/>
      <w:marTop w:val="0"/>
      <w:marBottom w:val="0"/>
      <w:divBdr>
        <w:top w:val="none" w:sz="0" w:space="0" w:color="auto"/>
        <w:left w:val="none" w:sz="0" w:space="0" w:color="auto"/>
        <w:bottom w:val="none" w:sz="0" w:space="0" w:color="auto"/>
        <w:right w:val="none" w:sz="0" w:space="0" w:color="auto"/>
      </w:divBdr>
    </w:div>
    <w:div w:id="604190820">
      <w:bodyDiv w:val="1"/>
      <w:marLeft w:val="0"/>
      <w:marRight w:val="0"/>
      <w:marTop w:val="0"/>
      <w:marBottom w:val="0"/>
      <w:divBdr>
        <w:top w:val="none" w:sz="0" w:space="0" w:color="auto"/>
        <w:left w:val="none" w:sz="0" w:space="0" w:color="auto"/>
        <w:bottom w:val="none" w:sz="0" w:space="0" w:color="auto"/>
        <w:right w:val="none" w:sz="0" w:space="0" w:color="auto"/>
      </w:divBdr>
    </w:div>
    <w:div w:id="605498837">
      <w:bodyDiv w:val="1"/>
      <w:marLeft w:val="0"/>
      <w:marRight w:val="0"/>
      <w:marTop w:val="0"/>
      <w:marBottom w:val="0"/>
      <w:divBdr>
        <w:top w:val="none" w:sz="0" w:space="0" w:color="auto"/>
        <w:left w:val="none" w:sz="0" w:space="0" w:color="auto"/>
        <w:bottom w:val="none" w:sz="0" w:space="0" w:color="auto"/>
        <w:right w:val="none" w:sz="0" w:space="0" w:color="auto"/>
      </w:divBdr>
    </w:div>
    <w:div w:id="605965032">
      <w:bodyDiv w:val="1"/>
      <w:marLeft w:val="0"/>
      <w:marRight w:val="0"/>
      <w:marTop w:val="0"/>
      <w:marBottom w:val="0"/>
      <w:divBdr>
        <w:top w:val="none" w:sz="0" w:space="0" w:color="auto"/>
        <w:left w:val="none" w:sz="0" w:space="0" w:color="auto"/>
        <w:bottom w:val="none" w:sz="0" w:space="0" w:color="auto"/>
        <w:right w:val="none" w:sz="0" w:space="0" w:color="auto"/>
      </w:divBdr>
    </w:div>
    <w:div w:id="606472733">
      <w:bodyDiv w:val="1"/>
      <w:marLeft w:val="0"/>
      <w:marRight w:val="0"/>
      <w:marTop w:val="0"/>
      <w:marBottom w:val="0"/>
      <w:divBdr>
        <w:top w:val="none" w:sz="0" w:space="0" w:color="auto"/>
        <w:left w:val="none" w:sz="0" w:space="0" w:color="auto"/>
        <w:bottom w:val="none" w:sz="0" w:space="0" w:color="auto"/>
        <w:right w:val="none" w:sz="0" w:space="0" w:color="auto"/>
      </w:divBdr>
    </w:div>
    <w:div w:id="606698600">
      <w:bodyDiv w:val="1"/>
      <w:marLeft w:val="0"/>
      <w:marRight w:val="0"/>
      <w:marTop w:val="0"/>
      <w:marBottom w:val="0"/>
      <w:divBdr>
        <w:top w:val="none" w:sz="0" w:space="0" w:color="auto"/>
        <w:left w:val="none" w:sz="0" w:space="0" w:color="auto"/>
        <w:bottom w:val="none" w:sz="0" w:space="0" w:color="auto"/>
        <w:right w:val="none" w:sz="0" w:space="0" w:color="auto"/>
      </w:divBdr>
    </w:div>
    <w:div w:id="606809821">
      <w:bodyDiv w:val="1"/>
      <w:marLeft w:val="0"/>
      <w:marRight w:val="0"/>
      <w:marTop w:val="0"/>
      <w:marBottom w:val="0"/>
      <w:divBdr>
        <w:top w:val="none" w:sz="0" w:space="0" w:color="auto"/>
        <w:left w:val="none" w:sz="0" w:space="0" w:color="auto"/>
        <w:bottom w:val="none" w:sz="0" w:space="0" w:color="auto"/>
        <w:right w:val="none" w:sz="0" w:space="0" w:color="auto"/>
      </w:divBdr>
    </w:div>
    <w:div w:id="607155371">
      <w:bodyDiv w:val="1"/>
      <w:marLeft w:val="0"/>
      <w:marRight w:val="0"/>
      <w:marTop w:val="0"/>
      <w:marBottom w:val="0"/>
      <w:divBdr>
        <w:top w:val="none" w:sz="0" w:space="0" w:color="auto"/>
        <w:left w:val="none" w:sz="0" w:space="0" w:color="auto"/>
        <w:bottom w:val="none" w:sz="0" w:space="0" w:color="auto"/>
        <w:right w:val="none" w:sz="0" w:space="0" w:color="auto"/>
      </w:divBdr>
    </w:div>
    <w:div w:id="607472576">
      <w:bodyDiv w:val="1"/>
      <w:marLeft w:val="0"/>
      <w:marRight w:val="0"/>
      <w:marTop w:val="0"/>
      <w:marBottom w:val="0"/>
      <w:divBdr>
        <w:top w:val="none" w:sz="0" w:space="0" w:color="auto"/>
        <w:left w:val="none" w:sz="0" w:space="0" w:color="auto"/>
        <w:bottom w:val="none" w:sz="0" w:space="0" w:color="auto"/>
        <w:right w:val="none" w:sz="0" w:space="0" w:color="auto"/>
      </w:divBdr>
    </w:div>
    <w:div w:id="608319162">
      <w:bodyDiv w:val="1"/>
      <w:marLeft w:val="0"/>
      <w:marRight w:val="0"/>
      <w:marTop w:val="0"/>
      <w:marBottom w:val="0"/>
      <w:divBdr>
        <w:top w:val="none" w:sz="0" w:space="0" w:color="auto"/>
        <w:left w:val="none" w:sz="0" w:space="0" w:color="auto"/>
        <w:bottom w:val="none" w:sz="0" w:space="0" w:color="auto"/>
        <w:right w:val="none" w:sz="0" w:space="0" w:color="auto"/>
      </w:divBdr>
    </w:div>
    <w:div w:id="608662479">
      <w:bodyDiv w:val="1"/>
      <w:marLeft w:val="0"/>
      <w:marRight w:val="0"/>
      <w:marTop w:val="0"/>
      <w:marBottom w:val="0"/>
      <w:divBdr>
        <w:top w:val="none" w:sz="0" w:space="0" w:color="auto"/>
        <w:left w:val="none" w:sz="0" w:space="0" w:color="auto"/>
        <w:bottom w:val="none" w:sz="0" w:space="0" w:color="auto"/>
        <w:right w:val="none" w:sz="0" w:space="0" w:color="auto"/>
      </w:divBdr>
    </w:div>
    <w:div w:id="608703218">
      <w:bodyDiv w:val="1"/>
      <w:marLeft w:val="0"/>
      <w:marRight w:val="0"/>
      <w:marTop w:val="0"/>
      <w:marBottom w:val="0"/>
      <w:divBdr>
        <w:top w:val="none" w:sz="0" w:space="0" w:color="auto"/>
        <w:left w:val="none" w:sz="0" w:space="0" w:color="auto"/>
        <w:bottom w:val="none" w:sz="0" w:space="0" w:color="auto"/>
        <w:right w:val="none" w:sz="0" w:space="0" w:color="auto"/>
      </w:divBdr>
    </w:div>
    <w:div w:id="609121792">
      <w:bodyDiv w:val="1"/>
      <w:marLeft w:val="0"/>
      <w:marRight w:val="0"/>
      <w:marTop w:val="0"/>
      <w:marBottom w:val="0"/>
      <w:divBdr>
        <w:top w:val="none" w:sz="0" w:space="0" w:color="auto"/>
        <w:left w:val="none" w:sz="0" w:space="0" w:color="auto"/>
        <w:bottom w:val="none" w:sz="0" w:space="0" w:color="auto"/>
        <w:right w:val="none" w:sz="0" w:space="0" w:color="auto"/>
      </w:divBdr>
    </w:div>
    <w:div w:id="609170875">
      <w:bodyDiv w:val="1"/>
      <w:marLeft w:val="0"/>
      <w:marRight w:val="0"/>
      <w:marTop w:val="0"/>
      <w:marBottom w:val="0"/>
      <w:divBdr>
        <w:top w:val="none" w:sz="0" w:space="0" w:color="auto"/>
        <w:left w:val="none" w:sz="0" w:space="0" w:color="auto"/>
        <w:bottom w:val="none" w:sz="0" w:space="0" w:color="auto"/>
        <w:right w:val="none" w:sz="0" w:space="0" w:color="auto"/>
      </w:divBdr>
    </w:div>
    <w:div w:id="609171142">
      <w:bodyDiv w:val="1"/>
      <w:marLeft w:val="0"/>
      <w:marRight w:val="0"/>
      <w:marTop w:val="0"/>
      <w:marBottom w:val="0"/>
      <w:divBdr>
        <w:top w:val="none" w:sz="0" w:space="0" w:color="auto"/>
        <w:left w:val="none" w:sz="0" w:space="0" w:color="auto"/>
        <w:bottom w:val="none" w:sz="0" w:space="0" w:color="auto"/>
        <w:right w:val="none" w:sz="0" w:space="0" w:color="auto"/>
      </w:divBdr>
    </w:div>
    <w:div w:id="609513774">
      <w:bodyDiv w:val="1"/>
      <w:marLeft w:val="0"/>
      <w:marRight w:val="0"/>
      <w:marTop w:val="0"/>
      <w:marBottom w:val="0"/>
      <w:divBdr>
        <w:top w:val="none" w:sz="0" w:space="0" w:color="auto"/>
        <w:left w:val="none" w:sz="0" w:space="0" w:color="auto"/>
        <w:bottom w:val="none" w:sz="0" w:space="0" w:color="auto"/>
        <w:right w:val="none" w:sz="0" w:space="0" w:color="auto"/>
      </w:divBdr>
    </w:div>
    <w:div w:id="609632833">
      <w:bodyDiv w:val="1"/>
      <w:marLeft w:val="0"/>
      <w:marRight w:val="0"/>
      <w:marTop w:val="0"/>
      <w:marBottom w:val="0"/>
      <w:divBdr>
        <w:top w:val="none" w:sz="0" w:space="0" w:color="auto"/>
        <w:left w:val="none" w:sz="0" w:space="0" w:color="auto"/>
        <w:bottom w:val="none" w:sz="0" w:space="0" w:color="auto"/>
        <w:right w:val="none" w:sz="0" w:space="0" w:color="auto"/>
      </w:divBdr>
    </w:div>
    <w:div w:id="609708252">
      <w:bodyDiv w:val="1"/>
      <w:marLeft w:val="0"/>
      <w:marRight w:val="0"/>
      <w:marTop w:val="0"/>
      <w:marBottom w:val="0"/>
      <w:divBdr>
        <w:top w:val="none" w:sz="0" w:space="0" w:color="auto"/>
        <w:left w:val="none" w:sz="0" w:space="0" w:color="auto"/>
        <w:bottom w:val="none" w:sz="0" w:space="0" w:color="auto"/>
        <w:right w:val="none" w:sz="0" w:space="0" w:color="auto"/>
      </w:divBdr>
    </w:div>
    <w:div w:id="609899431">
      <w:bodyDiv w:val="1"/>
      <w:marLeft w:val="0"/>
      <w:marRight w:val="0"/>
      <w:marTop w:val="0"/>
      <w:marBottom w:val="0"/>
      <w:divBdr>
        <w:top w:val="none" w:sz="0" w:space="0" w:color="auto"/>
        <w:left w:val="none" w:sz="0" w:space="0" w:color="auto"/>
        <w:bottom w:val="none" w:sz="0" w:space="0" w:color="auto"/>
        <w:right w:val="none" w:sz="0" w:space="0" w:color="auto"/>
      </w:divBdr>
    </w:div>
    <w:div w:id="610285629">
      <w:bodyDiv w:val="1"/>
      <w:marLeft w:val="0"/>
      <w:marRight w:val="0"/>
      <w:marTop w:val="0"/>
      <w:marBottom w:val="0"/>
      <w:divBdr>
        <w:top w:val="none" w:sz="0" w:space="0" w:color="auto"/>
        <w:left w:val="none" w:sz="0" w:space="0" w:color="auto"/>
        <w:bottom w:val="none" w:sz="0" w:space="0" w:color="auto"/>
        <w:right w:val="none" w:sz="0" w:space="0" w:color="auto"/>
      </w:divBdr>
    </w:div>
    <w:div w:id="610355822">
      <w:bodyDiv w:val="1"/>
      <w:marLeft w:val="0"/>
      <w:marRight w:val="0"/>
      <w:marTop w:val="0"/>
      <w:marBottom w:val="0"/>
      <w:divBdr>
        <w:top w:val="none" w:sz="0" w:space="0" w:color="auto"/>
        <w:left w:val="none" w:sz="0" w:space="0" w:color="auto"/>
        <w:bottom w:val="none" w:sz="0" w:space="0" w:color="auto"/>
        <w:right w:val="none" w:sz="0" w:space="0" w:color="auto"/>
      </w:divBdr>
    </w:div>
    <w:div w:id="610477620">
      <w:bodyDiv w:val="1"/>
      <w:marLeft w:val="0"/>
      <w:marRight w:val="0"/>
      <w:marTop w:val="0"/>
      <w:marBottom w:val="0"/>
      <w:divBdr>
        <w:top w:val="none" w:sz="0" w:space="0" w:color="auto"/>
        <w:left w:val="none" w:sz="0" w:space="0" w:color="auto"/>
        <w:bottom w:val="none" w:sz="0" w:space="0" w:color="auto"/>
        <w:right w:val="none" w:sz="0" w:space="0" w:color="auto"/>
      </w:divBdr>
    </w:div>
    <w:div w:id="610481724">
      <w:bodyDiv w:val="1"/>
      <w:marLeft w:val="0"/>
      <w:marRight w:val="0"/>
      <w:marTop w:val="0"/>
      <w:marBottom w:val="0"/>
      <w:divBdr>
        <w:top w:val="none" w:sz="0" w:space="0" w:color="auto"/>
        <w:left w:val="none" w:sz="0" w:space="0" w:color="auto"/>
        <w:bottom w:val="none" w:sz="0" w:space="0" w:color="auto"/>
        <w:right w:val="none" w:sz="0" w:space="0" w:color="auto"/>
      </w:divBdr>
    </w:div>
    <w:div w:id="610816091">
      <w:bodyDiv w:val="1"/>
      <w:marLeft w:val="0"/>
      <w:marRight w:val="0"/>
      <w:marTop w:val="0"/>
      <w:marBottom w:val="0"/>
      <w:divBdr>
        <w:top w:val="none" w:sz="0" w:space="0" w:color="auto"/>
        <w:left w:val="none" w:sz="0" w:space="0" w:color="auto"/>
        <w:bottom w:val="none" w:sz="0" w:space="0" w:color="auto"/>
        <w:right w:val="none" w:sz="0" w:space="0" w:color="auto"/>
      </w:divBdr>
    </w:div>
    <w:div w:id="610820425">
      <w:bodyDiv w:val="1"/>
      <w:marLeft w:val="0"/>
      <w:marRight w:val="0"/>
      <w:marTop w:val="0"/>
      <w:marBottom w:val="0"/>
      <w:divBdr>
        <w:top w:val="none" w:sz="0" w:space="0" w:color="auto"/>
        <w:left w:val="none" w:sz="0" w:space="0" w:color="auto"/>
        <w:bottom w:val="none" w:sz="0" w:space="0" w:color="auto"/>
        <w:right w:val="none" w:sz="0" w:space="0" w:color="auto"/>
      </w:divBdr>
    </w:div>
    <w:div w:id="610939849">
      <w:bodyDiv w:val="1"/>
      <w:marLeft w:val="0"/>
      <w:marRight w:val="0"/>
      <w:marTop w:val="0"/>
      <w:marBottom w:val="0"/>
      <w:divBdr>
        <w:top w:val="none" w:sz="0" w:space="0" w:color="auto"/>
        <w:left w:val="none" w:sz="0" w:space="0" w:color="auto"/>
        <w:bottom w:val="none" w:sz="0" w:space="0" w:color="auto"/>
        <w:right w:val="none" w:sz="0" w:space="0" w:color="auto"/>
      </w:divBdr>
    </w:div>
    <w:div w:id="611010998">
      <w:bodyDiv w:val="1"/>
      <w:marLeft w:val="0"/>
      <w:marRight w:val="0"/>
      <w:marTop w:val="0"/>
      <w:marBottom w:val="0"/>
      <w:divBdr>
        <w:top w:val="none" w:sz="0" w:space="0" w:color="auto"/>
        <w:left w:val="none" w:sz="0" w:space="0" w:color="auto"/>
        <w:bottom w:val="none" w:sz="0" w:space="0" w:color="auto"/>
        <w:right w:val="none" w:sz="0" w:space="0" w:color="auto"/>
      </w:divBdr>
    </w:div>
    <w:div w:id="611087287">
      <w:bodyDiv w:val="1"/>
      <w:marLeft w:val="0"/>
      <w:marRight w:val="0"/>
      <w:marTop w:val="0"/>
      <w:marBottom w:val="0"/>
      <w:divBdr>
        <w:top w:val="none" w:sz="0" w:space="0" w:color="auto"/>
        <w:left w:val="none" w:sz="0" w:space="0" w:color="auto"/>
        <w:bottom w:val="none" w:sz="0" w:space="0" w:color="auto"/>
        <w:right w:val="none" w:sz="0" w:space="0" w:color="auto"/>
      </w:divBdr>
    </w:div>
    <w:div w:id="611520943">
      <w:bodyDiv w:val="1"/>
      <w:marLeft w:val="0"/>
      <w:marRight w:val="0"/>
      <w:marTop w:val="0"/>
      <w:marBottom w:val="0"/>
      <w:divBdr>
        <w:top w:val="none" w:sz="0" w:space="0" w:color="auto"/>
        <w:left w:val="none" w:sz="0" w:space="0" w:color="auto"/>
        <w:bottom w:val="none" w:sz="0" w:space="0" w:color="auto"/>
        <w:right w:val="none" w:sz="0" w:space="0" w:color="auto"/>
      </w:divBdr>
    </w:div>
    <w:div w:id="611784479">
      <w:bodyDiv w:val="1"/>
      <w:marLeft w:val="0"/>
      <w:marRight w:val="0"/>
      <w:marTop w:val="0"/>
      <w:marBottom w:val="0"/>
      <w:divBdr>
        <w:top w:val="none" w:sz="0" w:space="0" w:color="auto"/>
        <w:left w:val="none" w:sz="0" w:space="0" w:color="auto"/>
        <w:bottom w:val="none" w:sz="0" w:space="0" w:color="auto"/>
        <w:right w:val="none" w:sz="0" w:space="0" w:color="auto"/>
      </w:divBdr>
    </w:div>
    <w:div w:id="612828155">
      <w:bodyDiv w:val="1"/>
      <w:marLeft w:val="0"/>
      <w:marRight w:val="0"/>
      <w:marTop w:val="0"/>
      <w:marBottom w:val="0"/>
      <w:divBdr>
        <w:top w:val="none" w:sz="0" w:space="0" w:color="auto"/>
        <w:left w:val="none" w:sz="0" w:space="0" w:color="auto"/>
        <w:bottom w:val="none" w:sz="0" w:space="0" w:color="auto"/>
        <w:right w:val="none" w:sz="0" w:space="0" w:color="auto"/>
      </w:divBdr>
    </w:div>
    <w:div w:id="612831463">
      <w:bodyDiv w:val="1"/>
      <w:marLeft w:val="0"/>
      <w:marRight w:val="0"/>
      <w:marTop w:val="0"/>
      <w:marBottom w:val="0"/>
      <w:divBdr>
        <w:top w:val="none" w:sz="0" w:space="0" w:color="auto"/>
        <w:left w:val="none" w:sz="0" w:space="0" w:color="auto"/>
        <w:bottom w:val="none" w:sz="0" w:space="0" w:color="auto"/>
        <w:right w:val="none" w:sz="0" w:space="0" w:color="auto"/>
      </w:divBdr>
    </w:div>
    <w:div w:id="613439285">
      <w:bodyDiv w:val="1"/>
      <w:marLeft w:val="0"/>
      <w:marRight w:val="0"/>
      <w:marTop w:val="0"/>
      <w:marBottom w:val="0"/>
      <w:divBdr>
        <w:top w:val="none" w:sz="0" w:space="0" w:color="auto"/>
        <w:left w:val="none" w:sz="0" w:space="0" w:color="auto"/>
        <w:bottom w:val="none" w:sz="0" w:space="0" w:color="auto"/>
        <w:right w:val="none" w:sz="0" w:space="0" w:color="auto"/>
      </w:divBdr>
    </w:div>
    <w:div w:id="613515174">
      <w:bodyDiv w:val="1"/>
      <w:marLeft w:val="0"/>
      <w:marRight w:val="0"/>
      <w:marTop w:val="0"/>
      <w:marBottom w:val="0"/>
      <w:divBdr>
        <w:top w:val="none" w:sz="0" w:space="0" w:color="auto"/>
        <w:left w:val="none" w:sz="0" w:space="0" w:color="auto"/>
        <w:bottom w:val="none" w:sz="0" w:space="0" w:color="auto"/>
        <w:right w:val="none" w:sz="0" w:space="0" w:color="auto"/>
      </w:divBdr>
    </w:div>
    <w:div w:id="613637519">
      <w:bodyDiv w:val="1"/>
      <w:marLeft w:val="0"/>
      <w:marRight w:val="0"/>
      <w:marTop w:val="0"/>
      <w:marBottom w:val="0"/>
      <w:divBdr>
        <w:top w:val="none" w:sz="0" w:space="0" w:color="auto"/>
        <w:left w:val="none" w:sz="0" w:space="0" w:color="auto"/>
        <w:bottom w:val="none" w:sz="0" w:space="0" w:color="auto"/>
        <w:right w:val="none" w:sz="0" w:space="0" w:color="auto"/>
      </w:divBdr>
    </w:div>
    <w:div w:id="614095474">
      <w:bodyDiv w:val="1"/>
      <w:marLeft w:val="0"/>
      <w:marRight w:val="0"/>
      <w:marTop w:val="0"/>
      <w:marBottom w:val="0"/>
      <w:divBdr>
        <w:top w:val="none" w:sz="0" w:space="0" w:color="auto"/>
        <w:left w:val="none" w:sz="0" w:space="0" w:color="auto"/>
        <w:bottom w:val="none" w:sz="0" w:space="0" w:color="auto"/>
        <w:right w:val="none" w:sz="0" w:space="0" w:color="auto"/>
      </w:divBdr>
    </w:div>
    <w:div w:id="614361513">
      <w:bodyDiv w:val="1"/>
      <w:marLeft w:val="0"/>
      <w:marRight w:val="0"/>
      <w:marTop w:val="0"/>
      <w:marBottom w:val="0"/>
      <w:divBdr>
        <w:top w:val="none" w:sz="0" w:space="0" w:color="auto"/>
        <w:left w:val="none" w:sz="0" w:space="0" w:color="auto"/>
        <w:bottom w:val="none" w:sz="0" w:space="0" w:color="auto"/>
        <w:right w:val="none" w:sz="0" w:space="0" w:color="auto"/>
      </w:divBdr>
    </w:div>
    <w:div w:id="614559481">
      <w:bodyDiv w:val="1"/>
      <w:marLeft w:val="0"/>
      <w:marRight w:val="0"/>
      <w:marTop w:val="0"/>
      <w:marBottom w:val="0"/>
      <w:divBdr>
        <w:top w:val="none" w:sz="0" w:space="0" w:color="auto"/>
        <w:left w:val="none" w:sz="0" w:space="0" w:color="auto"/>
        <w:bottom w:val="none" w:sz="0" w:space="0" w:color="auto"/>
        <w:right w:val="none" w:sz="0" w:space="0" w:color="auto"/>
      </w:divBdr>
    </w:div>
    <w:div w:id="614563432">
      <w:bodyDiv w:val="1"/>
      <w:marLeft w:val="0"/>
      <w:marRight w:val="0"/>
      <w:marTop w:val="0"/>
      <w:marBottom w:val="0"/>
      <w:divBdr>
        <w:top w:val="none" w:sz="0" w:space="0" w:color="auto"/>
        <w:left w:val="none" w:sz="0" w:space="0" w:color="auto"/>
        <w:bottom w:val="none" w:sz="0" w:space="0" w:color="auto"/>
        <w:right w:val="none" w:sz="0" w:space="0" w:color="auto"/>
      </w:divBdr>
    </w:div>
    <w:div w:id="614752961">
      <w:bodyDiv w:val="1"/>
      <w:marLeft w:val="0"/>
      <w:marRight w:val="0"/>
      <w:marTop w:val="0"/>
      <w:marBottom w:val="0"/>
      <w:divBdr>
        <w:top w:val="none" w:sz="0" w:space="0" w:color="auto"/>
        <w:left w:val="none" w:sz="0" w:space="0" w:color="auto"/>
        <w:bottom w:val="none" w:sz="0" w:space="0" w:color="auto"/>
        <w:right w:val="none" w:sz="0" w:space="0" w:color="auto"/>
      </w:divBdr>
    </w:div>
    <w:div w:id="615409698">
      <w:bodyDiv w:val="1"/>
      <w:marLeft w:val="0"/>
      <w:marRight w:val="0"/>
      <w:marTop w:val="0"/>
      <w:marBottom w:val="0"/>
      <w:divBdr>
        <w:top w:val="none" w:sz="0" w:space="0" w:color="auto"/>
        <w:left w:val="none" w:sz="0" w:space="0" w:color="auto"/>
        <w:bottom w:val="none" w:sz="0" w:space="0" w:color="auto"/>
        <w:right w:val="none" w:sz="0" w:space="0" w:color="auto"/>
      </w:divBdr>
    </w:div>
    <w:div w:id="616184225">
      <w:bodyDiv w:val="1"/>
      <w:marLeft w:val="0"/>
      <w:marRight w:val="0"/>
      <w:marTop w:val="0"/>
      <w:marBottom w:val="0"/>
      <w:divBdr>
        <w:top w:val="none" w:sz="0" w:space="0" w:color="auto"/>
        <w:left w:val="none" w:sz="0" w:space="0" w:color="auto"/>
        <w:bottom w:val="none" w:sz="0" w:space="0" w:color="auto"/>
        <w:right w:val="none" w:sz="0" w:space="0" w:color="auto"/>
      </w:divBdr>
    </w:div>
    <w:div w:id="616447244">
      <w:bodyDiv w:val="1"/>
      <w:marLeft w:val="0"/>
      <w:marRight w:val="0"/>
      <w:marTop w:val="0"/>
      <w:marBottom w:val="0"/>
      <w:divBdr>
        <w:top w:val="none" w:sz="0" w:space="0" w:color="auto"/>
        <w:left w:val="none" w:sz="0" w:space="0" w:color="auto"/>
        <w:bottom w:val="none" w:sz="0" w:space="0" w:color="auto"/>
        <w:right w:val="none" w:sz="0" w:space="0" w:color="auto"/>
      </w:divBdr>
    </w:div>
    <w:div w:id="616715409">
      <w:bodyDiv w:val="1"/>
      <w:marLeft w:val="0"/>
      <w:marRight w:val="0"/>
      <w:marTop w:val="0"/>
      <w:marBottom w:val="0"/>
      <w:divBdr>
        <w:top w:val="none" w:sz="0" w:space="0" w:color="auto"/>
        <w:left w:val="none" w:sz="0" w:space="0" w:color="auto"/>
        <w:bottom w:val="none" w:sz="0" w:space="0" w:color="auto"/>
        <w:right w:val="none" w:sz="0" w:space="0" w:color="auto"/>
      </w:divBdr>
    </w:div>
    <w:div w:id="616761390">
      <w:bodyDiv w:val="1"/>
      <w:marLeft w:val="0"/>
      <w:marRight w:val="0"/>
      <w:marTop w:val="0"/>
      <w:marBottom w:val="0"/>
      <w:divBdr>
        <w:top w:val="none" w:sz="0" w:space="0" w:color="auto"/>
        <w:left w:val="none" w:sz="0" w:space="0" w:color="auto"/>
        <w:bottom w:val="none" w:sz="0" w:space="0" w:color="auto"/>
        <w:right w:val="none" w:sz="0" w:space="0" w:color="auto"/>
      </w:divBdr>
    </w:div>
    <w:div w:id="616956036">
      <w:bodyDiv w:val="1"/>
      <w:marLeft w:val="0"/>
      <w:marRight w:val="0"/>
      <w:marTop w:val="0"/>
      <w:marBottom w:val="0"/>
      <w:divBdr>
        <w:top w:val="none" w:sz="0" w:space="0" w:color="auto"/>
        <w:left w:val="none" w:sz="0" w:space="0" w:color="auto"/>
        <w:bottom w:val="none" w:sz="0" w:space="0" w:color="auto"/>
        <w:right w:val="none" w:sz="0" w:space="0" w:color="auto"/>
      </w:divBdr>
    </w:div>
    <w:div w:id="617300466">
      <w:bodyDiv w:val="1"/>
      <w:marLeft w:val="0"/>
      <w:marRight w:val="0"/>
      <w:marTop w:val="0"/>
      <w:marBottom w:val="0"/>
      <w:divBdr>
        <w:top w:val="none" w:sz="0" w:space="0" w:color="auto"/>
        <w:left w:val="none" w:sz="0" w:space="0" w:color="auto"/>
        <w:bottom w:val="none" w:sz="0" w:space="0" w:color="auto"/>
        <w:right w:val="none" w:sz="0" w:space="0" w:color="auto"/>
      </w:divBdr>
    </w:div>
    <w:div w:id="617566504">
      <w:bodyDiv w:val="1"/>
      <w:marLeft w:val="0"/>
      <w:marRight w:val="0"/>
      <w:marTop w:val="0"/>
      <w:marBottom w:val="0"/>
      <w:divBdr>
        <w:top w:val="none" w:sz="0" w:space="0" w:color="auto"/>
        <w:left w:val="none" w:sz="0" w:space="0" w:color="auto"/>
        <w:bottom w:val="none" w:sz="0" w:space="0" w:color="auto"/>
        <w:right w:val="none" w:sz="0" w:space="0" w:color="auto"/>
      </w:divBdr>
    </w:div>
    <w:div w:id="618026052">
      <w:bodyDiv w:val="1"/>
      <w:marLeft w:val="0"/>
      <w:marRight w:val="0"/>
      <w:marTop w:val="0"/>
      <w:marBottom w:val="0"/>
      <w:divBdr>
        <w:top w:val="none" w:sz="0" w:space="0" w:color="auto"/>
        <w:left w:val="none" w:sz="0" w:space="0" w:color="auto"/>
        <w:bottom w:val="none" w:sz="0" w:space="0" w:color="auto"/>
        <w:right w:val="none" w:sz="0" w:space="0" w:color="auto"/>
      </w:divBdr>
    </w:div>
    <w:div w:id="618026468">
      <w:bodyDiv w:val="1"/>
      <w:marLeft w:val="0"/>
      <w:marRight w:val="0"/>
      <w:marTop w:val="0"/>
      <w:marBottom w:val="0"/>
      <w:divBdr>
        <w:top w:val="none" w:sz="0" w:space="0" w:color="auto"/>
        <w:left w:val="none" w:sz="0" w:space="0" w:color="auto"/>
        <w:bottom w:val="none" w:sz="0" w:space="0" w:color="auto"/>
        <w:right w:val="none" w:sz="0" w:space="0" w:color="auto"/>
      </w:divBdr>
    </w:div>
    <w:div w:id="618032336">
      <w:bodyDiv w:val="1"/>
      <w:marLeft w:val="0"/>
      <w:marRight w:val="0"/>
      <w:marTop w:val="0"/>
      <w:marBottom w:val="0"/>
      <w:divBdr>
        <w:top w:val="none" w:sz="0" w:space="0" w:color="auto"/>
        <w:left w:val="none" w:sz="0" w:space="0" w:color="auto"/>
        <w:bottom w:val="none" w:sz="0" w:space="0" w:color="auto"/>
        <w:right w:val="none" w:sz="0" w:space="0" w:color="auto"/>
      </w:divBdr>
    </w:div>
    <w:div w:id="618336004">
      <w:bodyDiv w:val="1"/>
      <w:marLeft w:val="0"/>
      <w:marRight w:val="0"/>
      <w:marTop w:val="0"/>
      <w:marBottom w:val="0"/>
      <w:divBdr>
        <w:top w:val="none" w:sz="0" w:space="0" w:color="auto"/>
        <w:left w:val="none" w:sz="0" w:space="0" w:color="auto"/>
        <w:bottom w:val="none" w:sz="0" w:space="0" w:color="auto"/>
        <w:right w:val="none" w:sz="0" w:space="0" w:color="auto"/>
      </w:divBdr>
    </w:div>
    <w:div w:id="618414735">
      <w:bodyDiv w:val="1"/>
      <w:marLeft w:val="0"/>
      <w:marRight w:val="0"/>
      <w:marTop w:val="0"/>
      <w:marBottom w:val="0"/>
      <w:divBdr>
        <w:top w:val="none" w:sz="0" w:space="0" w:color="auto"/>
        <w:left w:val="none" w:sz="0" w:space="0" w:color="auto"/>
        <w:bottom w:val="none" w:sz="0" w:space="0" w:color="auto"/>
        <w:right w:val="none" w:sz="0" w:space="0" w:color="auto"/>
      </w:divBdr>
    </w:div>
    <w:div w:id="618415806">
      <w:bodyDiv w:val="1"/>
      <w:marLeft w:val="0"/>
      <w:marRight w:val="0"/>
      <w:marTop w:val="0"/>
      <w:marBottom w:val="0"/>
      <w:divBdr>
        <w:top w:val="none" w:sz="0" w:space="0" w:color="auto"/>
        <w:left w:val="none" w:sz="0" w:space="0" w:color="auto"/>
        <w:bottom w:val="none" w:sz="0" w:space="0" w:color="auto"/>
        <w:right w:val="none" w:sz="0" w:space="0" w:color="auto"/>
      </w:divBdr>
    </w:div>
    <w:div w:id="618494362">
      <w:bodyDiv w:val="1"/>
      <w:marLeft w:val="0"/>
      <w:marRight w:val="0"/>
      <w:marTop w:val="0"/>
      <w:marBottom w:val="0"/>
      <w:divBdr>
        <w:top w:val="none" w:sz="0" w:space="0" w:color="auto"/>
        <w:left w:val="none" w:sz="0" w:space="0" w:color="auto"/>
        <w:bottom w:val="none" w:sz="0" w:space="0" w:color="auto"/>
        <w:right w:val="none" w:sz="0" w:space="0" w:color="auto"/>
      </w:divBdr>
    </w:div>
    <w:div w:id="618756376">
      <w:bodyDiv w:val="1"/>
      <w:marLeft w:val="0"/>
      <w:marRight w:val="0"/>
      <w:marTop w:val="0"/>
      <w:marBottom w:val="0"/>
      <w:divBdr>
        <w:top w:val="none" w:sz="0" w:space="0" w:color="auto"/>
        <w:left w:val="none" w:sz="0" w:space="0" w:color="auto"/>
        <w:bottom w:val="none" w:sz="0" w:space="0" w:color="auto"/>
        <w:right w:val="none" w:sz="0" w:space="0" w:color="auto"/>
      </w:divBdr>
    </w:div>
    <w:div w:id="619144686">
      <w:bodyDiv w:val="1"/>
      <w:marLeft w:val="0"/>
      <w:marRight w:val="0"/>
      <w:marTop w:val="0"/>
      <w:marBottom w:val="0"/>
      <w:divBdr>
        <w:top w:val="none" w:sz="0" w:space="0" w:color="auto"/>
        <w:left w:val="none" w:sz="0" w:space="0" w:color="auto"/>
        <w:bottom w:val="none" w:sz="0" w:space="0" w:color="auto"/>
        <w:right w:val="none" w:sz="0" w:space="0" w:color="auto"/>
      </w:divBdr>
    </w:div>
    <w:div w:id="619411507">
      <w:bodyDiv w:val="1"/>
      <w:marLeft w:val="0"/>
      <w:marRight w:val="0"/>
      <w:marTop w:val="0"/>
      <w:marBottom w:val="0"/>
      <w:divBdr>
        <w:top w:val="none" w:sz="0" w:space="0" w:color="auto"/>
        <w:left w:val="none" w:sz="0" w:space="0" w:color="auto"/>
        <w:bottom w:val="none" w:sz="0" w:space="0" w:color="auto"/>
        <w:right w:val="none" w:sz="0" w:space="0" w:color="auto"/>
      </w:divBdr>
    </w:div>
    <w:div w:id="619578918">
      <w:bodyDiv w:val="1"/>
      <w:marLeft w:val="0"/>
      <w:marRight w:val="0"/>
      <w:marTop w:val="0"/>
      <w:marBottom w:val="0"/>
      <w:divBdr>
        <w:top w:val="none" w:sz="0" w:space="0" w:color="auto"/>
        <w:left w:val="none" w:sz="0" w:space="0" w:color="auto"/>
        <w:bottom w:val="none" w:sz="0" w:space="0" w:color="auto"/>
        <w:right w:val="none" w:sz="0" w:space="0" w:color="auto"/>
      </w:divBdr>
    </w:div>
    <w:div w:id="619796677">
      <w:bodyDiv w:val="1"/>
      <w:marLeft w:val="0"/>
      <w:marRight w:val="0"/>
      <w:marTop w:val="0"/>
      <w:marBottom w:val="0"/>
      <w:divBdr>
        <w:top w:val="none" w:sz="0" w:space="0" w:color="auto"/>
        <w:left w:val="none" w:sz="0" w:space="0" w:color="auto"/>
        <w:bottom w:val="none" w:sz="0" w:space="0" w:color="auto"/>
        <w:right w:val="none" w:sz="0" w:space="0" w:color="auto"/>
      </w:divBdr>
    </w:div>
    <w:div w:id="619846019">
      <w:bodyDiv w:val="1"/>
      <w:marLeft w:val="0"/>
      <w:marRight w:val="0"/>
      <w:marTop w:val="0"/>
      <w:marBottom w:val="0"/>
      <w:divBdr>
        <w:top w:val="none" w:sz="0" w:space="0" w:color="auto"/>
        <w:left w:val="none" w:sz="0" w:space="0" w:color="auto"/>
        <w:bottom w:val="none" w:sz="0" w:space="0" w:color="auto"/>
        <w:right w:val="none" w:sz="0" w:space="0" w:color="auto"/>
      </w:divBdr>
    </w:div>
    <w:div w:id="620187167">
      <w:bodyDiv w:val="1"/>
      <w:marLeft w:val="0"/>
      <w:marRight w:val="0"/>
      <w:marTop w:val="0"/>
      <w:marBottom w:val="0"/>
      <w:divBdr>
        <w:top w:val="none" w:sz="0" w:space="0" w:color="auto"/>
        <w:left w:val="none" w:sz="0" w:space="0" w:color="auto"/>
        <w:bottom w:val="none" w:sz="0" w:space="0" w:color="auto"/>
        <w:right w:val="none" w:sz="0" w:space="0" w:color="auto"/>
      </w:divBdr>
    </w:div>
    <w:div w:id="620495173">
      <w:bodyDiv w:val="1"/>
      <w:marLeft w:val="0"/>
      <w:marRight w:val="0"/>
      <w:marTop w:val="0"/>
      <w:marBottom w:val="0"/>
      <w:divBdr>
        <w:top w:val="none" w:sz="0" w:space="0" w:color="auto"/>
        <w:left w:val="none" w:sz="0" w:space="0" w:color="auto"/>
        <w:bottom w:val="none" w:sz="0" w:space="0" w:color="auto"/>
        <w:right w:val="none" w:sz="0" w:space="0" w:color="auto"/>
      </w:divBdr>
    </w:div>
    <w:div w:id="620498442">
      <w:bodyDiv w:val="1"/>
      <w:marLeft w:val="0"/>
      <w:marRight w:val="0"/>
      <w:marTop w:val="0"/>
      <w:marBottom w:val="0"/>
      <w:divBdr>
        <w:top w:val="none" w:sz="0" w:space="0" w:color="auto"/>
        <w:left w:val="none" w:sz="0" w:space="0" w:color="auto"/>
        <w:bottom w:val="none" w:sz="0" w:space="0" w:color="auto"/>
        <w:right w:val="none" w:sz="0" w:space="0" w:color="auto"/>
      </w:divBdr>
    </w:div>
    <w:div w:id="620653568">
      <w:bodyDiv w:val="1"/>
      <w:marLeft w:val="0"/>
      <w:marRight w:val="0"/>
      <w:marTop w:val="0"/>
      <w:marBottom w:val="0"/>
      <w:divBdr>
        <w:top w:val="none" w:sz="0" w:space="0" w:color="auto"/>
        <w:left w:val="none" w:sz="0" w:space="0" w:color="auto"/>
        <w:bottom w:val="none" w:sz="0" w:space="0" w:color="auto"/>
        <w:right w:val="none" w:sz="0" w:space="0" w:color="auto"/>
      </w:divBdr>
    </w:div>
    <w:div w:id="620841518">
      <w:bodyDiv w:val="1"/>
      <w:marLeft w:val="0"/>
      <w:marRight w:val="0"/>
      <w:marTop w:val="0"/>
      <w:marBottom w:val="0"/>
      <w:divBdr>
        <w:top w:val="none" w:sz="0" w:space="0" w:color="auto"/>
        <w:left w:val="none" w:sz="0" w:space="0" w:color="auto"/>
        <w:bottom w:val="none" w:sz="0" w:space="0" w:color="auto"/>
        <w:right w:val="none" w:sz="0" w:space="0" w:color="auto"/>
      </w:divBdr>
    </w:div>
    <w:div w:id="621032311">
      <w:bodyDiv w:val="1"/>
      <w:marLeft w:val="0"/>
      <w:marRight w:val="0"/>
      <w:marTop w:val="0"/>
      <w:marBottom w:val="0"/>
      <w:divBdr>
        <w:top w:val="none" w:sz="0" w:space="0" w:color="auto"/>
        <w:left w:val="none" w:sz="0" w:space="0" w:color="auto"/>
        <w:bottom w:val="none" w:sz="0" w:space="0" w:color="auto"/>
        <w:right w:val="none" w:sz="0" w:space="0" w:color="auto"/>
      </w:divBdr>
    </w:div>
    <w:div w:id="621880708">
      <w:bodyDiv w:val="1"/>
      <w:marLeft w:val="0"/>
      <w:marRight w:val="0"/>
      <w:marTop w:val="0"/>
      <w:marBottom w:val="0"/>
      <w:divBdr>
        <w:top w:val="none" w:sz="0" w:space="0" w:color="auto"/>
        <w:left w:val="none" w:sz="0" w:space="0" w:color="auto"/>
        <w:bottom w:val="none" w:sz="0" w:space="0" w:color="auto"/>
        <w:right w:val="none" w:sz="0" w:space="0" w:color="auto"/>
      </w:divBdr>
    </w:div>
    <w:div w:id="622345938">
      <w:bodyDiv w:val="1"/>
      <w:marLeft w:val="0"/>
      <w:marRight w:val="0"/>
      <w:marTop w:val="0"/>
      <w:marBottom w:val="0"/>
      <w:divBdr>
        <w:top w:val="none" w:sz="0" w:space="0" w:color="auto"/>
        <w:left w:val="none" w:sz="0" w:space="0" w:color="auto"/>
        <w:bottom w:val="none" w:sz="0" w:space="0" w:color="auto"/>
        <w:right w:val="none" w:sz="0" w:space="0" w:color="auto"/>
      </w:divBdr>
    </w:div>
    <w:div w:id="622463984">
      <w:bodyDiv w:val="1"/>
      <w:marLeft w:val="0"/>
      <w:marRight w:val="0"/>
      <w:marTop w:val="0"/>
      <w:marBottom w:val="0"/>
      <w:divBdr>
        <w:top w:val="none" w:sz="0" w:space="0" w:color="auto"/>
        <w:left w:val="none" w:sz="0" w:space="0" w:color="auto"/>
        <w:bottom w:val="none" w:sz="0" w:space="0" w:color="auto"/>
        <w:right w:val="none" w:sz="0" w:space="0" w:color="auto"/>
      </w:divBdr>
    </w:div>
    <w:div w:id="622884323">
      <w:bodyDiv w:val="1"/>
      <w:marLeft w:val="0"/>
      <w:marRight w:val="0"/>
      <w:marTop w:val="0"/>
      <w:marBottom w:val="0"/>
      <w:divBdr>
        <w:top w:val="none" w:sz="0" w:space="0" w:color="auto"/>
        <w:left w:val="none" w:sz="0" w:space="0" w:color="auto"/>
        <w:bottom w:val="none" w:sz="0" w:space="0" w:color="auto"/>
        <w:right w:val="none" w:sz="0" w:space="0" w:color="auto"/>
      </w:divBdr>
    </w:div>
    <w:div w:id="622886685">
      <w:bodyDiv w:val="1"/>
      <w:marLeft w:val="0"/>
      <w:marRight w:val="0"/>
      <w:marTop w:val="0"/>
      <w:marBottom w:val="0"/>
      <w:divBdr>
        <w:top w:val="none" w:sz="0" w:space="0" w:color="auto"/>
        <w:left w:val="none" w:sz="0" w:space="0" w:color="auto"/>
        <w:bottom w:val="none" w:sz="0" w:space="0" w:color="auto"/>
        <w:right w:val="none" w:sz="0" w:space="0" w:color="auto"/>
      </w:divBdr>
    </w:div>
    <w:div w:id="622924621">
      <w:bodyDiv w:val="1"/>
      <w:marLeft w:val="0"/>
      <w:marRight w:val="0"/>
      <w:marTop w:val="0"/>
      <w:marBottom w:val="0"/>
      <w:divBdr>
        <w:top w:val="none" w:sz="0" w:space="0" w:color="auto"/>
        <w:left w:val="none" w:sz="0" w:space="0" w:color="auto"/>
        <w:bottom w:val="none" w:sz="0" w:space="0" w:color="auto"/>
        <w:right w:val="none" w:sz="0" w:space="0" w:color="auto"/>
      </w:divBdr>
    </w:div>
    <w:div w:id="623080975">
      <w:bodyDiv w:val="1"/>
      <w:marLeft w:val="0"/>
      <w:marRight w:val="0"/>
      <w:marTop w:val="0"/>
      <w:marBottom w:val="0"/>
      <w:divBdr>
        <w:top w:val="none" w:sz="0" w:space="0" w:color="auto"/>
        <w:left w:val="none" w:sz="0" w:space="0" w:color="auto"/>
        <w:bottom w:val="none" w:sz="0" w:space="0" w:color="auto"/>
        <w:right w:val="none" w:sz="0" w:space="0" w:color="auto"/>
      </w:divBdr>
    </w:div>
    <w:div w:id="623390979">
      <w:bodyDiv w:val="1"/>
      <w:marLeft w:val="0"/>
      <w:marRight w:val="0"/>
      <w:marTop w:val="0"/>
      <w:marBottom w:val="0"/>
      <w:divBdr>
        <w:top w:val="none" w:sz="0" w:space="0" w:color="auto"/>
        <w:left w:val="none" w:sz="0" w:space="0" w:color="auto"/>
        <w:bottom w:val="none" w:sz="0" w:space="0" w:color="auto"/>
        <w:right w:val="none" w:sz="0" w:space="0" w:color="auto"/>
      </w:divBdr>
    </w:div>
    <w:div w:id="623578755">
      <w:bodyDiv w:val="1"/>
      <w:marLeft w:val="0"/>
      <w:marRight w:val="0"/>
      <w:marTop w:val="0"/>
      <w:marBottom w:val="0"/>
      <w:divBdr>
        <w:top w:val="none" w:sz="0" w:space="0" w:color="auto"/>
        <w:left w:val="none" w:sz="0" w:space="0" w:color="auto"/>
        <w:bottom w:val="none" w:sz="0" w:space="0" w:color="auto"/>
        <w:right w:val="none" w:sz="0" w:space="0" w:color="auto"/>
      </w:divBdr>
    </w:div>
    <w:div w:id="623581179">
      <w:bodyDiv w:val="1"/>
      <w:marLeft w:val="0"/>
      <w:marRight w:val="0"/>
      <w:marTop w:val="0"/>
      <w:marBottom w:val="0"/>
      <w:divBdr>
        <w:top w:val="none" w:sz="0" w:space="0" w:color="auto"/>
        <w:left w:val="none" w:sz="0" w:space="0" w:color="auto"/>
        <w:bottom w:val="none" w:sz="0" w:space="0" w:color="auto"/>
        <w:right w:val="none" w:sz="0" w:space="0" w:color="auto"/>
      </w:divBdr>
    </w:div>
    <w:div w:id="623652721">
      <w:bodyDiv w:val="1"/>
      <w:marLeft w:val="0"/>
      <w:marRight w:val="0"/>
      <w:marTop w:val="0"/>
      <w:marBottom w:val="0"/>
      <w:divBdr>
        <w:top w:val="none" w:sz="0" w:space="0" w:color="auto"/>
        <w:left w:val="none" w:sz="0" w:space="0" w:color="auto"/>
        <w:bottom w:val="none" w:sz="0" w:space="0" w:color="auto"/>
        <w:right w:val="none" w:sz="0" w:space="0" w:color="auto"/>
      </w:divBdr>
    </w:div>
    <w:div w:id="623733381">
      <w:bodyDiv w:val="1"/>
      <w:marLeft w:val="0"/>
      <w:marRight w:val="0"/>
      <w:marTop w:val="0"/>
      <w:marBottom w:val="0"/>
      <w:divBdr>
        <w:top w:val="none" w:sz="0" w:space="0" w:color="auto"/>
        <w:left w:val="none" w:sz="0" w:space="0" w:color="auto"/>
        <w:bottom w:val="none" w:sz="0" w:space="0" w:color="auto"/>
        <w:right w:val="none" w:sz="0" w:space="0" w:color="auto"/>
      </w:divBdr>
    </w:div>
    <w:div w:id="623847368">
      <w:bodyDiv w:val="1"/>
      <w:marLeft w:val="0"/>
      <w:marRight w:val="0"/>
      <w:marTop w:val="0"/>
      <w:marBottom w:val="0"/>
      <w:divBdr>
        <w:top w:val="none" w:sz="0" w:space="0" w:color="auto"/>
        <w:left w:val="none" w:sz="0" w:space="0" w:color="auto"/>
        <w:bottom w:val="none" w:sz="0" w:space="0" w:color="auto"/>
        <w:right w:val="none" w:sz="0" w:space="0" w:color="auto"/>
      </w:divBdr>
    </w:div>
    <w:div w:id="623854261">
      <w:bodyDiv w:val="1"/>
      <w:marLeft w:val="0"/>
      <w:marRight w:val="0"/>
      <w:marTop w:val="0"/>
      <w:marBottom w:val="0"/>
      <w:divBdr>
        <w:top w:val="none" w:sz="0" w:space="0" w:color="auto"/>
        <w:left w:val="none" w:sz="0" w:space="0" w:color="auto"/>
        <w:bottom w:val="none" w:sz="0" w:space="0" w:color="auto"/>
        <w:right w:val="none" w:sz="0" w:space="0" w:color="auto"/>
      </w:divBdr>
    </w:div>
    <w:div w:id="623923077">
      <w:bodyDiv w:val="1"/>
      <w:marLeft w:val="0"/>
      <w:marRight w:val="0"/>
      <w:marTop w:val="0"/>
      <w:marBottom w:val="0"/>
      <w:divBdr>
        <w:top w:val="none" w:sz="0" w:space="0" w:color="auto"/>
        <w:left w:val="none" w:sz="0" w:space="0" w:color="auto"/>
        <w:bottom w:val="none" w:sz="0" w:space="0" w:color="auto"/>
        <w:right w:val="none" w:sz="0" w:space="0" w:color="auto"/>
      </w:divBdr>
    </w:div>
    <w:div w:id="624119709">
      <w:bodyDiv w:val="1"/>
      <w:marLeft w:val="0"/>
      <w:marRight w:val="0"/>
      <w:marTop w:val="0"/>
      <w:marBottom w:val="0"/>
      <w:divBdr>
        <w:top w:val="none" w:sz="0" w:space="0" w:color="auto"/>
        <w:left w:val="none" w:sz="0" w:space="0" w:color="auto"/>
        <w:bottom w:val="none" w:sz="0" w:space="0" w:color="auto"/>
        <w:right w:val="none" w:sz="0" w:space="0" w:color="auto"/>
      </w:divBdr>
    </w:div>
    <w:div w:id="624119961">
      <w:bodyDiv w:val="1"/>
      <w:marLeft w:val="0"/>
      <w:marRight w:val="0"/>
      <w:marTop w:val="0"/>
      <w:marBottom w:val="0"/>
      <w:divBdr>
        <w:top w:val="none" w:sz="0" w:space="0" w:color="auto"/>
        <w:left w:val="none" w:sz="0" w:space="0" w:color="auto"/>
        <w:bottom w:val="none" w:sz="0" w:space="0" w:color="auto"/>
        <w:right w:val="none" w:sz="0" w:space="0" w:color="auto"/>
      </w:divBdr>
    </w:div>
    <w:div w:id="624122241">
      <w:bodyDiv w:val="1"/>
      <w:marLeft w:val="0"/>
      <w:marRight w:val="0"/>
      <w:marTop w:val="0"/>
      <w:marBottom w:val="0"/>
      <w:divBdr>
        <w:top w:val="none" w:sz="0" w:space="0" w:color="auto"/>
        <w:left w:val="none" w:sz="0" w:space="0" w:color="auto"/>
        <w:bottom w:val="none" w:sz="0" w:space="0" w:color="auto"/>
        <w:right w:val="none" w:sz="0" w:space="0" w:color="auto"/>
      </w:divBdr>
    </w:div>
    <w:div w:id="624237374">
      <w:bodyDiv w:val="1"/>
      <w:marLeft w:val="0"/>
      <w:marRight w:val="0"/>
      <w:marTop w:val="0"/>
      <w:marBottom w:val="0"/>
      <w:divBdr>
        <w:top w:val="none" w:sz="0" w:space="0" w:color="auto"/>
        <w:left w:val="none" w:sz="0" w:space="0" w:color="auto"/>
        <w:bottom w:val="none" w:sz="0" w:space="0" w:color="auto"/>
        <w:right w:val="none" w:sz="0" w:space="0" w:color="auto"/>
      </w:divBdr>
    </w:div>
    <w:div w:id="624653099">
      <w:bodyDiv w:val="1"/>
      <w:marLeft w:val="0"/>
      <w:marRight w:val="0"/>
      <w:marTop w:val="0"/>
      <w:marBottom w:val="0"/>
      <w:divBdr>
        <w:top w:val="none" w:sz="0" w:space="0" w:color="auto"/>
        <w:left w:val="none" w:sz="0" w:space="0" w:color="auto"/>
        <w:bottom w:val="none" w:sz="0" w:space="0" w:color="auto"/>
        <w:right w:val="none" w:sz="0" w:space="0" w:color="auto"/>
      </w:divBdr>
    </w:div>
    <w:div w:id="624696435">
      <w:bodyDiv w:val="1"/>
      <w:marLeft w:val="0"/>
      <w:marRight w:val="0"/>
      <w:marTop w:val="0"/>
      <w:marBottom w:val="0"/>
      <w:divBdr>
        <w:top w:val="none" w:sz="0" w:space="0" w:color="auto"/>
        <w:left w:val="none" w:sz="0" w:space="0" w:color="auto"/>
        <w:bottom w:val="none" w:sz="0" w:space="0" w:color="auto"/>
        <w:right w:val="none" w:sz="0" w:space="0" w:color="auto"/>
      </w:divBdr>
    </w:div>
    <w:div w:id="624850919">
      <w:bodyDiv w:val="1"/>
      <w:marLeft w:val="0"/>
      <w:marRight w:val="0"/>
      <w:marTop w:val="0"/>
      <w:marBottom w:val="0"/>
      <w:divBdr>
        <w:top w:val="none" w:sz="0" w:space="0" w:color="auto"/>
        <w:left w:val="none" w:sz="0" w:space="0" w:color="auto"/>
        <w:bottom w:val="none" w:sz="0" w:space="0" w:color="auto"/>
        <w:right w:val="none" w:sz="0" w:space="0" w:color="auto"/>
      </w:divBdr>
    </w:div>
    <w:div w:id="625543299">
      <w:bodyDiv w:val="1"/>
      <w:marLeft w:val="0"/>
      <w:marRight w:val="0"/>
      <w:marTop w:val="0"/>
      <w:marBottom w:val="0"/>
      <w:divBdr>
        <w:top w:val="none" w:sz="0" w:space="0" w:color="auto"/>
        <w:left w:val="none" w:sz="0" w:space="0" w:color="auto"/>
        <w:bottom w:val="none" w:sz="0" w:space="0" w:color="auto"/>
        <w:right w:val="none" w:sz="0" w:space="0" w:color="auto"/>
      </w:divBdr>
    </w:div>
    <w:div w:id="625628132">
      <w:bodyDiv w:val="1"/>
      <w:marLeft w:val="0"/>
      <w:marRight w:val="0"/>
      <w:marTop w:val="0"/>
      <w:marBottom w:val="0"/>
      <w:divBdr>
        <w:top w:val="none" w:sz="0" w:space="0" w:color="auto"/>
        <w:left w:val="none" w:sz="0" w:space="0" w:color="auto"/>
        <w:bottom w:val="none" w:sz="0" w:space="0" w:color="auto"/>
        <w:right w:val="none" w:sz="0" w:space="0" w:color="auto"/>
      </w:divBdr>
    </w:div>
    <w:div w:id="625700938">
      <w:bodyDiv w:val="1"/>
      <w:marLeft w:val="0"/>
      <w:marRight w:val="0"/>
      <w:marTop w:val="0"/>
      <w:marBottom w:val="0"/>
      <w:divBdr>
        <w:top w:val="none" w:sz="0" w:space="0" w:color="auto"/>
        <w:left w:val="none" w:sz="0" w:space="0" w:color="auto"/>
        <w:bottom w:val="none" w:sz="0" w:space="0" w:color="auto"/>
        <w:right w:val="none" w:sz="0" w:space="0" w:color="auto"/>
      </w:divBdr>
    </w:div>
    <w:div w:id="625740548">
      <w:bodyDiv w:val="1"/>
      <w:marLeft w:val="0"/>
      <w:marRight w:val="0"/>
      <w:marTop w:val="0"/>
      <w:marBottom w:val="0"/>
      <w:divBdr>
        <w:top w:val="none" w:sz="0" w:space="0" w:color="auto"/>
        <w:left w:val="none" w:sz="0" w:space="0" w:color="auto"/>
        <w:bottom w:val="none" w:sz="0" w:space="0" w:color="auto"/>
        <w:right w:val="none" w:sz="0" w:space="0" w:color="auto"/>
      </w:divBdr>
    </w:div>
    <w:div w:id="626350277">
      <w:bodyDiv w:val="1"/>
      <w:marLeft w:val="0"/>
      <w:marRight w:val="0"/>
      <w:marTop w:val="0"/>
      <w:marBottom w:val="0"/>
      <w:divBdr>
        <w:top w:val="none" w:sz="0" w:space="0" w:color="auto"/>
        <w:left w:val="none" w:sz="0" w:space="0" w:color="auto"/>
        <w:bottom w:val="none" w:sz="0" w:space="0" w:color="auto"/>
        <w:right w:val="none" w:sz="0" w:space="0" w:color="auto"/>
      </w:divBdr>
    </w:div>
    <w:div w:id="626356966">
      <w:bodyDiv w:val="1"/>
      <w:marLeft w:val="0"/>
      <w:marRight w:val="0"/>
      <w:marTop w:val="0"/>
      <w:marBottom w:val="0"/>
      <w:divBdr>
        <w:top w:val="none" w:sz="0" w:space="0" w:color="auto"/>
        <w:left w:val="none" w:sz="0" w:space="0" w:color="auto"/>
        <w:bottom w:val="none" w:sz="0" w:space="0" w:color="auto"/>
        <w:right w:val="none" w:sz="0" w:space="0" w:color="auto"/>
      </w:divBdr>
    </w:div>
    <w:div w:id="626396359">
      <w:bodyDiv w:val="1"/>
      <w:marLeft w:val="0"/>
      <w:marRight w:val="0"/>
      <w:marTop w:val="0"/>
      <w:marBottom w:val="0"/>
      <w:divBdr>
        <w:top w:val="none" w:sz="0" w:space="0" w:color="auto"/>
        <w:left w:val="none" w:sz="0" w:space="0" w:color="auto"/>
        <w:bottom w:val="none" w:sz="0" w:space="0" w:color="auto"/>
        <w:right w:val="none" w:sz="0" w:space="0" w:color="auto"/>
      </w:divBdr>
    </w:div>
    <w:div w:id="626401375">
      <w:bodyDiv w:val="1"/>
      <w:marLeft w:val="0"/>
      <w:marRight w:val="0"/>
      <w:marTop w:val="0"/>
      <w:marBottom w:val="0"/>
      <w:divBdr>
        <w:top w:val="none" w:sz="0" w:space="0" w:color="auto"/>
        <w:left w:val="none" w:sz="0" w:space="0" w:color="auto"/>
        <w:bottom w:val="none" w:sz="0" w:space="0" w:color="auto"/>
        <w:right w:val="none" w:sz="0" w:space="0" w:color="auto"/>
      </w:divBdr>
    </w:div>
    <w:div w:id="626476038">
      <w:bodyDiv w:val="1"/>
      <w:marLeft w:val="0"/>
      <w:marRight w:val="0"/>
      <w:marTop w:val="0"/>
      <w:marBottom w:val="0"/>
      <w:divBdr>
        <w:top w:val="none" w:sz="0" w:space="0" w:color="auto"/>
        <w:left w:val="none" w:sz="0" w:space="0" w:color="auto"/>
        <w:bottom w:val="none" w:sz="0" w:space="0" w:color="auto"/>
        <w:right w:val="none" w:sz="0" w:space="0" w:color="auto"/>
      </w:divBdr>
    </w:div>
    <w:div w:id="626934380">
      <w:bodyDiv w:val="1"/>
      <w:marLeft w:val="0"/>
      <w:marRight w:val="0"/>
      <w:marTop w:val="0"/>
      <w:marBottom w:val="0"/>
      <w:divBdr>
        <w:top w:val="none" w:sz="0" w:space="0" w:color="auto"/>
        <w:left w:val="none" w:sz="0" w:space="0" w:color="auto"/>
        <w:bottom w:val="none" w:sz="0" w:space="0" w:color="auto"/>
        <w:right w:val="none" w:sz="0" w:space="0" w:color="auto"/>
      </w:divBdr>
    </w:div>
    <w:div w:id="627245082">
      <w:bodyDiv w:val="1"/>
      <w:marLeft w:val="0"/>
      <w:marRight w:val="0"/>
      <w:marTop w:val="0"/>
      <w:marBottom w:val="0"/>
      <w:divBdr>
        <w:top w:val="none" w:sz="0" w:space="0" w:color="auto"/>
        <w:left w:val="none" w:sz="0" w:space="0" w:color="auto"/>
        <w:bottom w:val="none" w:sz="0" w:space="0" w:color="auto"/>
        <w:right w:val="none" w:sz="0" w:space="0" w:color="auto"/>
      </w:divBdr>
    </w:div>
    <w:div w:id="627277043">
      <w:bodyDiv w:val="1"/>
      <w:marLeft w:val="0"/>
      <w:marRight w:val="0"/>
      <w:marTop w:val="0"/>
      <w:marBottom w:val="0"/>
      <w:divBdr>
        <w:top w:val="none" w:sz="0" w:space="0" w:color="auto"/>
        <w:left w:val="none" w:sz="0" w:space="0" w:color="auto"/>
        <w:bottom w:val="none" w:sz="0" w:space="0" w:color="auto"/>
        <w:right w:val="none" w:sz="0" w:space="0" w:color="auto"/>
      </w:divBdr>
    </w:div>
    <w:div w:id="627395833">
      <w:bodyDiv w:val="1"/>
      <w:marLeft w:val="0"/>
      <w:marRight w:val="0"/>
      <w:marTop w:val="0"/>
      <w:marBottom w:val="0"/>
      <w:divBdr>
        <w:top w:val="none" w:sz="0" w:space="0" w:color="auto"/>
        <w:left w:val="none" w:sz="0" w:space="0" w:color="auto"/>
        <w:bottom w:val="none" w:sz="0" w:space="0" w:color="auto"/>
        <w:right w:val="none" w:sz="0" w:space="0" w:color="auto"/>
      </w:divBdr>
    </w:div>
    <w:div w:id="627509494">
      <w:bodyDiv w:val="1"/>
      <w:marLeft w:val="0"/>
      <w:marRight w:val="0"/>
      <w:marTop w:val="0"/>
      <w:marBottom w:val="0"/>
      <w:divBdr>
        <w:top w:val="none" w:sz="0" w:space="0" w:color="auto"/>
        <w:left w:val="none" w:sz="0" w:space="0" w:color="auto"/>
        <w:bottom w:val="none" w:sz="0" w:space="0" w:color="auto"/>
        <w:right w:val="none" w:sz="0" w:space="0" w:color="auto"/>
      </w:divBdr>
    </w:div>
    <w:div w:id="628635399">
      <w:bodyDiv w:val="1"/>
      <w:marLeft w:val="0"/>
      <w:marRight w:val="0"/>
      <w:marTop w:val="0"/>
      <w:marBottom w:val="0"/>
      <w:divBdr>
        <w:top w:val="none" w:sz="0" w:space="0" w:color="auto"/>
        <w:left w:val="none" w:sz="0" w:space="0" w:color="auto"/>
        <w:bottom w:val="none" w:sz="0" w:space="0" w:color="auto"/>
        <w:right w:val="none" w:sz="0" w:space="0" w:color="auto"/>
      </w:divBdr>
    </w:div>
    <w:div w:id="628784256">
      <w:bodyDiv w:val="1"/>
      <w:marLeft w:val="0"/>
      <w:marRight w:val="0"/>
      <w:marTop w:val="0"/>
      <w:marBottom w:val="0"/>
      <w:divBdr>
        <w:top w:val="none" w:sz="0" w:space="0" w:color="auto"/>
        <w:left w:val="none" w:sz="0" w:space="0" w:color="auto"/>
        <w:bottom w:val="none" w:sz="0" w:space="0" w:color="auto"/>
        <w:right w:val="none" w:sz="0" w:space="0" w:color="auto"/>
      </w:divBdr>
    </w:div>
    <w:div w:id="629478505">
      <w:bodyDiv w:val="1"/>
      <w:marLeft w:val="0"/>
      <w:marRight w:val="0"/>
      <w:marTop w:val="0"/>
      <w:marBottom w:val="0"/>
      <w:divBdr>
        <w:top w:val="none" w:sz="0" w:space="0" w:color="auto"/>
        <w:left w:val="none" w:sz="0" w:space="0" w:color="auto"/>
        <w:bottom w:val="none" w:sz="0" w:space="0" w:color="auto"/>
        <w:right w:val="none" w:sz="0" w:space="0" w:color="auto"/>
      </w:divBdr>
    </w:div>
    <w:div w:id="629556643">
      <w:bodyDiv w:val="1"/>
      <w:marLeft w:val="0"/>
      <w:marRight w:val="0"/>
      <w:marTop w:val="0"/>
      <w:marBottom w:val="0"/>
      <w:divBdr>
        <w:top w:val="none" w:sz="0" w:space="0" w:color="auto"/>
        <w:left w:val="none" w:sz="0" w:space="0" w:color="auto"/>
        <w:bottom w:val="none" w:sz="0" w:space="0" w:color="auto"/>
        <w:right w:val="none" w:sz="0" w:space="0" w:color="auto"/>
      </w:divBdr>
    </w:div>
    <w:div w:id="629752423">
      <w:bodyDiv w:val="1"/>
      <w:marLeft w:val="0"/>
      <w:marRight w:val="0"/>
      <w:marTop w:val="0"/>
      <w:marBottom w:val="0"/>
      <w:divBdr>
        <w:top w:val="none" w:sz="0" w:space="0" w:color="auto"/>
        <w:left w:val="none" w:sz="0" w:space="0" w:color="auto"/>
        <w:bottom w:val="none" w:sz="0" w:space="0" w:color="auto"/>
        <w:right w:val="none" w:sz="0" w:space="0" w:color="auto"/>
      </w:divBdr>
    </w:div>
    <w:div w:id="629868455">
      <w:bodyDiv w:val="1"/>
      <w:marLeft w:val="0"/>
      <w:marRight w:val="0"/>
      <w:marTop w:val="0"/>
      <w:marBottom w:val="0"/>
      <w:divBdr>
        <w:top w:val="none" w:sz="0" w:space="0" w:color="auto"/>
        <w:left w:val="none" w:sz="0" w:space="0" w:color="auto"/>
        <w:bottom w:val="none" w:sz="0" w:space="0" w:color="auto"/>
        <w:right w:val="none" w:sz="0" w:space="0" w:color="auto"/>
      </w:divBdr>
    </w:div>
    <w:div w:id="629870472">
      <w:bodyDiv w:val="1"/>
      <w:marLeft w:val="0"/>
      <w:marRight w:val="0"/>
      <w:marTop w:val="0"/>
      <w:marBottom w:val="0"/>
      <w:divBdr>
        <w:top w:val="none" w:sz="0" w:space="0" w:color="auto"/>
        <w:left w:val="none" w:sz="0" w:space="0" w:color="auto"/>
        <w:bottom w:val="none" w:sz="0" w:space="0" w:color="auto"/>
        <w:right w:val="none" w:sz="0" w:space="0" w:color="auto"/>
      </w:divBdr>
    </w:div>
    <w:div w:id="630087621">
      <w:bodyDiv w:val="1"/>
      <w:marLeft w:val="0"/>
      <w:marRight w:val="0"/>
      <w:marTop w:val="0"/>
      <w:marBottom w:val="0"/>
      <w:divBdr>
        <w:top w:val="none" w:sz="0" w:space="0" w:color="auto"/>
        <w:left w:val="none" w:sz="0" w:space="0" w:color="auto"/>
        <w:bottom w:val="none" w:sz="0" w:space="0" w:color="auto"/>
        <w:right w:val="none" w:sz="0" w:space="0" w:color="auto"/>
      </w:divBdr>
    </w:div>
    <w:div w:id="630211994">
      <w:bodyDiv w:val="1"/>
      <w:marLeft w:val="0"/>
      <w:marRight w:val="0"/>
      <w:marTop w:val="0"/>
      <w:marBottom w:val="0"/>
      <w:divBdr>
        <w:top w:val="none" w:sz="0" w:space="0" w:color="auto"/>
        <w:left w:val="none" w:sz="0" w:space="0" w:color="auto"/>
        <w:bottom w:val="none" w:sz="0" w:space="0" w:color="auto"/>
        <w:right w:val="none" w:sz="0" w:space="0" w:color="auto"/>
      </w:divBdr>
    </w:div>
    <w:div w:id="630330107">
      <w:bodyDiv w:val="1"/>
      <w:marLeft w:val="0"/>
      <w:marRight w:val="0"/>
      <w:marTop w:val="0"/>
      <w:marBottom w:val="0"/>
      <w:divBdr>
        <w:top w:val="none" w:sz="0" w:space="0" w:color="auto"/>
        <w:left w:val="none" w:sz="0" w:space="0" w:color="auto"/>
        <w:bottom w:val="none" w:sz="0" w:space="0" w:color="auto"/>
        <w:right w:val="none" w:sz="0" w:space="0" w:color="auto"/>
      </w:divBdr>
    </w:div>
    <w:div w:id="631255241">
      <w:bodyDiv w:val="1"/>
      <w:marLeft w:val="0"/>
      <w:marRight w:val="0"/>
      <w:marTop w:val="0"/>
      <w:marBottom w:val="0"/>
      <w:divBdr>
        <w:top w:val="none" w:sz="0" w:space="0" w:color="auto"/>
        <w:left w:val="none" w:sz="0" w:space="0" w:color="auto"/>
        <w:bottom w:val="none" w:sz="0" w:space="0" w:color="auto"/>
        <w:right w:val="none" w:sz="0" w:space="0" w:color="auto"/>
      </w:divBdr>
    </w:div>
    <w:div w:id="631860267">
      <w:bodyDiv w:val="1"/>
      <w:marLeft w:val="0"/>
      <w:marRight w:val="0"/>
      <w:marTop w:val="0"/>
      <w:marBottom w:val="0"/>
      <w:divBdr>
        <w:top w:val="none" w:sz="0" w:space="0" w:color="auto"/>
        <w:left w:val="none" w:sz="0" w:space="0" w:color="auto"/>
        <w:bottom w:val="none" w:sz="0" w:space="0" w:color="auto"/>
        <w:right w:val="none" w:sz="0" w:space="0" w:color="auto"/>
      </w:divBdr>
    </w:div>
    <w:div w:id="632488918">
      <w:bodyDiv w:val="1"/>
      <w:marLeft w:val="0"/>
      <w:marRight w:val="0"/>
      <w:marTop w:val="0"/>
      <w:marBottom w:val="0"/>
      <w:divBdr>
        <w:top w:val="none" w:sz="0" w:space="0" w:color="auto"/>
        <w:left w:val="none" w:sz="0" w:space="0" w:color="auto"/>
        <w:bottom w:val="none" w:sz="0" w:space="0" w:color="auto"/>
        <w:right w:val="none" w:sz="0" w:space="0" w:color="auto"/>
      </w:divBdr>
    </w:div>
    <w:div w:id="632518634">
      <w:bodyDiv w:val="1"/>
      <w:marLeft w:val="0"/>
      <w:marRight w:val="0"/>
      <w:marTop w:val="0"/>
      <w:marBottom w:val="0"/>
      <w:divBdr>
        <w:top w:val="none" w:sz="0" w:space="0" w:color="auto"/>
        <w:left w:val="none" w:sz="0" w:space="0" w:color="auto"/>
        <w:bottom w:val="none" w:sz="0" w:space="0" w:color="auto"/>
        <w:right w:val="none" w:sz="0" w:space="0" w:color="auto"/>
      </w:divBdr>
    </w:div>
    <w:div w:id="632709029">
      <w:bodyDiv w:val="1"/>
      <w:marLeft w:val="0"/>
      <w:marRight w:val="0"/>
      <w:marTop w:val="0"/>
      <w:marBottom w:val="0"/>
      <w:divBdr>
        <w:top w:val="none" w:sz="0" w:space="0" w:color="auto"/>
        <w:left w:val="none" w:sz="0" w:space="0" w:color="auto"/>
        <w:bottom w:val="none" w:sz="0" w:space="0" w:color="auto"/>
        <w:right w:val="none" w:sz="0" w:space="0" w:color="auto"/>
      </w:divBdr>
    </w:div>
    <w:div w:id="632833148">
      <w:bodyDiv w:val="1"/>
      <w:marLeft w:val="0"/>
      <w:marRight w:val="0"/>
      <w:marTop w:val="0"/>
      <w:marBottom w:val="0"/>
      <w:divBdr>
        <w:top w:val="none" w:sz="0" w:space="0" w:color="auto"/>
        <w:left w:val="none" w:sz="0" w:space="0" w:color="auto"/>
        <w:bottom w:val="none" w:sz="0" w:space="0" w:color="auto"/>
        <w:right w:val="none" w:sz="0" w:space="0" w:color="auto"/>
      </w:divBdr>
    </w:div>
    <w:div w:id="633371356">
      <w:bodyDiv w:val="1"/>
      <w:marLeft w:val="0"/>
      <w:marRight w:val="0"/>
      <w:marTop w:val="0"/>
      <w:marBottom w:val="0"/>
      <w:divBdr>
        <w:top w:val="none" w:sz="0" w:space="0" w:color="auto"/>
        <w:left w:val="none" w:sz="0" w:space="0" w:color="auto"/>
        <w:bottom w:val="none" w:sz="0" w:space="0" w:color="auto"/>
        <w:right w:val="none" w:sz="0" w:space="0" w:color="auto"/>
      </w:divBdr>
    </w:div>
    <w:div w:id="633482722">
      <w:bodyDiv w:val="1"/>
      <w:marLeft w:val="0"/>
      <w:marRight w:val="0"/>
      <w:marTop w:val="0"/>
      <w:marBottom w:val="0"/>
      <w:divBdr>
        <w:top w:val="none" w:sz="0" w:space="0" w:color="auto"/>
        <w:left w:val="none" w:sz="0" w:space="0" w:color="auto"/>
        <w:bottom w:val="none" w:sz="0" w:space="0" w:color="auto"/>
        <w:right w:val="none" w:sz="0" w:space="0" w:color="auto"/>
      </w:divBdr>
    </w:div>
    <w:div w:id="633557150">
      <w:bodyDiv w:val="1"/>
      <w:marLeft w:val="0"/>
      <w:marRight w:val="0"/>
      <w:marTop w:val="0"/>
      <w:marBottom w:val="0"/>
      <w:divBdr>
        <w:top w:val="none" w:sz="0" w:space="0" w:color="auto"/>
        <w:left w:val="none" w:sz="0" w:space="0" w:color="auto"/>
        <w:bottom w:val="none" w:sz="0" w:space="0" w:color="auto"/>
        <w:right w:val="none" w:sz="0" w:space="0" w:color="auto"/>
      </w:divBdr>
    </w:div>
    <w:div w:id="634408369">
      <w:bodyDiv w:val="1"/>
      <w:marLeft w:val="0"/>
      <w:marRight w:val="0"/>
      <w:marTop w:val="0"/>
      <w:marBottom w:val="0"/>
      <w:divBdr>
        <w:top w:val="none" w:sz="0" w:space="0" w:color="auto"/>
        <w:left w:val="none" w:sz="0" w:space="0" w:color="auto"/>
        <w:bottom w:val="none" w:sz="0" w:space="0" w:color="auto"/>
        <w:right w:val="none" w:sz="0" w:space="0" w:color="auto"/>
      </w:divBdr>
    </w:div>
    <w:div w:id="634415407">
      <w:bodyDiv w:val="1"/>
      <w:marLeft w:val="0"/>
      <w:marRight w:val="0"/>
      <w:marTop w:val="0"/>
      <w:marBottom w:val="0"/>
      <w:divBdr>
        <w:top w:val="none" w:sz="0" w:space="0" w:color="auto"/>
        <w:left w:val="none" w:sz="0" w:space="0" w:color="auto"/>
        <w:bottom w:val="none" w:sz="0" w:space="0" w:color="auto"/>
        <w:right w:val="none" w:sz="0" w:space="0" w:color="auto"/>
      </w:divBdr>
    </w:div>
    <w:div w:id="634482787">
      <w:bodyDiv w:val="1"/>
      <w:marLeft w:val="0"/>
      <w:marRight w:val="0"/>
      <w:marTop w:val="0"/>
      <w:marBottom w:val="0"/>
      <w:divBdr>
        <w:top w:val="none" w:sz="0" w:space="0" w:color="auto"/>
        <w:left w:val="none" w:sz="0" w:space="0" w:color="auto"/>
        <w:bottom w:val="none" w:sz="0" w:space="0" w:color="auto"/>
        <w:right w:val="none" w:sz="0" w:space="0" w:color="auto"/>
      </w:divBdr>
    </w:div>
    <w:div w:id="634793186">
      <w:bodyDiv w:val="1"/>
      <w:marLeft w:val="0"/>
      <w:marRight w:val="0"/>
      <w:marTop w:val="0"/>
      <w:marBottom w:val="0"/>
      <w:divBdr>
        <w:top w:val="none" w:sz="0" w:space="0" w:color="auto"/>
        <w:left w:val="none" w:sz="0" w:space="0" w:color="auto"/>
        <w:bottom w:val="none" w:sz="0" w:space="0" w:color="auto"/>
        <w:right w:val="none" w:sz="0" w:space="0" w:color="auto"/>
      </w:divBdr>
    </w:div>
    <w:div w:id="635569053">
      <w:bodyDiv w:val="1"/>
      <w:marLeft w:val="0"/>
      <w:marRight w:val="0"/>
      <w:marTop w:val="0"/>
      <w:marBottom w:val="0"/>
      <w:divBdr>
        <w:top w:val="none" w:sz="0" w:space="0" w:color="auto"/>
        <w:left w:val="none" w:sz="0" w:space="0" w:color="auto"/>
        <w:bottom w:val="none" w:sz="0" w:space="0" w:color="auto"/>
        <w:right w:val="none" w:sz="0" w:space="0" w:color="auto"/>
      </w:divBdr>
    </w:div>
    <w:div w:id="635573104">
      <w:bodyDiv w:val="1"/>
      <w:marLeft w:val="0"/>
      <w:marRight w:val="0"/>
      <w:marTop w:val="0"/>
      <w:marBottom w:val="0"/>
      <w:divBdr>
        <w:top w:val="none" w:sz="0" w:space="0" w:color="auto"/>
        <w:left w:val="none" w:sz="0" w:space="0" w:color="auto"/>
        <w:bottom w:val="none" w:sz="0" w:space="0" w:color="auto"/>
        <w:right w:val="none" w:sz="0" w:space="0" w:color="auto"/>
      </w:divBdr>
    </w:div>
    <w:div w:id="636302278">
      <w:bodyDiv w:val="1"/>
      <w:marLeft w:val="0"/>
      <w:marRight w:val="0"/>
      <w:marTop w:val="0"/>
      <w:marBottom w:val="0"/>
      <w:divBdr>
        <w:top w:val="none" w:sz="0" w:space="0" w:color="auto"/>
        <w:left w:val="none" w:sz="0" w:space="0" w:color="auto"/>
        <w:bottom w:val="none" w:sz="0" w:space="0" w:color="auto"/>
        <w:right w:val="none" w:sz="0" w:space="0" w:color="auto"/>
      </w:divBdr>
    </w:div>
    <w:div w:id="636767359">
      <w:bodyDiv w:val="1"/>
      <w:marLeft w:val="0"/>
      <w:marRight w:val="0"/>
      <w:marTop w:val="0"/>
      <w:marBottom w:val="0"/>
      <w:divBdr>
        <w:top w:val="none" w:sz="0" w:space="0" w:color="auto"/>
        <w:left w:val="none" w:sz="0" w:space="0" w:color="auto"/>
        <w:bottom w:val="none" w:sz="0" w:space="0" w:color="auto"/>
        <w:right w:val="none" w:sz="0" w:space="0" w:color="auto"/>
      </w:divBdr>
    </w:div>
    <w:div w:id="637683643">
      <w:bodyDiv w:val="1"/>
      <w:marLeft w:val="0"/>
      <w:marRight w:val="0"/>
      <w:marTop w:val="0"/>
      <w:marBottom w:val="0"/>
      <w:divBdr>
        <w:top w:val="none" w:sz="0" w:space="0" w:color="auto"/>
        <w:left w:val="none" w:sz="0" w:space="0" w:color="auto"/>
        <w:bottom w:val="none" w:sz="0" w:space="0" w:color="auto"/>
        <w:right w:val="none" w:sz="0" w:space="0" w:color="auto"/>
      </w:divBdr>
    </w:div>
    <w:div w:id="637731976">
      <w:bodyDiv w:val="1"/>
      <w:marLeft w:val="0"/>
      <w:marRight w:val="0"/>
      <w:marTop w:val="0"/>
      <w:marBottom w:val="0"/>
      <w:divBdr>
        <w:top w:val="none" w:sz="0" w:space="0" w:color="auto"/>
        <w:left w:val="none" w:sz="0" w:space="0" w:color="auto"/>
        <w:bottom w:val="none" w:sz="0" w:space="0" w:color="auto"/>
        <w:right w:val="none" w:sz="0" w:space="0" w:color="auto"/>
      </w:divBdr>
    </w:div>
    <w:div w:id="637732021">
      <w:bodyDiv w:val="1"/>
      <w:marLeft w:val="0"/>
      <w:marRight w:val="0"/>
      <w:marTop w:val="0"/>
      <w:marBottom w:val="0"/>
      <w:divBdr>
        <w:top w:val="none" w:sz="0" w:space="0" w:color="auto"/>
        <w:left w:val="none" w:sz="0" w:space="0" w:color="auto"/>
        <w:bottom w:val="none" w:sz="0" w:space="0" w:color="auto"/>
        <w:right w:val="none" w:sz="0" w:space="0" w:color="auto"/>
      </w:divBdr>
    </w:div>
    <w:div w:id="638845300">
      <w:bodyDiv w:val="1"/>
      <w:marLeft w:val="0"/>
      <w:marRight w:val="0"/>
      <w:marTop w:val="0"/>
      <w:marBottom w:val="0"/>
      <w:divBdr>
        <w:top w:val="none" w:sz="0" w:space="0" w:color="auto"/>
        <w:left w:val="none" w:sz="0" w:space="0" w:color="auto"/>
        <w:bottom w:val="none" w:sz="0" w:space="0" w:color="auto"/>
        <w:right w:val="none" w:sz="0" w:space="0" w:color="auto"/>
      </w:divBdr>
    </w:div>
    <w:div w:id="639043628">
      <w:bodyDiv w:val="1"/>
      <w:marLeft w:val="0"/>
      <w:marRight w:val="0"/>
      <w:marTop w:val="0"/>
      <w:marBottom w:val="0"/>
      <w:divBdr>
        <w:top w:val="none" w:sz="0" w:space="0" w:color="auto"/>
        <w:left w:val="none" w:sz="0" w:space="0" w:color="auto"/>
        <w:bottom w:val="none" w:sz="0" w:space="0" w:color="auto"/>
        <w:right w:val="none" w:sz="0" w:space="0" w:color="auto"/>
      </w:divBdr>
    </w:div>
    <w:div w:id="639382274">
      <w:bodyDiv w:val="1"/>
      <w:marLeft w:val="0"/>
      <w:marRight w:val="0"/>
      <w:marTop w:val="0"/>
      <w:marBottom w:val="0"/>
      <w:divBdr>
        <w:top w:val="none" w:sz="0" w:space="0" w:color="auto"/>
        <w:left w:val="none" w:sz="0" w:space="0" w:color="auto"/>
        <w:bottom w:val="none" w:sz="0" w:space="0" w:color="auto"/>
        <w:right w:val="none" w:sz="0" w:space="0" w:color="auto"/>
      </w:divBdr>
    </w:div>
    <w:div w:id="640041844">
      <w:bodyDiv w:val="1"/>
      <w:marLeft w:val="0"/>
      <w:marRight w:val="0"/>
      <w:marTop w:val="0"/>
      <w:marBottom w:val="0"/>
      <w:divBdr>
        <w:top w:val="none" w:sz="0" w:space="0" w:color="auto"/>
        <w:left w:val="none" w:sz="0" w:space="0" w:color="auto"/>
        <w:bottom w:val="none" w:sz="0" w:space="0" w:color="auto"/>
        <w:right w:val="none" w:sz="0" w:space="0" w:color="auto"/>
      </w:divBdr>
    </w:div>
    <w:div w:id="640693183">
      <w:bodyDiv w:val="1"/>
      <w:marLeft w:val="0"/>
      <w:marRight w:val="0"/>
      <w:marTop w:val="0"/>
      <w:marBottom w:val="0"/>
      <w:divBdr>
        <w:top w:val="none" w:sz="0" w:space="0" w:color="auto"/>
        <w:left w:val="none" w:sz="0" w:space="0" w:color="auto"/>
        <w:bottom w:val="none" w:sz="0" w:space="0" w:color="auto"/>
        <w:right w:val="none" w:sz="0" w:space="0" w:color="auto"/>
      </w:divBdr>
    </w:div>
    <w:div w:id="641152275">
      <w:bodyDiv w:val="1"/>
      <w:marLeft w:val="0"/>
      <w:marRight w:val="0"/>
      <w:marTop w:val="0"/>
      <w:marBottom w:val="0"/>
      <w:divBdr>
        <w:top w:val="none" w:sz="0" w:space="0" w:color="auto"/>
        <w:left w:val="none" w:sz="0" w:space="0" w:color="auto"/>
        <w:bottom w:val="none" w:sz="0" w:space="0" w:color="auto"/>
        <w:right w:val="none" w:sz="0" w:space="0" w:color="auto"/>
      </w:divBdr>
    </w:div>
    <w:div w:id="641231182">
      <w:bodyDiv w:val="1"/>
      <w:marLeft w:val="0"/>
      <w:marRight w:val="0"/>
      <w:marTop w:val="0"/>
      <w:marBottom w:val="0"/>
      <w:divBdr>
        <w:top w:val="none" w:sz="0" w:space="0" w:color="auto"/>
        <w:left w:val="none" w:sz="0" w:space="0" w:color="auto"/>
        <w:bottom w:val="none" w:sz="0" w:space="0" w:color="auto"/>
        <w:right w:val="none" w:sz="0" w:space="0" w:color="auto"/>
      </w:divBdr>
    </w:div>
    <w:div w:id="641740391">
      <w:bodyDiv w:val="1"/>
      <w:marLeft w:val="0"/>
      <w:marRight w:val="0"/>
      <w:marTop w:val="0"/>
      <w:marBottom w:val="0"/>
      <w:divBdr>
        <w:top w:val="none" w:sz="0" w:space="0" w:color="auto"/>
        <w:left w:val="none" w:sz="0" w:space="0" w:color="auto"/>
        <w:bottom w:val="none" w:sz="0" w:space="0" w:color="auto"/>
        <w:right w:val="none" w:sz="0" w:space="0" w:color="auto"/>
      </w:divBdr>
    </w:div>
    <w:div w:id="642271934">
      <w:bodyDiv w:val="1"/>
      <w:marLeft w:val="0"/>
      <w:marRight w:val="0"/>
      <w:marTop w:val="0"/>
      <w:marBottom w:val="0"/>
      <w:divBdr>
        <w:top w:val="none" w:sz="0" w:space="0" w:color="auto"/>
        <w:left w:val="none" w:sz="0" w:space="0" w:color="auto"/>
        <w:bottom w:val="none" w:sz="0" w:space="0" w:color="auto"/>
        <w:right w:val="none" w:sz="0" w:space="0" w:color="auto"/>
      </w:divBdr>
    </w:div>
    <w:div w:id="642466312">
      <w:bodyDiv w:val="1"/>
      <w:marLeft w:val="0"/>
      <w:marRight w:val="0"/>
      <w:marTop w:val="0"/>
      <w:marBottom w:val="0"/>
      <w:divBdr>
        <w:top w:val="none" w:sz="0" w:space="0" w:color="auto"/>
        <w:left w:val="none" w:sz="0" w:space="0" w:color="auto"/>
        <w:bottom w:val="none" w:sz="0" w:space="0" w:color="auto"/>
        <w:right w:val="none" w:sz="0" w:space="0" w:color="auto"/>
      </w:divBdr>
    </w:div>
    <w:div w:id="642541744">
      <w:bodyDiv w:val="1"/>
      <w:marLeft w:val="0"/>
      <w:marRight w:val="0"/>
      <w:marTop w:val="0"/>
      <w:marBottom w:val="0"/>
      <w:divBdr>
        <w:top w:val="none" w:sz="0" w:space="0" w:color="auto"/>
        <w:left w:val="none" w:sz="0" w:space="0" w:color="auto"/>
        <w:bottom w:val="none" w:sz="0" w:space="0" w:color="auto"/>
        <w:right w:val="none" w:sz="0" w:space="0" w:color="auto"/>
      </w:divBdr>
    </w:div>
    <w:div w:id="642732670">
      <w:bodyDiv w:val="1"/>
      <w:marLeft w:val="0"/>
      <w:marRight w:val="0"/>
      <w:marTop w:val="0"/>
      <w:marBottom w:val="0"/>
      <w:divBdr>
        <w:top w:val="none" w:sz="0" w:space="0" w:color="auto"/>
        <w:left w:val="none" w:sz="0" w:space="0" w:color="auto"/>
        <w:bottom w:val="none" w:sz="0" w:space="0" w:color="auto"/>
        <w:right w:val="none" w:sz="0" w:space="0" w:color="auto"/>
      </w:divBdr>
    </w:div>
    <w:div w:id="642777287">
      <w:bodyDiv w:val="1"/>
      <w:marLeft w:val="0"/>
      <w:marRight w:val="0"/>
      <w:marTop w:val="0"/>
      <w:marBottom w:val="0"/>
      <w:divBdr>
        <w:top w:val="none" w:sz="0" w:space="0" w:color="auto"/>
        <w:left w:val="none" w:sz="0" w:space="0" w:color="auto"/>
        <w:bottom w:val="none" w:sz="0" w:space="0" w:color="auto"/>
        <w:right w:val="none" w:sz="0" w:space="0" w:color="auto"/>
      </w:divBdr>
    </w:div>
    <w:div w:id="643198099">
      <w:bodyDiv w:val="1"/>
      <w:marLeft w:val="0"/>
      <w:marRight w:val="0"/>
      <w:marTop w:val="0"/>
      <w:marBottom w:val="0"/>
      <w:divBdr>
        <w:top w:val="none" w:sz="0" w:space="0" w:color="auto"/>
        <w:left w:val="none" w:sz="0" w:space="0" w:color="auto"/>
        <w:bottom w:val="none" w:sz="0" w:space="0" w:color="auto"/>
        <w:right w:val="none" w:sz="0" w:space="0" w:color="auto"/>
      </w:divBdr>
    </w:div>
    <w:div w:id="643704970">
      <w:bodyDiv w:val="1"/>
      <w:marLeft w:val="0"/>
      <w:marRight w:val="0"/>
      <w:marTop w:val="0"/>
      <w:marBottom w:val="0"/>
      <w:divBdr>
        <w:top w:val="none" w:sz="0" w:space="0" w:color="auto"/>
        <w:left w:val="none" w:sz="0" w:space="0" w:color="auto"/>
        <w:bottom w:val="none" w:sz="0" w:space="0" w:color="auto"/>
        <w:right w:val="none" w:sz="0" w:space="0" w:color="auto"/>
      </w:divBdr>
    </w:div>
    <w:div w:id="644747434">
      <w:bodyDiv w:val="1"/>
      <w:marLeft w:val="0"/>
      <w:marRight w:val="0"/>
      <w:marTop w:val="0"/>
      <w:marBottom w:val="0"/>
      <w:divBdr>
        <w:top w:val="none" w:sz="0" w:space="0" w:color="auto"/>
        <w:left w:val="none" w:sz="0" w:space="0" w:color="auto"/>
        <w:bottom w:val="none" w:sz="0" w:space="0" w:color="auto"/>
        <w:right w:val="none" w:sz="0" w:space="0" w:color="auto"/>
      </w:divBdr>
    </w:div>
    <w:div w:id="644815489">
      <w:bodyDiv w:val="1"/>
      <w:marLeft w:val="0"/>
      <w:marRight w:val="0"/>
      <w:marTop w:val="0"/>
      <w:marBottom w:val="0"/>
      <w:divBdr>
        <w:top w:val="none" w:sz="0" w:space="0" w:color="auto"/>
        <w:left w:val="none" w:sz="0" w:space="0" w:color="auto"/>
        <w:bottom w:val="none" w:sz="0" w:space="0" w:color="auto"/>
        <w:right w:val="none" w:sz="0" w:space="0" w:color="auto"/>
      </w:divBdr>
    </w:div>
    <w:div w:id="644896494">
      <w:bodyDiv w:val="1"/>
      <w:marLeft w:val="0"/>
      <w:marRight w:val="0"/>
      <w:marTop w:val="0"/>
      <w:marBottom w:val="0"/>
      <w:divBdr>
        <w:top w:val="none" w:sz="0" w:space="0" w:color="auto"/>
        <w:left w:val="none" w:sz="0" w:space="0" w:color="auto"/>
        <w:bottom w:val="none" w:sz="0" w:space="0" w:color="auto"/>
        <w:right w:val="none" w:sz="0" w:space="0" w:color="auto"/>
      </w:divBdr>
    </w:div>
    <w:div w:id="645010003">
      <w:bodyDiv w:val="1"/>
      <w:marLeft w:val="0"/>
      <w:marRight w:val="0"/>
      <w:marTop w:val="0"/>
      <w:marBottom w:val="0"/>
      <w:divBdr>
        <w:top w:val="none" w:sz="0" w:space="0" w:color="auto"/>
        <w:left w:val="none" w:sz="0" w:space="0" w:color="auto"/>
        <w:bottom w:val="none" w:sz="0" w:space="0" w:color="auto"/>
        <w:right w:val="none" w:sz="0" w:space="0" w:color="auto"/>
      </w:divBdr>
    </w:div>
    <w:div w:id="645084927">
      <w:bodyDiv w:val="1"/>
      <w:marLeft w:val="0"/>
      <w:marRight w:val="0"/>
      <w:marTop w:val="0"/>
      <w:marBottom w:val="0"/>
      <w:divBdr>
        <w:top w:val="none" w:sz="0" w:space="0" w:color="auto"/>
        <w:left w:val="none" w:sz="0" w:space="0" w:color="auto"/>
        <w:bottom w:val="none" w:sz="0" w:space="0" w:color="auto"/>
        <w:right w:val="none" w:sz="0" w:space="0" w:color="auto"/>
      </w:divBdr>
    </w:div>
    <w:div w:id="645472764">
      <w:bodyDiv w:val="1"/>
      <w:marLeft w:val="0"/>
      <w:marRight w:val="0"/>
      <w:marTop w:val="0"/>
      <w:marBottom w:val="0"/>
      <w:divBdr>
        <w:top w:val="none" w:sz="0" w:space="0" w:color="auto"/>
        <w:left w:val="none" w:sz="0" w:space="0" w:color="auto"/>
        <w:bottom w:val="none" w:sz="0" w:space="0" w:color="auto"/>
        <w:right w:val="none" w:sz="0" w:space="0" w:color="auto"/>
      </w:divBdr>
    </w:div>
    <w:div w:id="646056471">
      <w:bodyDiv w:val="1"/>
      <w:marLeft w:val="0"/>
      <w:marRight w:val="0"/>
      <w:marTop w:val="0"/>
      <w:marBottom w:val="0"/>
      <w:divBdr>
        <w:top w:val="none" w:sz="0" w:space="0" w:color="auto"/>
        <w:left w:val="none" w:sz="0" w:space="0" w:color="auto"/>
        <w:bottom w:val="none" w:sz="0" w:space="0" w:color="auto"/>
        <w:right w:val="none" w:sz="0" w:space="0" w:color="auto"/>
      </w:divBdr>
    </w:div>
    <w:div w:id="646058415">
      <w:bodyDiv w:val="1"/>
      <w:marLeft w:val="0"/>
      <w:marRight w:val="0"/>
      <w:marTop w:val="0"/>
      <w:marBottom w:val="0"/>
      <w:divBdr>
        <w:top w:val="none" w:sz="0" w:space="0" w:color="auto"/>
        <w:left w:val="none" w:sz="0" w:space="0" w:color="auto"/>
        <w:bottom w:val="none" w:sz="0" w:space="0" w:color="auto"/>
        <w:right w:val="none" w:sz="0" w:space="0" w:color="auto"/>
      </w:divBdr>
    </w:div>
    <w:div w:id="646322552">
      <w:bodyDiv w:val="1"/>
      <w:marLeft w:val="0"/>
      <w:marRight w:val="0"/>
      <w:marTop w:val="0"/>
      <w:marBottom w:val="0"/>
      <w:divBdr>
        <w:top w:val="none" w:sz="0" w:space="0" w:color="auto"/>
        <w:left w:val="none" w:sz="0" w:space="0" w:color="auto"/>
        <w:bottom w:val="none" w:sz="0" w:space="0" w:color="auto"/>
        <w:right w:val="none" w:sz="0" w:space="0" w:color="auto"/>
      </w:divBdr>
    </w:div>
    <w:div w:id="646478304">
      <w:bodyDiv w:val="1"/>
      <w:marLeft w:val="0"/>
      <w:marRight w:val="0"/>
      <w:marTop w:val="0"/>
      <w:marBottom w:val="0"/>
      <w:divBdr>
        <w:top w:val="none" w:sz="0" w:space="0" w:color="auto"/>
        <w:left w:val="none" w:sz="0" w:space="0" w:color="auto"/>
        <w:bottom w:val="none" w:sz="0" w:space="0" w:color="auto"/>
        <w:right w:val="none" w:sz="0" w:space="0" w:color="auto"/>
      </w:divBdr>
    </w:div>
    <w:div w:id="646513172">
      <w:bodyDiv w:val="1"/>
      <w:marLeft w:val="0"/>
      <w:marRight w:val="0"/>
      <w:marTop w:val="0"/>
      <w:marBottom w:val="0"/>
      <w:divBdr>
        <w:top w:val="none" w:sz="0" w:space="0" w:color="auto"/>
        <w:left w:val="none" w:sz="0" w:space="0" w:color="auto"/>
        <w:bottom w:val="none" w:sz="0" w:space="0" w:color="auto"/>
        <w:right w:val="none" w:sz="0" w:space="0" w:color="auto"/>
      </w:divBdr>
    </w:div>
    <w:div w:id="646789814">
      <w:bodyDiv w:val="1"/>
      <w:marLeft w:val="0"/>
      <w:marRight w:val="0"/>
      <w:marTop w:val="0"/>
      <w:marBottom w:val="0"/>
      <w:divBdr>
        <w:top w:val="none" w:sz="0" w:space="0" w:color="auto"/>
        <w:left w:val="none" w:sz="0" w:space="0" w:color="auto"/>
        <w:bottom w:val="none" w:sz="0" w:space="0" w:color="auto"/>
        <w:right w:val="none" w:sz="0" w:space="0" w:color="auto"/>
      </w:divBdr>
    </w:div>
    <w:div w:id="646858515">
      <w:bodyDiv w:val="1"/>
      <w:marLeft w:val="0"/>
      <w:marRight w:val="0"/>
      <w:marTop w:val="0"/>
      <w:marBottom w:val="0"/>
      <w:divBdr>
        <w:top w:val="none" w:sz="0" w:space="0" w:color="auto"/>
        <w:left w:val="none" w:sz="0" w:space="0" w:color="auto"/>
        <w:bottom w:val="none" w:sz="0" w:space="0" w:color="auto"/>
        <w:right w:val="none" w:sz="0" w:space="0" w:color="auto"/>
      </w:divBdr>
    </w:div>
    <w:div w:id="647249740">
      <w:bodyDiv w:val="1"/>
      <w:marLeft w:val="0"/>
      <w:marRight w:val="0"/>
      <w:marTop w:val="0"/>
      <w:marBottom w:val="0"/>
      <w:divBdr>
        <w:top w:val="none" w:sz="0" w:space="0" w:color="auto"/>
        <w:left w:val="none" w:sz="0" w:space="0" w:color="auto"/>
        <w:bottom w:val="none" w:sz="0" w:space="0" w:color="auto"/>
        <w:right w:val="none" w:sz="0" w:space="0" w:color="auto"/>
      </w:divBdr>
    </w:div>
    <w:div w:id="647518049">
      <w:bodyDiv w:val="1"/>
      <w:marLeft w:val="0"/>
      <w:marRight w:val="0"/>
      <w:marTop w:val="0"/>
      <w:marBottom w:val="0"/>
      <w:divBdr>
        <w:top w:val="none" w:sz="0" w:space="0" w:color="auto"/>
        <w:left w:val="none" w:sz="0" w:space="0" w:color="auto"/>
        <w:bottom w:val="none" w:sz="0" w:space="0" w:color="auto"/>
        <w:right w:val="none" w:sz="0" w:space="0" w:color="auto"/>
      </w:divBdr>
    </w:div>
    <w:div w:id="647977765">
      <w:bodyDiv w:val="1"/>
      <w:marLeft w:val="0"/>
      <w:marRight w:val="0"/>
      <w:marTop w:val="0"/>
      <w:marBottom w:val="0"/>
      <w:divBdr>
        <w:top w:val="none" w:sz="0" w:space="0" w:color="auto"/>
        <w:left w:val="none" w:sz="0" w:space="0" w:color="auto"/>
        <w:bottom w:val="none" w:sz="0" w:space="0" w:color="auto"/>
        <w:right w:val="none" w:sz="0" w:space="0" w:color="auto"/>
      </w:divBdr>
    </w:div>
    <w:div w:id="648441425">
      <w:bodyDiv w:val="1"/>
      <w:marLeft w:val="0"/>
      <w:marRight w:val="0"/>
      <w:marTop w:val="0"/>
      <w:marBottom w:val="0"/>
      <w:divBdr>
        <w:top w:val="none" w:sz="0" w:space="0" w:color="auto"/>
        <w:left w:val="none" w:sz="0" w:space="0" w:color="auto"/>
        <w:bottom w:val="none" w:sz="0" w:space="0" w:color="auto"/>
        <w:right w:val="none" w:sz="0" w:space="0" w:color="auto"/>
      </w:divBdr>
    </w:div>
    <w:div w:id="648482713">
      <w:bodyDiv w:val="1"/>
      <w:marLeft w:val="0"/>
      <w:marRight w:val="0"/>
      <w:marTop w:val="0"/>
      <w:marBottom w:val="0"/>
      <w:divBdr>
        <w:top w:val="none" w:sz="0" w:space="0" w:color="auto"/>
        <w:left w:val="none" w:sz="0" w:space="0" w:color="auto"/>
        <w:bottom w:val="none" w:sz="0" w:space="0" w:color="auto"/>
        <w:right w:val="none" w:sz="0" w:space="0" w:color="auto"/>
      </w:divBdr>
    </w:div>
    <w:div w:id="648553271">
      <w:bodyDiv w:val="1"/>
      <w:marLeft w:val="0"/>
      <w:marRight w:val="0"/>
      <w:marTop w:val="0"/>
      <w:marBottom w:val="0"/>
      <w:divBdr>
        <w:top w:val="none" w:sz="0" w:space="0" w:color="auto"/>
        <w:left w:val="none" w:sz="0" w:space="0" w:color="auto"/>
        <w:bottom w:val="none" w:sz="0" w:space="0" w:color="auto"/>
        <w:right w:val="none" w:sz="0" w:space="0" w:color="auto"/>
      </w:divBdr>
    </w:div>
    <w:div w:id="648628988">
      <w:bodyDiv w:val="1"/>
      <w:marLeft w:val="0"/>
      <w:marRight w:val="0"/>
      <w:marTop w:val="0"/>
      <w:marBottom w:val="0"/>
      <w:divBdr>
        <w:top w:val="none" w:sz="0" w:space="0" w:color="auto"/>
        <w:left w:val="none" w:sz="0" w:space="0" w:color="auto"/>
        <w:bottom w:val="none" w:sz="0" w:space="0" w:color="auto"/>
        <w:right w:val="none" w:sz="0" w:space="0" w:color="auto"/>
      </w:divBdr>
    </w:div>
    <w:div w:id="648677182">
      <w:bodyDiv w:val="1"/>
      <w:marLeft w:val="0"/>
      <w:marRight w:val="0"/>
      <w:marTop w:val="0"/>
      <w:marBottom w:val="0"/>
      <w:divBdr>
        <w:top w:val="none" w:sz="0" w:space="0" w:color="auto"/>
        <w:left w:val="none" w:sz="0" w:space="0" w:color="auto"/>
        <w:bottom w:val="none" w:sz="0" w:space="0" w:color="auto"/>
        <w:right w:val="none" w:sz="0" w:space="0" w:color="auto"/>
      </w:divBdr>
    </w:div>
    <w:div w:id="649096044">
      <w:bodyDiv w:val="1"/>
      <w:marLeft w:val="0"/>
      <w:marRight w:val="0"/>
      <w:marTop w:val="0"/>
      <w:marBottom w:val="0"/>
      <w:divBdr>
        <w:top w:val="none" w:sz="0" w:space="0" w:color="auto"/>
        <w:left w:val="none" w:sz="0" w:space="0" w:color="auto"/>
        <w:bottom w:val="none" w:sz="0" w:space="0" w:color="auto"/>
        <w:right w:val="none" w:sz="0" w:space="0" w:color="auto"/>
      </w:divBdr>
    </w:div>
    <w:div w:id="649405165">
      <w:bodyDiv w:val="1"/>
      <w:marLeft w:val="0"/>
      <w:marRight w:val="0"/>
      <w:marTop w:val="0"/>
      <w:marBottom w:val="0"/>
      <w:divBdr>
        <w:top w:val="none" w:sz="0" w:space="0" w:color="auto"/>
        <w:left w:val="none" w:sz="0" w:space="0" w:color="auto"/>
        <w:bottom w:val="none" w:sz="0" w:space="0" w:color="auto"/>
        <w:right w:val="none" w:sz="0" w:space="0" w:color="auto"/>
      </w:divBdr>
    </w:div>
    <w:div w:id="649595949">
      <w:bodyDiv w:val="1"/>
      <w:marLeft w:val="0"/>
      <w:marRight w:val="0"/>
      <w:marTop w:val="0"/>
      <w:marBottom w:val="0"/>
      <w:divBdr>
        <w:top w:val="none" w:sz="0" w:space="0" w:color="auto"/>
        <w:left w:val="none" w:sz="0" w:space="0" w:color="auto"/>
        <w:bottom w:val="none" w:sz="0" w:space="0" w:color="auto"/>
        <w:right w:val="none" w:sz="0" w:space="0" w:color="auto"/>
      </w:divBdr>
    </w:div>
    <w:div w:id="649674465">
      <w:bodyDiv w:val="1"/>
      <w:marLeft w:val="0"/>
      <w:marRight w:val="0"/>
      <w:marTop w:val="0"/>
      <w:marBottom w:val="0"/>
      <w:divBdr>
        <w:top w:val="none" w:sz="0" w:space="0" w:color="auto"/>
        <w:left w:val="none" w:sz="0" w:space="0" w:color="auto"/>
        <w:bottom w:val="none" w:sz="0" w:space="0" w:color="auto"/>
        <w:right w:val="none" w:sz="0" w:space="0" w:color="auto"/>
      </w:divBdr>
    </w:div>
    <w:div w:id="649752573">
      <w:bodyDiv w:val="1"/>
      <w:marLeft w:val="0"/>
      <w:marRight w:val="0"/>
      <w:marTop w:val="0"/>
      <w:marBottom w:val="0"/>
      <w:divBdr>
        <w:top w:val="none" w:sz="0" w:space="0" w:color="auto"/>
        <w:left w:val="none" w:sz="0" w:space="0" w:color="auto"/>
        <w:bottom w:val="none" w:sz="0" w:space="0" w:color="auto"/>
        <w:right w:val="none" w:sz="0" w:space="0" w:color="auto"/>
      </w:divBdr>
    </w:div>
    <w:div w:id="649797207">
      <w:bodyDiv w:val="1"/>
      <w:marLeft w:val="0"/>
      <w:marRight w:val="0"/>
      <w:marTop w:val="0"/>
      <w:marBottom w:val="0"/>
      <w:divBdr>
        <w:top w:val="none" w:sz="0" w:space="0" w:color="auto"/>
        <w:left w:val="none" w:sz="0" w:space="0" w:color="auto"/>
        <w:bottom w:val="none" w:sz="0" w:space="0" w:color="auto"/>
        <w:right w:val="none" w:sz="0" w:space="0" w:color="auto"/>
      </w:divBdr>
    </w:div>
    <w:div w:id="649945290">
      <w:bodyDiv w:val="1"/>
      <w:marLeft w:val="0"/>
      <w:marRight w:val="0"/>
      <w:marTop w:val="0"/>
      <w:marBottom w:val="0"/>
      <w:divBdr>
        <w:top w:val="none" w:sz="0" w:space="0" w:color="auto"/>
        <w:left w:val="none" w:sz="0" w:space="0" w:color="auto"/>
        <w:bottom w:val="none" w:sz="0" w:space="0" w:color="auto"/>
        <w:right w:val="none" w:sz="0" w:space="0" w:color="auto"/>
      </w:divBdr>
    </w:div>
    <w:div w:id="650062701">
      <w:bodyDiv w:val="1"/>
      <w:marLeft w:val="0"/>
      <w:marRight w:val="0"/>
      <w:marTop w:val="0"/>
      <w:marBottom w:val="0"/>
      <w:divBdr>
        <w:top w:val="none" w:sz="0" w:space="0" w:color="auto"/>
        <w:left w:val="none" w:sz="0" w:space="0" w:color="auto"/>
        <w:bottom w:val="none" w:sz="0" w:space="0" w:color="auto"/>
        <w:right w:val="none" w:sz="0" w:space="0" w:color="auto"/>
      </w:divBdr>
    </w:div>
    <w:div w:id="650209744">
      <w:bodyDiv w:val="1"/>
      <w:marLeft w:val="0"/>
      <w:marRight w:val="0"/>
      <w:marTop w:val="0"/>
      <w:marBottom w:val="0"/>
      <w:divBdr>
        <w:top w:val="none" w:sz="0" w:space="0" w:color="auto"/>
        <w:left w:val="none" w:sz="0" w:space="0" w:color="auto"/>
        <w:bottom w:val="none" w:sz="0" w:space="0" w:color="auto"/>
        <w:right w:val="none" w:sz="0" w:space="0" w:color="auto"/>
      </w:divBdr>
    </w:div>
    <w:div w:id="650403463">
      <w:bodyDiv w:val="1"/>
      <w:marLeft w:val="0"/>
      <w:marRight w:val="0"/>
      <w:marTop w:val="0"/>
      <w:marBottom w:val="0"/>
      <w:divBdr>
        <w:top w:val="none" w:sz="0" w:space="0" w:color="auto"/>
        <w:left w:val="none" w:sz="0" w:space="0" w:color="auto"/>
        <w:bottom w:val="none" w:sz="0" w:space="0" w:color="auto"/>
        <w:right w:val="none" w:sz="0" w:space="0" w:color="auto"/>
      </w:divBdr>
    </w:div>
    <w:div w:id="650521395">
      <w:bodyDiv w:val="1"/>
      <w:marLeft w:val="0"/>
      <w:marRight w:val="0"/>
      <w:marTop w:val="0"/>
      <w:marBottom w:val="0"/>
      <w:divBdr>
        <w:top w:val="none" w:sz="0" w:space="0" w:color="auto"/>
        <w:left w:val="none" w:sz="0" w:space="0" w:color="auto"/>
        <w:bottom w:val="none" w:sz="0" w:space="0" w:color="auto"/>
        <w:right w:val="none" w:sz="0" w:space="0" w:color="auto"/>
      </w:divBdr>
    </w:div>
    <w:div w:id="650600754">
      <w:bodyDiv w:val="1"/>
      <w:marLeft w:val="0"/>
      <w:marRight w:val="0"/>
      <w:marTop w:val="0"/>
      <w:marBottom w:val="0"/>
      <w:divBdr>
        <w:top w:val="none" w:sz="0" w:space="0" w:color="auto"/>
        <w:left w:val="none" w:sz="0" w:space="0" w:color="auto"/>
        <w:bottom w:val="none" w:sz="0" w:space="0" w:color="auto"/>
        <w:right w:val="none" w:sz="0" w:space="0" w:color="auto"/>
      </w:divBdr>
    </w:div>
    <w:div w:id="650989210">
      <w:bodyDiv w:val="1"/>
      <w:marLeft w:val="0"/>
      <w:marRight w:val="0"/>
      <w:marTop w:val="0"/>
      <w:marBottom w:val="0"/>
      <w:divBdr>
        <w:top w:val="none" w:sz="0" w:space="0" w:color="auto"/>
        <w:left w:val="none" w:sz="0" w:space="0" w:color="auto"/>
        <w:bottom w:val="none" w:sz="0" w:space="0" w:color="auto"/>
        <w:right w:val="none" w:sz="0" w:space="0" w:color="auto"/>
      </w:divBdr>
    </w:div>
    <w:div w:id="651525053">
      <w:bodyDiv w:val="1"/>
      <w:marLeft w:val="0"/>
      <w:marRight w:val="0"/>
      <w:marTop w:val="0"/>
      <w:marBottom w:val="0"/>
      <w:divBdr>
        <w:top w:val="none" w:sz="0" w:space="0" w:color="auto"/>
        <w:left w:val="none" w:sz="0" w:space="0" w:color="auto"/>
        <w:bottom w:val="none" w:sz="0" w:space="0" w:color="auto"/>
        <w:right w:val="none" w:sz="0" w:space="0" w:color="auto"/>
      </w:divBdr>
    </w:div>
    <w:div w:id="651642870">
      <w:bodyDiv w:val="1"/>
      <w:marLeft w:val="0"/>
      <w:marRight w:val="0"/>
      <w:marTop w:val="0"/>
      <w:marBottom w:val="0"/>
      <w:divBdr>
        <w:top w:val="none" w:sz="0" w:space="0" w:color="auto"/>
        <w:left w:val="none" w:sz="0" w:space="0" w:color="auto"/>
        <w:bottom w:val="none" w:sz="0" w:space="0" w:color="auto"/>
        <w:right w:val="none" w:sz="0" w:space="0" w:color="auto"/>
      </w:divBdr>
    </w:div>
    <w:div w:id="651718305">
      <w:bodyDiv w:val="1"/>
      <w:marLeft w:val="0"/>
      <w:marRight w:val="0"/>
      <w:marTop w:val="0"/>
      <w:marBottom w:val="0"/>
      <w:divBdr>
        <w:top w:val="none" w:sz="0" w:space="0" w:color="auto"/>
        <w:left w:val="none" w:sz="0" w:space="0" w:color="auto"/>
        <w:bottom w:val="none" w:sz="0" w:space="0" w:color="auto"/>
        <w:right w:val="none" w:sz="0" w:space="0" w:color="auto"/>
      </w:divBdr>
    </w:div>
    <w:div w:id="652106222">
      <w:bodyDiv w:val="1"/>
      <w:marLeft w:val="0"/>
      <w:marRight w:val="0"/>
      <w:marTop w:val="0"/>
      <w:marBottom w:val="0"/>
      <w:divBdr>
        <w:top w:val="none" w:sz="0" w:space="0" w:color="auto"/>
        <w:left w:val="none" w:sz="0" w:space="0" w:color="auto"/>
        <w:bottom w:val="none" w:sz="0" w:space="0" w:color="auto"/>
        <w:right w:val="none" w:sz="0" w:space="0" w:color="auto"/>
      </w:divBdr>
    </w:div>
    <w:div w:id="652417327">
      <w:bodyDiv w:val="1"/>
      <w:marLeft w:val="0"/>
      <w:marRight w:val="0"/>
      <w:marTop w:val="0"/>
      <w:marBottom w:val="0"/>
      <w:divBdr>
        <w:top w:val="none" w:sz="0" w:space="0" w:color="auto"/>
        <w:left w:val="none" w:sz="0" w:space="0" w:color="auto"/>
        <w:bottom w:val="none" w:sz="0" w:space="0" w:color="auto"/>
        <w:right w:val="none" w:sz="0" w:space="0" w:color="auto"/>
      </w:divBdr>
    </w:div>
    <w:div w:id="652609442">
      <w:bodyDiv w:val="1"/>
      <w:marLeft w:val="0"/>
      <w:marRight w:val="0"/>
      <w:marTop w:val="0"/>
      <w:marBottom w:val="0"/>
      <w:divBdr>
        <w:top w:val="none" w:sz="0" w:space="0" w:color="auto"/>
        <w:left w:val="none" w:sz="0" w:space="0" w:color="auto"/>
        <w:bottom w:val="none" w:sz="0" w:space="0" w:color="auto"/>
        <w:right w:val="none" w:sz="0" w:space="0" w:color="auto"/>
      </w:divBdr>
    </w:div>
    <w:div w:id="653221362">
      <w:bodyDiv w:val="1"/>
      <w:marLeft w:val="0"/>
      <w:marRight w:val="0"/>
      <w:marTop w:val="0"/>
      <w:marBottom w:val="0"/>
      <w:divBdr>
        <w:top w:val="none" w:sz="0" w:space="0" w:color="auto"/>
        <w:left w:val="none" w:sz="0" w:space="0" w:color="auto"/>
        <w:bottom w:val="none" w:sz="0" w:space="0" w:color="auto"/>
        <w:right w:val="none" w:sz="0" w:space="0" w:color="auto"/>
      </w:divBdr>
    </w:div>
    <w:div w:id="653262945">
      <w:bodyDiv w:val="1"/>
      <w:marLeft w:val="0"/>
      <w:marRight w:val="0"/>
      <w:marTop w:val="0"/>
      <w:marBottom w:val="0"/>
      <w:divBdr>
        <w:top w:val="none" w:sz="0" w:space="0" w:color="auto"/>
        <w:left w:val="none" w:sz="0" w:space="0" w:color="auto"/>
        <w:bottom w:val="none" w:sz="0" w:space="0" w:color="auto"/>
        <w:right w:val="none" w:sz="0" w:space="0" w:color="auto"/>
      </w:divBdr>
    </w:div>
    <w:div w:id="653528180">
      <w:bodyDiv w:val="1"/>
      <w:marLeft w:val="0"/>
      <w:marRight w:val="0"/>
      <w:marTop w:val="0"/>
      <w:marBottom w:val="0"/>
      <w:divBdr>
        <w:top w:val="none" w:sz="0" w:space="0" w:color="auto"/>
        <w:left w:val="none" w:sz="0" w:space="0" w:color="auto"/>
        <w:bottom w:val="none" w:sz="0" w:space="0" w:color="auto"/>
        <w:right w:val="none" w:sz="0" w:space="0" w:color="auto"/>
      </w:divBdr>
    </w:div>
    <w:div w:id="654407876">
      <w:bodyDiv w:val="1"/>
      <w:marLeft w:val="0"/>
      <w:marRight w:val="0"/>
      <w:marTop w:val="0"/>
      <w:marBottom w:val="0"/>
      <w:divBdr>
        <w:top w:val="none" w:sz="0" w:space="0" w:color="auto"/>
        <w:left w:val="none" w:sz="0" w:space="0" w:color="auto"/>
        <w:bottom w:val="none" w:sz="0" w:space="0" w:color="auto"/>
        <w:right w:val="none" w:sz="0" w:space="0" w:color="auto"/>
      </w:divBdr>
    </w:div>
    <w:div w:id="654455551">
      <w:bodyDiv w:val="1"/>
      <w:marLeft w:val="0"/>
      <w:marRight w:val="0"/>
      <w:marTop w:val="0"/>
      <w:marBottom w:val="0"/>
      <w:divBdr>
        <w:top w:val="none" w:sz="0" w:space="0" w:color="auto"/>
        <w:left w:val="none" w:sz="0" w:space="0" w:color="auto"/>
        <w:bottom w:val="none" w:sz="0" w:space="0" w:color="auto"/>
        <w:right w:val="none" w:sz="0" w:space="0" w:color="auto"/>
      </w:divBdr>
    </w:div>
    <w:div w:id="655258774">
      <w:bodyDiv w:val="1"/>
      <w:marLeft w:val="0"/>
      <w:marRight w:val="0"/>
      <w:marTop w:val="0"/>
      <w:marBottom w:val="0"/>
      <w:divBdr>
        <w:top w:val="none" w:sz="0" w:space="0" w:color="auto"/>
        <w:left w:val="none" w:sz="0" w:space="0" w:color="auto"/>
        <w:bottom w:val="none" w:sz="0" w:space="0" w:color="auto"/>
        <w:right w:val="none" w:sz="0" w:space="0" w:color="auto"/>
      </w:divBdr>
    </w:div>
    <w:div w:id="655568427">
      <w:bodyDiv w:val="1"/>
      <w:marLeft w:val="0"/>
      <w:marRight w:val="0"/>
      <w:marTop w:val="0"/>
      <w:marBottom w:val="0"/>
      <w:divBdr>
        <w:top w:val="none" w:sz="0" w:space="0" w:color="auto"/>
        <w:left w:val="none" w:sz="0" w:space="0" w:color="auto"/>
        <w:bottom w:val="none" w:sz="0" w:space="0" w:color="auto"/>
        <w:right w:val="none" w:sz="0" w:space="0" w:color="auto"/>
      </w:divBdr>
    </w:div>
    <w:div w:id="655569603">
      <w:bodyDiv w:val="1"/>
      <w:marLeft w:val="0"/>
      <w:marRight w:val="0"/>
      <w:marTop w:val="0"/>
      <w:marBottom w:val="0"/>
      <w:divBdr>
        <w:top w:val="none" w:sz="0" w:space="0" w:color="auto"/>
        <w:left w:val="none" w:sz="0" w:space="0" w:color="auto"/>
        <w:bottom w:val="none" w:sz="0" w:space="0" w:color="auto"/>
        <w:right w:val="none" w:sz="0" w:space="0" w:color="auto"/>
      </w:divBdr>
    </w:div>
    <w:div w:id="656498056">
      <w:bodyDiv w:val="1"/>
      <w:marLeft w:val="0"/>
      <w:marRight w:val="0"/>
      <w:marTop w:val="0"/>
      <w:marBottom w:val="0"/>
      <w:divBdr>
        <w:top w:val="none" w:sz="0" w:space="0" w:color="auto"/>
        <w:left w:val="none" w:sz="0" w:space="0" w:color="auto"/>
        <w:bottom w:val="none" w:sz="0" w:space="0" w:color="auto"/>
        <w:right w:val="none" w:sz="0" w:space="0" w:color="auto"/>
      </w:divBdr>
    </w:div>
    <w:div w:id="656761302">
      <w:bodyDiv w:val="1"/>
      <w:marLeft w:val="0"/>
      <w:marRight w:val="0"/>
      <w:marTop w:val="0"/>
      <w:marBottom w:val="0"/>
      <w:divBdr>
        <w:top w:val="none" w:sz="0" w:space="0" w:color="auto"/>
        <w:left w:val="none" w:sz="0" w:space="0" w:color="auto"/>
        <w:bottom w:val="none" w:sz="0" w:space="0" w:color="auto"/>
        <w:right w:val="none" w:sz="0" w:space="0" w:color="auto"/>
      </w:divBdr>
    </w:div>
    <w:div w:id="656881080">
      <w:bodyDiv w:val="1"/>
      <w:marLeft w:val="0"/>
      <w:marRight w:val="0"/>
      <w:marTop w:val="0"/>
      <w:marBottom w:val="0"/>
      <w:divBdr>
        <w:top w:val="none" w:sz="0" w:space="0" w:color="auto"/>
        <w:left w:val="none" w:sz="0" w:space="0" w:color="auto"/>
        <w:bottom w:val="none" w:sz="0" w:space="0" w:color="auto"/>
        <w:right w:val="none" w:sz="0" w:space="0" w:color="auto"/>
      </w:divBdr>
    </w:div>
    <w:div w:id="657609281">
      <w:bodyDiv w:val="1"/>
      <w:marLeft w:val="0"/>
      <w:marRight w:val="0"/>
      <w:marTop w:val="0"/>
      <w:marBottom w:val="0"/>
      <w:divBdr>
        <w:top w:val="none" w:sz="0" w:space="0" w:color="auto"/>
        <w:left w:val="none" w:sz="0" w:space="0" w:color="auto"/>
        <w:bottom w:val="none" w:sz="0" w:space="0" w:color="auto"/>
        <w:right w:val="none" w:sz="0" w:space="0" w:color="auto"/>
      </w:divBdr>
    </w:div>
    <w:div w:id="657852464">
      <w:bodyDiv w:val="1"/>
      <w:marLeft w:val="0"/>
      <w:marRight w:val="0"/>
      <w:marTop w:val="0"/>
      <w:marBottom w:val="0"/>
      <w:divBdr>
        <w:top w:val="none" w:sz="0" w:space="0" w:color="auto"/>
        <w:left w:val="none" w:sz="0" w:space="0" w:color="auto"/>
        <w:bottom w:val="none" w:sz="0" w:space="0" w:color="auto"/>
        <w:right w:val="none" w:sz="0" w:space="0" w:color="auto"/>
      </w:divBdr>
    </w:div>
    <w:div w:id="658073713">
      <w:bodyDiv w:val="1"/>
      <w:marLeft w:val="0"/>
      <w:marRight w:val="0"/>
      <w:marTop w:val="0"/>
      <w:marBottom w:val="0"/>
      <w:divBdr>
        <w:top w:val="none" w:sz="0" w:space="0" w:color="auto"/>
        <w:left w:val="none" w:sz="0" w:space="0" w:color="auto"/>
        <w:bottom w:val="none" w:sz="0" w:space="0" w:color="auto"/>
        <w:right w:val="none" w:sz="0" w:space="0" w:color="auto"/>
      </w:divBdr>
    </w:div>
    <w:div w:id="658310588">
      <w:bodyDiv w:val="1"/>
      <w:marLeft w:val="0"/>
      <w:marRight w:val="0"/>
      <w:marTop w:val="0"/>
      <w:marBottom w:val="0"/>
      <w:divBdr>
        <w:top w:val="none" w:sz="0" w:space="0" w:color="auto"/>
        <w:left w:val="none" w:sz="0" w:space="0" w:color="auto"/>
        <w:bottom w:val="none" w:sz="0" w:space="0" w:color="auto"/>
        <w:right w:val="none" w:sz="0" w:space="0" w:color="auto"/>
      </w:divBdr>
    </w:div>
    <w:div w:id="658651166">
      <w:bodyDiv w:val="1"/>
      <w:marLeft w:val="0"/>
      <w:marRight w:val="0"/>
      <w:marTop w:val="0"/>
      <w:marBottom w:val="0"/>
      <w:divBdr>
        <w:top w:val="none" w:sz="0" w:space="0" w:color="auto"/>
        <w:left w:val="none" w:sz="0" w:space="0" w:color="auto"/>
        <w:bottom w:val="none" w:sz="0" w:space="0" w:color="auto"/>
        <w:right w:val="none" w:sz="0" w:space="0" w:color="auto"/>
      </w:divBdr>
    </w:div>
    <w:div w:id="658659512">
      <w:bodyDiv w:val="1"/>
      <w:marLeft w:val="0"/>
      <w:marRight w:val="0"/>
      <w:marTop w:val="0"/>
      <w:marBottom w:val="0"/>
      <w:divBdr>
        <w:top w:val="none" w:sz="0" w:space="0" w:color="auto"/>
        <w:left w:val="none" w:sz="0" w:space="0" w:color="auto"/>
        <w:bottom w:val="none" w:sz="0" w:space="0" w:color="auto"/>
        <w:right w:val="none" w:sz="0" w:space="0" w:color="auto"/>
      </w:divBdr>
    </w:div>
    <w:div w:id="658726389">
      <w:bodyDiv w:val="1"/>
      <w:marLeft w:val="0"/>
      <w:marRight w:val="0"/>
      <w:marTop w:val="0"/>
      <w:marBottom w:val="0"/>
      <w:divBdr>
        <w:top w:val="none" w:sz="0" w:space="0" w:color="auto"/>
        <w:left w:val="none" w:sz="0" w:space="0" w:color="auto"/>
        <w:bottom w:val="none" w:sz="0" w:space="0" w:color="auto"/>
        <w:right w:val="none" w:sz="0" w:space="0" w:color="auto"/>
      </w:divBdr>
    </w:div>
    <w:div w:id="658849757">
      <w:bodyDiv w:val="1"/>
      <w:marLeft w:val="0"/>
      <w:marRight w:val="0"/>
      <w:marTop w:val="0"/>
      <w:marBottom w:val="0"/>
      <w:divBdr>
        <w:top w:val="none" w:sz="0" w:space="0" w:color="auto"/>
        <w:left w:val="none" w:sz="0" w:space="0" w:color="auto"/>
        <w:bottom w:val="none" w:sz="0" w:space="0" w:color="auto"/>
        <w:right w:val="none" w:sz="0" w:space="0" w:color="auto"/>
      </w:divBdr>
    </w:div>
    <w:div w:id="658851195">
      <w:bodyDiv w:val="1"/>
      <w:marLeft w:val="0"/>
      <w:marRight w:val="0"/>
      <w:marTop w:val="0"/>
      <w:marBottom w:val="0"/>
      <w:divBdr>
        <w:top w:val="none" w:sz="0" w:space="0" w:color="auto"/>
        <w:left w:val="none" w:sz="0" w:space="0" w:color="auto"/>
        <w:bottom w:val="none" w:sz="0" w:space="0" w:color="auto"/>
        <w:right w:val="none" w:sz="0" w:space="0" w:color="auto"/>
      </w:divBdr>
    </w:div>
    <w:div w:id="659042146">
      <w:bodyDiv w:val="1"/>
      <w:marLeft w:val="0"/>
      <w:marRight w:val="0"/>
      <w:marTop w:val="0"/>
      <w:marBottom w:val="0"/>
      <w:divBdr>
        <w:top w:val="none" w:sz="0" w:space="0" w:color="auto"/>
        <w:left w:val="none" w:sz="0" w:space="0" w:color="auto"/>
        <w:bottom w:val="none" w:sz="0" w:space="0" w:color="auto"/>
        <w:right w:val="none" w:sz="0" w:space="0" w:color="auto"/>
      </w:divBdr>
    </w:div>
    <w:div w:id="659432929">
      <w:bodyDiv w:val="1"/>
      <w:marLeft w:val="0"/>
      <w:marRight w:val="0"/>
      <w:marTop w:val="0"/>
      <w:marBottom w:val="0"/>
      <w:divBdr>
        <w:top w:val="none" w:sz="0" w:space="0" w:color="auto"/>
        <w:left w:val="none" w:sz="0" w:space="0" w:color="auto"/>
        <w:bottom w:val="none" w:sz="0" w:space="0" w:color="auto"/>
        <w:right w:val="none" w:sz="0" w:space="0" w:color="auto"/>
      </w:divBdr>
    </w:div>
    <w:div w:id="659818997">
      <w:bodyDiv w:val="1"/>
      <w:marLeft w:val="0"/>
      <w:marRight w:val="0"/>
      <w:marTop w:val="0"/>
      <w:marBottom w:val="0"/>
      <w:divBdr>
        <w:top w:val="none" w:sz="0" w:space="0" w:color="auto"/>
        <w:left w:val="none" w:sz="0" w:space="0" w:color="auto"/>
        <w:bottom w:val="none" w:sz="0" w:space="0" w:color="auto"/>
        <w:right w:val="none" w:sz="0" w:space="0" w:color="auto"/>
      </w:divBdr>
    </w:div>
    <w:div w:id="660238806">
      <w:bodyDiv w:val="1"/>
      <w:marLeft w:val="0"/>
      <w:marRight w:val="0"/>
      <w:marTop w:val="0"/>
      <w:marBottom w:val="0"/>
      <w:divBdr>
        <w:top w:val="none" w:sz="0" w:space="0" w:color="auto"/>
        <w:left w:val="none" w:sz="0" w:space="0" w:color="auto"/>
        <w:bottom w:val="none" w:sz="0" w:space="0" w:color="auto"/>
        <w:right w:val="none" w:sz="0" w:space="0" w:color="auto"/>
      </w:divBdr>
    </w:div>
    <w:div w:id="660698881">
      <w:bodyDiv w:val="1"/>
      <w:marLeft w:val="0"/>
      <w:marRight w:val="0"/>
      <w:marTop w:val="0"/>
      <w:marBottom w:val="0"/>
      <w:divBdr>
        <w:top w:val="none" w:sz="0" w:space="0" w:color="auto"/>
        <w:left w:val="none" w:sz="0" w:space="0" w:color="auto"/>
        <w:bottom w:val="none" w:sz="0" w:space="0" w:color="auto"/>
        <w:right w:val="none" w:sz="0" w:space="0" w:color="auto"/>
      </w:divBdr>
    </w:div>
    <w:div w:id="660735363">
      <w:bodyDiv w:val="1"/>
      <w:marLeft w:val="0"/>
      <w:marRight w:val="0"/>
      <w:marTop w:val="0"/>
      <w:marBottom w:val="0"/>
      <w:divBdr>
        <w:top w:val="none" w:sz="0" w:space="0" w:color="auto"/>
        <w:left w:val="none" w:sz="0" w:space="0" w:color="auto"/>
        <w:bottom w:val="none" w:sz="0" w:space="0" w:color="auto"/>
        <w:right w:val="none" w:sz="0" w:space="0" w:color="auto"/>
      </w:divBdr>
    </w:div>
    <w:div w:id="661078470">
      <w:bodyDiv w:val="1"/>
      <w:marLeft w:val="0"/>
      <w:marRight w:val="0"/>
      <w:marTop w:val="0"/>
      <w:marBottom w:val="0"/>
      <w:divBdr>
        <w:top w:val="none" w:sz="0" w:space="0" w:color="auto"/>
        <w:left w:val="none" w:sz="0" w:space="0" w:color="auto"/>
        <w:bottom w:val="none" w:sz="0" w:space="0" w:color="auto"/>
        <w:right w:val="none" w:sz="0" w:space="0" w:color="auto"/>
      </w:divBdr>
    </w:div>
    <w:div w:id="661203417">
      <w:bodyDiv w:val="1"/>
      <w:marLeft w:val="0"/>
      <w:marRight w:val="0"/>
      <w:marTop w:val="0"/>
      <w:marBottom w:val="0"/>
      <w:divBdr>
        <w:top w:val="none" w:sz="0" w:space="0" w:color="auto"/>
        <w:left w:val="none" w:sz="0" w:space="0" w:color="auto"/>
        <w:bottom w:val="none" w:sz="0" w:space="0" w:color="auto"/>
        <w:right w:val="none" w:sz="0" w:space="0" w:color="auto"/>
      </w:divBdr>
    </w:div>
    <w:div w:id="662394374">
      <w:bodyDiv w:val="1"/>
      <w:marLeft w:val="0"/>
      <w:marRight w:val="0"/>
      <w:marTop w:val="0"/>
      <w:marBottom w:val="0"/>
      <w:divBdr>
        <w:top w:val="none" w:sz="0" w:space="0" w:color="auto"/>
        <w:left w:val="none" w:sz="0" w:space="0" w:color="auto"/>
        <w:bottom w:val="none" w:sz="0" w:space="0" w:color="auto"/>
        <w:right w:val="none" w:sz="0" w:space="0" w:color="auto"/>
      </w:divBdr>
    </w:div>
    <w:div w:id="663365010">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64168220">
      <w:bodyDiv w:val="1"/>
      <w:marLeft w:val="0"/>
      <w:marRight w:val="0"/>
      <w:marTop w:val="0"/>
      <w:marBottom w:val="0"/>
      <w:divBdr>
        <w:top w:val="none" w:sz="0" w:space="0" w:color="auto"/>
        <w:left w:val="none" w:sz="0" w:space="0" w:color="auto"/>
        <w:bottom w:val="none" w:sz="0" w:space="0" w:color="auto"/>
        <w:right w:val="none" w:sz="0" w:space="0" w:color="auto"/>
      </w:divBdr>
    </w:div>
    <w:div w:id="664288536">
      <w:bodyDiv w:val="1"/>
      <w:marLeft w:val="0"/>
      <w:marRight w:val="0"/>
      <w:marTop w:val="0"/>
      <w:marBottom w:val="0"/>
      <w:divBdr>
        <w:top w:val="none" w:sz="0" w:space="0" w:color="auto"/>
        <w:left w:val="none" w:sz="0" w:space="0" w:color="auto"/>
        <w:bottom w:val="none" w:sz="0" w:space="0" w:color="auto"/>
        <w:right w:val="none" w:sz="0" w:space="0" w:color="auto"/>
      </w:divBdr>
    </w:div>
    <w:div w:id="664674754">
      <w:bodyDiv w:val="1"/>
      <w:marLeft w:val="0"/>
      <w:marRight w:val="0"/>
      <w:marTop w:val="0"/>
      <w:marBottom w:val="0"/>
      <w:divBdr>
        <w:top w:val="none" w:sz="0" w:space="0" w:color="auto"/>
        <w:left w:val="none" w:sz="0" w:space="0" w:color="auto"/>
        <w:bottom w:val="none" w:sz="0" w:space="0" w:color="auto"/>
        <w:right w:val="none" w:sz="0" w:space="0" w:color="auto"/>
      </w:divBdr>
    </w:div>
    <w:div w:id="664863587">
      <w:bodyDiv w:val="1"/>
      <w:marLeft w:val="0"/>
      <w:marRight w:val="0"/>
      <w:marTop w:val="0"/>
      <w:marBottom w:val="0"/>
      <w:divBdr>
        <w:top w:val="none" w:sz="0" w:space="0" w:color="auto"/>
        <w:left w:val="none" w:sz="0" w:space="0" w:color="auto"/>
        <w:bottom w:val="none" w:sz="0" w:space="0" w:color="auto"/>
        <w:right w:val="none" w:sz="0" w:space="0" w:color="auto"/>
      </w:divBdr>
    </w:div>
    <w:div w:id="664863688">
      <w:bodyDiv w:val="1"/>
      <w:marLeft w:val="0"/>
      <w:marRight w:val="0"/>
      <w:marTop w:val="0"/>
      <w:marBottom w:val="0"/>
      <w:divBdr>
        <w:top w:val="none" w:sz="0" w:space="0" w:color="auto"/>
        <w:left w:val="none" w:sz="0" w:space="0" w:color="auto"/>
        <w:bottom w:val="none" w:sz="0" w:space="0" w:color="auto"/>
        <w:right w:val="none" w:sz="0" w:space="0" w:color="auto"/>
      </w:divBdr>
    </w:div>
    <w:div w:id="665789189">
      <w:bodyDiv w:val="1"/>
      <w:marLeft w:val="0"/>
      <w:marRight w:val="0"/>
      <w:marTop w:val="0"/>
      <w:marBottom w:val="0"/>
      <w:divBdr>
        <w:top w:val="none" w:sz="0" w:space="0" w:color="auto"/>
        <w:left w:val="none" w:sz="0" w:space="0" w:color="auto"/>
        <w:bottom w:val="none" w:sz="0" w:space="0" w:color="auto"/>
        <w:right w:val="none" w:sz="0" w:space="0" w:color="auto"/>
      </w:divBdr>
    </w:div>
    <w:div w:id="666371955">
      <w:bodyDiv w:val="1"/>
      <w:marLeft w:val="0"/>
      <w:marRight w:val="0"/>
      <w:marTop w:val="0"/>
      <w:marBottom w:val="0"/>
      <w:divBdr>
        <w:top w:val="none" w:sz="0" w:space="0" w:color="auto"/>
        <w:left w:val="none" w:sz="0" w:space="0" w:color="auto"/>
        <w:bottom w:val="none" w:sz="0" w:space="0" w:color="auto"/>
        <w:right w:val="none" w:sz="0" w:space="0" w:color="auto"/>
      </w:divBdr>
    </w:div>
    <w:div w:id="666592774">
      <w:bodyDiv w:val="1"/>
      <w:marLeft w:val="0"/>
      <w:marRight w:val="0"/>
      <w:marTop w:val="0"/>
      <w:marBottom w:val="0"/>
      <w:divBdr>
        <w:top w:val="none" w:sz="0" w:space="0" w:color="auto"/>
        <w:left w:val="none" w:sz="0" w:space="0" w:color="auto"/>
        <w:bottom w:val="none" w:sz="0" w:space="0" w:color="auto"/>
        <w:right w:val="none" w:sz="0" w:space="0" w:color="auto"/>
      </w:divBdr>
    </w:div>
    <w:div w:id="666596852">
      <w:bodyDiv w:val="1"/>
      <w:marLeft w:val="0"/>
      <w:marRight w:val="0"/>
      <w:marTop w:val="0"/>
      <w:marBottom w:val="0"/>
      <w:divBdr>
        <w:top w:val="none" w:sz="0" w:space="0" w:color="auto"/>
        <w:left w:val="none" w:sz="0" w:space="0" w:color="auto"/>
        <w:bottom w:val="none" w:sz="0" w:space="0" w:color="auto"/>
        <w:right w:val="none" w:sz="0" w:space="0" w:color="auto"/>
      </w:divBdr>
    </w:div>
    <w:div w:id="666714182">
      <w:bodyDiv w:val="1"/>
      <w:marLeft w:val="0"/>
      <w:marRight w:val="0"/>
      <w:marTop w:val="0"/>
      <w:marBottom w:val="0"/>
      <w:divBdr>
        <w:top w:val="none" w:sz="0" w:space="0" w:color="auto"/>
        <w:left w:val="none" w:sz="0" w:space="0" w:color="auto"/>
        <w:bottom w:val="none" w:sz="0" w:space="0" w:color="auto"/>
        <w:right w:val="none" w:sz="0" w:space="0" w:color="auto"/>
      </w:divBdr>
    </w:div>
    <w:div w:id="667363930">
      <w:bodyDiv w:val="1"/>
      <w:marLeft w:val="0"/>
      <w:marRight w:val="0"/>
      <w:marTop w:val="0"/>
      <w:marBottom w:val="0"/>
      <w:divBdr>
        <w:top w:val="none" w:sz="0" w:space="0" w:color="auto"/>
        <w:left w:val="none" w:sz="0" w:space="0" w:color="auto"/>
        <w:bottom w:val="none" w:sz="0" w:space="0" w:color="auto"/>
        <w:right w:val="none" w:sz="0" w:space="0" w:color="auto"/>
      </w:divBdr>
    </w:div>
    <w:div w:id="667558148">
      <w:bodyDiv w:val="1"/>
      <w:marLeft w:val="0"/>
      <w:marRight w:val="0"/>
      <w:marTop w:val="0"/>
      <w:marBottom w:val="0"/>
      <w:divBdr>
        <w:top w:val="none" w:sz="0" w:space="0" w:color="auto"/>
        <w:left w:val="none" w:sz="0" w:space="0" w:color="auto"/>
        <w:bottom w:val="none" w:sz="0" w:space="0" w:color="auto"/>
        <w:right w:val="none" w:sz="0" w:space="0" w:color="auto"/>
      </w:divBdr>
    </w:div>
    <w:div w:id="667563421">
      <w:bodyDiv w:val="1"/>
      <w:marLeft w:val="0"/>
      <w:marRight w:val="0"/>
      <w:marTop w:val="0"/>
      <w:marBottom w:val="0"/>
      <w:divBdr>
        <w:top w:val="none" w:sz="0" w:space="0" w:color="auto"/>
        <w:left w:val="none" w:sz="0" w:space="0" w:color="auto"/>
        <w:bottom w:val="none" w:sz="0" w:space="0" w:color="auto"/>
        <w:right w:val="none" w:sz="0" w:space="0" w:color="auto"/>
      </w:divBdr>
    </w:div>
    <w:div w:id="667707409">
      <w:bodyDiv w:val="1"/>
      <w:marLeft w:val="0"/>
      <w:marRight w:val="0"/>
      <w:marTop w:val="0"/>
      <w:marBottom w:val="0"/>
      <w:divBdr>
        <w:top w:val="none" w:sz="0" w:space="0" w:color="auto"/>
        <w:left w:val="none" w:sz="0" w:space="0" w:color="auto"/>
        <w:bottom w:val="none" w:sz="0" w:space="0" w:color="auto"/>
        <w:right w:val="none" w:sz="0" w:space="0" w:color="auto"/>
      </w:divBdr>
    </w:div>
    <w:div w:id="667831625">
      <w:bodyDiv w:val="1"/>
      <w:marLeft w:val="0"/>
      <w:marRight w:val="0"/>
      <w:marTop w:val="0"/>
      <w:marBottom w:val="0"/>
      <w:divBdr>
        <w:top w:val="none" w:sz="0" w:space="0" w:color="auto"/>
        <w:left w:val="none" w:sz="0" w:space="0" w:color="auto"/>
        <w:bottom w:val="none" w:sz="0" w:space="0" w:color="auto"/>
        <w:right w:val="none" w:sz="0" w:space="0" w:color="auto"/>
      </w:divBdr>
    </w:div>
    <w:div w:id="668027151">
      <w:bodyDiv w:val="1"/>
      <w:marLeft w:val="0"/>
      <w:marRight w:val="0"/>
      <w:marTop w:val="0"/>
      <w:marBottom w:val="0"/>
      <w:divBdr>
        <w:top w:val="none" w:sz="0" w:space="0" w:color="auto"/>
        <w:left w:val="none" w:sz="0" w:space="0" w:color="auto"/>
        <w:bottom w:val="none" w:sz="0" w:space="0" w:color="auto"/>
        <w:right w:val="none" w:sz="0" w:space="0" w:color="auto"/>
      </w:divBdr>
    </w:div>
    <w:div w:id="668949406">
      <w:bodyDiv w:val="1"/>
      <w:marLeft w:val="0"/>
      <w:marRight w:val="0"/>
      <w:marTop w:val="0"/>
      <w:marBottom w:val="0"/>
      <w:divBdr>
        <w:top w:val="none" w:sz="0" w:space="0" w:color="auto"/>
        <w:left w:val="none" w:sz="0" w:space="0" w:color="auto"/>
        <w:bottom w:val="none" w:sz="0" w:space="0" w:color="auto"/>
        <w:right w:val="none" w:sz="0" w:space="0" w:color="auto"/>
      </w:divBdr>
    </w:div>
    <w:div w:id="669529067">
      <w:bodyDiv w:val="1"/>
      <w:marLeft w:val="0"/>
      <w:marRight w:val="0"/>
      <w:marTop w:val="0"/>
      <w:marBottom w:val="0"/>
      <w:divBdr>
        <w:top w:val="none" w:sz="0" w:space="0" w:color="auto"/>
        <w:left w:val="none" w:sz="0" w:space="0" w:color="auto"/>
        <w:bottom w:val="none" w:sz="0" w:space="0" w:color="auto"/>
        <w:right w:val="none" w:sz="0" w:space="0" w:color="auto"/>
      </w:divBdr>
    </w:div>
    <w:div w:id="669677034">
      <w:bodyDiv w:val="1"/>
      <w:marLeft w:val="0"/>
      <w:marRight w:val="0"/>
      <w:marTop w:val="0"/>
      <w:marBottom w:val="0"/>
      <w:divBdr>
        <w:top w:val="none" w:sz="0" w:space="0" w:color="auto"/>
        <w:left w:val="none" w:sz="0" w:space="0" w:color="auto"/>
        <w:bottom w:val="none" w:sz="0" w:space="0" w:color="auto"/>
        <w:right w:val="none" w:sz="0" w:space="0" w:color="auto"/>
      </w:divBdr>
    </w:div>
    <w:div w:id="669989596">
      <w:bodyDiv w:val="1"/>
      <w:marLeft w:val="0"/>
      <w:marRight w:val="0"/>
      <w:marTop w:val="0"/>
      <w:marBottom w:val="0"/>
      <w:divBdr>
        <w:top w:val="none" w:sz="0" w:space="0" w:color="auto"/>
        <w:left w:val="none" w:sz="0" w:space="0" w:color="auto"/>
        <w:bottom w:val="none" w:sz="0" w:space="0" w:color="auto"/>
        <w:right w:val="none" w:sz="0" w:space="0" w:color="auto"/>
      </w:divBdr>
    </w:div>
    <w:div w:id="670302846">
      <w:bodyDiv w:val="1"/>
      <w:marLeft w:val="0"/>
      <w:marRight w:val="0"/>
      <w:marTop w:val="0"/>
      <w:marBottom w:val="0"/>
      <w:divBdr>
        <w:top w:val="none" w:sz="0" w:space="0" w:color="auto"/>
        <w:left w:val="none" w:sz="0" w:space="0" w:color="auto"/>
        <w:bottom w:val="none" w:sz="0" w:space="0" w:color="auto"/>
        <w:right w:val="none" w:sz="0" w:space="0" w:color="auto"/>
      </w:divBdr>
    </w:div>
    <w:div w:id="670641691">
      <w:bodyDiv w:val="1"/>
      <w:marLeft w:val="0"/>
      <w:marRight w:val="0"/>
      <w:marTop w:val="0"/>
      <w:marBottom w:val="0"/>
      <w:divBdr>
        <w:top w:val="none" w:sz="0" w:space="0" w:color="auto"/>
        <w:left w:val="none" w:sz="0" w:space="0" w:color="auto"/>
        <w:bottom w:val="none" w:sz="0" w:space="0" w:color="auto"/>
        <w:right w:val="none" w:sz="0" w:space="0" w:color="auto"/>
      </w:divBdr>
    </w:div>
    <w:div w:id="670721859">
      <w:bodyDiv w:val="1"/>
      <w:marLeft w:val="0"/>
      <w:marRight w:val="0"/>
      <w:marTop w:val="0"/>
      <w:marBottom w:val="0"/>
      <w:divBdr>
        <w:top w:val="none" w:sz="0" w:space="0" w:color="auto"/>
        <w:left w:val="none" w:sz="0" w:space="0" w:color="auto"/>
        <w:bottom w:val="none" w:sz="0" w:space="0" w:color="auto"/>
        <w:right w:val="none" w:sz="0" w:space="0" w:color="auto"/>
      </w:divBdr>
    </w:div>
    <w:div w:id="670907994">
      <w:bodyDiv w:val="1"/>
      <w:marLeft w:val="0"/>
      <w:marRight w:val="0"/>
      <w:marTop w:val="0"/>
      <w:marBottom w:val="0"/>
      <w:divBdr>
        <w:top w:val="none" w:sz="0" w:space="0" w:color="auto"/>
        <w:left w:val="none" w:sz="0" w:space="0" w:color="auto"/>
        <w:bottom w:val="none" w:sz="0" w:space="0" w:color="auto"/>
        <w:right w:val="none" w:sz="0" w:space="0" w:color="auto"/>
      </w:divBdr>
    </w:div>
    <w:div w:id="670911592">
      <w:bodyDiv w:val="1"/>
      <w:marLeft w:val="0"/>
      <w:marRight w:val="0"/>
      <w:marTop w:val="0"/>
      <w:marBottom w:val="0"/>
      <w:divBdr>
        <w:top w:val="none" w:sz="0" w:space="0" w:color="auto"/>
        <w:left w:val="none" w:sz="0" w:space="0" w:color="auto"/>
        <w:bottom w:val="none" w:sz="0" w:space="0" w:color="auto"/>
        <w:right w:val="none" w:sz="0" w:space="0" w:color="auto"/>
      </w:divBdr>
    </w:div>
    <w:div w:id="671109587">
      <w:bodyDiv w:val="1"/>
      <w:marLeft w:val="0"/>
      <w:marRight w:val="0"/>
      <w:marTop w:val="0"/>
      <w:marBottom w:val="0"/>
      <w:divBdr>
        <w:top w:val="none" w:sz="0" w:space="0" w:color="auto"/>
        <w:left w:val="none" w:sz="0" w:space="0" w:color="auto"/>
        <w:bottom w:val="none" w:sz="0" w:space="0" w:color="auto"/>
        <w:right w:val="none" w:sz="0" w:space="0" w:color="auto"/>
      </w:divBdr>
    </w:div>
    <w:div w:id="671179762">
      <w:bodyDiv w:val="1"/>
      <w:marLeft w:val="0"/>
      <w:marRight w:val="0"/>
      <w:marTop w:val="0"/>
      <w:marBottom w:val="0"/>
      <w:divBdr>
        <w:top w:val="none" w:sz="0" w:space="0" w:color="auto"/>
        <w:left w:val="none" w:sz="0" w:space="0" w:color="auto"/>
        <w:bottom w:val="none" w:sz="0" w:space="0" w:color="auto"/>
        <w:right w:val="none" w:sz="0" w:space="0" w:color="auto"/>
      </w:divBdr>
    </w:div>
    <w:div w:id="671223451">
      <w:bodyDiv w:val="1"/>
      <w:marLeft w:val="0"/>
      <w:marRight w:val="0"/>
      <w:marTop w:val="0"/>
      <w:marBottom w:val="0"/>
      <w:divBdr>
        <w:top w:val="none" w:sz="0" w:space="0" w:color="auto"/>
        <w:left w:val="none" w:sz="0" w:space="0" w:color="auto"/>
        <w:bottom w:val="none" w:sz="0" w:space="0" w:color="auto"/>
        <w:right w:val="none" w:sz="0" w:space="0" w:color="auto"/>
      </w:divBdr>
    </w:div>
    <w:div w:id="672100742">
      <w:bodyDiv w:val="1"/>
      <w:marLeft w:val="0"/>
      <w:marRight w:val="0"/>
      <w:marTop w:val="0"/>
      <w:marBottom w:val="0"/>
      <w:divBdr>
        <w:top w:val="none" w:sz="0" w:space="0" w:color="auto"/>
        <w:left w:val="none" w:sz="0" w:space="0" w:color="auto"/>
        <w:bottom w:val="none" w:sz="0" w:space="0" w:color="auto"/>
        <w:right w:val="none" w:sz="0" w:space="0" w:color="auto"/>
      </w:divBdr>
    </w:div>
    <w:div w:id="672881891">
      <w:bodyDiv w:val="1"/>
      <w:marLeft w:val="0"/>
      <w:marRight w:val="0"/>
      <w:marTop w:val="0"/>
      <w:marBottom w:val="0"/>
      <w:divBdr>
        <w:top w:val="none" w:sz="0" w:space="0" w:color="auto"/>
        <w:left w:val="none" w:sz="0" w:space="0" w:color="auto"/>
        <w:bottom w:val="none" w:sz="0" w:space="0" w:color="auto"/>
        <w:right w:val="none" w:sz="0" w:space="0" w:color="auto"/>
      </w:divBdr>
    </w:div>
    <w:div w:id="673146545">
      <w:bodyDiv w:val="1"/>
      <w:marLeft w:val="0"/>
      <w:marRight w:val="0"/>
      <w:marTop w:val="0"/>
      <w:marBottom w:val="0"/>
      <w:divBdr>
        <w:top w:val="none" w:sz="0" w:space="0" w:color="auto"/>
        <w:left w:val="none" w:sz="0" w:space="0" w:color="auto"/>
        <w:bottom w:val="none" w:sz="0" w:space="0" w:color="auto"/>
        <w:right w:val="none" w:sz="0" w:space="0" w:color="auto"/>
      </w:divBdr>
    </w:div>
    <w:div w:id="673459042">
      <w:bodyDiv w:val="1"/>
      <w:marLeft w:val="0"/>
      <w:marRight w:val="0"/>
      <w:marTop w:val="0"/>
      <w:marBottom w:val="0"/>
      <w:divBdr>
        <w:top w:val="none" w:sz="0" w:space="0" w:color="auto"/>
        <w:left w:val="none" w:sz="0" w:space="0" w:color="auto"/>
        <w:bottom w:val="none" w:sz="0" w:space="0" w:color="auto"/>
        <w:right w:val="none" w:sz="0" w:space="0" w:color="auto"/>
      </w:divBdr>
    </w:div>
    <w:div w:id="673996932">
      <w:bodyDiv w:val="1"/>
      <w:marLeft w:val="0"/>
      <w:marRight w:val="0"/>
      <w:marTop w:val="0"/>
      <w:marBottom w:val="0"/>
      <w:divBdr>
        <w:top w:val="none" w:sz="0" w:space="0" w:color="auto"/>
        <w:left w:val="none" w:sz="0" w:space="0" w:color="auto"/>
        <w:bottom w:val="none" w:sz="0" w:space="0" w:color="auto"/>
        <w:right w:val="none" w:sz="0" w:space="0" w:color="auto"/>
      </w:divBdr>
    </w:div>
    <w:div w:id="674302361">
      <w:bodyDiv w:val="1"/>
      <w:marLeft w:val="0"/>
      <w:marRight w:val="0"/>
      <w:marTop w:val="0"/>
      <w:marBottom w:val="0"/>
      <w:divBdr>
        <w:top w:val="none" w:sz="0" w:space="0" w:color="auto"/>
        <w:left w:val="none" w:sz="0" w:space="0" w:color="auto"/>
        <w:bottom w:val="none" w:sz="0" w:space="0" w:color="auto"/>
        <w:right w:val="none" w:sz="0" w:space="0" w:color="auto"/>
      </w:divBdr>
    </w:div>
    <w:div w:id="674306768">
      <w:bodyDiv w:val="1"/>
      <w:marLeft w:val="0"/>
      <w:marRight w:val="0"/>
      <w:marTop w:val="0"/>
      <w:marBottom w:val="0"/>
      <w:divBdr>
        <w:top w:val="none" w:sz="0" w:space="0" w:color="auto"/>
        <w:left w:val="none" w:sz="0" w:space="0" w:color="auto"/>
        <w:bottom w:val="none" w:sz="0" w:space="0" w:color="auto"/>
        <w:right w:val="none" w:sz="0" w:space="0" w:color="auto"/>
      </w:divBdr>
    </w:div>
    <w:div w:id="674309293">
      <w:bodyDiv w:val="1"/>
      <w:marLeft w:val="0"/>
      <w:marRight w:val="0"/>
      <w:marTop w:val="0"/>
      <w:marBottom w:val="0"/>
      <w:divBdr>
        <w:top w:val="none" w:sz="0" w:space="0" w:color="auto"/>
        <w:left w:val="none" w:sz="0" w:space="0" w:color="auto"/>
        <w:bottom w:val="none" w:sz="0" w:space="0" w:color="auto"/>
        <w:right w:val="none" w:sz="0" w:space="0" w:color="auto"/>
      </w:divBdr>
    </w:div>
    <w:div w:id="674310627">
      <w:bodyDiv w:val="1"/>
      <w:marLeft w:val="0"/>
      <w:marRight w:val="0"/>
      <w:marTop w:val="0"/>
      <w:marBottom w:val="0"/>
      <w:divBdr>
        <w:top w:val="none" w:sz="0" w:space="0" w:color="auto"/>
        <w:left w:val="none" w:sz="0" w:space="0" w:color="auto"/>
        <w:bottom w:val="none" w:sz="0" w:space="0" w:color="auto"/>
        <w:right w:val="none" w:sz="0" w:space="0" w:color="auto"/>
      </w:divBdr>
    </w:div>
    <w:div w:id="674890966">
      <w:bodyDiv w:val="1"/>
      <w:marLeft w:val="0"/>
      <w:marRight w:val="0"/>
      <w:marTop w:val="0"/>
      <w:marBottom w:val="0"/>
      <w:divBdr>
        <w:top w:val="none" w:sz="0" w:space="0" w:color="auto"/>
        <w:left w:val="none" w:sz="0" w:space="0" w:color="auto"/>
        <w:bottom w:val="none" w:sz="0" w:space="0" w:color="auto"/>
        <w:right w:val="none" w:sz="0" w:space="0" w:color="auto"/>
      </w:divBdr>
    </w:div>
    <w:div w:id="675615220">
      <w:bodyDiv w:val="1"/>
      <w:marLeft w:val="0"/>
      <w:marRight w:val="0"/>
      <w:marTop w:val="0"/>
      <w:marBottom w:val="0"/>
      <w:divBdr>
        <w:top w:val="none" w:sz="0" w:space="0" w:color="auto"/>
        <w:left w:val="none" w:sz="0" w:space="0" w:color="auto"/>
        <w:bottom w:val="none" w:sz="0" w:space="0" w:color="auto"/>
        <w:right w:val="none" w:sz="0" w:space="0" w:color="auto"/>
      </w:divBdr>
    </w:div>
    <w:div w:id="675620826">
      <w:bodyDiv w:val="1"/>
      <w:marLeft w:val="0"/>
      <w:marRight w:val="0"/>
      <w:marTop w:val="0"/>
      <w:marBottom w:val="0"/>
      <w:divBdr>
        <w:top w:val="none" w:sz="0" w:space="0" w:color="auto"/>
        <w:left w:val="none" w:sz="0" w:space="0" w:color="auto"/>
        <w:bottom w:val="none" w:sz="0" w:space="0" w:color="auto"/>
        <w:right w:val="none" w:sz="0" w:space="0" w:color="auto"/>
      </w:divBdr>
    </w:div>
    <w:div w:id="675807870">
      <w:bodyDiv w:val="1"/>
      <w:marLeft w:val="0"/>
      <w:marRight w:val="0"/>
      <w:marTop w:val="0"/>
      <w:marBottom w:val="0"/>
      <w:divBdr>
        <w:top w:val="none" w:sz="0" w:space="0" w:color="auto"/>
        <w:left w:val="none" w:sz="0" w:space="0" w:color="auto"/>
        <w:bottom w:val="none" w:sz="0" w:space="0" w:color="auto"/>
        <w:right w:val="none" w:sz="0" w:space="0" w:color="auto"/>
      </w:divBdr>
    </w:div>
    <w:div w:id="676272755">
      <w:bodyDiv w:val="1"/>
      <w:marLeft w:val="0"/>
      <w:marRight w:val="0"/>
      <w:marTop w:val="0"/>
      <w:marBottom w:val="0"/>
      <w:divBdr>
        <w:top w:val="none" w:sz="0" w:space="0" w:color="auto"/>
        <w:left w:val="none" w:sz="0" w:space="0" w:color="auto"/>
        <w:bottom w:val="none" w:sz="0" w:space="0" w:color="auto"/>
        <w:right w:val="none" w:sz="0" w:space="0" w:color="auto"/>
      </w:divBdr>
    </w:div>
    <w:div w:id="676276197">
      <w:bodyDiv w:val="1"/>
      <w:marLeft w:val="0"/>
      <w:marRight w:val="0"/>
      <w:marTop w:val="0"/>
      <w:marBottom w:val="0"/>
      <w:divBdr>
        <w:top w:val="none" w:sz="0" w:space="0" w:color="auto"/>
        <w:left w:val="none" w:sz="0" w:space="0" w:color="auto"/>
        <w:bottom w:val="none" w:sz="0" w:space="0" w:color="auto"/>
        <w:right w:val="none" w:sz="0" w:space="0" w:color="auto"/>
      </w:divBdr>
    </w:div>
    <w:div w:id="676618722">
      <w:bodyDiv w:val="1"/>
      <w:marLeft w:val="0"/>
      <w:marRight w:val="0"/>
      <w:marTop w:val="0"/>
      <w:marBottom w:val="0"/>
      <w:divBdr>
        <w:top w:val="none" w:sz="0" w:space="0" w:color="auto"/>
        <w:left w:val="none" w:sz="0" w:space="0" w:color="auto"/>
        <w:bottom w:val="none" w:sz="0" w:space="0" w:color="auto"/>
        <w:right w:val="none" w:sz="0" w:space="0" w:color="auto"/>
      </w:divBdr>
    </w:div>
    <w:div w:id="676730265">
      <w:bodyDiv w:val="1"/>
      <w:marLeft w:val="0"/>
      <w:marRight w:val="0"/>
      <w:marTop w:val="0"/>
      <w:marBottom w:val="0"/>
      <w:divBdr>
        <w:top w:val="none" w:sz="0" w:space="0" w:color="auto"/>
        <w:left w:val="none" w:sz="0" w:space="0" w:color="auto"/>
        <w:bottom w:val="none" w:sz="0" w:space="0" w:color="auto"/>
        <w:right w:val="none" w:sz="0" w:space="0" w:color="auto"/>
      </w:divBdr>
    </w:div>
    <w:div w:id="676998805">
      <w:bodyDiv w:val="1"/>
      <w:marLeft w:val="0"/>
      <w:marRight w:val="0"/>
      <w:marTop w:val="0"/>
      <w:marBottom w:val="0"/>
      <w:divBdr>
        <w:top w:val="none" w:sz="0" w:space="0" w:color="auto"/>
        <w:left w:val="none" w:sz="0" w:space="0" w:color="auto"/>
        <w:bottom w:val="none" w:sz="0" w:space="0" w:color="auto"/>
        <w:right w:val="none" w:sz="0" w:space="0" w:color="auto"/>
      </w:divBdr>
    </w:div>
    <w:div w:id="677080084">
      <w:bodyDiv w:val="1"/>
      <w:marLeft w:val="0"/>
      <w:marRight w:val="0"/>
      <w:marTop w:val="0"/>
      <w:marBottom w:val="0"/>
      <w:divBdr>
        <w:top w:val="none" w:sz="0" w:space="0" w:color="auto"/>
        <w:left w:val="none" w:sz="0" w:space="0" w:color="auto"/>
        <w:bottom w:val="none" w:sz="0" w:space="0" w:color="auto"/>
        <w:right w:val="none" w:sz="0" w:space="0" w:color="auto"/>
      </w:divBdr>
    </w:div>
    <w:div w:id="677121466">
      <w:bodyDiv w:val="1"/>
      <w:marLeft w:val="0"/>
      <w:marRight w:val="0"/>
      <w:marTop w:val="0"/>
      <w:marBottom w:val="0"/>
      <w:divBdr>
        <w:top w:val="none" w:sz="0" w:space="0" w:color="auto"/>
        <w:left w:val="none" w:sz="0" w:space="0" w:color="auto"/>
        <w:bottom w:val="none" w:sz="0" w:space="0" w:color="auto"/>
        <w:right w:val="none" w:sz="0" w:space="0" w:color="auto"/>
      </w:divBdr>
    </w:div>
    <w:div w:id="677268549">
      <w:bodyDiv w:val="1"/>
      <w:marLeft w:val="0"/>
      <w:marRight w:val="0"/>
      <w:marTop w:val="0"/>
      <w:marBottom w:val="0"/>
      <w:divBdr>
        <w:top w:val="none" w:sz="0" w:space="0" w:color="auto"/>
        <w:left w:val="none" w:sz="0" w:space="0" w:color="auto"/>
        <w:bottom w:val="none" w:sz="0" w:space="0" w:color="auto"/>
        <w:right w:val="none" w:sz="0" w:space="0" w:color="auto"/>
      </w:divBdr>
    </w:div>
    <w:div w:id="677387374">
      <w:bodyDiv w:val="1"/>
      <w:marLeft w:val="0"/>
      <w:marRight w:val="0"/>
      <w:marTop w:val="0"/>
      <w:marBottom w:val="0"/>
      <w:divBdr>
        <w:top w:val="none" w:sz="0" w:space="0" w:color="auto"/>
        <w:left w:val="none" w:sz="0" w:space="0" w:color="auto"/>
        <w:bottom w:val="none" w:sz="0" w:space="0" w:color="auto"/>
        <w:right w:val="none" w:sz="0" w:space="0" w:color="auto"/>
      </w:divBdr>
    </w:div>
    <w:div w:id="677468266">
      <w:bodyDiv w:val="1"/>
      <w:marLeft w:val="0"/>
      <w:marRight w:val="0"/>
      <w:marTop w:val="0"/>
      <w:marBottom w:val="0"/>
      <w:divBdr>
        <w:top w:val="none" w:sz="0" w:space="0" w:color="auto"/>
        <w:left w:val="none" w:sz="0" w:space="0" w:color="auto"/>
        <w:bottom w:val="none" w:sz="0" w:space="0" w:color="auto"/>
        <w:right w:val="none" w:sz="0" w:space="0" w:color="auto"/>
      </w:divBdr>
    </w:div>
    <w:div w:id="678772771">
      <w:bodyDiv w:val="1"/>
      <w:marLeft w:val="0"/>
      <w:marRight w:val="0"/>
      <w:marTop w:val="0"/>
      <w:marBottom w:val="0"/>
      <w:divBdr>
        <w:top w:val="none" w:sz="0" w:space="0" w:color="auto"/>
        <w:left w:val="none" w:sz="0" w:space="0" w:color="auto"/>
        <w:bottom w:val="none" w:sz="0" w:space="0" w:color="auto"/>
        <w:right w:val="none" w:sz="0" w:space="0" w:color="auto"/>
      </w:divBdr>
    </w:div>
    <w:div w:id="678774566">
      <w:bodyDiv w:val="1"/>
      <w:marLeft w:val="0"/>
      <w:marRight w:val="0"/>
      <w:marTop w:val="0"/>
      <w:marBottom w:val="0"/>
      <w:divBdr>
        <w:top w:val="none" w:sz="0" w:space="0" w:color="auto"/>
        <w:left w:val="none" w:sz="0" w:space="0" w:color="auto"/>
        <w:bottom w:val="none" w:sz="0" w:space="0" w:color="auto"/>
        <w:right w:val="none" w:sz="0" w:space="0" w:color="auto"/>
      </w:divBdr>
    </w:div>
    <w:div w:id="679233176">
      <w:bodyDiv w:val="1"/>
      <w:marLeft w:val="0"/>
      <w:marRight w:val="0"/>
      <w:marTop w:val="0"/>
      <w:marBottom w:val="0"/>
      <w:divBdr>
        <w:top w:val="none" w:sz="0" w:space="0" w:color="auto"/>
        <w:left w:val="none" w:sz="0" w:space="0" w:color="auto"/>
        <w:bottom w:val="none" w:sz="0" w:space="0" w:color="auto"/>
        <w:right w:val="none" w:sz="0" w:space="0" w:color="auto"/>
      </w:divBdr>
    </w:div>
    <w:div w:id="679703054">
      <w:bodyDiv w:val="1"/>
      <w:marLeft w:val="0"/>
      <w:marRight w:val="0"/>
      <w:marTop w:val="0"/>
      <w:marBottom w:val="0"/>
      <w:divBdr>
        <w:top w:val="none" w:sz="0" w:space="0" w:color="auto"/>
        <w:left w:val="none" w:sz="0" w:space="0" w:color="auto"/>
        <w:bottom w:val="none" w:sz="0" w:space="0" w:color="auto"/>
        <w:right w:val="none" w:sz="0" w:space="0" w:color="auto"/>
      </w:divBdr>
    </w:div>
    <w:div w:id="680085445">
      <w:bodyDiv w:val="1"/>
      <w:marLeft w:val="0"/>
      <w:marRight w:val="0"/>
      <w:marTop w:val="0"/>
      <w:marBottom w:val="0"/>
      <w:divBdr>
        <w:top w:val="none" w:sz="0" w:space="0" w:color="auto"/>
        <w:left w:val="none" w:sz="0" w:space="0" w:color="auto"/>
        <w:bottom w:val="none" w:sz="0" w:space="0" w:color="auto"/>
        <w:right w:val="none" w:sz="0" w:space="0" w:color="auto"/>
      </w:divBdr>
    </w:div>
    <w:div w:id="680280827">
      <w:bodyDiv w:val="1"/>
      <w:marLeft w:val="0"/>
      <w:marRight w:val="0"/>
      <w:marTop w:val="0"/>
      <w:marBottom w:val="0"/>
      <w:divBdr>
        <w:top w:val="none" w:sz="0" w:space="0" w:color="auto"/>
        <w:left w:val="none" w:sz="0" w:space="0" w:color="auto"/>
        <w:bottom w:val="none" w:sz="0" w:space="0" w:color="auto"/>
        <w:right w:val="none" w:sz="0" w:space="0" w:color="auto"/>
      </w:divBdr>
    </w:div>
    <w:div w:id="680395569">
      <w:bodyDiv w:val="1"/>
      <w:marLeft w:val="0"/>
      <w:marRight w:val="0"/>
      <w:marTop w:val="0"/>
      <w:marBottom w:val="0"/>
      <w:divBdr>
        <w:top w:val="none" w:sz="0" w:space="0" w:color="auto"/>
        <w:left w:val="none" w:sz="0" w:space="0" w:color="auto"/>
        <w:bottom w:val="none" w:sz="0" w:space="0" w:color="auto"/>
        <w:right w:val="none" w:sz="0" w:space="0" w:color="auto"/>
      </w:divBdr>
    </w:div>
    <w:div w:id="680665748">
      <w:bodyDiv w:val="1"/>
      <w:marLeft w:val="0"/>
      <w:marRight w:val="0"/>
      <w:marTop w:val="0"/>
      <w:marBottom w:val="0"/>
      <w:divBdr>
        <w:top w:val="none" w:sz="0" w:space="0" w:color="auto"/>
        <w:left w:val="none" w:sz="0" w:space="0" w:color="auto"/>
        <w:bottom w:val="none" w:sz="0" w:space="0" w:color="auto"/>
        <w:right w:val="none" w:sz="0" w:space="0" w:color="auto"/>
      </w:divBdr>
    </w:div>
    <w:div w:id="680861813">
      <w:bodyDiv w:val="1"/>
      <w:marLeft w:val="0"/>
      <w:marRight w:val="0"/>
      <w:marTop w:val="0"/>
      <w:marBottom w:val="0"/>
      <w:divBdr>
        <w:top w:val="none" w:sz="0" w:space="0" w:color="auto"/>
        <w:left w:val="none" w:sz="0" w:space="0" w:color="auto"/>
        <w:bottom w:val="none" w:sz="0" w:space="0" w:color="auto"/>
        <w:right w:val="none" w:sz="0" w:space="0" w:color="auto"/>
      </w:divBdr>
    </w:div>
    <w:div w:id="681204804">
      <w:bodyDiv w:val="1"/>
      <w:marLeft w:val="0"/>
      <w:marRight w:val="0"/>
      <w:marTop w:val="0"/>
      <w:marBottom w:val="0"/>
      <w:divBdr>
        <w:top w:val="none" w:sz="0" w:space="0" w:color="auto"/>
        <w:left w:val="none" w:sz="0" w:space="0" w:color="auto"/>
        <w:bottom w:val="none" w:sz="0" w:space="0" w:color="auto"/>
        <w:right w:val="none" w:sz="0" w:space="0" w:color="auto"/>
      </w:divBdr>
    </w:div>
    <w:div w:id="681319512">
      <w:bodyDiv w:val="1"/>
      <w:marLeft w:val="0"/>
      <w:marRight w:val="0"/>
      <w:marTop w:val="0"/>
      <w:marBottom w:val="0"/>
      <w:divBdr>
        <w:top w:val="none" w:sz="0" w:space="0" w:color="auto"/>
        <w:left w:val="none" w:sz="0" w:space="0" w:color="auto"/>
        <w:bottom w:val="none" w:sz="0" w:space="0" w:color="auto"/>
        <w:right w:val="none" w:sz="0" w:space="0" w:color="auto"/>
      </w:divBdr>
    </w:div>
    <w:div w:id="681475843">
      <w:bodyDiv w:val="1"/>
      <w:marLeft w:val="0"/>
      <w:marRight w:val="0"/>
      <w:marTop w:val="0"/>
      <w:marBottom w:val="0"/>
      <w:divBdr>
        <w:top w:val="none" w:sz="0" w:space="0" w:color="auto"/>
        <w:left w:val="none" w:sz="0" w:space="0" w:color="auto"/>
        <w:bottom w:val="none" w:sz="0" w:space="0" w:color="auto"/>
        <w:right w:val="none" w:sz="0" w:space="0" w:color="auto"/>
      </w:divBdr>
    </w:div>
    <w:div w:id="681903403">
      <w:bodyDiv w:val="1"/>
      <w:marLeft w:val="0"/>
      <w:marRight w:val="0"/>
      <w:marTop w:val="0"/>
      <w:marBottom w:val="0"/>
      <w:divBdr>
        <w:top w:val="none" w:sz="0" w:space="0" w:color="auto"/>
        <w:left w:val="none" w:sz="0" w:space="0" w:color="auto"/>
        <w:bottom w:val="none" w:sz="0" w:space="0" w:color="auto"/>
        <w:right w:val="none" w:sz="0" w:space="0" w:color="auto"/>
      </w:divBdr>
    </w:div>
    <w:div w:id="681975686">
      <w:bodyDiv w:val="1"/>
      <w:marLeft w:val="0"/>
      <w:marRight w:val="0"/>
      <w:marTop w:val="0"/>
      <w:marBottom w:val="0"/>
      <w:divBdr>
        <w:top w:val="none" w:sz="0" w:space="0" w:color="auto"/>
        <w:left w:val="none" w:sz="0" w:space="0" w:color="auto"/>
        <w:bottom w:val="none" w:sz="0" w:space="0" w:color="auto"/>
        <w:right w:val="none" w:sz="0" w:space="0" w:color="auto"/>
      </w:divBdr>
    </w:div>
    <w:div w:id="682174087">
      <w:bodyDiv w:val="1"/>
      <w:marLeft w:val="0"/>
      <w:marRight w:val="0"/>
      <w:marTop w:val="0"/>
      <w:marBottom w:val="0"/>
      <w:divBdr>
        <w:top w:val="none" w:sz="0" w:space="0" w:color="auto"/>
        <w:left w:val="none" w:sz="0" w:space="0" w:color="auto"/>
        <w:bottom w:val="none" w:sz="0" w:space="0" w:color="auto"/>
        <w:right w:val="none" w:sz="0" w:space="0" w:color="auto"/>
      </w:divBdr>
    </w:div>
    <w:div w:id="682247799">
      <w:bodyDiv w:val="1"/>
      <w:marLeft w:val="0"/>
      <w:marRight w:val="0"/>
      <w:marTop w:val="0"/>
      <w:marBottom w:val="0"/>
      <w:divBdr>
        <w:top w:val="none" w:sz="0" w:space="0" w:color="auto"/>
        <w:left w:val="none" w:sz="0" w:space="0" w:color="auto"/>
        <w:bottom w:val="none" w:sz="0" w:space="0" w:color="auto"/>
        <w:right w:val="none" w:sz="0" w:space="0" w:color="auto"/>
      </w:divBdr>
    </w:div>
    <w:div w:id="682514470">
      <w:bodyDiv w:val="1"/>
      <w:marLeft w:val="0"/>
      <w:marRight w:val="0"/>
      <w:marTop w:val="0"/>
      <w:marBottom w:val="0"/>
      <w:divBdr>
        <w:top w:val="none" w:sz="0" w:space="0" w:color="auto"/>
        <w:left w:val="none" w:sz="0" w:space="0" w:color="auto"/>
        <w:bottom w:val="none" w:sz="0" w:space="0" w:color="auto"/>
        <w:right w:val="none" w:sz="0" w:space="0" w:color="auto"/>
      </w:divBdr>
    </w:div>
    <w:div w:id="682516263">
      <w:bodyDiv w:val="1"/>
      <w:marLeft w:val="0"/>
      <w:marRight w:val="0"/>
      <w:marTop w:val="0"/>
      <w:marBottom w:val="0"/>
      <w:divBdr>
        <w:top w:val="none" w:sz="0" w:space="0" w:color="auto"/>
        <w:left w:val="none" w:sz="0" w:space="0" w:color="auto"/>
        <w:bottom w:val="none" w:sz="0" w:space="0" w:color="auto"/>
        <w:right w:val="none" w:sz="0" w:space="0" w:color="auto"/>
      </w:divBdr>
    </w:div>
    <w:div w:id="682588386">
      <w:bodyDiv w:val="1"/>
      <w:marLeft w:val="0"/>
      <w:marRight w:val="0"/>
      <w:marTop w:val="0"/>
      <w:marBottom w:val="0"/>
      <w:divBdr>
        <w:top w:val="none" w:sz="0" w:space="0" w:color="auto"/>
        <w:left w:val="none" w:sz="0" w:space="0" w:color="auto"/>
        <w:bottom w:val="none" w:sz="0" w:space="0" w:color="auto"/>
        <w:right w:val="none" w:sz="0" w:space="0" w:color="auto"/>
      </w:divBdr>
    </w:div>
    <w:div w:id="682707249">
      <w:bodyDiv w:val="1"/>
      <w:marLeft w:val="0"/>
      <w:marRight w:val="0"/>
      <w:marTop w:val="0"/>
      <w:marBottom w:val="0"/>
      <w:divBdr>
        <w:top w:val="none" w:sz="0" w:space="0" w:color="auto"/>
        <w:left w:val="none" w:sz="0" w:space="0" w:color="auto"/>
        <w:bottom w:val="none" w:sz="0" w:space="0" w:color="auto"/>
        <w:right w:val="none" w:sz="0" w:space="0" w:color="auto"/>
      </w:divBdr>
    </w:div>
    <w:div w:id="683240328">
      <w:bodyDiv w:val="1"/>
      <w:marLeft w:val="0"/>
      <w:marRight w:val="0"/>
      <w:marTop w:val="0"/>
      <w:marBottom w:val="0"/>
      <w:divBdr>
        <w:top w:val="none" w:sz="0" w:space="0" w:color="auto"/>
        <w:left w:val="none" w:sz="0" w:space="0" w:color="auto"/>
        <w:bottom w:val="none" w:sz="0" w:space="0" w:color="auto"/>
        <w:right w:val="none" w:sz="0" w:space="0" w:color="auto"/>
      </w:divBdr>
    </w:div>
    <w:div w:id="683753357">
      <w:bodyDiv w:val="1"/>
      <w:marLeft w:val="0"/>
      <w:marRight w:val="0"/>
      <w:marTop w:val="0"/>
      <w:marBottom w:val="0"/>
      <w:divBdr>
        <w:top w:val="none" w:sz="0" w:space="0" w:color="auto"/>
        <w:left w:val="none" w:sz="0" w:space="0" w:color="auto"/>
        <w:bottom w:val="none" w:sz="0" w:space="0" w:color="auto"/>
        <w:right w:val="none" w:sz="0" w:space="0" w:color="auto"/>
      </w:divBdr>
    </w:div>
    <w:div w:id="683943036">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551176">
      <w:bodyDiv w:val="1"/>
      <w:marLeft w:val="0"/>
      <w:marRight w:val="0"/>
      <w:marTop w:val="0"/>
      <w:marBottom w:val="0"/>
      <w:divBdr>
        <w:top w:val="none" w:sz="0" w:space="0" w:color="auto"/>
        <w:left w:val="none" w:sz="0" w:space="0" w:color="auto"/>
        <w:bottom w:val="none" w:sz="0" w:space="0" w:color="auto"/>
        <w:right w:val="none" w:sz="0" w:space="0" w:color="auto"/>
      </w:divBdr>
    </w:div>
    <w:div w:id="684866735">
      <w:bodyDiv w:val="1"/>
      <w:marLeft w:val="0"/>
      <w:marRight w:val="0"/>
      <w:marTop w:val="0"/>
      <w:marBottom w:val="0"/>
      <w:divBdr>
        <w:top w:val="none" w:sz="0" w:space="0" w:color="auto"/>
        <w:left w:val="none" w:sz="0" w:space="0" w:color="auto"/>
        <w:bottom w:val="none" w:sz="0" w:space="0" w:color="auto"/>
        <w:right w:val="none" w:sz="0" w:space="0" w:color="auto"/>
      </w:divBdr>
    </w:div>
    <w:div w:id="684942399">
      <w:bodyDiv w:val="1"/>
      <w:marLeft w:val="0"/>
      <w:marRight w:val="0"/>
      <w:marTop w:val="0"/>
      <w:marBottom w:val="0"/>
      <w:divBdr>
        <w:top w:val="none" w:sz="0" w:space="0" w:color="auto"/>
        <w:left w:val="none" w:sz="0" w:space="0" w:color="auto"/>
        <w:bottom w:val="none" w:sz="0" w:space="0" w:color="auto"/>
        <w:right w:val="none" w:sz="0" w:space="0" w:color="auto"/>
      </w:divBdr>
    </w:div>
    <w:div w:id="685137794">
      <w:bodyDiv w:val="1"/>
      <w:marLeft w:val="0"/>
      <w:marRight w:val="0"/>
      <w:marTop w:val="0"/>
      <w:marBottom w:val="0"/>
      <w:divBdr>
        <w:top w:val="none" w:sz="0" w:space="0" w:color="auto"/>
        <w:left w:val="none" w:sz="0" w:space="0" w:color="auto"/>
        <w:bottom w:val="none" w:sz="0" w:space="0" w:color="auto"/>
        <w:right w:val="none" w:sz="0" w:space="0" w:color="auto"/>
      </w:divBdr>
    </w:div>
    <w:div w:id="686369329">
      <w:bodyDiv w:val="1"/>
      <w:marLeft w:val="0"/>
      <w:marRight w:val="0"/>
      <w:marTop w:val="0"/>
      <w:marBottom w:val="0"/>
      <w:divBdr>
        <w:top w:val="none" w:sz="0" w:space="0" w:color="auto"/>
        <w:left w:val="none" w:sz="0" w:space="0" w:color="auto"/>
        <w:bottom w:val="none" w:sz="0" w:space="0" w:color="auto"/>
        <w:right w:val="none" w:sz="0" w:space="0" w:color="auto"/>
      </w:divBdr>
    </w:div>
    <w:div w:id="686445489">
      <w:bodyDiv w:val="1"/>
      <w:marLeft w:val="0"/>
      <w:marRight w:val="0"/>
      <w:marTop w:val="0"/>
      <w:marBottom w:val="0"/>
      <w:divBdr>
        <w:top w:val="none" w:sz="0" w:space="0" w:color="auto"/>
        <w:left w:val="none" w:sz="0" w:space="0" w:color="auto"/>
        <w:bottom w:val="none" w:sz="0" w:space="0" w:color="auto"/>
        <w:right w:val="none" w:sz="0" w:space="0" w:color="auto"/>
      </w:divBdr>
    </w:div>
    <w:div w:id="686446468">
      <w:bodyDiv w:val="1"/>
      <w:marLeft w:val="0"/>
      <w:marRight w:val="0"/>
      <w:marTop w:val="0"/>
      <w:marBottom w:val="0"/>
      <w:divBdr>
        <w:top w:val="none" w:sz="0" w:space="0" w:color="auto"/>
        <w:left w:val="none" w:sz="0" w:space="0" w:color="auto"/>
        <w:bottom w:val="none" w:sz="0" w:space="0" w:color="auto"/>
        <w:right w:val="none" w:sz="0" w:space="0" w:color="auto"/>
      </w:divBdr>
    </w:div>
    <w:div w:id="686904132">
      <w:bodyDiv w:val="1"/>
      <w:marLeft w:val="0"/>
      <w:marRight w:val="0"/>
      <w:marTop w:val="0"/>
      <w:marBottom w:val="0"/>
      <w:divBdr>
        <w:top w:val="none" w:sz="0" w:space="0" w:color="auto"/>
        <w:left w:val="none" w:sz="0" w:space="0" w:color="auto"/>
        <w:bottom w:val="none" w:sz="0" w:space="0" w:color="auto"/>
        <w:right w:val="none" w:sz="0" w:space="0" w:color="auto"/>
      </w:divBdr>
    </w:div>
    <w:div w:id="687029418">
      <w:bodyDiv w:val="1"/>
      <w:marLeft w:val="0"/>
      <w:marRight w:val="0"/>
      <w:marTop w:val="0"/>
      <w:marBottom w:val="0"/>
      <w:divBdr>
        <w:top w:val="none" w:sz="0" w:space="0" w:color="auto"/>
        <w:left w:val="none" w:sz="0" w:space="0" w:color="auto"/>
        <w:bottom w:val="none" w:sz="0" w:space="0" w:color="auto"/>
        <w:right w:val="none" w:sz="0" w:space="0" w:color="auto"/>
      </w:divBdr>
    </w:div>
    <w:div w:id="687563755">
      <w:bodyDiv w:val="1"/>
      <w:marLeft w:val="0"/>
      <w:marRight w:val="0"/>
      <w:marTop w:val="0"/>
      <w:marBottom w:val="0"/>
      <w:divBdr>
        <w:top w:val="none" w:sz="0" w:space="0" w:color="auto"/>
        <w:left w:val="none" w:sz="0" w:space="0" w:color="auto"/>
        <w:bottom w:val="none" w:sz="0" w:space="0" w:color="auto"/>
        <w:right w:val="none" w:sz="0" w:space="0" w:color="auto"/>
      </w:divBdr>
    </w:div>
    <w:div w:id="687606284">
      <w:bodyDiv w:val="1"/>
      <w:marLeft w:val="0"/>
      <w:marRight w:val="0"/>
      <w:marTop w:val="0"/>
      <w:marBottom w:val="0"/>
      <w:divBdr>
        <w:top w:val="none" w:sz="0" w:space="0" w:color="auto"/>
        <w:left w:val="none" w:sz="0" w:space="0" w:color="auto"/>
        <w:bottom w:val="none" w:sz="0" w:space="0" w:color="auto"/>
        <w:right w:val="none" w:sz="0" w:space="0" w:color="auto"/>
      </w:divBdr>
    </w:div>
    <w:div w:id="687874918">
      <w:bodyDiv w:val="1"/>
      <w:marLeft w:val="0"/>
      <w:marRight w:val="0"/>
      <w:marTop w:val="0"/>
      <w:marBottom w:val="0"/>
      <w:divBdr>
        <w:top w:val="none" w:sz="0" w:space="0" w:color="auto"/>
        <w:left w:val="none" w:sz="0" w:space="0" w:color="auto"/>
        <w:bottom w:val="none" w:sz="0" w:space="0" w:color="auto"/>
        <w:right w:val="none" w:sz="0" w:space="0" w:color="auto"/>
      </w:divBdr>
    </w:div>
    <w:div w:id="688065081">
      <w:bodyDiv w:val="1"/>
      <w:marLeft w:val="0"/>
      <w:marRight w:val="0"/>
      <w:marTop w:val="0"/>
      <w:marBottom w:val="0"/>
      <w:divBdr>
        <w:top w:val="none" w:sz="0" w:space="0" w:color="auto"/>
        <w:left w:val="none" w:sz="0" w:space="0" w:color="auto"/>
        <w:bottom w:val="none" w:sz="0" w:space="0" w:color="auto"/>
        <w:right w:val="none" w:sz="0" w:space="0" w:color="auto"/>
      </w:divBdr>
    </w:div>
    <w:div w:id="688530101">
      <w:bodyDiv w:val="1"/>
      <w:marLeft w:val="0"/>
      <w:marRight w:val="0"/>
      <w:marTop w:val="0"/>
      <w:marBottom w:val="0"/>
      <w:divBdr>
        <w:top w:val="none" w:sz="0" w:space="0" w:color="auto"/>
        <w:left w:val="none" w:sz="0" w:space="0" w:color="auto"/>
        <w:bottom w:val="none" w:sz="0" w:space="0" w:color="auto"/>
        <w:right w:val="none" w:sz="0" w:space="0" w:color="auto"/>
      </w:divBdr>
    </w:div>
    <w:div w:id="689065372">
      <w:bodyDiv w:val="1"/>
      <w:marLeft w:val="0"/>
      <w:marRight w:val="0"/>
      <w:marTop w:val="0"/>
      <w:marBottom w:val="0"/>
      <w:divBdr>
        <w:top w:val="none" w:sz="0" w:space="0" w:color="auto"/>
        <w:left w:val="none" w:sz="0" w:space="0" w:color="auto"/>
        <w:bottom w:val="none" w:sz="0" w:space="0" w:color="auto"/>
        <w:right w:val="none" w:sz="0" w:space="0" w:color="auto"/>
      </w:divBdr>
    </w:div>
    <w:div w:id="689259337">
      <w:bodyDiv w:val="1"/>
      <w:marLeft w:val="0"/>
      <w:marRight w:val="0"/>
      <w:marTop w:val="0"/>
      <w:marBottom w:val="0"/>
      <w:divBdr>
        <w:top w:val="none" w:sz="0" w:space="0" w:color="auto"/>
        <w:left w:val="none" w:sz="0" w:space="0" w:color="auto"/>
        <w:bottom w:val="none" w:sz="0" w:space="0" w:color="auto"/>
        <w:right w:val="none" w:sz="0" w:space="0" w:color="auto"/>
      </w:divBdr>
    </w:div>
    <w:div w:id="689450460">
      <w:bodyDiv w:val="1"/>
      <w:marLeft w:val="0"/>
      <w:marRight w:val="0"/>
      <w:marTop w:val="0"/>
      <w:marBottom w:val="0"/>
      <w:divBdr>
        <w:top w:val="none" w:sz="0" w:space="0" w:color="auto"/>
        <w:left w:val="none" w:sz="0" w:space="0" w:color="auto"/>
        <w:bottom w:val="none" w:sz="0" w:space="0" w:color="auto"/>
        <w:right w:val="none" w:sz="0" w:space="0" w:color="auto"/>
      </w:divBdr>
    </w:div>
    <w:div w:id="689599562">
      <w:bodyDiv w:val="1"/>
      <w:marLeft w:val="0"/>
      <w:marRight w:val="0"/>
      <w:marTop w:val="0"/>
      <w:marBottom w:val="0"/>
      <w:divBdr>
        <w:top w:val="none" w:sz="0" w:space="0" w:color="auto"/>
        <w:left w:val="none" w:sz="0" w:space="0" w:color="auto"/>
        <w:bottom w:val="none" w:sz="0" w:space="0" w:color="auto"/>
        <w:right w:val="none" w:sz="0" w:space="0" w:color="auto"/>
      </w:divBdr>
    </w:div>
    <w:div w:id="689721310">
      <w:bodyDiv w:val="1"/>
      <w:marLeft w:val="0"/>
      <w:marRight w:val="0"/>
      <w:marTop w:val="0"/>
      <w:marBottom w:val="0"/>
      <w:divBdr>
        <w:top w:val="none" w:sz="0" w:space="0" w:color="auto"/>
        <w:left w:val="none" w:sz="0" w:space="0" w:color="auto"/>
        <w:bottom w:val="none" w:sz="0" w:space="0" w:color="auto"/>
        <w:right w:val="none" w:sz="0" w:space="0" w:color="auto"/>
      </w:divBdr>
    </w:div>
    <w:div w:id="689839345">
      <w:bodyDiv w:val="1"/>
      <w:marLeft w:val="0"/>
      <w:marRight w:val="0"/>
      <w:marTop w:val="0"/>
      <w:marBottom w:val="0"/>
      <w:divBdr>
        <w:top w:val="none" w:sz="0" w:space="0" w:color="auto"/>
        <w:left w:val="none" w:sz="0" w:space="0" w:color="auto"/>
        <w:bottom w:val="none" w:sz="0" w:space="0" w:color="auto"/>
        <w:right w:val="none" w:sz="0" w:space="0" w:color="auto"/>
      </w:divBdr>
    </w:div>
    <w:div w:id="689914806">
      <w:bodyDiv w:val="1"/>
      <w:marLeft w:val="0"/>
      <w:marRight w:val="0"/>
      <w:marTop w:val="0"/>
      <w:marBottom w:val="0"/>
      <w:divBdr>
        <w:top w:val="none" w:sz="0" w:space="0" w:color="auto"/>
        <w:left w:val="none" w:sz="0" w:space="0" w:color="auto"/>
        <w:bottom w:val="none" w:sz="0" w:space="0" w:color="auto"/>
        <w:right w:val="none" w:sz="0" w:space="0" w:color="auto"/>
      </w:divBdr>
    </w:div>
    <w:div w:id="690105152">
      <w:bodyDiv w:val="1"/>
      <w:marLeft w:val="0"/>
      <w:marRight w:val="0"/>
      <w:marTop w:val="0"/>
      <w:marBottom w:val="0"/>
      <w:divBdr>
        <w:top w:val="none" w:sz="0" w:space="0" w:color="auto"/>
        <w:left w:val="none" w:sz="0" w:space="0" w:color="auto"/>
        <w:bottom w:val="none" w:sz="0" w:space="0" w:color="auto"/>
        <w:right w:val="none" w:sz="0" w:space="0" w:color="auto"/>
      </w:divBdr>
    </w:div>
    <w:div w:id="690642221">
      <w:bodyDiv w:val="1"/>
      <w:marLeft w:val="0"/>
      <w:marRight w:val="0"/>
      <w:marTop w:val="0"/>
      <w:marBottom w:val="0"/>
      <w:divBdr>
        <w:top w:val="none" w:sz="0" w:space="0" w:color="auto"/>
        <w:left w:val="none" w:sz="0" w:space="0" w:color="auto"/>
        <w:bottom w:val="none" w:sz="0" w:space="0" w:color="auto"/>
        <w:right w:val="none" w:sz="0" w:space="0" w:color="auto"/>
      </w:divBdr>
    </w:div>
    <w:div w:id="690765810">
      <w:bodyDiv w:val="1"/>
      <w:marLeft w:val="0"/>
      <w:marRight w:val="0"/>
      <w:marTop w:val="0"/>
      <w:marBottom w:val="0"/>
      <w:divBdr>
        <w:top w:val="none" w:sz="0" w:space="0" w:color="auto"/>
        <w:left w:val="none" w:sz="0" w:space="0" w:color="auto"/>
        <w:bottom w:val="none" w:sz="0" w:space="0" w:color="auto"/>
        <w:right w:val="none" w:sz="0" w:space="0" w:color="auto"/>
      </w:divBdr>
    </w:div>
    <w:div w:id="691224054">
      <w:bodyDiv w:val="1"/>
      <w:marLeft w:val="0"/>
      <w:marRight w:val="0"/>
      <w:marTop w:val="0"/>
      <w:marBottom w:val="0"/>
      <w:divBdr>
        <w:top w:val="none" w:sz="0" w:space="0" w:color="auto"/>
        <w:left w:val="none" w:sz="0" w:space="0" w:color="auto"/>
        <w:bottom w:val="none" w:sz="0" w:space="0" w:color="auto"/>
        <w:right w:val="none" w:sz="0" w:space="0" w:color="auto"/>
      </w:divBdr>
    </w:div>
    <w:div w:id="691610949">
      <w:bodyDiv w:val="1"/>
      <w:marLeft w:val="0"/>
      <w:marRight w:val="0"/>
      <w:marTop w:val="0"/>
      <w:marBottom w:val="0"/>
      <w:divBdr>
        <w:top w:val="none" w:sz="0" w:space="0" w:color="auto"/>
        <w:left w:val="none" w:sz="0" w:space="0" w:color="auto"/>
        <w:bottom w:val="none" w:sz="0" w:space="0" w:color="auto"/>
        <w:right w:val="none" w:sz="0" w:space="0" w:color="auto"/>
      </w:divBdr>
    </w:div>
    <w:div w:id="691684041">
      <w:bodyDiv w:val="1"/>
      <w:marLeft w:val="0"/>
      <w:marRight w:val="0"/>
      <w:marTop w:val="0"/>
      <w:marBottom w:val="0"/>
      <w:divBdr>
        <w:top w:val="none" w:sz="0" w:space="0" w:color="auto"/>
        <w:left w:val="none" w:sz="0" w:space="0" w:color="auto"/>
        <w:bottom w:val="none" w:sz="0" w:space="0" w:color="auto"/>
        <w:right w:val="none" w:sz="0" w:space="0" w:color="auto"/>
      </w:divBdr>
    </w:div>
    <w:div w:id="691764880">
      <w:bodyDiv w:val="1"/>
      <w:marLeft w:val="0"/>
      <w:marRight w:val="0"/>
      <w:marTop w:val="0"/>
      <w:marBottom w:val="0"/>
      <w:divBdr>
        <w:top w:val="none" w:sz="0" w:space="0" w:color="auto"/>
        <w:left w:val="none" w:sz="0" w:space="0" w:color="auto"/>
        <w:bottom w:val="none" w:sz="0" w:space="0" w:color="auto"/>
        <w:right w:val="none" w:sz="0" w:space="0" w:color="auto"/>
      </w:divBdr>
    </w:div>
    <w:div w:id="691994950">
      <w:bodyDiv w:val="1"/>
      <w:marLeft w:val="0"/>
      <w:marRight w:val="0"/>
      <w:marTop w:val="0"/>
      <w:marBottom w:val="0"/>
      <w:divBdr>
        <w:top w:val="none" w:sz="0" w:space="0" w:color="auto"/>
        <w:left w:val="none" w:sz="0" w:space="0" w:color="auto"/>
        <w:bottom w:val="none" w:sz="0" w:space="0" w:color="auto"/>
        <w:right w:val="none" w:sz="0" w:space="0" w:color="auto"/>
      </w:divBdr>
    </w:div>
    <w:div w:id="692003182">
      <w:bodyDiv w:val="1"/>
      <w:marLeft w:val="0"/>
      <w:marRight w:val="0"/>
      <w:marTop w:val="0"/>
      <w:marBottom w:val="0"/>
      <w:divBdr>
        <w:top w:val="none" w:sz="0" w:space="0" w:color="auto"/>
        <w:left w:val="none" w:sz="0" w:space="0" w:color="auto"/>
        <w:bottom w:val="none" w:sz="0" w:space="0" w:color="auto"/>
        <w:right w:val="none" w:sz="0" w:space="0" w:color="auto"/>
      </w:divBdr>
    </w:div>
    <w:div w:id="692076753">
      <w:bodyDiv w:val="1"/>
      <w:marLeft w:val="0"/>
      <w:marRight w:val="0"/>
      <w:marTop w:val="0"/>
      <w:marBottom w:val="0"/>
      <w:divBdr>
        <w:top w:val="none" w:sz="0" w:space="0" w:color="auto"/>
        <w:left w:val="none" w:sz="0" w:space="0" w:color="auto"/>
        <w:bottom w:val="none" w:sz="0" w:space="0" w:color="auto"/>
        <w:right w:val="none" w:sz="0" w:space="0" w:color="auto"/>
      </w:divBdr>
    </w:div>
    <w:div w:id="692338856">
      <w:bodyDiv w:val="1"/>
      <w:marLeft w:val="0"/>
      <w:marRight w:val="0"/>
      <w:marTop w:val="0"/>
      <w:marBottom w:val="0"/>
      <w:divBdr>
        <w:top w:val="none" w:sz="0" w:space="0" w:color="auto"/>
        <w:left w:val="none" w:sz="0" w:space="0" w:color="auto"/>
        <w:bottom w:val="none" w:sz="0" w:space="0" w:color="auto"/>
        <w:right w:val="none" w:sz="0" w:space="0" w:color="auto"/>
      </w:divBdr>
    </w:div>
    <w:div w:id="692652389">
      <w:bodyDiv w:val="1"/>
      <w:marLeft w:val="0"/>
      <w:marRight w:val="0"/>
      <w:marTop w:val="0"/>
      <w:marBottom w:val="0"/>
      <w:divBdr>
        <w:top w:val="none" w:sz="0" w:space="0" w:color="auto"/>
        <w:left w:val="none" w:sz="0" w:space="0" w:color="auto"/>
        <w:bottom w:val="none" w:sz="0" w:space="0" w:color="auto"/>
        <w:right w:val="none" w:sz="0" w:space="0" w:color="auto"/>
      </w:divBdr>
    </w:div>
    <w:div w:id="692848301">
      <w:bodyDiv w:val="1"/>
      <w:marLeft w:val="0"/>
      <w:marRight w:val="0"/>
      <w:marTop w:val="0"/>
      <w:marBottom w:val="0"/>
      <w:divBdr>
        <w:top w:val="none" w:sz="0" w:space="0" w:color="auto"/>
        <w:left w:val="none" w:sz="0" w:space="0" w:color="auto"/>
        <w:bottom w:val="none" w:sz="0" w:space="0" w:color="auto"/>
        <w:right w:val="none" w:sz="0" w:space="0" w:color="auto"/>
      </w:divBdr>
    </w:div>
    <w:div w:id="693002154">
      <w:bodyDiv w:val="1"/>
      <w:marLeft w:val="0"/>
      <w:marRight w:val="0"/>
      <w:marTop w:val="0"/>
      <w:marBottom w:val="0"/>
      <w:divBdr>
        <w:top w:val="none" w:sz="0" w:space="0" w:color="auto"/>
        <w:left w:val="none" w:sz="0" w:space="0" w:color="auto"/>
        <w:bottom w:val="none" w:sz="0" w:space="0" w:color="auto"/>
        <w:right w:val="none" w:sz="0" w:space="0" w:color="auto"/>
      </w:divBdr>
    </w:div>
    <w:div w:id="693115416">
      <w:bodyDiv w:val="1"/>
      <w:marLeft w:val="0"/>
      <w:marRight w:val="0"/>
      <w:marTop w:val="0"/>
      <w:marBottom w:val="0"/>
      <w:divBdr>
        <w:top w:val="none" w:sz="0" w:space="0" w:color="auto"/>
        <w:left w:val="none" w:sz="0" w:space="0" w:color="auto"/>
        <w:bottom w:val="none" w:sz="0" w:space="0" w:color="auto"/>
        <w:right w:val="none" w:sz="0" w:space="0" w:color="auto"/>
      </w:divBdr>
    </w:div>
    <w:div w:id="693120002">
      <w:bodyDiv w:val="1"/>
      <w:marLeft w:val="0"/>
      <w:marRight w:val="0"/>
      <w:marTop w:val="0"/>
      <w:marBottom w:val="0"/>
      <w:divBdr>
        <w:top w:val="none" w:sz="0" w:space="0" w:color="auto"/>
        <w:left w:val="none" w:sz="0" w:space="0" w:color="auto"/>
        <w:bottom w:val="none" w:sz="0" w:space="0" w:color="auto"/>
        <w:right w:val="none" w:sz="0" w:space="0" w:color="auto"/>
      </w:divBdr>
    </w:div>
    <w:div w:id="693120649">
      <w:bodyDiv w:val="1"/>
      <w:marLeft w:val="0"/>
      <w:marRight w:val="0"/>
      <w:marTop w:val="0"/>
      <w:marBottom w:val="0"/>
      <w:divBdr>
        <w:top w:val="none" w:sz="0" w:space="0" w:color="auto"/>
        <w:left w:val="none" w:sz="0" w:space="0" w:color="auto"/>
        <w:bottom w:val="none" w:sz="0" w:space="0" w:color="auto"/>
        <w:right w:val="none" w:sz="0" w:space="0" w:color="auto"/>
      </w:divBdr>
    </w:div>
    <w:div w:id="693192923">
      <w:bodyDiv w:val="1"/>
      <w:marLeft w:val="0"/>
      <w:marRight w:val="0"/>
      <w:marTop w:val="0"/>
      <w:marBottom w:val="0"/>
      <w:divBdr>
        <w:top w:val="none" w:sz="0" w:space="0" w:color="auto"/>
        <w:left w:val="none" w:sz="0" w:space="0" w:color="auto"/>
        <w:bottom w:val="none" w:sz="0" w:space="0" w:color="auto"/>
        <w:right w:val="none" w:sz="0" w:space="0" w:color="auto"/>
      </w:divBdr>
    </w:div>
    <w:div w:id="693724409">
      <w:bodyDiv w:val="1"/>
      <w:marLeft w:val="0"/>
      <w:marRight w:val="0"/>
      <w:marTop w:val="0"/>
      <w:marBottom w:val="0"/>
      <w:divBdr>
        <w:top w:val="none" w:sz="0" w:space="0" w:color="auto"/>
        <w:left w:val="none" w:sz="0" w:space="0" w:color="auto"/>
        <w:bottom w:val="none" w:sz="0" w:space="0" w:color="auto"/>
        <w:right w:val="none" w:sz="0" w:space="0" w:color="auto"/>
      </w:divBdr>
    </w:div>
    <w:div w:id="693918789">
      <w:bodyDiv w:val="1"/>
      <w:marLeft w:val="0"/>
      <w:marRight w:val="0"/>
      <w:marTop w:val="0"/>
      <w:marBottom w:val="0"/>
      <w:divBdr>
        <w:top w:val="none" w:sz="0" w:space="0" w:color="auto"/>
        <w:left w:val="none" w:sz="0" w:space="0" w:color="auto"/>
        <w:bottom w:val="none" w:sz="0" w:space="0" w:color="auto"/>
        <w:right w:val="none" w:sz="0" w:space="0" w:color="auto"/>
      </w:divBdr>
    </w:div>
    <w:div w:id="694188392">
      <w:bodyDiv w:val="1"/>
      <w:marLeft w:val="0"/>
      <w:marRight w:val="0"/>
      <w:marTop w:val="0"/>
      <w:marBottom w:val="0"/>
      <w:divBdr>
        <w:top w:val="none" w:sz="0" w:space="0" w:color="auto"/>
        <w:left w:val="none" w:sz="0" w:space="0" w:color="auto"/>
        <w:bottom w:val="none" w:sz="0" w:space="0" w:color="auto"/>
        <w:right w:val="none" w:sz="0" w:space="0" w:color="auto"/>
      </w:divBdr>
    </w:div>
    <w:div w:id="694306769">
      <w:bodyDiv w:val="1"/>
      <w:marLeft w:val="0"/>
      <w:marRight w:val="0"/>
      <w:marTop w:val="0"/>
      <w:marBottom w:val="0"/>
      <w:divBdr>
        <w:top w:val="none" w:sz="0" w:space="0" w:color="auto"/>
        <w:left w:val="none" w:sz="0" w:space="0" w:color="auto"/>
        <w:bottom w:val="none" w:sz="0" w:space="0" w:color="auto"/>
        <w:right w:val="none" w:sz="0" w:space="0" w:color="auto"/>
      </w:divBdr>
    </w:div>
    <w:div w:id="694381373">
      <w:bodyDiv w:val="1"/>
      <w:marLeft w:val="0"/>
      <w:marRight w:val="0"/>
      <w:marTop w:val="0"/>
      <w:marBottom w:val="0"/>
      <w:divBdr>
        <w:top w:val="none" w:sz="0" w:space="0" w:color="auto"/>
        <w:left w:val="none" w:sz="0" w:space="0" w:color="auto"/>
        <w:bottom w:val="none" w:sz="0" w:space="0" w:color="auto"/>
        <w:right w:val="none" w:sz="0" w:space="0" w:color="auto"/>
      </w:divBdr>
    </w:div>
    <w:div w:id="694501164">
      <w:bodyDiv w:val="1"/>
      <w:marLeft w:val="0"/>
      <w:marRight w:val="0"/>
      <w:marTop w:val="0"/>
      <w:marBottom w:val="0"/>
      <w:divBdr>
        <w:top w:val="none" w:sz="0" w:space="0" w:color="auto"/>
        <w:left w:val="none" w:sz="0" w:space="0" w:color="auto"/>
        <w:bottom w:val="none" w:sz="0" w:space="0" w:color="auto"/>
        <w:right w:val="none" w:sz="0" w:space="0" w:color="auto"/>
      </w:divBdr>
    </w:div>
    <w:div w:id="694576176">
      <w:bodyDiv w:val="1"/>
      <w:marLeft w:val="0"/>
      <w:marRight w:val="0"/>
      <w:marTop w:val="0"/>
      <w:marBottom w:val="0"/>
      <w:divBdr>
        <w:top w:val="none" w:sz="0" w:space="0" w:color="auto"/>
        <w:left w:val="none" w:sz="0" w:space="0" w:color="auto"/>
        <w:bottom w:val="none" w:sz="0" w:space="0" w:color="auto"/>
        <w:right w:val="none" w:sz="0" w:space="0" w:color="auto"/>
      </w:divBdr>
    </w:div>
    <w:div w:id="694622925">
      <w:bodyDiv w:val="1"/>
      <w:marLeft w:val="0"/>
      <w:marRight w:val="0"/>
      <w:marTop w:val="0"/>
      <w:marBottom w:val="0"/>
      <w:divBdr>
        <w:top w:val="none" w:sz="0" w:space="0" w:color="auto"/>
        <w:left w:val="none" w:sz="0" w:space="0" w:color="auto"/>
        <w:bottom w:val="none" w:sz="0" w:space="0" w:color="auto"/>
        <w:right w:val="none" w:sz="0" w:space="0" w:color="auto"/>
      </w:divBdr>
    </w:div>
    <w:div w:id="695036305">
      <w:bodyDiv w:val="1"/>
      <w:marLeft w:val="0"/>
      <w:marRight w:val="0"/>
      <w:marTop w:val="0"/>
      <w:marBottom w:val="0"/>
      <w:divBdr>
        <w:top w:val="none" w:sz="0" w:space="0" w:color="auto"/>
        <w:left w:val="none" w:sz="0" w:space="0" w:color="auto"/>
        <w:bottom w:val="none" w:sz="0" w:space="0" w:color="auto"/>
        <w:right w:val="none" w:sz="0" w:space="0" w:color="auto"/>
      </w:divBdr>
    </w:div>
    <w:div w:id="695079364">
      <w:bodyDiv w:val="1"/>
      <w:marLeft w:val="0"/>
      <w:marRight w:val="0"/>
      <w:marTop w:val="0"/>
      <w:marBottom w:val="0"/>
      <w:divBdr>
        <w:top w:val="none" w:sz="0" w:space="0" w:color="auto"/>
        <w:left w:val="none" w:sz="0" w:space="0" w:color="auto"/>
        <w:bottom w:val="none" w:sz="0" w:space="0" w:color="auto"/>
        <w:right w:val="none" w:sz="0" w:space="0" w:color="auto"/>
      </w:divBdr>
    </w:div>
    <w:div w:id="695236788">
      <w:bodyDiv w:val="1"/>
      <w:marLeft w:val="0"/>
      <w:marRight w:val="0"/>
      <w:marTop w:val="0"/>
      <w:marBottom w:val="0"/>
      <w:divBdr>
        <w:top w:val="none" w:sz="0" w:space="0" w:color="auto"/>
        <w:left w:val="none" w:sz="0" w:space="0" w:color="auto"/>
        <w:bottom w:val="none" w:sz="0" w:space="0" w:color="auto"/>
        <w:right w:val="none" w:sz="0" w:space="0" w:color="auto"/>
      </w:divBdr>
    </w:div>
    <w:div w:id="695424289">
      <w:bodyDiv w:val="1"/>
      <w:marLeft w:val="0"/>
      <w:marRight w:val="0"/>
      <w:marTop w:val="0"/>
      <w:marBottom w:val="0"/>
      <w:divBdr>
        <w:top w:val="none" w:sz="0" w:space="0" w:color="auto"/>
        <w:left w:val="none" w:sz="0" w:space="0" w:color="auto"/>
        <w:bottom w:val="none" w:sz="0" w:space="0" w:color="auto"/>
        <w:right w:val="none" w:sz="0" w:space="0" w:color="auto"/>
      </w:divBdr>
    </w:div>
    <w:div w:id="695473221">
      <w:bodyDiv w:val="1"/>
      <w:marLeft w:val="0"/>
      <w:marRight w:val="0"/>
      <w:marTop w:val="0"/>
      <w:marBottom w:val="0"/>
      <w:divBdr>
        <w:top w:val="none" w:sz="0" w:space="0" w:color="auto"/>
        <w:left w:val="none" w:sz="0" w:space="0" w:color="auto"/>
        <w:bottom w:val="none" w:sz="0" w:space="0" w:color="auto"/>
        <w:right w:val="none" w:sz="0" w:space="0" w:color="auto"/>
      </w:divBdr>
    </w:div>
    <w:div w:id="695542857">
      <w:bodyDiv w:val="1"/>
      <w:marLeft w:val="0"/>
      <w:marRight w:val="0"/>
      <w:marTop w:val="0"/>
      <w:marBottom w:val="0"/>
      <w:divBdr>
        <w:top w:val="none" w:sz="0" w:space="0" w:color="auto"/>
        <w:left w:val="none" w:sz="0" w:space="0" w:color="auto"/>
        <w:bottom w:val="none" w:sz="0" w:space="0" w:color="auto"/>
        <w:right w:val="none" w:sz="0" w:space="0" w:color="auto"/>
      </w:divBdr>
    </w:div>
    <w:div w:id="695739565">
      <w:bodyDiv w:val="1"/>
      <w:marLeft w:val="0"/>
      <w:marRight w:val="0"/>
      <w:marTop w:val="0"/>
      <w:marBottom w:val="0"/>
      <w:divBdr>
        <w:top w:val="none" w:sz="0" w:space="0" w:color="auto"/>
        <w:left w:val="none" w:sz="0" w:space="0" w:color="auto"/>
        <w:bottom w:val="none" w:sz="0" w:space="0" w:color="auto"/>
        <w:right w:val="none" w:sz="0" w:space="0" w:color="auto"/>
      </w:divBdr>
    </w:div>
    <w:div w:id="695891360">
      <w:bodyDiv w:val="1"/>
      <w:marLeft w:val="0"/>
      <w:marRight w:val="0"/>
      <w:marTop w:val="0"/>
      <w:marBottom w:val="0"/>
      <w:divBdr>
        <w:top w:val="none" w:sz="0" w:space="0" w:color="auto"/>
        <w:left w:val="none" w:sz="0" w:space="0" w:color="auto"/>
        <w:bottom w:val="none" w:sz="0" w:space="0" w:color="auto"/>
        <w:right w:val="none" w:sz="0" w:space="0" w:color="auto"/>
      </w:divBdr>
    </w:div>
    <w:div w:id="696076387">
      <w:bodyDiv w:val="1"/>
      <w:marLeft w:val="0"/>
      <w:marRight w:val="0"/>
      <w:marTop w:val="0"/>
      <w:marBottom w:val="0"/>
      <w:divBdr>
        <w:top w:val="none" w:sz="0" w:space="0" w:color="auto"/>
        <w:left w:val="none" w:sz="0" w:space="0" w:color="auto"/>
        <w:bottom w:val="none" w:sz="0" w:space="0" w:color="auto"/>
        <w:right w:val="none" w:sz="0" w:space="0" w:color="auto"/>
      </w:divBdr>
    </w:div>
    <w:div w:id="697317279">
      <w:bodyDiv w:val="1"/>
      <w:marLeft w:val="0"/>
      <w:marRight w:val="0"/>
      <w:marTop w:val="0"/>
      <w:marBottom w:val="0"/>
      <w:divBdr>
        <w:top w:val="none" w:sz="0" w:space="0" w:color="auto"/>
        <w:left w:val="none" w:sz="0" w:space="0" w:color="auto"/>
        <w:bottom w:val="none" w:sz="0" w:space="0" w:color="auto"/>
        <w:right w:val="none" w:sz="0" w:space="0" w:color="auto"/>
      </w:divBdr>
    </w:div>
    <w:div w:id="697699383">
      <w:bodyDiv w:val="1"/>
      <w:marLeft w:val="0"/>
      <w:marRight w:val="0"/>
      <w:marTop w:val="0"/>
      <w:marBottom w:val="0"/>
      <w:divBdr>
        <w:top w:val="none" w:sz="0" w:space="0" w:color="auto"/>
        <w:left w:val="none" w:sz="0" w:space="0" w:color="auto"/>
        <w:bottom w:val="none" w:sz="0" w:space="0" w:color="auto"/>
        <w:right w:val="none" w:sz="0" w:space="0" w:color="auto"/>
      </w:divBdr>
    </w:div>
    <w:div w:id="697896027">
      <w:bodyDiv w:val="1"/>
      <w:marLeft w:val="0"/>
      <w:marRight w:val="0"/>
      <w:marTop w:val="0"/>
      <w:marBottom w:val="0"/>
      <w:divBdr>
        <w:top w:val="none" w:sz="0" w:space="0" w:color="auto"/>
        <w:left w:val="none" w:sz="0" w:space="0" w:color="auto"/>
        <w:bottom w:val="none" w:sz="0" w:space="0" w:color="auto"/>
        <w:right w:val="none" w:sz="0" w:space="0" w:color="auto"/>
      </w:divBdr>
    </w:div>
    <w:div w:id="697971275">
      <w:bodyDiv w:val="1"/>
      <w:marLeft w:val="0"/>
      <w:marRight w:val="0"/>
      <w:marTop w:val="0"/>
      <w:marBottom w:val="0"/>
      <w:divBdr>
        <w:top w:val="none" w:sz="0" w:space="0" w:color="auto"/>
        <w:left w:val="none" w:sz="0" w:space="0" w:color="auto"/>
        <w:bottom w:val="none" w:sz="0" w:space="0" w:color="auto"/>
        <w:right w:val="none" w:sz="0" w:space="0" w:color="auto"/>
      </w:divBdr>
    </w:div>
    <w:div w:id="698820611">
      <w:bodyDiv w:val="1"/>
      <w:marLeft w:val="0"/>
      <w:marRight w:val="0"/>
      <w:marTop w:val="0"/>
      <w:marBottom w:val="0"/>
      <w:divBdr>
        <w:top w:val="none" w:sz="0" w:space="0" w:color="auto"/>
        <w:left w:val="none" w:sz="0" w:space="0" w:color="auto"/>
        <w:bottom w:val="none" w:sz="0" w:space="0" w:color="auto"/>
        <w:right w:val="none" w:sz="0" w:space="0" w:color="auto"/>
      </w:divBdr>
    </w:div>
    <w:div w:id="699205728">
      <w:bodyDiv w:val="1"/>
      <w:marLeft w:val="0"/>
      <w:marRight w:val="0"/>
      <w:marTop w:val="0"/>
      <w:marBottom w:val="0"/>
      <w:divBdr>
        <w:top w:val="none" w:sz="0" w:space="0" w:color="auto"/>
        <w:left w:val="none" w:sz="0" w:space="0" w:color="auto"/>
        <w:bottom w:val="none" w:sz="0" w:space="0" w:color="auto"/>
        <w:right w:val="none" w:sz="0" w:space="0" w:color="auto"/>
      </w:divBdr>
    </w:div>
    <w:div w:id="699206755">
      <w:bodyDiv w:val="1"/>
      <w:marLeft w:val="0"/>
      <w:marRight w:val="0"/>
      <w:marTop w:val="0"/>
      <w:marBottom w:val="0"/>
      <w:divBdr>
        <w:top w:val="none" w:sz="0" w:space="0" w:color="auto"/>
        <w:left w:val="none" w:sz="0" w:space="0" w:color="auto"/>
        <w:bottom w:val="none" w:sz="0" w:space="0" w:color="auto"/>
        <w:right w:val="none" w:sz="0" w:space="0" w:color="auto"/>
      </w:divBdr>
    </w:div>
    <w:div w:id="699283764">
      <w:bodyDiv w:val="1"/>
      <w:marLeft w:val="0"/>
      <w:marRight w:val="0"/>
      <w:marTop w:val="0"/>
      <w:marBottom w:val="0"/>
      <w:divBdr>
        <w:top w:val="none" w:sz="0" w:space="0" w:color="auto"/>
        <w:left w:val="none" w:sz="0" w:space="0" w:color="auto"/>
        <w:bottom w:val="none" w:sz="0" w:space="0" w:color="auto"/>
        <w:right w:val="none" w:sz="0" w:space="0" w:color="auto"/>
      </w:divBdr>
    </w:div>
    <w:div w:id="699552412">
      <w:bodyDiv w:val="1"/>
      <w:marLeft w:val="0"/>
      <w:marRight w:val="0"/>
      <w:marTop w:val="0"/>
      <w:marBottom w:val="0"/>
      <w:divBdr>
        <w:top w:val="none" w:sz="0" w:space="0" w:color="auto"/>
        <w:left w:val="none" w:sz="0" w:space="0" w:color="auto"/>
        <w:bottom w:val="none" w:sz="0" w:space="0" w:color="auto"/>
        <w:right w:val="none" w:sz="0" w:space="0" w:color="auto"/>
      </w:divBdr>
    </w:div>
    <w:div w:id="700519170">
      <w:bodyDiv w:val="1"/>
      <w:marLeft w:val="0"/>
      <w:marRight w:val="0"/>
      <w:marTop w:val="0"/>
      <w:marBottom w:val="0"/>
      <w:divBdr>
        <w:top w:val="none" w:sz="0" w:space="0" w:color="auto"/>
        <w:left w:val="none" w:sz="0" w:space="0" w:color="auto"/>
        <w:bottom w:val="none" w:sz="0" w:space="0" w:color="auto"/>
        <w:right w:val="none" w:sz="0" w:space="0" w:color="auto"/>
      </w:divBdr>
    </w:div>
    <w:div w:id="700592552">
      <w:bodyDiv w:val="1"/>
      <w:marLeft w:val="0"/>
      <w:marRight w:val="0"/>
      <w:marTop w:val="0"/>
      <w:marBottom w:val="0"/>
      <w:divBdr>
        <w:top w:val="none" w:sz="0" w:space="0" w:color="auto"/>
        <w:left w:val="none" w:sz="0" w:space="0" w:color="auto"/>
        <w:bottom w:val="none" w:sz="0" w:space="0" w:color="auto"/>
        <w:right w:val="none" w:sz="0" w:space="0" w:color="auto"/>
      </w:divBdr>
    </w:div>
    <w:div w:id="700981247">
      <w:bodyDiv w:val="1"/>
      <w:marLeft w:val="0"/>
      <w:marRight w:val="0"/>
      <w:marTop w:val="0"/>
      <w:marBottom w:val="0"/>
      <w:divBdr>
        <w:top w:val="none" w:sz="0" w:space="0" w:color="auto"/>
        <w:left w:val="none" w:sz="0" w:space="0" w:color="auto"/>
        <w:bottom w:val="none" w:sz="0" w:space="0" w:color="auto"/>
        <w:right w:val="none" w:sz="0" w:space="0" w:color="auto"/>
      </w:divBdr>
    </w:div>
    <w:div w:id="701052947">
      <w:bodyDiv w:val="1"/>
      <w:marLeft w:val="0"/>
      <w:marRight w:val="0"/>
      <w:marTop w:val="0"/>
      <w:marBottom w:val="0"/>
      <w:divBdr>
        <w:top w:val="none" w:sz="0" w:space="0" w:color="auto"/>
        <w:left w:val="none" w:sz="0" w:space="0" w:color="auto"/>
        <w:bottom w:val="none" w:sz="0" w:space="0" w:color="auto"/>
        <w:right w:val="none" w:sz="0" w:space="0" w:color="auto"/>
      </w:divBdr>
    </w:div>
    <w:div w:id="701630777">
      <w:bodyDiv w:val="1"/>
      <w:marLeft w:val="0"/>
      <w:marRight w:val="0"/>
      <w:marTop w:val="0"/>
      <w:marBottom w:val="0"/>
      <w:divBdr>
        <w:top w:val="none" w:sz="0" w:space="0" w:color="auto"/>
        <w:left w:val="none" w:sz="0" w:space="0" w:color="auto"/>
        <w:bottom w:val="none" w:sz="0" w:space="0" w:color="auto"/>
        <w:right w:val="none" w:sz="0" w:space="0" w:color="auto"/>
      </w:divBdr>
    </w:div>
    <w:div w:id="701829367">
      <w:bodyDiv w:val="1"/>
      <w:marLeft w:val="0"/>
      <w:marRight w:val="0"/>
      <w:marTop w:val="0"/>
      <w:marBottom w:val="0"/>
      <w:divBdr>
        <w:top w:val="none" w:sz="0" w:space="0" w:color="auto"/>
        <w:left w:val="none" w:sz="0" w:space="0" w:color="auto"/>
        <w:bottom w:val="none" w:sz="0" w:space="0" w:color="auto"/>
        <w:right w:val="none" w:sz="0" w:space="0" w:color="auto"/>
      </w:divBdr>
    </w:div>
    <w:div w:id="701979535">
      <w:bodyDiv w:val="1"/>
      <w:marLeft w:val="0"/>
      <w:marRight w:val="0"/>
      <w:marTop w:val="0"/>
      <w:marBottom w:val="0"/>
      <w:divBdr>
        <w:top w:val="none" w:sz="0" w:space="0" w:color="auto"/>
        <w:left w:val="none" w:sz="0" w:space="0" w:color="auto"/>
        <w:bottom w:val="none" w:sz="0" w:space="0" w:color="auto"/>
        <w:right w:val="none" w:sz="0" w:space="0" w:color="auto"/>
      </w:divBdr>
    </w:div>
    <w:div w:id="702170037">
      <w:bodyDiv w:val="1"/>
      <w:marLeft w:val="0"/>
      <w:marRight w:val="0"/>
      <w:marTop w:val="0"/>
      <w:marBottom w:val="0"/>
      <w:divBdr>
        <w:top w:val="none" w:sz="0" w:space="0" w:color="auto"/>
        <w:left w:val="none" w:sz="0" w:space="0" w:color="auto"/>
        <w:bottom w:val="none" w:sz="0" w:space="0" w:color="auto"/>
        <w:right w:val="none" w:sz="0" w:space="0" w:color="auto"/>
      </w:divBdr>
    </w:div>
    <w:div w:id="702632309">
      <w:bodyDiv w:val="1"/>
      <w:marLeft w:val="0"/>
      <w:marRight w:val="0"/>
      <w:marTop w:val="0"/>
      <w:marBottom w:val="0"/>
      <w:divBdr>
        <w:top w:val="none" w:sz="0" w:space="0" w:color="auto"/>
        <w:left w:val="none" w:sz="0" w:space="0" w:color="auto"/>
        <w:bottom w:val="none" w:sz="0" w:space="0" w:color="auto"/>
        <w:right w:val="none" w:sz="0" w:space="0" w:color="auto"/>
      </w:divBdr>
    </w:div>
    <w:div w:id="702677164">
      <w:bodyDiv w:val="1"/>
      <w:marLeft w:val="0"/>
      <w:marRight w:val="0"/>
      <w:marTop w:val="0"/>
      <w:marBottom w:val="0"/>
      <w:divBdr>
        <w:top w:val="none" w:sz="0" w:space="0" w:color="auto"/>
        <w:left w:val="none" w:sz="0" w:space="0" w:color="auto"/>
        <w:bottom w:val="none" w:sz="0" w:space="0" w:color="auto"/>
        <w:right w:val="none" w:sz="0" w:space="0" w:color="auto"/>
      </w:divBdr>
    </w:div>
    <w:div w:id="702680655">
      <w:bodyDiv w:val="1"/>
      <w:marLeft w:val="0"/>
      <w:marRight w:val="0"/>
      <w:marTop w:val="0"/>
      <w:marBottom w:val="0"/>
      <w:divBdr>
        <w:top w:val="none" w:sz="0" w:space="0" w:color="auto"/>
        <w:left w:val="none" w:sz="0" w:space="0" w:color="auto"/>
        <w:bottom w:val="none" w:sz="0" w:space="0" w:color="auto"/>
        <w:right w:val="none" w:sz="0" w:space="0" w:color="auto"/>
      </w:divBdr>
    </w:div>
    <w:div w:id="703211210">
      <w:bodyDiv w:val="1"/>
      <w:marLeft w:val="0"/>
      <w:marRight w:val="0"/>
      <w:marTop w:val="0"/>
      <w:marBottom w:val="0"/>
      <w:divBdr>
        <w:top w:val="none" w:sz="0" w:space="0" w:color="auto"/>
        <w:left w:val="none" w:sz="0" w:space="0" w:color="auto"/>
        <w:bottom w:val="none" w:sz="0" w:space="0" w:color="auto"/>
        <w:right w:val="none" w:sz="0" w:space="0" w:color="auto"/>
      </w:divBdr>
    </w:div>
    <w:div w:id="703211730">
      <w:bodyDiv w:val="1"/>
      <w:marLeft w:val="0"/>
      <w:marRight w:val="0"/>
      <w:marTop w:val="0"/>
      <w:marBottom w:val="0"/>
      <w:divBdr>
        <w:top w:val="none" w:sz="0" w:space="0" w:color="auto"/>
        <w:left w:val="none" w:sz="0" w:space="0" w:color="auto"/>
        <w:bottom w:val="none" w:sz="0" w:space="0" w:color="auto"/>
        <w:right w:val="none" w:sz="0" w:space="0" w:color="auto"/>
      </w:divBdr>
    </w:div>
    <w:div w:id="704135769">
      <w:bodyDiv w:val="1"/>
      <w:marLeft w:val="0"/>
      <w:marRight w:val="0"/>
      <w:marTop w:val="0"/>
      <w:marBottom w:val="0"/>
      <w:divBdr>
        <w:top w:val="none" w:sz="0" w:space="0" w:color="auto"/>
        <w:left w:val="none" w:sz="0" w:space="0" w:color="auto"/>
        <w:bottom w:val="none" w:sz="0" w:space="0" w:color="auto"/>
        <w:right w:val="none" w:sz="0" w:space="0" w:color="auto"/>
      </w:divBdr>
    </w:div>
    <w:div w:id="704519529">
      <w:bodyDiv w:val="1"/>
      <w:marLeft w:val="0"/>
      <w:marRight w:val="0"/>
      <w:marTop w:val="0"/>
      <w:marBottom w:val="0"/>
      <w:divBdr>
        <w:top w:val="none" w:sz="0" w:space="0" w:color="auto"/>
        <w:left w:val="none" w:sz="0" w:space="0" w:color="auto"/>
        <w:bottom w:val="none" w:sz="0" w:space="0" w:color="auto"/>
        <w:right w:val="none" w:sz="0" w:space="0" w:color="auto"/>
      </w:divBdr>
    </w:div>
    <w:div w:id="704521453">
      <w:bodyDiv w:val="1"/>
      <w:marLeft w:val="0"/>
      <w:marRight w:val="0"/>
      <w:marTop w:val="0"/>
      <w:marBottom w:val="0"/>
      <w:divBdr>
        <w:top w:val="none" w:sz="0" w:space="0" w:color="auto"/>
        <w:left w:val="none" w:sz="0" w:space="0" w:color="auto"/>
        <w:bottom w:val="none" w:sz="0" w:space="0" w:color="auto"/>
        <w:right w:val="none" w:sz="0" w:space="0" w:color="auto"/>
      </w:divBdr>
    </w:div>
    <w:div w:id="704522439">
      <w:bodyDiv w:val="1"/>
      <w:marLeft w:val="0"/>
      <w:marRight w:val="0"/>
      <w:marTop w:val="0"/>
      <w:marBottom w:val="0"/>
      <w:divBdr>
        <w:top w:val="none" w:sz="0" w:space="0" w:color="auto"/>
        <w:left w:val="none" w:sz="0" w:space="0" w:color="auto"/>
        <w:bottom w:val="none" w:sz="0" w:space="0" w:color="auto"/>
        <w:right w:val="none" w:sz="0" w:space="0" w:color="auto"/>
      </w:divBdr>
    </w:div>
    <w:div w:id="704646996">
      <w:bodyDiv w:val="1"/>
      <w:marLeft w:val="0"/>
      <w:marRight w:val="0"/>
      <w:marTop w:val="0"/>
      <w:marBottom w:val="0"/>
      <w:divBdr>
        <w:top w:val="none" w:sz="0" w:space="0" w:color="auto"/>
        <w:left w:val="none" w:sz="0" w:space="0" w:color="auto"/>
        <w:bottom w:val="none" w:sz="0" w:space="0" w:color="auto"/>
        <w:right w:val="none" w:sz="0" w:space="0" w:color="auto"/>
      </w:divBdr>
    </w:div>
    <w:div w:id="704788489">
      <w:bodyDiv w:val="1"/>
      <w:marLeft w:val="0"/>
      <w:marRight w:val="0"/>
      <w:marTop w:val="0"/>
      <w:marBottom w:val="0"/>
      <w:divBdr>
        <w:top w:val="none" w:sz="0" w:space="0" w:color="auto"/>
        <w:left w:val="none" w:sz="0" w:space="0" w:color="auto"/>
        <w:bottom w:val="none" w:sz="0" w:space="0" w:color="auto"/>
        <w:right w:val="none" w:sz="0" w:space="0" w:color="auto"/>
      </w:divBdr>
    </w:div>
    <w:div w:id="705177810">
      <w:bodyDiv w:val="1"/>
      <w:marLeft w:val="0"/>
      <w:marRight w:val="0"/>
      <w:marTop w:val="0"/>
      <w:marBottom w:val="0"/>
      <w:divBdr>
        <w:top w:val="none" w:sz="0" w:space="0" w:color="auto"/>
        <w:left w:val="none" w:sz="0" w:space="0" w:color="auto"/>
        <w:bottom w:val="none" w:sz="0" w:space="0" w:color="auto"/>
        <w:right w:val="none" w:sz="0" w:space="0" w:color="auto"/>
      </w:divBdr>
    </w:div>
    <w:div w:id="705254069">
      <w:bodyDiv w:val="1"/>
      <w:marLeft w:val="0"/>
      <w:marRight w:val="0"/>
      <w:marTop w:val="0"/>
      <w:marBottom w:val="0"/>
      <w:divBdr>
        <w:top w:val="none" w:sz="0" w:space="0" w:color="auto"/>
        <w:left w:val="none" w:sz="0" w:space="0" w:color="auto"/>
        <w:bottom w:val="none" w:sz="0" w:space="0" w:color="auto"/>
        <w:right w:val="none" w:sz="0" w:space="0" w:color="auto"/>
      </w:divBdr>
    </w:div>
    <w:div w:id="705637321">
      <w:bodyDiv w:val="1"/>
      <w:marLeft w:val="0"/>
      <w:marRight w:val="0"/>
      <w:marTop w:val="0"/>
      <w:marBottom w:val="0"/>
      <w:divBdr>
        <w:top w:val="none" w:sz="0" w:space="0" w:color="auto"/>
        <w:left w:val="none" w:sz="0" w:space="0" w:color="auto"/>
        <w:bottom w:val="none" w:sz="0" w:space="0" w:color="auto"/>
        <w:right w:val="none" w:sz="0" w:space="0" w:color="auto"/>
      </w:divBdr>
    </w:div>
    <w:div w:id="706564729">
      <w:bodyDiv w:val="1"/>
      <w:marLeft w:val="0"/>
      <w:marRight w:val="0"/>
      <w:marTop w:val="0"/>
      <w:marBottom w:val="0"/>
      <w:divBdr>
        <w:top w:val="none" w:sz="0" w:space="0" w:color="auto"/>
        <w:left w:val="none" w:sz="0" w:space="0" w:color="auto"/>
        <w:bottom w:val="none" w:sz="0" w:space="0" w:color="auto"/>
        <w:right w:val="none" w:sz="0" w:space="0" w:color="auto"/>
      </w:divBdr>
    </w:div>
    <w:div w:id="707146137">
      <w:bodyDiv w:val="1"/>
      <w:marLeft w:val="0"/>
      <w:marRight w:val="0"/>
      <w:marTop w:val="0"/>
      <w:marBottom w:val="0"/>
      <w:divBdr>
        <w:top w:val="none" w:sz="0" w:space="0" w:color="auto"/>
        <w:left w:val="none" w:sz="0" w:space="0" w:color="auto"/>
        <w:bottom w:val="none" w:sz="0" w:space="0" w:color="auto"/>
        <w:right w:val="none" w:sz="0" w:space="0" w:color="auto"/>
      </w:divBdr>
    </w:div>
    <w:div w:id="707218254">
      <w:bodyDiv w:val="1"/>
      <w:marLeft w:val="0"/>
      <w:marRight w:val="0"/>
      <w:marTop w:val="0"/>
      <w:marBottom w:val="0"/>
      <w:divBdr>
        <w:top w:val="none" w:sz="0" w:space="0" w:color="auto"/>
        <w:left w:val="none" w:sz="0" w:space="0" w:color="auto"/>
        <w:bottom w:val="none" w:sz="0" w:space="0" w:color="auto"/>
        <w:right w:val="none" w:sz="0" w:space="0" w:color="auto"/>
      </w:divBdr>
    </w:div>
    <w:div w:id="707604286">
      <w:bodyDiv w:val="1"/>
      <w:marLeft w:val="0"/>
      <w:marRight w:val="0"/>
      <w:marTop w:val="0"/>
      <w:marBottom w:val="0"/>
      <w:divBdr>
        <w:top w:val="none" w:sz="0" w:space="0" w:color="auto"/>
        <w:left w:val="none" w:sz="0" w:space="0" w:color="auto"/>
        <w:bottom w:val="none" w:sz="0" w:space="0" w:color="auto"/>
        <w:right w:val="none" w:sz="0" w:space="0" w:color="auto"/>
      </w:divBdr>
    </w:div>
    <w:div w:id="707680738">
      <w:bodyDiv w:val="1"/>
      <w:marLeft w:val="0"/>
      <w:marRight w:val="0"/>
      <w:marTop w:val="0"/>
      <w:marBottom w:val="0"/>
      <w:divBdr>
        <w:top w:val="none" w:sz="0" w:space="0" w:color="auto"/>
        <w:left w:val="none" w:sz="0" w:space="0" w:color="auto"/>
        <w:bottom w:val="none" w:sz="0" w:space="0" w:color="auto"/>
        <w:right w:val="none" w:sz="0" w:space="0" w:color="auto"/>
      </w:divBdr>
    </w:div>
    <w:div w:id="708336732">
      <w:bodyDiv w:val="1"/>
      <w:marLeft w:val="0"/>
      <w:marRight w:val="0"/>
      <w:marTop w:val="0"/>
      <w:marBottom w:val="0"/>
      <w:divBdr>
        <w:top w:val="none" w:sz="0" w:space="0" w:color="auto"/>
        <w:left w:val="none" w:sz="0" w:space="0" w:color="auto"/>
        <w:bottom w:val="none" w:sz="0" w:space="0" w:color="auto"/>
        <w:right w:val="none" w:sz="0" w:space="0" w:color="auto"/>
      </w:divBdr>
    </w:div>
    <w:div w:id="708455699">
      <w:bodyDiv w:val="1"/>
      <w:marLeft w:val="0"/>
      <w:marRight w:val="0"/>
      <w:marTop w:val="0"/>
      <w:marBottom w:val="0"/>
      <w:divBdr>
        <w:top w:val="none" w:sz="0" w:space="0" w:color="auto"/>
        <w:left w:val="none" w:sz="0" w:space="0" w:color="auto"/>
        <w:bottom w:val="none" w:sz="0" w:space="0" w:color="auto"/>
        <w:right w:val="none" w:sz="0" w:space="0" w:color="auto"/>
      </w:divBdr>
    </w:div>
    <w:div w:id="708651347">
      <w:bodyDiv w:val="1"/>
      <w:marLeft w:val="0"/>
      <w:marRight w:val="0"/>
      <w:marTop w:val="0"/>
      <w:marBottom w:val="0"/>
      <w:divBdr>
        <w:top w:val="none" w:sz="0" w:space="0" w:color="auto"/>
        <w:left w:val="none" w:sz="0" w:space="0" w:color="auto"/>
        <w:bottom w:val="none" w:sz="0" w:space="0" w:color="auto"/>
        <w:right w:val="none" w:sz="0" w:space="0" w:color="auto"/>
      </w:divBdr>
    </w:div>
    <w:div w:id="709038057">
      <w:bodyDiv w:val="1"/>
      <w:marLeft w:val="0"/>
      <w:marRight w:val="0"/>
      <w:marTop w:val="0"/>
      <w:marBottom w:val="0"/>
      <w:divBdr>
        <w:top w:val="none" w:sz="0" w:space="0" w:color="auto"/>
        <w:left w:val="none" w:sz="0" w:space="0" w:color="auto"/>
        <w:bottom w:val="none" w:sz="0" w:space="0" w:color="auto"/>
        <w:right w:val="none" w:sz="0" w:space="0" w:color="auto"/>
      </w:divBdr>
    </w:div>
    <w:div w:id="709185950">
      <w:bodyDiv w:val="1"/>
      <w:marLeft w:val="0"/>
      <w:marRight w:val="0"/>
      <w:marTop w:val="0"/>
      <w:marBottom w:val="0"/>
      <w:divBdr>
        <w:top w:val="none" w:sz="0" w:space="0" w:color="auto"/>
        <w:left w:val="none" w:sz="0" w:space="0" w:color="auto"/>
        <w:bottom w:val="none" w:sz="0" w:space="0" w:color="auto"/>
        <w:right w:val="none" w:sz="0" w:space="0" w:color="auto"/>
      </w:divBdr>
    </w:div>
    <w:div w:id="709308488">
      <w:bodyDiv w:val="1"/>
      <w:marLeft w:val="0"/>
      <w:marRight w:val="0"/>
      <w:marTop w:val="0"/>
      <w:marBottom w:val="0"/>
      <w:divBdr>
        <w:top w:val="none" w:sz="0" w:space="0" w:color="auto"/>
        <w:left w:val="none" w:sz="0" w:space="0" w:color="auto"/>
        <w:bottom w:val="none" w:sz="0" w:space="0" w:color="auto"/>
        <w:right w:val="none" w:sz="0" w:space="0" w:color="auto"/>
      </w:divBdr>
    </w:div>
    <w:div w:id="709375233">
      <w:bodyDiv w:val="1"/>
      <w:marLeft w:val="0"/>
      <w:marRight w:val="0"/>
      <w:marTop w:val="0"/>
      <w:marBottom w:val="0"/>
      <w:divBdr>
        <w:top w:val="none" w:sz="0" w:space="0" w:color="auto"/>
        <w:left w:val="none" w:sz="0" w:space="0" w:color="auto"/>
        <w:bottom w:val="none" w:sz="0" w:space="0" w:color="auto"/>
        <w:right w:val="none" w:sz="0" w:space="0" w:color="auto"/>
      </w:divBdr>
    </w:div>
    <w:div w:id="709577472">
      <w:bodyDiv w:val="1"/>
      <w:marLeft w:val="0"/>
      <w:marRight w:val="0"/>
      <w:marTop w:val="0"/>
      <w:marBottom w:val="0"/>
      <w:divBdr>
        <w:top w:val="none" w:sz="0" w:space="0" w:color="auto"/>
        <w:left w:val="none" w:sz="0" w:space="0" w:color="auto"/>
        <w:bottom w:val="none" w:sz="0" w:space="0" w:color="auto"/>
        <w:right w:val="none" w:sz="0" w:space="0" w:color="auto"/>
      </w:divBdr>
    </w:div>
    <w:div w:id="709719225">
      <w:bodyDiv w:val="1"/>
      <w:marLeft w:val="0"/>
      <w:marRight w:val="0"/>
      <w:marTop w:val="0"/>
      <w:marBottom w:val="0"/>
      <w:divBdr>
        <w:top w:val="none" w:sz="0" w:space="0" w:color="auto"/>
        <w:left w:val="none" w:sz="0" w:space="0" w:color="auto"/>
        <w:bottom w:val="none" w:sz="0" w:space="0" w:color="auto"/>
        <w:right w:val="none" w:sz="0" w:space="0" w:color="auto"/>
      </w:divBdr>
    </w:div>
    <w:div w:id="710112078">
      <w:bodyDiv w:val="1"/>
      <w:marLeft w:val="0"/>
      <w:marRight w:val="0"/>
      <w:marTop w:val="0"/>
      <w:marBottom w:val="0"/>
      <w:divBdr>
        <w:top w:val="none" w:sz="0" w:space="0" w:color="auto"/>
        <w:left w:val="none" w:sz="0" w:space="0" w:color="auto"/>
        <w:bottom w:val="none" w:sz="0" w:space="0" w:color="auto"/>
        <w:right w:val="none" w:sz="0" w:space="0" w:color="auto"/>
      </w:divBdr>
    </w:div>
    <w:div w:id="710224256">
      <w:bodyDiv w:val="1"/>
      <w:marLeft w:val="0"/>
      <w:marRight w:val="0"/>
      <w:marTop w:val="0"/>
      <w:marBottom w:val="0"/>
      <w:divBdr>
        <w:top w:val="none" w:sz="0" w:space="0" w:color="auto"/>
        <w:left w:val="none" w:sz="0" w:space="0" w:color="auto"/>
        <w:bottom w:val="none" w:sz="0" w:space="0" w:color="auto"/>
        <w:right w:val="none" w:sz="0" w:space="0" w:color="auto"/>
      </w:divBdr>
    </w:div>
    <w:div w:id="710225637">
      <w:bodyDiv w:val="1"/>
      <w:marLeft w:val="0"/>
      <w:marRight w:val="0"/>
      <w:marTop w:val="0"/>
      <w:marBottom w:val="0"/>
      <w:divBdr>
        <w:top w:val="none" w:sz="0" w:space="0" w:color="auto"/>
        <w:left w:val="none" w:sz="0" w:space="0" w:color="auto"/>
        <w:bottom w:val="none" w:sz="0" w:space="0" w:color="auto"/>
        <w:right w:val="none" w:sz="0" w:space="0" w:color="auto"/>
      </w:divBdr>
    </w:div>
    <w:div w:id="710769299">
      <w:bodyDiv w:val="1"/>
      <w:marLeft w:val="0"/>
      <w:marRight w:val="0"/>
      <w:marTop w:val="0"/>
      <w:marBottom w:val="0"/>
      <w:divBdr>
        <w:top w:val="none" w:sz="0" w:space="0" w:color="auto"/>
        <w:left w:val="none" w:sz="0" w:space="0" w:color="auto"/>
        <w:bottom w:val="none" w:sz="0" w:space="0" w:color="auto"/>
        <w:right w:val="none" w:sz="0" w:space="0" w:color="auto"/>
      </w:divBdr>
    </w:div>
    <w:div w:id="711417297">
      <w:bodyDiv w:val="1"/>
      <w:marLeft w:val="0"/>
      <w:marRight w:val="0"/>
      <w:marTop w:val="0"/>
      <w:marBottom w:val="0"/>
      <w:divBdr>
        <w:top w:val="none" w:sz="0" w:space="0" w:color="auto"/>
        <w:left w:val="none" w:sz="0" w:space="0" w:color="auto"/>
        <w:bottom w:val="none" w:sz="0" w:space="0" w:color="auto"/>
        <w:right w:val="none" w:sz="0" w:space="0" w:color="auto"/>
      </w:divBdr>
    </w:div>
    <w:div w:id="711656044">
      <w:bodyDiv w:val="1"/>
      <w:marLeft w:val="0"/>
      <w:marRight w:val="0"/>
      <w:marTop w:val="0"/>
      <w:marBottom w:val="0"/>
      <w:divBdr>
        <w:top w:val="none" w:sz="0" w:space="0" w:color="auto"/>
        <w:left w:val="none" w:sz="0" w:space="0" w:color="auto"/>
        <w:bottom w:val="none" w:sz="0" w:space="0" w:color="auto"/>
        <w:right w:val="none" w:sz="0" w:space="0" w:color="auto"/>
      </w:divBdr>
    </w:div>
    <w:div w:id="711803820">
      <w:bodyDiv w:val="1"/>
      <w:marLeft w:val="0"/>
      <w:marRight w:val="0"/>
      <w:marTop w:val="0"/>
      <w:marBottom w:val="0"/>
      <w:divBdr>
        <w:top w:val="none" w:sz="0" w:space="0" w:color="auto"/>
        <w:left w:val="none" w:sz="0" w:space="0" w:color="auto"/>
        <w:bottom w:val="none" w:sz="0" w:space="0" w:color="auto"/>
        <w:right w:val="none" w:sz="0" w:space="0" w:color="auto"/>
      </w:divBdr>
    </w:div>
    <w:div w:id="711852207">
      <w:bodyDiv w:val="1"/>
      <w:marLeft w:val="0"/>
      <w:marRight w:val="0"/>
      <w:marTop w:val="0"/>
      <w:marBottom w:val="0"/>
      <w:divBdr>
        <w:top w:val="none" w:sz="0" w:space="0" w:color="auto"/>
        <w:left w:val="none" w:sz="0" w:space="0" w:color="auto"/>
        <w:bottom w:val="none" w:sz="0" w:space="0" w:color="auto"/>
        <w:right w:val="none" w:sz="0" w:space="0" w:color="auto"/>
      </w:divBdr>
    </w:div>
    <w:div w:id="712386123">
      <w:bodyDiv w:val="1"/>
      <w:marLeft w:val="0"/>
      <w:marRight w:val="0"/>
      <w:marTop w:val="0"/>
      <w:marBottom w:val="0"/>
      <w:divBdr>
        <w:top w:val="none" w:sz="0" w:space="0" w:color="auto"/>
        <w:left w:val="none" w:sz="0" w:space="0" w:color="auto"/>
        <w:bottom w:val="none" w:sz="0" w:space="0" w:color="auto"/>
        <w:right w:val="none" w:sz="0" w:space="0" w:color="auto"/>
      </w:divBdr>
    </w:div>
    <w:div w:id="712581247">
      <w:bodyDiv w:val="1"/>
      <w:marLeft w:val="0"/>
      <w:marRight w:val="0"/>
      <w:marTop w:val="0"/>
      <w:marBottom w:val="0"/>
      <w:divBdr>
        <w:top w:val="none" w:sz="0" w:space="0" w:color="auto"/>
        <w:left w:val="none" w:sz="0" w:space="0" w:color="auto"/>
        <w:bottom w:val="none" w:sz="0" w:space="0" w:color="auto"/>
        <w:right w:val="none" w:sz="0" w:space="0" w:color="auto"/>
      </w:divBdr>
    </w:div>
    <w:div w:id="712653673">
      <w:bodyDiv w:val="1"/>
      <w:marLeft w:val="0"/>
      <w:marRight w:val="0"/>
      <w:marTop w:val="0"/>
      <w:marBottom w:val="0"/>
      <w:divBdr>
        <w:top w:val="none" w:sz="0" w:space="0" w:color="auto"/>
        <w:left w:val="none" w:sz="0" w:space="0" w:color="auto"/>
        <w:bottom w:val="none" w:sz="0" w:space="0" w:color="auto"/>
        <w:right w:val="none" w:sz="0" w:space="0" w:color="auto"/>
      </w:divBdr>
    </w:div>
    <w:div w:id="713040378">
      <w:bodyDiv w:val="1"/>
      <w:marLeft w:val="0"/>
      <w:marRight w:val="0"/>
      <w:marTop w:val="0"/>
      <w:marBottom w:val="0"/>
      <w:divBdr>
        <w:top w:val="none" w:sz="0" w:space="0" w:color="auto"/>
        <w:left w:val="none" w:sz="0" w:space="0" w:color="auto"/>
        <w:bottom w:val="none" w:sz="0" w:space="0" w:color="auto"/>
        <w:right w:val="none" w:sz="0" w:space="0" w:color="auto"/>
      </w:divBdr>
    </w:div>
    <w:div w:id="713391465">
      <w:bodyDiv w:val="1"/>
      <w:marLeft w:val="0"/>
      <w:marRight w:val="0"/>
      <w:marTop w:val="0"/>
      <w:marBottom w:val="0"/>
      <w:divBdr>
        <w:top w:val="none" w:sz="0" w:space="0" w:color="auto"/>
        <w:left w:val="none" w:sz="0" w:space="0" w:color="auto"/>
        <w:bottom w:val="none" w:sz="0" w:space="0" w:color="auto"/>
        <w:right w:val="none" w:sz="0" w:space="0" w:color="auto"/>
      </w:divBdr>
    </w:div>
    <w:div w:id="713652884">
      <w:bodyDiv w:val="1"/>
      <w:marLeft w:val="0"/>
      <w:marRight w:val="0"/>
      <w:marTop w:val="0"/>
      <w:marBottom w:val="0"/>
      <w:divBdr>
        <w:top w:val="none" w:sz="0" w:space="0" w:color="auto"/>
        <w:left w:val="none" w:sz="0" w:space="0" w:color="auto"/>
        <w:bottom w:val="none" w:sz="0" w:space="0" w:color="auto"/>
        <w:right w:val="none" w:sz="0" w:space="0" w:color="auto"/>
      </w:divBdr>
    </w:div>
    <w:div w:id="713894744">
      <w:bodyDiv w:val="1"/>
      <w:marLeft w:val="0"/>
      <w:marRight w:val="0"/>
      <w:marTop w:val="0"/>
      <w:marBottom w:val="0"/>
      <w:divBdr>
        <w:top w:val="none" w:sz="0" w:space="0" w:color="auto"/>
        <w:left w:val="none" w:sz="0" w:space="0" w:color="auto"/>
        <w:bottom w:val="none" w:sz="0" w:space="0" w:color="auto"/>
        <w:right w:val="none" w:sz="0" w:space="0" w:color="auto"/>
      </w:divBdr>
    </w:div>
    <w:div w:id="714239721">
      <w:bodyDiv w:val="1"/>
      <w:marLeft w:val="0"/>
      <w:marRight w:val="0"/>
      <w:marTop w:val="0"/>
      <w:marBottom w:val="0"/>
      <w:divBdr>
        <w:top w:val="none" w:sz="0" w:space="0" w:color="auto"/>
        <w:left w:val="none" w:sz="0" w:space="0" w:color="auto"/>
        <w:bottom w:val="none" w:sz="0" w:space="0" w:color="auto"/>
        <w:right w:val="none" w:sz="0" w:space="0" w:color="auto"/>
      </w:divBdr>
    </w:div>
    <w:div w:id="715079709">
      <w:bodyDiv w:val="1"/>
      <w:marLeft w:val="0"/>
      <w:marRight w:val="0"/>
      <w:marTop w:val="0"/>
      <w:marBottom w:val="0"/>
      <w:divBdr>
        <w:top w:val="none" w:sz="0" w:space="0" w:color="auto"/>
        <w:left w:val="none" w:sz="0" w:space="0" w:color="auto"/>
        <w:bottom w:val="none" w:sz="0" w:space="0" w:color="auto"/>
        <w:right w:val="none" w:sz="0" w:space="0" w:color="auto"/>
      </w:divBdr>
    </w:div>
    <w:div w:id="715275071">
      <w:bodyDiv w:val="1"/>
      <w:marLeft w:val="0"/>
      <w:marRight w:val="0"/>
      <w:marTop w:val="0"/>
      <w:marBottom w:val="0"/>
      <w:divBdr>
        <w:top w:val="none" w:sz="0" w:space="0" w:color="auto"/>
        <w:left w:val="none" w:sz="0" w:space="0" w:color="auto"/>
        <w:bottom w:val="none" w:sz="0" w:space="0" w:color="auto"/>
        <w:right w:val="none" w:sz="0" w:space="0" w:color="auto"/>
      </w:divBdr>
    </w:div>
    <w:div w:id="715356352">
      <w:bodyDiv w:val="1"/>
      <w:marLeft w:val="0"/>
      <w:marRight w:val="0"/>
      <w:marTop w:val="0"/>
      <w:marBottom w:val="0"/>
      <w:divBdr>
        <w:top w:val="none" w:sz="0" w:space="0" w:color="auto"/>
        <w:left w:val="none" w:sz="0" w:space="0" w:color="auto"/>
        <w:bottom w:val="none" w:sz="0" w:space="0" w:color="auto"/>
        <w:right w:val="none" w:sz="0" w:space="0" w:color="auto"/>
      </w:divBdr>
    </w:div>
    <w:div w:id="715465940">
      <w:bodyDiv w:val="1"/>
      <w:marLeft w:val="0"/>
      <w:marRight w:val="0"/>
      <w:marTop w:val="0"/>
      <w:marBottom w:val="0"/>
      <w:divBdr>
        <w:top w:val="none" w:sz="0" w:space="0" w:color="auto"/>
        <w:left w:val="none" w:sz="0" w:space="0" w:color="auto"/>
        <w:bottom w:val="none" w:sz="0" w:space="0" w:color="auto"/>
        <w:right w:val="none" w:sz="0" w:space="0" w:color="auto"/>
      </w:divBdr>
    </w:div>
    <w:div w:id="716007882">
      <w:bodyDiv w:val="1"/>
      <w:marLeft w:val="0"/>
      <w:marRight w:val="0"/>
      <w:marTop w:val="0"/>
      <w:marBottom w:val="0"/>
      <w:divBdr>
        <w:top w:val="none" w:sz="0" w:space="0" w:color="auto"/>
        <w:left w:val="none" w:sz="0" w:space="0" w:color="auto"/>
        <w:bottom w:val="none" w:sz="0" w:space="0" w:color="auto"/>
        <w:right w:val="none" w:sz="0" w:space="0" w:color="auto"/>
      </w:divBdr>
    </w:div>
    <w:div w:id="716047920">
      <w:bodyDiv w:val="1"/>
      <w:marLeft w:val="0"/>
      <w:marRight w:val="0"/>
      <w:marTop w:val="0"/>
      <w:marBottom w:val="0"/>
      <w:divBdr>
        <w:top w:val="none" w:sz="0" w:space="0" w:color="auto"/>
        <w:left w:val="none" w:sz="0" w:space="0" w:color="auto"/>
        <w:bottom w:val="none" w:sz="0" w:space="0" w:color="auto"/>
        <w:right w:val="none" w:sz="0" w:space="0" w:color="auto"/>
      </w:divBdr>
    </w:div>
    <w:div w:id="716389706">
      <w:bodyDiv w:val="1"/>
      <w:marLeft w:val="0"/>
      <w:marRight w:val="0"/>
      <w:marTop w:val="0"/>
      <w:marBottom w:val="0"/>
      <w:divBdr>
        <w:top w:val="none" w:sz="0" w:space="0" w:color="auto"/>
        <w:left w:val="none" w:sz="0" w:space="0" w:color="auto"/>
        <w:bottom w:val="none" w:sz="0" w:space="0" w:color="auto"/>
        <w:right w:val="none" w:sz="0" w:space="0" w:color="auto"/>
      </w:divBdr>
    </w:div>
    <w:div w:id="716585016">
      <w:bodyDiv w:val="1"/>
      <w:marLeft w:val="0"/>
      <w:marRight w:val="0"/>
      <w:marTop w:val="0"/>
      <w:marBottom w:val="0"/>
      <w:divBdr>
        <w:top w:val="none" w:sz="0" w:space="0" w:color="auto"/>
        <w:left w:val="none" w:sz="0" w:space="0" w:color="auto"/>
        <w:bottom w:val="none" w:sz="0" w:space="0" w:color="auto"/>
        <w:right w:val="none" w:sz="0" w:space="0" w:color="auto"/>
      </w:divBdr>
    </w:div>
    <w:div w:id="716587009">
      <w:bodyDiv w:val="1"/>
      <w:marLeft w:val="0"/>
      <w:marRight w:val="0"/>
      <w:marTop w:val="0"/>
      <w:marBottom w:val="0"/>
      <w:divBdr>
        <w:top w:val="none" w:sz="0" w:space="0" w:color="auto"/>
        <w:left w:val="none" w:sz="0" w:space="0" w:color="auto"/>
        <w:bottom w:val="none" w:sz="0" w:space="0" w:color="auto"/>
        <w:right w:val="none" w:sz="0" w:space="0" w:color="auto"/>
      </w:divBdr>
    </w:div>
    <w:div w:id="716970930">
      <w:bodyDiv w:val="1"/>
      <w:marLeft w:val="0"/>
      <w:marRight w:val="0"/>
      <w:marTop w:val="0"/>
      <w:marBottom w:val="0"/>
      <w:divBdr>
        <w:top w:val="none" w:sz="0" w:space="0" w:color="auto"/>
        <w:left w:val="none" w:sz="0" w:space="0" w:color="auto"/>
        <w:bottom w:val="none" w:sz="0" w:space="0" w:color="auto"/>
        <w:right w:val="none" w:sz="0" w:space="0" w:color="auto"/>
      </w:divBdr>
    </w:div>
    <w:div w:id="716979220">
      <w:bodyDiv w:val="1"/>
      <w:marLeft w:val="0"/>
      <w:marRight w:val="0"/>
      <w:marTop w:val="0"/>
      <w:marBottom w:val="0"/>
      <w:divBdr>
        <w:top w:val="none" w:sz="0" w:space="0" w:color="auto"/>
        <w:left w:val="none" w:sz="0" w:space="0" w:color="auto"/>
        <w:bottom w:val="none" w:sz="0" w:space="0" w:color="auto"/>
        <w:right w:val="none" w:sz="0" w:space="0" w:color="auto"/>
      </w:divBdr>
    </w:div>
    <w:div w:id="717555158">
      <w:bodyDiv w:val="1"/>
      <w:marLeft w:val="0"/>
      <w:marRight w:val="0"/>
      <w:marTop w:val="0"/>
      <w:marBottom w:val="0"/>
      <w:divBdr>
        <w:top w:val="none" w:sz="0" w:space="0" w:color="auto"/>
        <w:left w:val="none" w:sz="0" w:space="0" w:color="auto"/>
        <w:bottom w:val="none" w:sz="0" w:space="0" w:color="auto"/>
        <w:right w:val="none" w:sz="0" w:space="0" w:color="auto"/>
      </w:divBdr>
    </w:div>
    <w:div w:id="717777163">
      <w:bodyDiv w:val="1"/>
      <w:marLeft w:val="0"/>
      <w:marRight w:val="0"/>
      <w:marTop w:val="0"/>
      <w:marBottom w:val="0"/>
      <w:divBdr>
        <w:top w:val="none" w:sz="0" w:space="0" w:color="auto"/>
        <w:left w:val="none" w:sz="0" w:space="0" w:color="auto"/>
        <w:bottom w:val="none" w:sz="0" w:space="0" w:color="auto"/>
        <w:right w:val="none" w:sz="0" w:space="0" w:color="auto"/>
      </w:divBdr>
    </w:div>
    <w:div w:id="717821821">
      <w:bodyDiv w:val="1"/>
      <w:marLeft w:val="0"/>
      <w:marRight w:val="0"/>
      <w:marTop w:val="0"/>
      <w:marBottom w:val="0"/>
      <w:divBdr>
        <w:top w:val="none" w:sz="0" w:space="0" w:color="auto"/>
        <w:left w:val="none" w:sz="0" w:space="0" w:color="auto"/>
        <w:bottom w:val="none" w:sz="0" w:space="0" w:color="auto"/>
        <w:right w:val="none" w:sz="0" w:space="0" w:color="auto"/>
      </w:divBdr>
    </w:div>
    <w:div w:id="718474331">
      <w:bodyDiv w:val="1"/>
      <w:marLeft w:val="0"/>
      <w:marRight w:val="0"/>
      <w:marTop w:val="0"/>
      <w:marBottom w:val="0"/>
      <w:divBdr>
        <w:top w:val="none" w:sz="0" w:space="0" w:color="auto"/>
        <w:left w:val="none" w:sz="0" w:space="0" w:color="auto"/>
        <w:bottom w:val="none" w:sz="0" w:space="0" w:color="auto"/>
        <w:right w:val="none" w:sz="0" w:space="0" w:color="auto"/>
      </w:divBdr>
    </w:div>
    <w:div w:id="718629212">
      <w:bodyDiv w:val="1"/>
      <w:marLeft w:val="0"/>
      <w:marRight w:val="0"/>
      <w:marTop w:val="0"/>
      <w:marBottom w:val="0"/>
      <w:divBdr>
        <w:top w:val="none" w:sz="0" w:space="0" w:color="auto"/>
        <w:left w:val="none" w:sz="0" w:space="0" w:color="auto"/>
        <w:bottom w:val="none" w:sz="0" w:space="0" w:color="auto"/>
        <w:right w:val="none" w:sz="0" w:space="0" w:color="auto"/>
      </w:divBdr>
    </w:div>
    <w:div w:id="718939387">
      <w:bodyDiv w:val="1"/>
      <w:marLeft w:val="0"/>
      <w:marRight w:val="0"/>
      <w:marTop w:val="0"/>
      <w:marBottom w:val="0"/>
      <w:divBdr>
        <w:top w:val="none" w:sz="0" w:space="0" w:color="auto"/>
        <w:left w:val="none" w:sz="0" w:space="0" w:color="auto"/>
        <w:bottom w:val="none" w:sz="0" w:space="0" w:color="auto"/>
        <w:right w:val="none" w:sz="0" w:space="0" w:color="auto"/>
      </w:divBdr>
    </w:div>
    <w:div w:id="718943438">
      <w:bodyDiv w:val="1"/>
      <w:marLeft w:val="0"/>
      <w:marRight w:val="0"/>
      <w:marTop w:val="0"/>
      <w:marBottom w:val="0"/>
      <w:divBdr>
        <w:top w:val="none" w:sz="0" w:space="0" w:color="auto"/>
        <w:left w:val="none" w:sz="0" w:space="0" w:color="auto"/>
        <w:bottom w:val="none" w:sz="0" w:space="0" w:color="auto"/>
        <w:right w:val="none" w:sz="0" w:space="0" w:color="auto"/>
      </w:divBdr>
    </w:div>
    <w:div w:id="719325530">
      <w:bodyDiv w:val="1"/>
      <w:marLeft w:val="0"/>
      <w:marRight w:val="0"/>
      <w:marTop w:val="0"/>
      <w:marBottom w:val="0"/>
      <w:divBdr>
        <w:top w:val="none" w:sz="0" w:space="0" w:color="auto"/>
        <w:left w:val="none" w:sz="0" w:space="0" w:color="auto"/>
        <w:bottom w:val="none" w:sz="0" w:space="0" w:color="auto"/>
        <w:right w:val="none" w:sz="0" w:space="0" w:color="auto"/>
      </w:divBdr>
    </w:div>
    <w:div w:id="719326183">
      <w:bodyDiv w:val="1"/>
      <w:marLeft w:val="0"/>
      <w:marRight w:val="0"/>
      <w:marTop w:val="0"/>
      <w:marBottom w:val="0"/>
      <w:divBdr>
        <w:top w:val="none" w:sz="0" w:space="0" w:color="auto"/>
        <w:left w:val="none" w:sz="0" w:space="0" w:color="auto"/>
        <w:bottom w:val="none" w:sz="0" w:space="0" w:color="auto"/>
        <w:right w:val="none" w:sz="0" w:space="0" w:color="auto"/>
      </w:divBdr>
    </w:div>
    <w:div w:id="719481686">
      <w:bodyDiv w:val="1"/>
      <w:marLeft w:val="0"/>
      <w:marRight w:val="0"/>
      <w:marTop w:val="0"/>
      <w:marBottom w:val="0"/>
      <w:divBdr>
        <w:top w:val="none" w:sz="0" w:space="0" w:color="auto"/>
        <w:left w:val="none" w:sz="0" w:space="0" w:color="auto"/>
        <w:bottom w:val="none" w:sz="0" w:space="0" w:color="auto"/>
        <w:right w:val="none" w:sz="0" w:space="0" w:color="auto"/>
      </w:divBdr>
    </w:div>
    <w:div w:id="720176574">
      <w:bodyDiv w:val="1"/>
      <w:marLeft w:val="0"/>
      <w:marRight w:val="0"/>
      <w:marTop w:val="0"/>
      <w:marBottom w:val="0"/>
      <w:divBdr>
        <w:top w:val="none" w:sz="0" w:space="0" w:color="auto"/>
        <w:left w:val="none" w:sz="0" w:space="0" w:color="auto"/>
        <w:bottom w:val="none" w:sz="0" w:space="0" w:color="auto"/>
        <w:right w:val="none" w:sz="0" w:space="0" w:color="auto"/>
      </w:divBdr>
    </w:div>
    <w:div w:id="720178336">
      <w:bodyDiv w:val="1"/>
      <w:marLeft w:val="0"/>
      <w:marRight w:val="0"/>
      <w:marTop w:val="0"/>
      <w:marBottom w:val="0"/>
      <w:divBdr>
        <w:top w:val="none" w:sz="0" w:space="0" w:color="auto"/>
        <w:left w:val="none" w:sz="0" w:space="0" w:color="auto"/>
        <w:bottom w:val="none" w:sz="0" w:space="0" w:color="auto"/>
        <w:right w:val="none" w:sz="0" w:space="0" w:color="auto"/>
      </w:divBdr>
    </w:div>
    <w:div w:id="720254053">
      <w:bodyDiv w:val="1"/>
      <w:marLeft w:val="0"/>
      <w:marRight w:val="0"/>
      <w:marTop w:val="0"/>
      <w:marBottom w:val="0"/>
      <w:divBdr>
        <w:top w:val="none" w:sz="0" w:space="0" w:color="auto"/>
        <w:left w:val="none" w:sz="0" w:space="0" w:color="auto"/>
        <w:bottom w:val="none" w:sz="0" w:space="0" w:color="auto"/>
        <w:right w:val="none" w:sz="0" w:space="0" w:color="auto"/>
      </w:divBdr>
    </w:div>
    <w:div w:id="720322041">
      <w:bodyDiv w:val="1"/>
      <w:marLeft w:val="0"/>
      <w:marRight w:val="0"/>
      <w:marTop w:val="0"/>
      <w:marBottom w:val="0"/>
      <w:divBdr>
        <w:top w:val="none" w:sz="0" w:space="0" w:color="auto"/>
        <w:left w:val="none" w:sz="0" w:space="0" w:color="auto"/>
        <w:bottom w:val="none" w:sz="0" w:space="0" w:color="auto"/>
        <w:right w:val="none" w:sz="0" w:space="0" w:color="auto"/>
      </w:divBdr>
    </w:div>
    <w:div w:id="720399765">
      <w:bodyDiv w:val="1"/>
      <w:marLeft w:val="0"/>
      <w:marRight w:val="0"/>
      <w:marTop w:val="0"/>
      <w:marBottom w:val="0"/>
      <w:divBdr>
        <w:top w:val="none" w:sz="0" w:space="0" w:color="auto"/>
        <w:left w:val="none" w:sz="0" w:space="0" w:color="auto"/>
        <w:bottom w:val="none" w:sz="0" w:space="0" w:color="auto"/>
        <w:right w:val="none" w:sz="0" w:space="0" w:color="auto"/>
      </w:divBdr>
    </w:div>
    <w:div w:id="720401159">
      <w:bodyDiv w:val="1"/>
      <w:marLeft w:val="0"/>
      <w:marRight w:val="0"/>
      <w:marTop w:val="0"/>
      <w:marBottom w:val="0"/>
      <w:divBdr>
        <w:top w:val="none" w:sz="0" w:space="0" w:color="auto"/>
        <w:left w:val="none" w:sz="0" w:space="0" w:color="auto"/>
        <w:bottom w:val="none" w:sz="0" w:space="0" w:color="auto"/>
        <w:right w:val="none" w:sz="0" w:space="0" w:color="auto"/>
      </w:divBdr>
    </w:div>
    <w:div w:id="720835335">
      <w:bodyDiv w:val="1"/>
      <w:marLeft w:val="0"/>
      <w:marRight w:val="0"/>
      <w:marTop w:val="0"/>
      <w:marBottom w:val="0"/>
      <w:divBdr>
        <w:top w:val="none" w:sz="0" w:space="0" w:color="auto"/>
        <w:left w:val="none" w:sz="0" w:space="0" w:color="auto"/>
        <w:bottom w:val="none" w:sz="0" w:space="0" w:color="auto"/>
        <w:right w:val="none" w:sz="0" w:space="0" w:color="auto"/>
      </w:divBdr>
    </w:div>
    <w:div w:id="721171798">
      <w:bodyDiv w:val="1"/>
      <w:marLeft w:val="0"/>
      <w:marRight w:val="0"/>
      <w:marTop w:val="0"/>
      <w:marBottom w:val="0"/>
      <w:divBdr>
        <w:top w:val="none" w:sz="0" w:space="0" w:color="auto"/>
        <w:left w:val="none" w:sz="0" w:space="0" w:color="auto"/>
        <w:bottom w:val="none" w:sz="0" w:space="0" w:color="auto"/>
        <w:right w:val="none" w:sz="0" w:space="0" w:color="auto"/>
      </w:divBdr>
    </w:div>
    <w:div w:id="721976535">
      <w:bodyDiv w:val="1"/>
      <w:marLeft w:val="0"/>
      <w:marRight w:val="0"/>
      <w:marTop w:val="0"/>
      <w:marBottom w:val="0"/>
      <w:divBdr>
        <w:top w:val="none" w:sz="0" w:space="0" w:color="auto"/>
        <w:left w:val="none" w:sz="0" w:space="0" w:color="auto"/>
        <w:bottom w:val="none" w:sz="0" w:space="0" w:color="auto"/>
        <w:right w:val="none" w:sz="0" w:space="0" w:color="auto"/>
      </w:divBdr>
    </w:div>
    <w:div w:id="722756198">
      <w:bodyDiv w:val="1"/>
      <w:marLeft w:val="0"/>
      <w:marRight w:val="0"/>
      <w:marTop w:val="0"/>
      <w:marBottom w:val="0"/>
      <w:divBdr>
        <w:top w:val="none" w:sz="0" w:space="0" w:color="auto"/>
        <w:left w:val="none" w:sz="0" w:space="0" w:color="auto"/>
        <w:bottom w:val="none" w:sz="0" w:space="0" w:color="auto"/>
        <w:right w:val="none" w:sz="0" w:space="0" w:color="auto"/>
      </w:divBdr>
    </w:div>
    <w:div w:id="722946799">
      <w:bodyDiv w:val="1"/>
      <w:marLeft w:val="0"/>
      <w:marRight w:val="0"/>
      <w:marTop w:val="0"/>
      <w:marBottom w:val="0"/>
      <w:divBdr>
        <w:top w:val="none" w:sz="0" w:space="0" w:color="auto"/>
        <w:left w:val="none" w:sz="0" w:space="0" w:color="auto"/>
        <w:bottom w:val="none" w:sz="0" w:space="0" w:color="auto"/>
        <w:right w:val="none" w:sz="0" w:space="0" w:color="auto"/>
      </w:divBdr>
    </w:div>
    <w:div w:id="723063643">
      <w:bodyDiv w:val="1"/>
      <w:marLeft w:val="0"/>
      <w:marRight w:val="0"/>
      <w:marTop w:val="0"/>
      <w:marBottom w:val="0"/>
      <w:divBdr>
        <w:top w:val="none" w:sz="0" w:space="0" w:color="auto"/>
        <w:left w:val="none" w:sz="0" w:space="0" w:color="auto"/>
        <w:bottom w:val="none" w:sz="0" w:space="0" w:color="auto"/>
        <w:right w:val="none" w:sz="0" w:space="0" w:color="auto"/>
      </w:divBdr>
    </w:div>
    <w:div w:id="723216815">
      <w:bodyDiv w:val="1"/>
      <w:marLeft w:val="0"/>
      <w:marRight w:val="0"/>
      <w:marTop w:val="0"/>
      <w:marBottom w:val="0"/>
      <w:divBdr>
        <w:top w:val="none" w:sz="0" w:space="0" w:color="auto"/>
        <w:left w:val="none" w:sz="0" w:space="0" w:color="auto"/>
        <w:bottom w:val="none" w:sz="0" w:space="0" w:color="auto"/>
        <w:right w:val="none" w:sz="0" w:space="0" w:color="auto"/>
      </w:divBdr>
    </w:div>
    <w:div w:id="723287356">
      <w:bodyDiv w:val="1"/>
      <w:marLeft w:val="0"/>
      <w:marRight w:val="0"/>
      <w:marTop w:val="0"/>
      <w:marBottom w:val="0"/>
      <w:divBdr>
        <w:top w:val="none" w:sz="0" w:space="0" w:color="auto"/>
        <w:left w:val="none" w:sz="0" w:space="0" w:color="auto"/>
        <w:bottom w:val="none" w:sz="0" w:space="0" w:color="auto"/>
        <w:right w:val="none" w:sz="0" w:space="0" w:color="auto"/>
      </w:divBdr>
    </w:div>
    <w:div w:id="723866899">
      <w:bodyDiv w:val="1"/>
      <w:marLeft w:val="0"/>
      <w:marRight w:val="0"/>
      <w:marTop w:val="0"/>
      <w:marBottom w:val="0"/>
      <w:divBdr>
        <w:top w:val="none" w:sz="0" w:space="0" w:color="auto"/>
        <w:left w:val="none" w:sz="0" w:space="0" w:color="auto"/>
        <w:bottom w:val="none" w:sz="0" w:space="0" w:color="auto"/>
        <w:right w:val="none" w:sz="0" w:space="0" w:color="auto"/>
      </w:divBdr>
    </w:div>
    <w:div w:id="724331488">
      <w:bodyDiv w:val="1"/>
      <w:marLeft w:val="0"/>
      <w:marRight w:val="0"/>
      <w:marTop w:val="0"/>
      <w:marBottom w:val="0"/>
      <w:divBdr>
        <w:top w:val="none" w:sz="0" w:space="0" w:color="auto"/>
        <w:left w:val="none" w:sz="0" w:space="0" w:color="auto"/>
        <w:bottom w:val="none" w:sz="0" w:space="0" w:color="auto"/>
        <w:right w:val="none" w:sz="0" w:space="0" w:color="auto"/>
      </w:divBdr>
    </w:div>
    <w:div w:id="724374423">
      <w:bodyDiv w:val="1"/>
      <w:marLeft w:val="0"/>
      <w:marRight w:val="0"/>
      <w:marTop w:val="0"/>
      <w:marBottom w:val="0"/>
      <w:divBdr>
        <w:top w:val="none" w:sz="0" w:space="0" w:color="auto"/>
        <w:left w:val="none" w:sz="0" w:space="0" w:color="auto"/>
        <w:bottom w:val="none" w:sz="0" w:space="0" w:color="auto"/>
        <w:right w:val="none" w:sz="0" w:space="0" w:color="auto"/>
      </w:divBdr>
    </w:div>
    <w:div w:id="724451350">
      <w:bodyDiv w:val="1"/>
      <w:marLeft w:val="0"/>
      <w:marRight w:val="0"/>
      <w:marTop w:val="0"/>
      <w:marBottom w:val="0"/>
      <w:divBdr>
        <w:top w:val="none" w:sz="0" w:space="0" w:color="auto"/>
        <w:left w:val="none" w:sz="0" w:space="0" w:color="auto"/>
        <w:bottom w:val="none" w:sz="0" w:space="0" w:color="auto"/>
        <w:right w:val="none" w:sz="0" w:space="0" w:color="auto"/>
      </w:divBdr>
    </w:div>
    <w:div w:id="725107795">
      <w:bodyDiv w:val="1"/>
      <w:marLeft w:val="0"/>
      <w:marRight w:val="0"/>
      <w:marTop w:val="0"/>
      <w:marBottom w:val="0"/>
      <w:divBdr>
        <w:top w:val="none" w:sz="0" w:space="0" w:color="auto"/>
        <w:left w:val="none" w:sz="0" w:space="0" w:color="auto"/>
        <w:bottom w:val="none" w:sz="0" w:space="0" w:color="auto"/>
        <w:right w:val="none" w:sz="0" w:space="0" w:color="auto"/>
      </w:divBdr>
    </w:div>
    <w:div w:id="725445951">
      <w:bodyDiv w:val="1"/>
      <w:marLeft w:val="0"/>
      <w:marRight w:val="0"/>
      <w:marTop w:val="0"/>
      <w:marBottom w:val="0"/>
      <w:divBdr>
        <w:top w:val="none" w:sz="0" w:space="0" w:color="auto"/>
        <w:left w:val="none" w:sz="0" w:space="0" w:color="auto"/>
        <w:bottom w:val="none" w:sz="0" w:space="0" w:color="auto"/>
        <w:right w:val="none" w:sz="0" w:space="0" w:color="auto"/>
      </w:divBdr>
    </w:div>
    <w:div w:id="725569085">
      <w:bodyDiv w:val="1"/>
      <w:marLeft w:val="0"/>
      <w:marRight w:val="0"/>
      <w:marTop w:val="0"/>
      <w:marBottom w:val="0"/>
      <w:divBdr>
        <w:top w:val="none" w:sz="0" w:space="0" w:color="auto"/>
        <w:left w:val="none" w:sz="0" w:space="0" w:color="auto"/>
        <w:bottom w:val="none" w:sz="0" w:space="0" w:color="auto"/>
        <w:right w:val="none" w:sz="0" w:space="0" w:color="auto"/>
      </w:divBdr>
    </w:div>
    <w:div w:id="725879880">
      <w:bodyDiv w:val="1"/>
      <w:marLeft w:val="0"/>
      <w:marRight w:val="0"/>
      <w:marTop w:val="0"/>
      <w:marBottom w:val="0"/>
      <w:divBdr>
        <w:top w:val="none" w:sz="0" w:space="0" w:color="auto"/>
        <w:left w:val="none" w:sz="0" w:space="0" w:color="auto"/>
        <w:bottom w:val="none" w:sz="0" w:space="0" w:color="auto"/>
        <w:right w:val="none" w:sz="0" w:space="0" w:color="auto"/>
      </w:divBdr>
    </w:div>
    <w:div w:id="726146947">
      <w:bodyDiv w:val="1"/>
      <w:marLeft w:val="0"/>
      <w:marRight w:val="0"/>
      <w:marTop w:val="0"/>
      <w:marBottom w:val="0"/>
      <w:divBdr>
        <w:top w:val="none" w:sz="0" w:space="0" w:color="auto"/>
        <w:left w:val="none" w:sz="0" w:space="0" w:color="auto"/>
        <w:bottom w:val="none" w:sz="0" w:space="0" w:color="auto"/>
        <w:right w:val="none" w:sz="0" w:space="0" w:color="auto"/>
      </w:divBdr>
    </w:div>
    <w:div w:id="726299461">
      <w:bodyDiv w:val="1"/>
      <w:marLeft w:val="0"/>
      <w:marRight w:val="0"/>
      <w:marTop w:val="0"/>
      <w:marBottom w:val="0"/>
      <w:divBdr>
        <w:top w:val="none" w:sz="0" w:space="0" w:color="auto"/>
        <w:left w:val="none" w:sz="0" w:space="0" w:color="auto"/>
        <w:bottom w:val="none" w:sz="0" w:space="0" w:color="auto"/>
        <w:right w:val="none" w:sz="0" w:space="0" w:color="auto"/>
      </w:divBdr>
    </w:div>
    <w:div w:id="726417541">
      <w:bodyDiv w:val="1"/>
      <w:marLeft w:val="0"/>
      <w:marRight w:val="0"/>
      <w:marTop w:val="0"/>
      <w:marBottom w:val="0"/>
      <w:divBdr>
        <w:top w:val="none" w:sz="0" w:space="0" w:color="auto"/>
        <w:left w:val="none" w:sz="0" w:space="0" w:color="auto"/>
        <w:bottom w:val="none" w:sz="0" w:space="0" w:color="auto"/>
        <w:right w:val="none" w:sz="0" w:space="0" w:color="auto"/>
      </w:divBdr>
    </w:div>
    <w:div w:id="726798884">
      <w:bodyDiv w:val="1"/>
      <w:marLeft w:val="0"/>
      <w:marRight w:val="0"/>
      <w:marTop w:val="0"/>
      <w:marBottom w:val="0"/>
      <w:divBdr>
        <w:top w:val="none" w:sz="0" w:space="0" w:color="auto"/>
        <w:left w:val="none" w:sz="0" w:space="0" w:color="auto"/>
        <w:bottom w:val="none" w:sz="0" w:space="0" w:color="auto"/>
        <w:right w:val="none" w:sz="0" w:space="0" w:color="auto"/>
      </w:divBdr>
    </w:div>
    <w:div w:id="726803710">
      <w:bodyDiv w:val="1"/>
      <w:marLeft w:val="0"/>
      <w:marRight w:val="0"/>
      <w:marTop w:val="0"/>
      <w:marBottom w:val="0"/>
      <w:divBdr>
        <w:top w:val="none" w:sz="0" w:space="0" w:color="auto"/>
        <w:left w:val="none" w:sz="0" w:space="0" w:color="auto"/>
        <w:bottom w:val="none" w:sz="0" w:space="0" w:color="auto"/>
        <w:right w:val="none" w:sz="0" w:space="0" w:color="auto"/>
      </w:divBdr>
    </w:div>
    <w:div w:id="726952296">
      <w:bodyDiv w:val="1"/>
      <w:marLeft w:val="0"/>
      <w:marRight w:val="0"/>
      <w:marTop w:val="0"/>
      <w:marBottom w:val="0"/>
      <w:divBdr>
        <w:top w:val="none" w:sz="0" w:space="0" w:color="auto"/>
        <w:left w:val="none" w:sz="0" w:space="0" w:color="auto"/>
        <w:bottom w:val="none" w:sz="0" w:space="0" w:color="auto"/>
        <w:right w:val="none" w:sz="0" w:space="0" w:color="auto"/>
      </w:divBdr>
    </w:div>
    <w:div w:id="727149955">
      <w:bodyDiv w:val="1"/>
      <w:marLeft w:val="0"/>
      <w:marRight w:val="0"/>
      <w:marTop w:val="0"/>
      <w:marBottom w:val="0"/>
      <w:divBdr>
        <w:top w:val="none" w:sz="0" w:space="0" w:color="auto"/>
        <w:left w:val="none" w:sz="0" w:space="0" w:color="auto"/>
        <w:bottom w:val="none" w:sz="0" w:space="0" w:color="auto"/>
        <w:right w:val="none" w:sz="0" w:space="0" w:color="auto"/>
      </w:divBdr>
    </w:div>
    <w:div w:id="727918686">
      <w:bodyDiv w:val="1"/>
      <w:marLeft w:val="0"/>
      <w:marRight w:val="0"/>
      <w:marTop w:val="0"/>
      <w:marBottom w:val="0"/>
      <w:divBdr>
        <w:top w:val="none" w:sz="0" w:space="0" w:color="auto"/>
        <w:left w:val="none" w:sz="0" w:space="0" w:color="auto"/>
        <w:bottom w:val="none" w:sz="0" w:space="0" w:color="auto"/>
        <w:right w:val="none" w:sz="0" w:space="0" w:color="auto"/>
      </w:divBdr>
    </w:div>
    <w:div w:id="728069351">
      <w:bodyDiv w:val="1"/>
      <w:marLeft w:val="0"/>
      <w:marRight w:val="0"/>
      <w:marTop w:val="0"/>
      <w:marBottom w:val="0"/>
      <w:divBdr>
        <w:top w:val="none" w:sz="0" w:space="0" w:color="auto"/>
        <w:left w:val="none" w:sz="0" w:space="0" w:color="auto"/>
        <w:bottom w:val="none" w:sz="0" w:space="0" w:color="auto"/>
        <w:right w:val="none" w:sz="0" w:space="0" w:color="auto"/>
      </w:divBdr>
    </w:div>
    <w:div w:id="728380881">
      <w:bodyDiv w:val="1"/>
      <w:marLeft w:val="0"/>
      <w:marRight w:val="0"/>
      <w:marTop w:val="0"/>
      <w:marBottom w:val="0"/>
      <w:divBdr>
        <w:top w:val="none" w:sz="0" w:space="0" w:color="auto"/>
        <w:left w:val="none" w:sz="0" w:space="0" w:color="auto"/>
        <w:bottom w:val="none" w:sz="0" w:space="0" w:color="auto"/>
        <w:right w:val="none" w:sz="0" w:space="0" w:color="auto"/>
      </w:divBdr>
    </w:div>
    <w:div w:id="728653456">
      <w:bodyDiv w:val="1"/>
      <w:marLeft w:val="0"/>
      <w:marRight w:val="0"/>
      <w:marTop w:val="0"/>
      <w:marBottom w:val="0"/>
      <w:divBdr>
        <w:top w:val="none" w:sz="0" w:space="0" w:color="auto"/>
        <w:left w:val="none" w:sz="0" w:space="0" w:color="auto"/>
        <w:bottom w:val="none" w:sz="0" w:space="0" w:color="auto"/>
        <w:right w:val="none" w:sz="0" w:space="0" w:color="auto"/>
      </w:divBdr>
    </w:div>
    <w:div w:id="728764622">
      <w:bodyDiv w:val="1"/>
      <w:marLeft w:val="0"/>
      <w:marRight w:val="0"/>
      <w:marTop w:val="0"/>
      <w:marBottom w:val="0"/>
      <w:divBdr>
        <w:top w:val="none" w:sz="0" w:space="0" w:color="auto"/>
        <w:left w:val="none" w:sz="0" w:space="0" w:color="auto"/>
        <w:bottom w:val="none" w:sz="0" w:space="0" w:color="auto"/>
        <w:right w:val="none" w:sz="0" w:space="0" w:color="auto"/>
      </w:divBdr>
    </w:div>
    <w:div w:id="729035930">
      <w:bodyDiv w:val="1"/>
      <w:marLeft w:val="0"/>
      <w:marRight w:val="0"/>
      <w:marTop w:val="0"/>
      <w:marBottom w:val="0"/>
      <w:divBdr>
        <w:top w:val="none" w:sz="0" w:space="0" w:color="auto"/>
        <w:left w:val="none" w:sz="0" w:space="0" w:color="auto"/>
        <w:bottom w:val="none" w:sz="0" w:space="0" w:color="auto"/>
        <w:right w:val="none" w:sz="0" w:space="0" w:color="auto"/>
      </w:divBdr>
    </w:div>
    <w:div w:id="729421179">
      <w:bodyDiv w:val="1"/>
      <w:marLeft w:val="0"/>
      <w:marRight w:val="0"/>
      <w:marTop w:val="0"/>
      <w:marBottom w:val="0"/>
      <w:divBdr>
        <w:top w:val="none" w:sz="0" w:space="0" w:color="auto"/>
        <w:left w:val="none" w:sz="0" w:space="0" w:color="auto"/>
        <w:bottom w:val="none" w:sz="0" w:space="0" w:color="auto"/>
        <w:right w:val="none" w:sz="0" w:space="0" w:color="auto"/>
      </w:divBdr>
    </w:div>
    <w:div w:id="729502601">
      <w:bodyDiv w:val="1"/>
      <w:marLeft w:val="0"/>
      <w:marRight w:val="0"/>
      <w:marTop w:val="0"/>
      <w:marBottom w:val="0"/>
      <w:divBdr>
        <w:top w:val="none" w:sz="0" w:space="0" w:color="auto"/>
        <w:left w:val="none" w:sz="0" w:space="0" w:color="auto"/>
        <w:bottom w:val="none" w:sz="0" w:space="0" w:color="auto"/>
        <w:right w:val="none" w:sz="0" w:space="0" w:color="auto"/>
      </w:divBdr>
    </w:div>
    <w:div w:id="729571200">
      <w:bodyDiv w:val="1"/>
      <w:marLeft w:val="0"/>
      <w:marRight w:val="0"/>
      <w:marTop w:val="0"/>
      <w:marBottom w:val="0"/>
      <w:divBdr>
        <w:top w:val="none" w:sz="0" w:space="0" w:color="auto"/>
        <w:left w:val="none" w:sz="0" w:space="0" w:color="auto"/>
        <w:bottom w:val="none" w:sz="0" w:space="0" w:color="auto"/>
        <w:right w:val="none" w:sz="0" w:space="0" w:color="auto"/>
      </w:divBdr>
    </w:div>
    <w:div w:id="729696912">
      <w:bodyDiv w:val="1"/>
      <w:marLeft w:val="0"/>
      <w:marRight w:val="0"/>
      <w:marTop w:val="0"/>
      <w:marBottom w:val="0"/>
      <w:divBdr>
        <w:top w:val="none" w:sz="0" w:space="0" w:color="auto"/>
        <w:left w:val="none" w:sz="0" w:space="0" w:color="auto"/>
        <w:bottom w:val="none" w:sz="0" w:space="0" w:color="auto"/>
        <w:right w:val="none" w:sz="0" w:space="0" w:color="auto"/>
      </w:divBdr>
    </w:div>
    <w:div w:id="730157478">
      <w:bodyDiv w:val="1"/>
      <w:marLeft w:val="0"/>
      <w:marRight w:val="0"/>
      <w:marTop w:val="0"/>
      <w:marBottom w:val="0"/>
      <w:divBdr>
        <w:top w:val="none" w:sz="0" w:space="0" w:color="auto"/>
        <w:left w:val="none" w:sz="0" w:space="0" w:color="auto"/>
        <w:bottom w:val="none" w:sz="0" w:space="0" w:color="auto"/>
        <w:right w:val="none" w:sz="0" w:space="0" w:color="auto"/>
      </w:divBdr>
    </w:div>
    <w:div w:id="730494854">
      <w:bodyDiv w:val="1"/>
      <w:marLeft w:val="0"/>
      <w:marRight w:val="0"/>
      <w:marTop w:val="0"/>
      <w:marBottom w:val="0"/>
      <w:divBdr>
        <w:top w:val="none" w:sz="0" w:space="0" w:color="auto"/>
        <w:left w:val="none" w:sz="0" w:space="0" w:color="auto"/>
        <w:bottom w:val="none" w:sz="0" w:space="0" w:color="auto"/>
        <w:right w:val="none" w:sz="0" w:space="0" w:color="auto"/>
      </w:divBdr>
    </w:div>
    <w:div w:id="730688132">
      <w:bodyDiv w:val="1"/>
      <w:marLeft w:val="0"/>
      <w:marRight w:val="0"/>
      <w:marTop w:val="0"/>
      <w:marBottom w:val="0"/>
      <w:divBdr>
        <w:top w:val="none" w:sz="0" w:space="0" w:color="auto"/>
        <w:left w:val="none" w:sz="0" w:space="0" w:color="auto"/>
        <w:bottom w:val="none" w:sz="0" w:space="0" w:color="auto"/>
        <w:right w:val="none" w:sz="0" w:space="0" w:color="auto"/>
      </w:divBdr>
    </w:div>
    <w:div w:id="731124981">
      <w:bodyDiv w:val="1"/>
      <w:marLeft w:val="0"/>
      <w:marRight w:val="0"/>
      <w:marTop w:val="0"/>
      <w:marBottom w:val="0"/>
      <w:divBdr>
        <w:top w:val="none" w:sz="0" w:space="0" w:color="auto"/>
        <w:left w:val="none" w:sz="0" w:space="0" w:color="auto"/>
        <w:bottom w:val="none" w:sz="0" w:space="0" w:color="auto"/>
        <w:right w:val="none" w:sz="0" w:space="0" w:color="auto"/>
      </w:divBdr>
    </w:div>
    <w:div w:id="731347515">
      <w:bodyDiv w:val="1"/>
      <w:marLeft w:val="0"/>
      <w:marRight w:val="0"/>
      <w:marTop w:val="0"/>
      <w:marBottom w:val="0"/>
      <w:divBdr>
        <w:top w:val="none" w:sz="0" w:space="0" w:color="auto"/>
        <w:left w:val="none" w:sz="0" w:space="0" w:color="auto"/>
        <w:bottom w:val="none" w:sz="0" w:space="0" w:color="auto"/>
        <w:right w:val="none" w:sz="0" w:space="0" w:color="auto"/>
      </w:divBdr>
    </w:div>
    <w:div w:id="731545488">
      <w:bodyDiv w:val="1"/>
      <w:marLeft w:val="0"/>
      <w:marRight w:val="0"/>
      <w:marTop w:val="0"/>
      <w:marBottom w:val="0"/>
      <w:divBdr>
        <w:top w:val="none" w:sz="0" w:space="0" w:color="auto"/>
        <w:left w:val="none" w:sz="0" w:space="0" w:color="auto"/>
        <w:bottom w:val="none" w:sz="0" w:space="0" w:color="auto"/>
        <w:right w:val="none" w:sz="0" w:space="0" w:color="auto"/>
      </w:divBdr>
    </w:div>
    <w:div w:id="731778083">
      <w:bodyDiv w:val="1"/>
      <w:marLeft w:val="0"/>
      <w:marRight w:val="0"/>
      <w:marTop w:val="0"/>
      <w:marBottom w:val="0"/>
      <w:divBdr>
        <w:top w:val="none" w:sz="0" w:space="0" w:color="auto"/>
        <w:left w:val="none" w:sz="0" w:space="0" w:color="auto"/>
        <w:bottom w:val="none" w:sz="0" w:space="0" w:color="auto"/>
        <w:right w:val="none" w:sz="0" w:space="0" w:color="auto"/>
      </w:divBdr>
    </w:div>
    <w:div w:id="732193149">
      <w:bodyDiv w:val="1"/>
      <w:marLeft w:val="0"/>
      <w:marRight w:val="0"/>
      <w:marTop w:val="0"/>
      <w:marBottom w:val="0"/>
      <w:divBdr>
        <w:top w:val="none" w:sz="0" w:space="0" w:color="auto"/>
        <w:left w:val="none" w:sz="0" w:space="0" w:color="auto"/>
        <w:bottom w:val="none" w:sz="0" w:space="0" w:color="auto"/>
        <w:right w:val="none" w:sz="0" w:space="0" w:color="auto"/>
      </w:divBdr>
    </w:div>
    <w:div w:id="732847525">
      <w:bodyDiv w:val="1"/>
      <w:marLeft w:val="0"/>
      <w:marRight w:val="0"/>
      <w:marTop w:val="0"/>
      <w:marBottom w:val="0"/>
      <w:divBdr>
        <w:top w:val="none" w:sz="0" w:space="0" w:color="auto"/>
        <w:left w:val="none" w:sz="0" w:space="0" w:color="auto"/>
        <w:bottom w:val="none" w:sz="0" w:space="0" w:color="auto"/>
        <w:right w:val="none" w:sz="0" w:space="0" w:color="auto"/>
      </w:divBdr>
    </w:div>
    <w:div w:id="732891243">
      <w:bodyDiv w:val="1"/>
      <w:marLeft w:val="0"/>
      <w:marRight w:val="0"/>
      <w:marTop w:val="0"/>
      <w:marBottom w:val="0"/>
      <w:divBdr>
        <w:top w:val="none" w:sz="0" w:space="0" w:color="auto"/>
        <w:left w:val="none" w:sz="0" w:space="0" w:color="auto"/>
        <w:bottom w:val="none" w:sz="0" w:space="0" w:color="auto"/>
        <w:right w:val="none" w:sz="0" w:space="0" w:color="auto"/>
      </w:divBdr>
    </w:div>
    <w:div w:id="733159554">
      <w:bodyDiv w:val="1"/>
      <w:marLeft w:val="0"/>
      <w:marRight w:val="0"/>
      <w:marTop w:val="0"/>
      <w:marBottom w:val="0"/>
      <w:divBdr>
        <w:top w:val="none" w:sz="0" w:space="0" w:color="auto"/>
        <w:left w:val="none" w:sz="0" w:space="0" w:color="auto"/>
        <w:bottom w:val="none" w:sz="0" w:space="0" w:color="auto"/>
        <w:right w:val="none" w:sz="0" w:space="0" w:color="auto"/>
      </w:divBdr>
    </w:div>
    <w:div w:id="733354731">
      <w:bodyDiv w:val="1"/>
      <w:marLeft w:val="0"/>
      <w:marRight w:val="0"/>
      <w:marTop w:val="0"/>
      <w:marBottom w:val="0"/>
      <w:divBdr>
        <w:top w:val="none" w:sz="0" w:space="0" w:color="auto"/>
        <w:left w:val="none" w:sz="0" w:space="0" w:color="auto"/>
        <w:bottom w:val="none" w:sz="0" w:space="0" w:color="auto"/>
        <w:right w:val="none" w:sz="0" w:space="0" w:color="auto"/>
      </w:divBdr>
    </w:div>
    <w:div w:id="733551250">
      <w:bodyDiv w:val="1"/>
      <w:marLeft w:val="0"/>
      <w:marRight w:val="0"/>
      <w:marTop w:val="0"/>
      <w:marBottom w:val="0"/>
      <w:divBdr>
        <w:top w:val="none" w:sz="0" w:space="0" w:color="auto"/>
        <w:left w:val="none" w:sz="0" w:space="0" w:color="auto"/>
        <w:bottom w:val="none" w:sz="0" w:space="0" w:color="auto"/>
        <w:right w:val="none" w:sz="0" w:space="0" w:color="auto"/>
      </w:divBdr>
    </w:div>
    <w:div w:id="734008132">
      <w:bodyDiv w:val="1"/>
      <w:marLeft w:val="0"/>
      <w:marRight w:val="0"/>
      <w:marTop w:val="0"/>
      <w:marBottom w:val="0"/>
      <w:divBdr>
        <w:top w:val="none" w:sz="0" w:space="0" w:color="auto"/>
        <w:left w:val="none" w:sz="0" w:space="0" w:color="auto"/>
        <w:bottom w:val="none" w:sz="0" w:space="0" w:color="auto"/>
        <w:right w:val="none" w:sz="0" w:space="0" w:color="auto"/>
      </w:divBdr>
    </w:div>
    <w:div w:id="734206938">
      <w:bodyDiv w:val="1"/>
      <w:marLeft w:val="0"/>
      <w:marRight w:val="0"/>
      <w:marTop w:val="0"/>
      <w:marBottom w:val="0"/>
      <w:divBdr>
        <w:top w:val="none" w:sz="0" w:space="0" w:color="auto"/>
        <w:left w:val="none" w:sz="0" w:space="0" w:color="auto"/>
        <w:bottom w:val="none" w:sz="0" w:space="0" w:color="auto"/>
        <w:right w:val="none" w:sz="0" w:space="0" w:color="auto"/>
      </w:divBdr>
    </w:div>
    <w:div w:id="734551855">
      <w:bodyDiv w:val="1"/>
      <w:marLeft w:val="0"/>
      <w:marRight w:val="0"/>
      <w:marTop w:val="0"/>
      <w:marBottom w:val="0"/>
      <w:divBdr>
        <w:top w:val="none" w:sz="0" w:space="0" w:color="auto"/>
        <w:left w:val="none" w:sz="0" w:space="0" w:color="auto"/>
        <w:bottom w:val="none" w:sz="0" w:space="0" w:color="auto"/>
        <w:right w:val="none" w:sz="0" w:space="0" w:color="auto"/>
      </w:divBdr>
    </w:div>
    <w:div w:id="734739382">
      <w:bodyDiv w:val="1"/>
      <w:marLeft w:val="0"/>
      <w:marRight w:val="0"/>
      <w:marTop w:val="0"/>
      <w:marBottom w:val="0"/>
      <w:divBdr>
        <w:top w:val="none" w:sz="0" w:space="0" w:color="auto"/>
        <w:left w:val="none" w:sz="0" w:space="0" w:color="auto"/>
        <w:bottom w:val="none" w:sz="0" w:space="0" w:color="auto"/>
        <w:right w:val="none" w:sz="0" w:space="0" w:color="auto"/>
      </w:divBdr>
    </w:div>
    <w:div w:id="734742014">
      <w:bodyDiv w:val="1"/>
      <w:marLeft w:val="0"/>
      <w:marRight w:val="0"/>
      <w:marTop w:val="0"/>
      <w:marBottom w:val="0"/>
      <w:divBdr>
        <w:top w:val="none" w:sz="0" w:space="0" w:color="auto"/>
        <w:left w:val="none" w:sz="0" w:space="0" w:color="auto"/>
        <w:bottom w:val="none" w:sz="0" w:space="0" w:color="auto"/>
        <w:right w:val="none" w:sz="0" w:space="0" w:color="auto"/>
      </w:divBdr>
    </w:div>
    <w:div w:id="736711783">
      <w:bodyDiv w:val="1"/>
      <w:marLeft w:val="0"/>
      <w:marRight w:val="0"/>
      <w:marTop w:val="0"/>
      <w:marBottom w:val="0"/>
      <w:divBdr>
        <w:top w:val="none" w:sz="0" w:space="0" w:color="auto"/>
        <w:left w:val="none" w:sz="0" w:space="0" w:color="auto"/>
        <w:bottom w:val="none" w:sz="0" w:space="0" w:color="auto"/>
        <w:right w:val="none" w:sz="0" w:space="0" w:color="auto"/>
      </w:divBdr>
    </w:div>
    <w:div w:id="737089848">
      <w:bodyDiv w:val="1"/>
      <w:marLeft w:val="0"/>
      <w:marRight w:val="0"/>
      <w:marTop w:val="0"/>
      <w:marBottom w:val="0"/>
      <w:divBdr>
        <w:top w:val="none" w:sz="0" w:space="0" w:color="auto"/>
        <w:left w:val="none" w:sz="0" w:space="0" w:color="auto"/>
        <w:bottom w:val="none" w:sz="0" w:space="0" w:color="auto"/>
        <w:right w:val="none" w:sz="0" w:space="0" w:color="auto"/>
      </w:divBdr>
    </w:div>
    <w:div w:id="737244084">
      <w:bodyDiv w:val="1"/>
      <w:marLeft w:val="0"/>
      <w:marRight w:val="0"/>
      <w:marTop w:val="0"/>
      <w:marBottom w:val="0"/>
      <w:divBdr>
        <w:top w:val="none" w:sz="0" w:space="0" w:color="auto"/>
        <w:left w:val="none" w:sz="0" w:space="0" w:color="auto"/>
        <w:bottom w:val="none" w:sz="0" w:space="0" w:color="auto"/>
        <w:right w:val="none" w:sz="0" w:space="0" w:color="auto"/>
      </w:divBdr>
    </w:div>
    <w:div w:id="737438663">
      <w:bodyDiv w:val="1"/>
      <w:marLeft w:val="0"/>
      <w:marRight w:val="0"/>
      <w:marTop w:val="0"/>
      <w:marBottom w:val="0"/>
      <w:divBdr>
        <w:top w:val="none" w:sz="0" w:space="0" w:color="auto"/>
        <w:left w:val="none" w:sz="0" w:space="0" w:color="auto"/>
        <w:bottom w:val="none" w:sz="0" w:space="0" w:color="auto"/>
        <w:right w:val="none" w:sz="0" w:space="0" w:color="auto"/>
      </w:divBdr>
    </w:div>
    <w:div w:id="737702493">
      <w:bodyDiv w:val="1"/>
      <w:marLeft w:val="0"/>
      <w:marRight w:val="0"/>
      <w:marTop w:val="0"/>
      <w:marBottom w:val="0"/>
      <w:divBdr>
        <w:top w:val="none" w:sz="0" w:space="0" w:color="auto"/>
        <w:left w:val="none" w:sz="0" w:space="0" w:color="auto"/>
        <w:bottom w:val="none" w:sz="0" w:space="0" w:color="auto"/>
        <w:right w:val="none" w:sz="0" w:space="0" w:color="auto"/>
      </w:divBdr>
    </w:div>
    <w:div w:id="737829593">
      <w:bodyDiv w:val="1"/>
      <w:marLeft w:val="0"/>
      <w:marRight w:val="0"/>
      <w:marTop w:val="0"/>
      <w:marBottom w:val="0"/>
      <w:divBdr>
        <w:top w:val="none" w:sz="0" w:space="0" w:color="auto"/>
        <w:left w:val="none" w:sz="0" w:space="0" w:color="auto"/>
        <w:bottom w:val="none" w:sz="0" w:space="0" w:color="auto"/>
        <w:right w:val="none" w:sz="0" w:space="0" w:color="auto"/>
      </w:divBdr>
    </w:div>
    <w:div w:id="738208340">
      <w:bodyDiv w:val="1"/>
      <w:marLeft w:val="0"/>
      <w:marRight w:val="0"/>
      <w:marTop w:val="0"/>
      <w:marBottom w:val="0"/>
      <w:divBdr>
        <w:top w:val="none" w:sz="0" w:space="0" w:color="auto"/>
        <w:left w:val="none" w:sz="0" w:space="0" w:color="auto"/>
        <w:bottom w:val="none" w:sz="0" w:space="0" w:color="auto"/>
        <w:right w:val="none" w:sz="0" w:space="0" w:color="auto"/>
      </w:divBdr>
    </w:div>
    <w:div w:id="739016538">
      <w:bodyDiv w:val="1"/>
      <w:marLeft w:val="0"/>
      <w:marRight w:val="0"/>
      <w:marTop w:val="0"/>
      <w:marBottom w:val="0"/>
      <w:divBdr>
        <w:top w:val="none" w:sz="0" w:space="0" w:color="auto"/>
        <w:left w:val="none" w:sz="0" w:space="0" w:color="auto"/>
        <w:bottom w:val="none" w:sz="0" w:space="0" w:color="auto"/>
        <w:right w:val="none" w:sz="0" w:space="0" w:color="auto"/>
      </w:divBdr>
    </w:div>
    <w:div w:id="739250447">
      <w:bodyDiv w:val="1"/>
      <w:marLeft w:val="0"/>
      <w:marRight w:val="0"/>
      <w:marTop w:val="0"/>
      <w:marBottom w:val="0"/>
      <w:divBdr>
        <w:top w:val="none" w:sz="0" w:space="0" w:color="auto"/>
        <w:left w:val="none" w:sz="0" w:space="0" w:color="auto"/>
        <w:bottom w:val="none" w:sz="0" w:space="0" w:color="auto"/>
        <w:right w:val="none" w:sz="0" w:space="0" w:color="auto"/>
      </w:divBdr>
    </w:div>
    <w:div w:id="739525074">
      <w:bodyDiv w:val="1"/>
      <w:marLeft w:val="0"/>
      <w:marRight w:val="0"/>
      <w:marTop w:val="0"/>
      <w:marBottom w:val="0"/>
      <w:divBdr>
        <w:top w:val="none" w:sz="0" w:space="0" w:color="auto"/>
        <w:left w:val="none" w:sz="0" w:space="0" w:color="auto"/>
        <w:bottom w:val="none" w:sz="0" w:space="0" w:color="auto"/>
        <w:right w:val="none" w:sz="0" w:space="0" w:color="auto"/>
      </w:divBdr>
    </w:div>
    <w:div w:id="739596741">
      <w:bodyDiv w:val="1"/>
      <w:marLeft w:val="0"/>
      <w:marRight w:val="0"/>
      <w:marTop w:val="0"/>
      <w:marBottom w:val="0"/>
      <w:divBdr>
        <w:top w:val="none" w:sz="0" w:space="0" w:color="auto"/>
        <w:left w:val="none" w:sz="0" w:space="0" w:color="auto"/>
        <w:bottom w:val="none" w:sz="0" w:space="0" w:color="auto"/>
        <w:right w:val="none" w:sz="0" w:space="0" w:color="auto"/>
      </w:divBdr>
    </w:div>
    <w:div w:id="739669503">
      <w:bodyDiv w:val="1"/>
      <w:marLeft w:val="0"/>
      <w:marRight w:val="0"/>
      <w:marTop w:val="0"/>
      <w:marBottom w:val="0"/>
      <w:divBdr>
        <w:top w:val="none" w:sz="0" w:space="0" w:color="auto"/>
        <w:left w:val="none" w:sz="0" w:space="0" w:color="auto"/>
        <w:bottom w:val="none" w:sz="0" w:space="0" w:color="auto"/>
        <w:right w:val="none" w:sz="0" w:space="0" w:color="auto"/>
      </w:divBdr>
    </w:div>
    <w:div w:id="739794913">
      <w:bodyDiv w:val="1"/>
      <w:marLeft w:val="0"/>
      <w:marRight w:val="0"/>
      <w:marTop w:val="0"/>
      <w:marBottom w:val="0"/>
      <w:divBdr>
        <w:top w:val="none" w:sz="0" w:space="0" w:color="auto"/>
        <w:left w:val="none" w:sz="0" w:space="0" w:color="auto"/>
        <w:bottom w:val="none" w:sz="0" w:space="0" w:color="auto"/>
        <w:right w:val="none" w:sz="0" w:space="0" w:color="auto"/>
      </w:divBdr>
    </w:div>
    <w:div w:id="739909293">
      <w:bodyDiv w:val="1"/>
      <w:marLeft w:val="0"/>
      <w:marRight w:val="0"/>
      <w:marTop w:val="0"/>
      <w:marBottom w:val="0"/>
      <w:divBdr>
        <w:top w:val="none" w:sz="0" w:space="0" w:color="auto"/>
        <w:left w:val="none" w:sz="0" w:space="0" w:color="auto"/>
        <w:bottom w:val="none" w:sz="0" w:space="0" w:color="auto"/>
        <w:right w:val="none" w:sz="0" w:space="0" w:color="auto"/>
      </w:divBdr>
    </w:div>
    <w:div w:id="740370770">
      <w:bodyDiv w:val="1"/>
      <w:marLeft w:val="0"/>
      <w:marRight w:val="0"/>
      <w:marTop w:val="0"/>
      <w:marBottom w:val="0"/>
      <w:divBdr>
        <w:top w:val="none" w:sz="0" w:space="0" w:color="auto"/>
        <w:left w:val="none" w:sz="0" w:space="0" w:color="auto"/>
        <w:bottom w:val="none" w:sz="0" w:space="0" w:color="auto"/>
        <w:right w:val="none" w:sz="0" w:space="0" w:color="auto"/>
      </w:divBdr>
    </w:div>
    <w:div w:id="740523424">
      <w:bodyDiv w:val="1"/>
      <w:marLeft w:val="0"/>
      <w:marRight w:val="0"/>
      <w:marTop w:val="0"/>
      <w:marBottom w:val="0"/>
      <w:divBdr>
        <w:top w:val="none" w:sz="0" w:space="0" w:color="auto"/>
        <w:left w:val="none" w:sz="0" w:space="0" w:color="auto"/>
        <w:bottom w:val="none" w:sz="0" w:space="0" w:color="auto"/>
        <w:right w:val="none" w:sz="0" w:space="0" w:color="auto"/>
      </w:divBdr>
    </w:div>
    <w:div w:id="740639505">
      <w:bodyDiv w:val="1"/>
      <w:marLeft w:val="0"/>
      <w:marRight w:val="0"/>
      <w:marTop w:val="0"/>
      <w:marBottom w:val="0"/>
      <w:divBdr>
        <w:top w:val="none" w:sz="0" w:space="0" w:color="auto"/>
        <w:left w:val="none" w:sz="0" w:space="0" w:color="auto"/>
        <w:bottom w:val="none" w:sz="0" w:space="0" w:color="auto"/>
        <w:right w:val="none" w:sz="0" w:space="0" w:color="auto"/>
      </w:divBdr>
    </w:div>
    <w:div w:id="740643105">
      <w:bodyDiv w:val="1"/>
      <w:marLeft w:val="0"/>
      <w:marRight w:val="0"/>
      <w:marTop w:val="0"/>
      <w:marBottom w:val="0"/>
      <w:divBdr>
        <w:top w:val="none" w:sz="0" w:space="0" w:color="auto"/>
        <w:left w:val="none" w:sz="0" w:space="0" w:color="auto"/>
        <w:bottom w:val="none" w:sz="0" w:space="0" w:color="auto"/>
        <w:right w:val="none" w:sz="0" w:space="0" w:color="auto"/>
      </w:divBdr>
    </w:div>
    <w:div w:id="741217903">
      <w:bodyDiv w:val="1"/>
      <w:marLeft w:val="0"/>
      <w:marRight w:val="0"/>
      <w:marTop w:val="0"/>
      <w:marBottom w:val="0"/>
      <w:divBdr>
        <w:top w:val="none" w:sz="0" w:space="0" w:color="auto"/>
        <w:left w:val="none" w:sz="0" w:space="0" w:color="auto"/>
        <w:bottom w:val="none" w:sz="0" w:space="0" w:color="auto"/>
        <w:right w:val="none" w:sz="0" w:space="0" w:color="auto"/>
      </w:divBdr>
    </w:div>
    <w:div w:id="741488175">
      <w:bodyDiv w:val="1"/>
      <w:marLeft w:val="0"/>
      <w:marRight w:val="0"/>
      <w:marTop w:val="0"/>
      <w:marBottom w:val="0"/>
      <w:divBdr>
        <w:top w:val="none" w:sz="0" w:space="0" w:color="auto"/>
        <w:left w:val="none" w:sz="0" w:space="0" w:color="auto"/>
        <w:bottom w:val="none" w:sz="0" w:space="0" w:color="auto"/>
        <w:right w:val="none" w:sz="0" w:space="0" w:color="auto"/>
      </w:divBdr>
    </w:div>
    <w:div w:id="741606585">
      <w:bodyDiv w:val="1"/>
      <w:marLeft w:val="0"/>
      <w:marRight w:val="0"/>
      <w:marTop w:val="0"/>
      <w:marBottom w:val="0"/>
      <w:divBdr>
        <w:top w:val="none" w:sz="0" w:space="0" w:color="auto"/>
        <w:left w:val="none" w:sz="0" w:space="0" w:color="auto"/>
        <w:bottom w:val="none" w:sz="0" w:space="0" w:color="auto"/>
        <w:right w:val="none" w:sz="0" w:space="0" w:color="auto"/>
      </w:divBdr>
    </w:div>
    <w:div w:id="741872879">
      <w:bodyDiv w:val="1"/>
      <w:marLeft w:val="0"/>
      <w:marRight w:val="0"/>
      <w:marTop w:val="0"/>
      <w:marBottom w:val="0"/>
      <w:divBdr>
        <w:top w:val="none" w:sz="0" w:space="0" w:color="auto"/>
        <w:left w:val="none" w:sz="0" w:space="0" w:color="auto"/>
        <w:bottom w:val="none" w:sz="0" w:space="0" w:color="auto"/>
        <w:right w:val="none" w:sz="0" w:space="0" w:color="auto"/>
      </w:divBdr>
    </w:div>
    <w:div w:id="742222029">
      <w:bodyDiv w:val="1"/>
      <w:marLeft w:val="0"/>
      <w:marRight w:val="0"/>
      <w:marTop w:val="0"/>
      <w:marBottom w:val="0"/>
      <w:divBdr>
        <w:top w:val="none" w:sz="0" w:space="0" w:color="auto"/>
        <w:left w:val="none" w:sz="0" w:space="0" w:color="auto"/>
        <w:bottom w:val="none" w:sz="0" w:space="0" w:color="auto"/>
        <w:right w:val="none" w:sz="0" w:space="0" w:color="auto"/>
      </w:divBdr>
    </w:div>
    <w:div w:id="742262189">
      <w:bodyDiv w:val="1"/>
      <w:marLeft w:val="0"/>
      <w:marRight w:val="0"/>
      <w:marTop w:val="0"/>
      <w:marBottom w:val="0"/>
      <w:divBdr>
        <w:top w:val="none" w:sz="0" w:space="0" w:color="auto"/>
        <w:left w:val="none" w:sz="0" w:space="0" w:color="auto"/>
        <w:bottom w:val="none" w:sz="0" w:space="0" w:color="auto"/>
        <w:right w:val="none" w:sz="0" w:space="0" w:color="auto"/>
      </w:divBdr>
    </w:div>
    <w:div w:id="742415764">
      <w:bodyDiv w:val="1"/>
      <w:marLeft w:val="0"/>
      <w:marRight w:val="0"/>
      <w:marTop w:val="0"/>
      <w:marBottom w:val="0"/>
      <w:divBdr>
        <w:top w:val="none" w:sz="0" w:space="0" w:color="auto"/>
        <w:left w:val="none" w:sz="0" w:space="0" w:color="auto"/>
        <w:bottom w:val="none" w:sz="0" w:space="0" w:color="auto"/>
        <w:right w:val="none" w:sz="0" w:space="0" w:color="auto"/>
      </w:divBdr>
    </w:div>
    <w:div w:id="742720306">
      <w:bodyDiv w:val="1"/>
      <w:marLeft w:val="0"/>
      <w:marRight w:val="0"/>
      <w:marTop w:val="0"/>
      <w:marBottom w:val="0"/>
      <w:divBdr>
        <w:top w:val="none" w:sz="0" w:space="0" w:color="auto"/>
        <w:left w:val="none" w:sz="0" w:space="0" w:color="auto"/>
        <w:bottom w:val="none" w:sz="0" w:space="0" w:color="auto"/>
        <w:right w:val="none" w:sz="0" w:space="0" w:color="auto"/>
      </w:divBdr>
    </w:div>
    <w:div w:id="744381208">
      <w:bodyDiv w:val="1"/>
      <w:marLeft w:val="0"/>
      <w:marRight w:val="0"/>
      <w:marTop w:val="0"/>
      <w:marBottom w:val="0"/>
      <w:divBdr>
        <w:top w:val="none" w:sz="0" w:space="0" w:color="auto"/>
        <w:left w:val="none" w:sz="0" w:space="0" w:color="auto"/>
        <w:bottom w:val="none" w:sz="0" w:space="0" w:color="auto"/>
        <w:right w:val="none" w:sz="0" w:space="0" w:color="auto"/>
      </w:divBdr>
    </w:div>
    <w:div w:id="744764072">
      <w:bodyDiv w:val="1"/>
      <w:marLeft w:val="0"/>
      <w:marRight w:val="0"/>
      <w:marTop w:val="0"/>
      <w:marBottom w:val="0"/>
      <w:divBdr>
        <w:top w:val="none" w:sz="0" w:space="0" w:color="auto"/>
        <w:left w:val="none" w:sz="0" w:space="0" w:color="auto"/>
        <w:bottom w:val="none" w:sz="0" w:space="0" w:color="auto"/>
        <w:right w:val="none" w:sz="0" w:space="0" w:color="auto"/>
      </w:divBdr>
    </w:div>
    <w:div w:id="745348580">
      <w:bodyDiv w:val="1"/>
      <w:marLeft w:val="0"/>
      <w:marRight w:val="0"/>
      <w:marTop w:val="0"/>
      <w:marBottom w:val="0"/>
      <w:divBdr>
        <w:top w:val="none" w:sz="0" w:space="0" w:color="auto"/>
        <w:left w:val="none" w:sz="0" w:space="0" w:color="auto"/>
        <w:bottom w:val="none" w:sz="0" w:space="0" w:color="auto"/>
        <w:right w:val="none" w:sz="0" w:space="0" w:color="auto"/>
      </w:divBdr>
    </w:div>
    <w:div w:id="745764320">
      <w:bodyDiv w:val="1"/>
      <w:marLeft w:val="0"/>
      <w:marRight w:val="0"/>
      <w:marTop w:val="0"/>
      <w:marBottom w:val="0"/>
      <w:divBdr>
        <w:top w:val="none" w:sz="0" w:space="0" w:color="auto"/>
        <w:left w:val="none" w:sz="0" w:space="0" w:color="auto"/>
        <w:bottom w:val="none" w:sz="0" w:space="0" w:color="auto"/>
        <w:right w:val="none" w:sz="0" w:space="0" w:color="auto"/>
      </w:divBdr>
    </w:div>
    <w:div w:id="746027466">
      <w:bodyDiv w:val="1"/>
      <w:marLeft w:val="0"/>
      <w:marRight w:val="0"/>
      <w:marTop w:val="0"/>
      <w:marBottom w:val="0"/>
      <w:divBdr>
        <w:top w:val="none" w:sz="0" w:space="0" w:color="auto"/>
        <w:left w:val="none" w:sz="0" w:space="0" w:color="auto"/>
        <w:bottom w:val="none" w:sz="0" w:space="0" w:color="auto"/>
        <w:right w:val="none" w:sz="0" w:space="0" w:color="auto"/>
      </w:divBdr>
    </w:div>
    <w:div w:id="746074396">
      <w:bodyDiv w:val="1"/>
      <w:marLeft w:val="0"/>
      <w:marRight w:val="0"/>
      <w:marTop w:val="0"/>
      <w:marBottom w:val="0"/>
      <w:divBdr>
        <w:top w:val="none" w:sz="0" w:space="0" w:color="auto"/>
        <w:left w:val="none" w:sz="0" w:space="0" w:color="auto"/>
        <w:bottom w:val="none" w:sz="0" w:space="0" w:color="auto"/>
        <w:right w:val="none" w:sz="0" w:space="0" w:color="auto"/>
      </w:divBdr>
    </w:div>
    <w:div w:id="746146725">
      <w:bodyDiv w:val="1"/>
      <w:marLeft w:val="0"/>
      <w:marRight w:val="0"/>
      <w:marTop w:val="0"/>
      <w:marBottom w:val="0"/>
      <w:divBdr>
        <w:top w:val="none" w:sz="0" w:space="0" w:color="auto"/>
        <w:left w:val="none" w:sz="0" w:space="0" w:color="auto"/>
        <w:bottom w:val="none" w:sz="0" w:space="0" w:color="auto"/>
        <w:right w:val="none" w:sz="0" w:space="0" w:color="auto"/>
      </w:divBdr>
    </w:div>
    <w:div w:id="746152824">
      <w:bodyDiv w:val="1"/>
      <w:marLeft w:val="0"/>
      <w:marRight w:val="0"/>
      <w:marTop w:val="0"/>
      <w:marBottom w:val="0"/>
      <w:divBdr>
        <w:top w:val="none" w:sz="0" w:space="0" w:color="auto"/>
        <w:left w:val="none" w:sz="0" w:space="0" w:color="auto"/>
        <w:bottom w:val="none" w:sz="0" w:space="0" w:color="auto"/>
        <w:right w:val="none" w:sz="0" w:space="0" w:color="auto"/>
      </w:divBdr>
    </w:div>
    <w:div w:id="746456807">
      <w:bodyDiv w:val="1"/>
      <w:marLeft w:val="0"/>
      <w:marRight w:val="0"/>
      <w:marTop w:val="0"/>
      <w:marBottom w:val="0"/>
      <w:divBdr>
        <w:top w:val="none" w:sz="0" w:space="0" w:color="auto"/>
        <w:left w:val="none" w:sz="0" w:space="0" w:color="auto"/>
        <w:bottom w:val="none" w:sz="0" w:space="0" w:color="auto"/>
        <w:right w:val="none" w:sz="0" w:space="0" w:color="auto"/>
      </w:divBdr>
    </w:div>
    <w:div w:id="746535157">
      <w:bodyDiv w:val="1"/>
      <w:marLeft w:val="0"/>
      <w:marRight w:val="0"/>
      <w:marTop w:val="0"/>
      <w:marBottom w:val="0"/>
      <w:divBdr>
        <w:top w:val="none" w:sz="0" w:space="0" w:color="auto"/>
        <w:left w:val="none" w:sz="0" w:space="0" w:color="auto"/>
        <w:bottom w:val="none" w:sz="0" w:space="0" w:color="auto"/>
        <w:right w:val="none" w:sz="0" w:space="0" w:color="auto"/>
      </w:divBdr>
    </w:div>
    <w:div w:id="747196926">
      <w:bodyDiv w:val="1"/>
      <w:marLeft w:val="0"/>
      <w:marRight w:val="0"/>
      <w:marTop w:val="0"/>
      <w:marBottom w:val="0"/>
      <w:divBdr>
        <w:top w:val="none" w:sz="0" w:space="0" w:color="auto"/>
        <w:left w:val="none" w:sz="0" w:space="0" w:color="auto"/>
        <w:bottom w:val="none" w:sz="0" w:space="0" w:color="auto"/>
        <w:right w:val="none" w:sz="0" w:space="0" w:color="auto"/>
      </w:divBdr>
    </w:div>
    <w:div w:id="747266271">
      <w:bodyDiv w:val="1"/>
      <w:marLeft w:val="0"/>
      <w:marRight w:val="0"/>
      <w:marTop w:val="0"/>
      <w:marBottom w:val="0"/>
      <w:divBdr>
        <w:top w:val="none" w:sz="0" w:space="0" w:color="auto"/>
        <w:left w:val="none" w:sz="0" w:space="0" w:color="auto"/>
        <w:bottom w:val="none" w:sz="0" w:space="0" w:color="auto"/>
        <w:right w:val="none" w:sz="0" w:space="0" w:color="auto"/>
      </w:divBdr>
    </w:div>
    <w:div w:id="747385466">
      <w:bodyDiv w:val="1"/>
      <w:marLeft w:val="0"/>
      <w:marRight w:val="0"/>
      <w:marTop w:val="0"/>
      <w:marBottom w:val="0"/>
      <w:divBdr>
        <w:top w:val="none" w:sz="0" w:space="0" w:color="auto"/>
        <w:left w:val="none" w:sz="0" w:space="0" w:color="auto"/>
        <w:bottom w:val="none" w:sz="0" w:space="0" w:color="auto"/>
        <w:right w:val="none" w:sz="0" w:space="0" w:color="auto"/>
      </w:divBdr>
    </w:div>
    <w:div w:id="748311847">
      <w:bodyDiv w:val="1"/>
      <w:marLeft w:val="0"/>
      <w:marRight w:val="0"/>
      <w:marTop w:val="0"/>
      <w:marBottom w:val="0"/>
      <w:divBdr>
        <w:top w:val="none" w:sz="0" w:space="0" w:color="auto"/>
        <w:left w:val="none" w:sz="0" w:space="0" w:color="auto"/>
        <w:bottom w:val="none" w:sz="0" w:space="0" w:color="auto"/>
        <w:right w:val="none" w:sz="0" w:space="0" w:color="auto"/>
      </w:divBdr>
    </w:div>
    <w:div w:id="748313582">
      <w:bodyDiv w:val="1"/>
      <w:marLeft w:val="0"/>
      <w:marRight w:val="0"/>
      <w:marTop w:val="0"/>
      <w:marBottom w:val="0"/>
      <w:divBdr>
        <w:top w:val="none" w:sz="0" w:space="0" w:color="auto"/>
        <w:left w:val="none" w:sz="0" w:space="0" w:color="auto"/>
        <w:bottom w:val="none" w:sz="0" w:space="0" w:color="auto"/>
        <w:right w:val="none" w:sz="0" w:space="0" w:color="auto"/>
      </w:divBdr>
    </w:div>
    <w:div w:id="748624102">
      <w:bodyDiv w:val="1"/>
      <w:marLeft w:val="0"/>
      <w:marRight w:val="0"/>
      <w:marTop w:val="0"/>
      <w:marBottom w:val="0"/>
      <w:divBdr>
        <w:top w:val="none" w:sz="0" w:space="0" w:color="auto"/>
        <w:left w:val="none" w:sz="0" w:space="0" w:color="auto"/>
        <w:bottom w:val="none" w:sz="0" w:space="0" w:color="auto"/>
        <w:right w:val="none" w:sz="0" w:space="0" w:color="auto"/>
      </w:divBdr>
    </w:div>
    <w:div w:id="748964567">
      <w:bodyDiv w:val="1"/>
      <w:marLeft w:val="0"/>
      <w:marRight w:val="0"/>
      <w:marTop w:val="0"/>
      <w:marBottom w:val="0"/>
      <w:divBdr>
        <w:top w:val="none" w:sz="0" w:space="0" w:color="auto"/>
        <w:left w:val="none" w:sz="0" w:space="0" w:color="auto"/>
        <w:bottom w:val="none" w:sz="0" w:space="0" w:color="auto"/>
        <w:right w:val="none" w:sz="0" w:space="0" w:color="auto"/>
      </w:divBdr>
    </w:div>
    <w:div w:id="749041629">
      <w:bodyDiv w:val="1"/>
      <w:marLeft w:val="0"/>
      <w:marRight w:val="0"/>
      <w:marTop w:val="0"/>
      <w:marBottom w:val="0"/>
      <w:divBdr>
        <w:top w:val="none" w:sz="0" w:space="0" w:color="auto"/>
        <w:left w:val="none" w:sz="0" w:space="0" w:color="auto"/>
        <w:bottom w:val="none" w:sz="0" w:space="0" w:color="auto"/>
        <w:right w:val="none" w:sz="0" w:space="0" w:color="auto"/>
      </w:divBdr>
    </w:div>
    <w:div w:id="749234208">
      <w:bodyDiv w:val="1"/>
      <w:marLeft w:val="0"/>
      <w:marRight w:val="0"/>
      <w:marTop w:val="0"/>
      <w:marBottom w:val="0"/>
      <w:divBdr>
        <w:top w:val="none" w:sz="0" w:space="0" w:color="auto"/>
        <w:left w:val="none" w:sz="0" w:space="0" w:color="auto"/>
        <w:bottom w:val="none" w:sz="0" w:space="0" w:color="auto"/>
        <w:right w:val="none" w:sz="0" w:space="0" w:color="auto"/>
      </w:divBdr>
    </w:div>
    <w:div w:id="749470977">
      <w:bodyDiv w:val="1"/>
      <w:marLeft w:val="0"/>
      <w:marRight w:val="0"/>
      <w:marTop w:val="0"/>
      <w:marBottom w:val="0"/>
      <w:divBdr>
        <w:top w:val="none" w:sz="0" w:space="0" w:color="auto"/>
        <w:left w:val="none" w:sz="0" w:space="0" w:color="auto"/>
        <w:bottom w:val="none" w:sz="0" w:space="0" w:color="auto"/>
        <w:right w:val="none" w:sz="0" w:space="0" w:color="auto"/>
      </w:divBdr>
    </w:div>
    <w:div w:id="749620741">
      <w:bodyDiv w:val="1"/>
      <w:marLeft w:val="0"/>
      <w:marRight w:val="0"/>
      <w:marTop w:val="0"/>
      <w:marBottom w:val="0"/>
      <w:divBdr>
        <w:top w:val="none" w:sz="0" w:space="0" w:color="auto"/>
        <w:left w:val="none" w:sz="0" w:space="0" w:color="auto"/>
        <w:bottom w:val="none" w:sz="0" w:space="0" w:color="auto"/>
        <w:right w:val="none" w:sz="0" w:space="0" w:color="auto"/>
      </w:divBdr>
    </w:div>
    <w:div w:id="750278822">
      <w:bodyDiv w:val="1"/>
      <w:marLeft w:val="0"/>
      <w:marRight w:val="0"/>
      <w:marTop w:val="0"/>
      <w:marBottom w:val="0"/>
      <w:divBdr>
        <w:top w:val="none" w:sz="0" w:space="0" w:color="auto"/>
        <w:left w:val="none" w:sz="0" w:space="0" w:color="auto"/>
        <w:bottom w:val="none" w:sz="0" w:space="0" w:color="auto"/>
        <w:right w:val="none" w:sz="0" w:space="0" w:color="auto"/>
      </w:divBdr>
    </w:div>
    <w:div w:id="751126424">
      <w:bodyDiv w:val="1"/>
      <w:marLeft w:val="0"/>
      <w:marRight w:val="0"/>
      <w:marTop w:val="0"/>
      <w:marBottom w:val="0"/>
      <w:divBdr>
        <w:top w:val="none" w:sz="0" w:space="0" w:color="auto"/>
        <w:left w:val="none" w:sz="0" w:space="0" w:color="auto"/>
        <w:bottom w:val="none" w:sz="0" w:space="0" w:color="auto"/>
        <w:right w:val="none" w:sz="0" w:space="0" w:color="auto"/>
      </w:divBdr>
    </w:div>
    <w:div w:id="751896965">
      <w:bodyDiv w:val="1"/>
      <w:marLeft w:val="0"/>
      <w:marRight w:val="0"/>
      <w:marTop w:val="0"/>
      <w:marBottom w:val="0"/>
      <w:divBdr>
        <w:top w:val="none" w:sz="0" w:space="0" w:color="auto"/>
        <w:left w:val="none" w:sz="0" w:space="0" w:color="auto"/>
        <w:bottom w:val="none" w:sz="0" w:space="0" w:color="auto"/>
        <w:right w:val="none" w:sz="0" w:space="0" w:color="auto"/>
      </w:divBdr>
    </w:div>
    <w:div w:id="751899191">
      <w:bodyDiv w:val="1"/>
      <w:marLeft w:val="0"/>
      <w:marRight w:val="0"/>
      <w:marTop w:val="0"/>
      <w:marBottom w:val="0"/>
      <w:divBdr>
        <w:top w:val="none" w:sz="0" w:space="0" w:color="auto"/>
        <w:left w:val="none" w:sz="0" w:space="0" w:color="auto"/>
        <w:bottom w:val="none" w:sz="0" w:space="0" w:color="auto"/>
        <w:right w:val="none" w:sz="0" w:space="0" w:color="auto"/>
      </w:divBdr>
    </w:div>
    <w:div w:id="752118779">
      <w:bodyDiv w:val="1"/>
      <w:marLeft w:val="0"/>
      <w:marRight w:val="0"/>
      <w:marTop w:val="0"/>
      <w:marBottom w:val="0"/>
      <w:divBdr>
        <w:top w:val="none" w:sz="0" w:space="0" w:color="auto"/>
        <w:left w:val="none" w:sz="0" w:space="0" w:color="auto"/>
        <w:bottom w:val="none" w:sz="0" w:space="0" w:color="auto"/>
        <w:right w:val="none" w:sz="0" w:space="0" w:color="auto"/>
      </w:divBdr>
    </w:div>
    <w:div w:id="752241789">
      <w:bodyDiv w:val="1"/>
      <w:marLeft w:val="0"/>
      <w:marRight w:val="0"/>
      <w:marTop w:val="0"/>
      <w:marBottom w:val="0"/>
      <w:divBdr>
        <w:top w:val="none" w:sz="0" w:space="0" w:color="auto"/>
        <w:left w:val="none" w:sz="0" w:space="0" w:color="auto"/>
        <w:bottom w:val="none" w:sz="0" w:space="0" w:color="auto"/>
        <w:right w:val="none" w:sz="0" w:space="0" w:color="auto"/>
      </w:divBdr>
    </w:div>
    <w:div w:id="752509068">
      <w:bodyDiv w:val="1"/>
      <w:marLeft w:val="0"/>
      <w:marRight w:val="0"/>
      <w:marTop w:val="0"/>
      <w:marBottom w:val="0"/>
      <w:divBdr>
        <w:top w:val="none" w:sz="0" w:space="0" w:color="auto"/>
        <w:left w:val="none" w:sz="0" w:space="0" w:color="auto"/>
        <w:bottom w:val="none" w:sz="0" w:space="0" w:color="auto"/>
        <w:right w:val="none" w:sz="0" w:space="0" w:color="auto"/>
      </w:divBdr>
    </w:div>
    <w:div w:id="752552258">
      <w:bodyDiv w:val="1"/>
      <w:marLeft w:val="0"/>
      <w:marRight w:val="0"/>
      <w:marTop w:val="0"/>
      <w:marBottom w:val="0"/>
      <w:divBdr>
        <w:top w:val="none" w:sz="0" w:space="0" w:color="auto"/>
        <w:left w:val="none" w:sz="0" w:space="0" w:color="auto"/>
        <w:bottom w:val="none" w:sz="0" w:space="0" w:color="auto"/>
        <w:right w:val="none" w:sz="0" w:space="0" w:color="auto"/>
      </w:divBdr>
    </w:div>
    <w:div w:id="753011331">
      <w:bodyDiv w:val="1"/>
      <w:marLeft w:val="0"/>
      <w:marRight w:val="0"/>
      <w:marTop w:val="0"/>
      <w:marBottom w:val="0"/>
      <w:divBdr>
        <w:top w:val="none" w:sz="0" w:space="0" w:color="auto"/>
        <w:left w:val="none" w:sz="0" w:space="0" w:color="auto"/>
        <w:bottom w:val="none" w:sz="0" w:space="0" w:color="auto"/>
        <w:right w:val="none" w:sz="0" w:space="0" w:color="auto"/>
      </w:divBdr>
    </w:div>
    <w:div w:id="753090079">
      <w:bodyDiv w:val="1"/>
      <w:marLeft w:val="0"/>
      <w:marRight w:val="0"/>
      <w:marTop w:val="0"/>
      <w:marBottom w:val="0"/>
      <w:divBdr>
        <w:top w:val="none" w:sz="0" w:space="0" w:color="auto"/>
        <w:left w:val="none" w:sz="0" w:space="0" w:color="auto"/>
        <w:bottom w:val="none" w:sz="0" w:space="0" w:color="auto"/>
        <w:right w:val="none" w:sz="0" w:space="0" w:color="auto"/>
      </w:divBdr>
    </w:div>
    <w:div w:id="753480283">
      <w:bodyDiv w:val="1"/>
      <w:marLeft w:val="0"/>
      <w:marRight w:val="0"/>
      <w:marTop w:val="0"/>
      <w:marBottom w:val="0"/>
      <w:divBdr>
        <w:top w:val="none" w:sz="0" w:space="0" w:color="auto"/>
        <w:left w:val="none" w:sz="0" w:space="0" w:color="auto"/>
        <w:bottom w:val="none" w:sz="0" w:space="0" w:color="auto"/>
        <w:right w:val="none" w:sz="0" w:space="0" w:color="auto"/>
      </w:divBdr>
    </w:div>
    <w:div w:id="754059561">
      <w:bodyDiv w:val="1"/>
      <w:marLeft w:val="0"/>
      <w:marRight w:val="0"/>
      <w:marTop w:val="0"/>
      <w:marBottom w:val="0"/>
      <w:divBdr>
        <w:top w:val="none" w:sz="0" w:space="0" w:color="auto"/>
        <w:left w:val="none" w:sz="0" w:space="0" w:color="auto"/>
        <w:bottom w:val="none" w:sz="0" w:space="0" w:color="auto"/>
        <w:right w:val="none" w:sz="0" w:space="0" w:color="auto"/>
      </w:divBdr>
    </w:div>
    <w:div w:id="754136269">
      <w:bodyDiv w:val="1"/>
      <w:marLeft w:val="0"/>
      <w:marRight w:val="0"/>
      <w:marTop w:val="0"/>
      <w:marBottom w:val="0"/>
      <w:divBdr>
        <w:top w:val="none" w:sz="0" w:space="0" w:color="auto"/>
        <w:left w:val="none" w:sz="0" w:space="0" w:color="auto"/>
        <w:bottom w:val="none" w:sz="0" w:space="0" w:color="auto"/>
        <w:right w:val="none" w:sz="0" w:space="0" w:color="auto"/>
      </w:divBdr>
    </w:div>
    <w:div w:id="754857364">
      <w:bodyDiv w:val="1"/>
      <w:marLeft w:val="0"/>
      <w:marRight w:val="0"/>
      <w:marTop w:val="0"/>
      <w:marBottom w:val="0"/>
      <w:divBdr>
        <w:top w:val="none" w:sz="0" w:space="0" w:color="auto"/>
        <w:left w:val="none" w:sz="0" w:space="0" w:color="auto"/>
        <w:bottom w:val="none" w:sz="0" w:space="0" w:color="auto"/>
        <w:right w:val="none" w:sz="0" w:space="0" w:color="auto"/>
      </w:divBdr>
    </w:div>
    <w:div w:id="755201547">
      <w:bodyDiv w:val="1"/>
      <w:marLeft w:val="0"/>
      <w:marRight w:val="0"/>
      <w:marTop w:val="0"/>
      <w:marBottom w:val="0"/>
      <w:divBdr>
        <w:top w:val="none" w:sz="0" w:space="0" w:color="auto"/>
        <w:left w:val="none" w:sz="0" w:space="0" w:color="auto"/>
        <w:bottom w:val="none" w:sz="0" w:space="0" w:color="auto"/>
        <w:right w:val="none" w:sz="0" w:space="0" w:color="auto"/>
      </w:divBdr>
    </w:div>
    <w:div w:id="755639263">
      <w:bodyDiv w:val="1"/>
      <w:marLeft w:val="0"/>
      <w:marRight w:val="0"/>
      <w:marTop w:val="0"/>
      <w:marBottom w:val="0"/>
      <w:divBdr>
        <w:top w:val="none" w:sz="0" w:space="0" w:color="auto"/>
        <w:left w:val="none" w:sz="0" w:space="0" w:color="auto"/>
        <w:bottom w:val="none" w:sz="0" w:space="0" w:color="auto"/>
        <w:right w:val="none" w:sz="0" w:space="0" w:color="auto"/>
      </w:divBdr>
    </w:div>
    <w:div w:id="756095951">
      <w:bodyDiv w:val="1"/>
      <w:marLeft w:val="0"/>
      <w:marRight w:val="0"/>
      <w:marTop w:val="0"/>
      <w:marBottom w:val="0"/>
      <w:divBdr>
        <w:top w:val="none" w:sz="0" w:space="0" w:color="auto"/>
        <w:left w:val="none" w:sz="0" w:space="0" w:color="auto"/>
        <w:bottom w:val="none" w:sz="0" w:space="0" w:color="auto"/>
        <w:right w:val="none" w:sz="0" w:space="0" w:color="auto"/>
      </w:divBdr>
    </w:div>
    <w:div w:id="756099280">
      <w:bodyDiv w:val="1"/>
      <w:marLeft w:val="0"/>
      <w:marRight w:val="0"/>
      <w:marTop w:val="0"/>
      <w:marBottom w:val="0"/>
      <w:divBdr>
        <w:top w:val="none" w:sz="0" w:space="0" w:color="auto"/>
        <w:left w:val="none" w:sz="0" w:space="0" w:color="auto"/>
        <w:bottom w:val="none" w:sz="0" w:space="0" w:color="auto"/>
        <w:right w:val="none" w:sz="0" w:space="0" w:color="auto"/>
      </w:divBdr>
    </w:div>
    <w:div w:id="756289442">
      <w:bodyDiv w:val="1"/>
      <w:marLeft w:val="0"/>
      <w:marRight w:val="0"/>
      <w:marTop w:val="0"/>
      <w:marBottom w:val="0"/>
      <w:divBdr>
        <w:top w:val="none" w:sz="0" w:space="0" w:color="auto"/>
        <w:left w:val="none" w:sz="0" w:space="0" w:color="auto"/>
        <w:bottom w:val="none" w:sz="0" w:space="0" w:color="auto"/>
        <w:right w:val="none" w:sz="0" w:space="0" w:color="auto"/>
      </w:divBdr>
    </w:div>
    <w:div w:id="756436384">
      <w:bodyDiv w:val="1"/>
      <w:marLeft w:val="0"/>
      <w:marRight w:val="0"/>
      <w:marTop w:val="0"/>
      <w:marBottom w:val="0"/>
      <w:divBdr>
        <w:top w:val="none" w:sz="0" w:space="0" w:color="auto"/>
        <w:left w:val="none" w:sz="0" w:space="0" w:color="auto"/>
        <w:bottom w:val="none" w:sz="0" w:space="0" w:color="auto"/>
        <w:right w:val="none" w:sz="0" w:space="0" w:color="auto"/>
      </w:divBdr>
    </w:div>
    <w:div w:id="756555937">
      <w:bodyDiv w:val="1"/>
      <w:marLeft w:val="0"/>
      <w:marRight w:val="0"/>
      <w:marTop w:val="0"/>
      <w:marBottom w:val="0"/>
      <w:divBdr>
        <w:top w:val="none" w:sz="0" w:space="0" w:color="auto"/>
        <w:left w:val="none" w:sz="0" w:space="0" w:color="auto"/>
        <w:bottom w:val="none" w:sz="0" w:space="0" w:color="auto"/>
        <w:right w:val="none" w:sz="0" w:space="0" w:color="auto"/>
      </w:divBdr>
    </w:div>
    <w:div w:id="756678992">
      <w:bodyDiv w:val="1"/>
      <w:marLeft w:val="0"/>
      <w:marRight w:val="0"/>
      <w:marTop w:val="0"/>
      <w:marBottom w:val="0"/>
      <w:divBdr>
        <w:top w:val="none" w:sz="0" w:space="0" w:color="auto"/>
        <w:left w:val="none" w:sz="0" w:space="0" w:color="auto"/>
        <w:bottom w:val="none" w:sz="0" w:space="0" w:color="auto"/>
        <w:right w:val="none" w:sz="0" w:space="0" w:color="auto"/>
      </w:divBdr>
    </w:div>
    <w:div w:id="756754843">
      <w:bodyDiv w:val="1"/>
      <w:marLeft w:val="0"/>
      <w:marRight w:val="0"/>
      <w:marTop w:val="0"/>
      <w:marBottom w:val="0"/>
      <w:divBdr>
        <w:top w:val="none" w:sz="0" w:space="0" w:color="auto"/>
        <w:left w:val="none" w:sz="0" w:space="0" w:color="auto"/>
        <w:bottom w:val="none" w:sz="0" w:space="0" w:color="auto"/>
        <w:right w:val="none" w:sz="0" w:space="0" w:color="auto"/>
      </w:divBdr>
    </w:div>
    <w:div w:id="756756725">
      <w:bodyDiv w:val="1"/>
      <w:marLeft w:val="0"/>
      <w:marRight w:val="0"/>
      <w:marTop w:val="0"/>
      <w:marBottom w:val="0"/>
      <w:divBdr>
        <w:top w:val="none" w:sz="0" w:space="0" w:color="auto"/>
        <w:left w:val="none" w:sz="0" w:space="0" w:color="auto"/>
        <w:bottom w:val="none" w:sz="0" w:space="0" w:color="auto"/>
        <w:right w:val="none" w:sz="0" w:space="0" w:color="auto"/>
      </w:divBdr>
    </w:div>
    <w:div w:id="756949750">
      <w:bodyDiv w:val="1"/>
      <w:marLeft w:val="0"/>
      <w:marRight w:val="0"/>
      <w:marTop w:val="0"/>
      <w:marBottom w:val="0"/>
      <w:divBdr>
        <w:top w:val="none" w:sz="0" w:space="0" w:color="auto"/>
        <w:left w:val="none" w:sz="0" w:space="0" w:color="auto"/>
        <w:bottom w:val="none" w:sz="0" w:space="0" w:color="auto"/>
        <w:right w:val="none" w:sz="0" w:space="0" w:color="auto"/>
      </w:divBdr>
    </w:div>
    <w:div w:id="757211753">
      <w:bodyDiv w:val="1"/>
      <w:marLeft w:val="0"/>
      <w:marRight w:val="0"/>
      <w:marTop w:val="0"/>
      <w:marBottom w:val="0"/>
      <w:divBdr>
        <w:top w:val="none" w:sz="0" w:space="0" w:color="auto"/>
        <w:left w:val="none" w:sz="0" w:space="0" w:color="auto"/>
        <w:bottom w:val="none" w:sz="0" w:space="0" w:color="auto"/>
        <w:right w:val="none" w:sz="0" w:space="0" w:color="auto"/>
      </w:divBdr>
    </w:div>
    <w:div w:id="757557253">
      <w:bodyDiv w:val="1"/>
      <w:marLeft w:val="0"/>
      <w:marRight w:val="0"/>
      <w:marTop w:val="0"/>
      <w:marBottom w:val="0"/>
      <w:divBdr>
        <w:top w:val="none" w:sz="0" w:space="0" w:color="auto"/>
        <w:left w:val="none" w:sz="0" w:space="0" w:color="auto"/>
        <w:bottom w:val="none" w:sz="0" w:space="0" w:color="auto"/>
        <w:right w:val="none" w:sz="0" w:space="0" w:color="auto"/>
      </w:divBdr>
    </w:div>
    <w:div w:id="757675239">
      <w:bodyDiv w:val="1"/>
      <w:marLeft w:val="0"/>
      <w:marRight w:val="0"/>
      <w:marTop w:val="0"/>
      <w:marBottom w:val="0"/>
      <w:divBdr>
        <w:top w:val="none" w:sz="0" w:space="0" w:color="auto"/>
        <w:left w:val="none" w:sz="0" w:space="0" w:color="auto"/>
        <w:bottom w:val="none" w:sz="0" w:space="0" w:color="auto"/>
        <w:right w:val="none" w:sz="0" w:space="0" w:color="auto"/>
      </w:divBdr>
    </w:div>
    <w:div w:id="757825449">
      <w:bodyDiv w:val="1"/>
      <w:marLeft w:val="0"/>
      <w:marRight w:val="0"/>
      <w:marTop w:val="0"/>
      <w:marBottom w:val="0"/>
      <w:divBdr>
        <w:top w:val="none" w:sz="0" w:space="0" w:color="auto"/>
        <w:left w:val="none" w:sz="0" w:space="0" w:color="auto"/>
        <w:bottom w:val="none" w:sz="0" w:space="0" w:color="auto"/>
        <w:right w:val="none" w:sz="0" w:space="0" w:color="auto"/>
      </w:divBdr>
    </w:div>
    <w:div w:id="758982257">
      <w:bodyDiv w:val="1"/>
      <w:marLeft w:val="0"/>
      <w:marRight w:val="0"/>
      <w:marTop w:val="0"/>
      <w:marBottom w:val="0"/>
      <w:divBdr>
        <w:top w:val="none" w:sz="0" w:space="0" w:color="auto"/>
        <w:left w:val="none" w:sz="0" w:space="0" w:color="auto"/>
        <w:bottom w:val="none" w:sz="0" w:space="0" w:color="auto"/>
        <w:right w:val="none" w:sz="0" w:space="0" w:color="auto"/>
      </w:divBdr>
    </w:div>
    <w:div w:id="758983403">
      <w:bodyDiv w:val="1"/>
      <w:marLeft w:val="0"/>
      <w:marRight w:val="0"/>
      <w:marTop w:val="0"/>
      <w:marBottom w:val="0"/>
      <w:divBdr>
        <w:top w:val="none" w:sz="0" w:space="0" w:color="auto"/>
        <w:left w:val="none" w:sz="0" w:space="0" w:color="auto"/>
        <w:bottom w:val="none" w:sz="0" w:space="0" w:color="auto"/>
        <w:right w:val="none" w:sz="0" w:space="0" w:color="auto"/>
      </w:divBdr>
    </w:div>
    <w:div w:id="759255184">
      <w:bodyDiv w:val="1"/>
      <w:marLeft w:val="0"/>
      <w:marRight w:val="0"/>
      <w:marTop w:val="0"/>
      <w:marBottom w:val="0"/>
      <w:divBdr>
        <w:top w:val="none" w:sz="0" w:space="0" w:color="auto"/>
        <w:left w:val="none" w:sz="0" w:space="0" w:color="auto"/>
        <w:bottom w:val="none" w:sz="0" w:space="0" w:color="auto"/>
        <w:right w:val="none" w:sz="0" w:space="0" w:color="auto"/>
      </w:divBdr>
    </w:div>
    <w:div w:id="760568451">
      <w:bodyDiv w:val="1"/>
      <w:marLeft w:val="0"/>
      <w:marRight w:val="0"/>
      <w:marTop w:val="0"/>
      <w:marBottom w:val="0"/>
      <w:divBdr>
        <w:top w:val="none" w:sz="0" w:space="0" w:color="auto"/>
        <w:left w:val="none" w:sz="0" w:space="0" w:color="auto"/>
        <w:bottom w:val="none" w:sz="0" w:space="0" w:color="auto"/>
        <w:right w:val="none" w:sz="0" w:space="0" w:color="auto"/>
      </w:divBdr>
    </w:div>
    <w:div w:id="760955487">
      <w:bodyDiv w:val="1"/>
      <w:marLeft w:val="0"/>
      <w:marRight w:val="0"/>
      <w:marTop w:val="0"/>
      <w:marBottom w:val="0"/>
      <w:divBdr>
        <w:top w:val="none" w:sz="0" w:space="0" w:color="auto"/>
        <w:left w:val="none" w:sz="0" w:space="0" w:color="auto"/>
        <w:bottom w:val="none" w:sz="0" w:space="0" w:color="auto"/>
        <w:right w:val="none" w:sz="0" w:space="0" w:color="auto"/>
      </w:divBdr>
    </w:div>
    <w:div w:id="761099655">
      <w:bodyDiv w:val="1"/>
      <w:marLeft w:val="0"/>
      <w:marRight w:val="0"/>
      <w:marTop w:val="0"/>
      <w:marBottom w:val="0"/>
      <w:divBdr>
        <w:top w:val="none" w:sz="0" w:space="0" w:color="auto"/>
        <w:left w:val="none" w:sz="0" w:space="0" w:color="auto"/>
        <w:bottom w:val="none" w:sz="0" w:space="0" w:color="auto"/>
        <w:right w:val="none" w:sz="0" w:space="0" w:color="auto"/>
      </w:divBdr>
    </w:div>
    <w:div w:id="761335137">
      <w:bodyDiv w:val="1"/>
      <w:marLeft w:val="0"/>
      <w:marRight w:val="0"/>
      <w:marTop w:val="0"/>
      <w:marBottom w:val="0"/>
      <w:divBdr>
        <w:top w:val="none" w:sz="0" w:space="0" w:color="auto"/>
        <w:left w:val="none" w:sz="0" w:space="0" w:color="auto"/>
        <w:bottom w:val="none" w:sz="0" w:space="0" w:color="auto"/>
        <w:right w:val="none" w:sz="0" w:space="0" w:color="auto"/>
      </w:divBdr>
    </w:div>
    <w:div w:id="761873455">
      <w:bodyDiv w:val="1"/>
      <w:marLeft w:val="0"/>
      <w:marRight w:val="0"/>
      <w:marTop w:val="0"/>
      <w:marBottom w:val="0"/>
      <w:divBdr>
        <w:top w:val="none" w:sz="0" w:space="0" w:color="auto"/>
        <w:left w:val="none" w:sz="0" w:space="0" w:color="auto"/>
        <w:bottom w:val="none" w:sz="0" w:space="0" w:color="auto"/>
        <w:right w:val="none" w:sz="0" w:space="0" w:color="auto"/>
      </w:divBdr>
    </w:div>
    <w:div w:id="762335049">
      <w:bodyDiv w:val="1"/>
      <w:marLeft w:val="0"/>
      <w:marRight w:val="0"/>
      <w:marTop w:val="0"/>
      <w:marBottom w:val="0"/>
      <w:divBdr>
        <w:top w:val="none" w:sz="0" w:space="0" w:color="auto"/>
        <w:left w:val="none" w:sz="0" w:space="0" w:color="auto"/>
        <w:bottom w:val="none" w:sz="0" w:space="0" w:color="auto"/>
        <w:right w:val="none" w:sz="0" w:space="0" w:color="auto"/>
      </w:divBdr>
    </w:div>
    <w:div w:id="762455016">
      <w:bodyDiv w:val="1"/>
      <w:marLeft w:val="0"/>
      <w:marRight w:val="0"/>
      <w:marTop w:val="0"/>
      <w:marBottom w:val="0"/>
      <w:divBdr>
        <w:top w:val="none" w:sz="0" w:space="0" w:color="auto"/>
        <w:left w:val="none" w:sz="0" w:space="0" w:color="auto"/>
        <w:bottom w:val="none" w:sz="0" w:space="0" w:color="auto"/>
        <w:right w:val="none" w:sz="0" w:space="0" w:color="auto"/>
      </w:divBdr>
    </w:div>
    <w:div w:id="762532147">
      <w:bodyDiv w:val="1"/>
      <w:marLeft w:val="0"/>
      <w:marRight w:val="0"/>
      <w:marTop w:val="0"/>
      <w:marBottom w:val="0"/>
      <w:divBdr>
        <w:top w:val="none" w:sz="0" w:space="0" w:color="auto"/>
        <w:left w:val="none" w:sz="0" w:space="0" w:color="auto"/>
        <w:bottom w:val="none" w:sz="0" w:space="0" w:color="auto"/>
        <w:right w:val="none" w:sz="0" w:space="0" w:color="auto"/>
      </w:divBdr>
    </w:div>
    <w:div w:id="762605284">
      <w:bodyDiv w:val="1"/>
      <w:marLeft w:val="0"/>
      <w:marRight w:val="0"/>
      <w:marTop w:val="0"/>
      <w:marBottom w:val="0"/>
      <w:divBdr>
        <w:top w:val="none" w:sz="0" w:space="0" w:color="auto"/>
        <w:left w:val="none" w:sz="0" w:space="0" w:color="auto"/>
        <w:bottom w:val="none" w:sz="0" w:space="0" w:color="auto"/>
        <w:right w:val="none" w:sz="0" w:space="0" w:color="auto"/>
      </w:divBdr>
    </w:div>
    <w:div w:id="762606360">
      <w:bodyDiv w:val="1"/>
      <w:marLeft w:val="0"/>
      <w:marRight w:val="0"/>
      <w:marTop w:val="0"/>
      <w:marBottom w:val="0"/>
      <w:divBdr>
        <w:top w:val="none" w:sz="0" w:space="0" w:color="auto"/>
        <w:left w:val="none" w:sz="0" w:space="0" w:color="auto"/>
        <w:bottom w:val="none" w:sz="0" w:space="0" w:color="auto"/>
        <w:right w:val="none" w:sz="0" w:space="0" w:color="auto"/>
      </w:divBdr>
    </w:div>
    <w:div w:id="762801270">
      <w:bodyDiv w:val="1"/>
      <w:marLeft w:val="0"/>
      <w:marRight w:val="0"/>
      <w:marTop w:val="0"/>
      <w:marBottom w:val="0"/>
      <w:divBdr>
        <w:top w:val="none" w:sz="0" w:space="0" w:color="auto"/>
        <w:left w:val="none" w:sz="0" w:space="0" w:color="auto"/>
        <w:bottom w:val="none" w:sz="0" w:space="0" w:color="auto"/>
        <w:right w:val="none" w:sz="0" w:space="0" w:color="auto"/>
      </w:divBdr>
    </w:div>
    <w:div w:id="762916182">
      <w:bodyDiv w:val="1"/>
      <w:marLeft w:val="0"/>
      <w:marRight w:val="0"/>
      <w:marTop w:val="0"/>
      <w:marBottom w:val="0"/>
      <w:divBdr>
        <w:top w:val="none" w:sz="0" w:space="0" w:color="auto"/>
        <w:left w:val="none" w:sz="0" w:space="0" w:color="auto"/>
        <w:bottom w:val="none" w:sz="0" w:space="0" w:color="auto"/>
        <w:right w:val="none" w:sz="0" w:space="0" w:color="auto"/>
      </w:divBdr>
    </w:div>
    <w:div w:id="763036217">
      <w:bodyDiv w:val="1"/>
      <w:marLeft w:val="0"/>
      <w:marRight w:val="0"/>
      <w:marTop w:val="0"/>
      <w:marBottom w:val="0"/>
      <w:divBdr>
        <w:top w:val="none" w:sz="0" w:space="0" w:color="auto"/>
        <w:left w:val="none" w:sz="0" w:space="0" w:color="auto"/>
        <w:bottom w:val="none" w:sz="0" w:space="0" w:color="auto"/>
        <w:right w:val="none" w:sz="0" w:space="0" w:color="auto"/>
      </w:divBdr>
    </w:div>
    <w:div w:id="763109715">
      <w:bodyDiv w:val="1"/>
      <w:marLeft w:val="0"/>
      <w:marRight w:val="0"/>
      <w:marTop w:val="0"/>
      <w:marBottom w:val="0"/>
      <w:divBdr>
        <w:top w:val="none" w:sz="0" w:space="0" w:color="auto"/>
        <w:left w:val="none" w:sz="0" w:space="0" w:color="auto"/>
        <w:bottom w:val="none" w:sz="0" w:space="0" w:color="auto"/>
        <w:right w:val="none" w:sz="0" w:space="0" w:color="auto"/>
      </w:divBdr>
    </w:div>
    <w:div w:id="763185657">
      <w:bodyDiv w:val="1"/>
      <w:marLeft w:val="0"/>
      <w:marRight w:val="0"/>
      <w:marTop w:val="0"/>
      <w:marBottom w:val="0"/>
      <w:divBdr>
        <w:top w:val="none" w:sz="0" w:space="0" w:color="auto"/>
        <w:left w:val="none" w:sz="0" w:space="0" w:color="auto"/>
        <w:bottom w:val="none" w:sz="0" w:space="0" w:color="auto"/>
        <w:right w:val="none" w:sz="0" w:space="0" w:color="auto"/>
      </w:divBdr>
    </w:div>
    <w:div w:id="763578703">
      <w:bodyDiv w:val="1"/>
      <w:marLeft w:val="0"/>
      <w:marRight w:val="0"/>
      <w:marTop w:val="0"/>
      <w:marBottom w:val="0"/>
      <w:divBdr>
        <w:top w:val="none" w:sz="0" w:space="0" w:color="auto"/>
        <w:left w:val="none" w:sz="0" w:space="0" w:color="auto"/>
        <w:bottom w:val="none" w:sz="0" w:space="0" w:color="auto"/>
        <w:right w:val="none" w:sz="0" w:space="0" w:color="auto"/>
      </w:divBdr>
    </w:div>
    <w:div w:id="763763451">
      <w:bodyDiv w:val="1"/>
      <w:marLeft w:val="0"/>
      <w:marRight w:val="0"/>
      <w:marTop w:val="0"/>
      <w:marBottom w:val="0"/>
      <w:divBdr>
        <w:top w:val="none" w:sz="0" w:space="0" w:color="auto"/>
        <w:left w:val="none" w:sz="0" w:space="0" w:color="auto"/>
        <w:bottom w:val="none" w:sz="0" w:space="0" w:color="auto"/>
        <w:right w:val="none" w:sz="0" w:space="0" w:color="auto"/>
      </w:divBdr>
    </w:div>
    <w:div w:id="763840061">
      <w:bodyDiv w:val="1"/>
      <w:marLeft w:val="0"/>
      <w:marRight w:val="0"/>
      <w:marTop w:val="0"/>
      <w:marBottom w:val="0"/>
      <w:divBdr>
        <w:top w:val="none" w:sz="0" w:space="0" w:color="auto"/>
        <w:left w:val="none" w:sz="0" w:space="0" w:color="auto"/>
        <w:bottom w:val="none" w:sz="0" w:space="0" w:color="auto"/>
        <w:right w:val="none" w:sz="0" w:space="0" w:color="auto"/>
      </w:divBdr>
    </w:div>
    <w:div w:id="764111781">
      <w:bodyDiv w:val="1"/>
      <w:marLeft w:val="0"/>
      <w:marRight w:val="0"/>
      <w:marTop w:val="0"/>
      <w:marBottom w:val="0"/>
      <w:divBdr>
        <w:top w:val="none" w:sz="0" w:space="0" w:color="auto"/>
        <w:left w:val="none" w:sz="0" w:space="0" w:color="auto"/>
        <w:bottom w:val="none" w:sz="0" w:space="0" w:color="auto"/>
        <w:right w:val="none" w:sz="0" w:space="0" w:color="auto"/>
      </w:divBdr>
    </w:div>
    <w:div w:id="764571100">
      <w:bodyDiv w:val="1"/>
      <w:marLeft w:val="0"/>
      <w:marRight w:val="0"/>
      <w:marTop w:val="0"/>
      <w:marBottom w:val="0"/>
      <w:divBdr>
        <w:top w:val="none" w:sz="0" w:space="0" w:color="auto"/>
        <w:left w:val="none" w:sz="0" w:space="0" w:color="auto"/>
        <w:bottom w:val="none" w:sz="0" w:space="0" w:color="auto"/>
        <w:right w:val="none" w:sz="0" w:space="0" w:color="auto"/>
      </w:divBdr>
    </w:div>
    <w:div w:id="765420189">
      <w:bodyDiv w:val="1"/>
      <w:marLeft w:val="0"/>
      <w:marRight w:val="0"/>
      <w:marTop w:val="0"/>
      <w:marBottom w:val="0"/>
      <w:divBdr>
        <w:top w:val="none" w:sz="0" w:space="0" w:color="auto"/>
        <w:left w:val="none" w:sz="0" w:space="0" w:color="auto"/>
        <w:bottom w:val="none" w:sz="0" w:space="0" w:color="auto"/>
        <w:right w:val="none" w:sz="0" w:space="0" w:color="auto"/>
      </w:divBdr>
    </w:div>
    <w:div w:id="765537829">
      <w:bodyDiv w:val="1"/>
      <w:marLeft w:val="0"/>
      <w:marRight w:val="0"/>
      <w:marTop w:val="0"/>
      <w:marBottom w:val="0"/>
      <w:divBdr>
        <w:top w:val="none" w:sz="0" w:space="0" w:color="auto"/>
        <w:left w:val="none" w:sz="0" w:space="0" w:color="auto"/>
        <w:bottom w:val="none" w:sz="0" w:space="0" w:color="auto"/>
        <w:right w:val="none" w:sz="0" w:space="0" w:color="auto"/>
      </w:divBdr>
    </w:div>
    <w:div w:id="766316990">
      <w:bodyDiv w:val="1"/>
      <w:marLeft w:val="0"/>
      <w:marRight w:val="0"/>
      <w:marTop w:val="0"/>
      <w:marBottom w:val="0"/>
      <w:divBdr>
        <w:top w:val="none" w:sz="0" w:space="0" w:color="auto"/>
        <w:left w:val="none" w:sz="0" w:space="0" w:color="auto"/>
        <w:bottom w:val="none" w:sz="0" w:space="0" w:color="auto"/>
        <w:right w:val="none" w:sz="0" w:space="0" w:color="auto"/>
      </w:divBdr>
    </w:div>
    <w:div w:id="766853650">
      <w:bodyDiv w:val="1"/>
      <w:marLeft w:val="0"/>
      <w:marRight w:val="0"/>
      <w:marTop w:val="0"/>
      <w:marBottom w:val="0"/>
      <w:divBdr>
        <w:top w:val="none" w:sz="0" w:space="0" w:color="auto"/>
        <w:left w:val="none" w:sz="0" w:space="0" w:color="auto"/>
        <w:bottom w:val="none" w:sz="0" w:space="0" w:color="auto"/>
        <w:right w:val="none" w:sz="0" w:space="0" w:color="auto"/>
      </w:divBdr>
    </w:div>
    <w:div w:id="767121351">
      <w:bodyDiv w:val="1"/>
      <w:marLeft w:val="0"/>
      <w:marRight w:val="0"/>
      <w:marTop w:val="0"/>
      <w:marBottom w:val="0"/>
      <w:divBdr>
        <w:top w:val="none" w:sz="0" w:space="0" w:color="auto"/>
        <w:left w:val="none" w:sz="0" w:space="0" w:color="auto"/>
        <w:bottom w:val="none" w:sz="0" w:space="0" w:color="auto"/>
        <w:right w:val="none" w:sz="0" w:space="0" w:color="auto"/>
      </w:divBdr>
    </w:div>
    <w:div w:id="767233679">
      <w:bodyDiv w:val="1"/>
      <w:marLeft w:val="0"/>
      <w:marRight w:val="0"/>
      <w:marTop w:val="0"/>
      <w:marBottom w:val="0"/>
      <w:divBdr>
        <w:top w:val="none" w:sz="0" w:space="0" w:color="auto"/>
        <w:left w:val="none" w:sz="0" w:space="0" w:color="auto"/>
        <w:bottom w:val="none" w:sz="0" w:space="0" w:color="auto"/>
        <w:right w:val="none" w:sz="0" w:space="0" w:color="auto"/>
      </w:divBdr>
    </w:div>
    <w:div w:id="767234035">
      <w:bodyDiv w:val="1"/>
      <w:marLeft w:val="0"/>
      <w:marRight w:val="0"/>
      <w:marTop w:val="0"/>
      <w:marBottom w:val="0"/>
      <w:divBdr>
        <w:top w:val="none" w:sz="0" w:space="0" w:color="auto"/>
        <w:left w:val="none" w:sz="0" w:space="0" w:color="auto"/>
        <w:bottom w:val="none" w:sz="0" w:space="0" w:color="auto"/>
        <w:right w:val="none" w:sz="0" w:space="0" w:color="auto"/>
      </w:divBdr>
    </w:div>
    <w:div w:id="767386701">
      <w:bodyDiv w:val="1"/>
      <w:marLeft w:val="0"/>
      <w:marRight w:val="0"/>
      <w:marTop w:val="0"/>
      <w:marBottom w:val="0"/>
      <w:divBdr>
        <w:top w:val="none" w:sz="0" w:space="0" w:color="auto"/>
        <w:left w:val="none" w:sz="0" w:space="0" w:color="auto"/>
        <w:bottom w:val="none" w:sz="0" w:space="0" w:color="auto"/>
        <w:right w:val="none" w:sz="0" w:space="0" w:color="auto"/>
      </w:divBdr>
    </w:div>
    <w:div w:id="767506508">
      <w:bodyDiv w:val="1"/>
      <w:marLeft w:val="0"/>
      <w:marRight w:val="0"/>
      <w:marTop w:val="0"/>
      <w:marBottom w:val="0"/>
      <w:divBdr>
        <w:top w:val="none" w:sz="0" w:space="0" w:color="auto"/>
        <w:left w:val="none" w:sz="0" w:space="0" w:color="auto"/>
        <w:bottom w:val="none" w:sz="0" w:space="0" w:color="auto"/>
        <w:right w:val="none" w:sz="0" w:space="0" w:color="auto"/>
      </w:divBdr>
    </w:div>
    <w:div w:id="767693909">
      <w:bodyDiv w:val="1"/>
      <w:marLeft w:val="0"/>
      <w:marRight w:val="0"/>
      <w:marTop w:val="0"/>
      <w:marBottom w:val="0"/>
      <w:divBdr>
        <w:top w:val="none" w:sz="0" w:space="0" w:color="auto"/>
        <w:left w:val="none" w:sz="0" w:space="0" w:color="auto"/>
        <w:bottom w:val="none" w:sz="0" w:space="0" w:color="auto"/>
        <w:right w:val="none" w:sz="0" w:space="0" w:color="auto"/>
      </w:divBdr>
    </w:div>
    <w:div w:id="767889312">
      <w:bodyDiv w:val="1"/>
      <w:marLeft w:val="0"/>
      <w:marRight w:val="0"/>
      <w:marTop w:val="0"/>
      <w:marBottom w:val="0"/>
      <w:divBdr>
        <w:top w:val="none" w:sz="0" w:space="0" w:color="auto"/>
        <w:left w:val="none" w:sz="0" w:space="0" w:color="auto"/>
        <w:bottom w:val="none" w:sz="0" w:space="0" w:color="auto"/>
        <w:right w:val="none" w:sz="0" w:space="0" w:color="auto"/>
      </w:divBdr>
    </w:div>
    <w:div w:id="768507466">
      <w:bodyDiv w:val="1"/>
      <w:marLeft w:val="0"/>
      <w:marRight w:val="0"/>
      <w:marTop w:val="0"/>
      <w:marBottom w:val="0"/>
      <w:divBdr>
        <w:top w:val="none" w:sz="0" w:space="0" w:color="auto"/>
        <w:left w:val="none" w:sz="0" w:space="0" w:color="auto"/>
        <w:bottom w:val="none" w:sz="0" w:space="0" w:color="auto"/>
        <w:right w:val="none" w:sz="0" w:space="0" w:color="auto"/>
      </w:divBdr>
    </w:div>
    <w:div w:id="768619862">
      <w:bodyDiv w:val="1"/>
      <w:marLeft w:val="0"/>
      <w:marRight w:val="0"/>
      <w:marTop w:val="0"/>
      <w:marBottom w:val="0"/>
      <w:divBdr>
        <w:top w:val="none" w:sz="0" w:space="0" w:color="auto"/>
        <w:left w:val="none" w:sz="0" w:space="0" w:color="auto"/>
        <w:bottom w:val="none" w:sz="0" w:space="0" w:color="auto"/>
        <w:right w:val="none" w:sz="0" w:space="0" w:color="auto"/>
      </w:divBdr>
    </w:div>
    <w:div w:id="768963876">
      <w:bodyDiv w:val="1"/>
      <w:marLeft w:val="0"/>
      <w:marRight w:val="0"/>
      <w:marTop w:val="0"/>
      <w:marBottom w:val="0"/>
      <w:divBdr>
        <w:top w:val="none" w:sz="0" w:space="0" w:color="auto"/>
        <w:left w:val="none" w:sz="0" w:space="0" w:color="auto"/>
        <w:bottom w:val="none" w:sz="0" w:space="0" w:color="auto"/>
        <w:right w:val="none" w:sz="0" w:space="0" w:color="auto"/>
      </w:divBdr>
    </w:div>
    <w:div w:id="768964930">
      <w:bodyDiv w:val="1"/>
      <w:marLeft w:val="0"/>
      <w:marRight w:val="0"/>
      <w:marTop w:val="0"/>
      <w:marBottom w:val="0"/>
      <w:divBdr>
        <w:top w:val="none" w:sz="0" w:space="0" w:color="auto"/>
        <w:left w:val="none" w:sz="0" w:space="0" w:color="auto"/>
        <w:bottom w:val="none" w:sz="0" w:space="0" w:color="auto"/>
        <w:right w:val="none" w:sz="0" w:space="0" w:color="auto"/>
      </w:divBdr>
    </w:div>
    <w:div w:id="769163084">
      <w:bodyDiv w:val="1"/>
      <w:marLeft w:val="0"/>
      <w:marRight w:val="0"/>
      <w:marTop w:val="0"/>
      <w:marBottom w:val="0"/>
      <w:divBdr>
        <w:top w:val="none" w:sz="0" w:space="0" w:color="auto"/>
        <w:left w:val="none" w:sz="0" w:space="0" w:color="auto"/>
        <w:bottom w:val="none" w:sz="0" w:space="0" w:color="auto"/>
        <w:right w:val="none" w:sz="0" w:space="0" w:color="auto"/>
      </w:divBdr>
    </w:div>
    <w:div w:id="769664244">
      <w:bodyDiv w:val="1"/>
      <w:marLeft w:val="0"/>
      <w:marRight w:val="0"/>
      <w:marTop w:val="0"/>
      <w:marBottom w:val="0"/>
      <w:divBdr>
        <w:top w:val="none" w:sz="0" w:space="0" w:color="auto"/>
        <w:left w:val="none" w:sz="0" w:space="0" w:color="auto"/>
        <w:bottom w:val="none" w:sz="0" w:space="0" w:color="auto"/>
        <w:right w:val="none" w:sz="0" w:space="0" w:color="auto"/>
      </w:divBdr>
    </w:div>
    <w:div w:id="770469273">
      <w:bodyDiv w:val="1"/>
      <w:marLeft w:val="0"/>
      <w:marRight w:val="0"/>
      <w:marTop w:val="0"/>
      <w:marBottom w:val="0"/>
      <w:divBdr>
        <w:top w:val="none" w:sz="0" w:space="0" w:color="auto"/>
        <w:left w:val="none" w:sz="0" w:space="0" w:color="auto"/>
        <w:bottom w:val="none" w:sz="0" w:space="0" w:color="auto"/>
        <w:right w:val="none" w:sz="0" w:space="0" w:color="auto"/>
      </w:divBdr>
    </w:div>
    <w:div w:id="770588220">
      <w:bodyDiv w:val="1"/>
      <w:marLeft w:val="0"/>
      <w:marRight w:val="0"/>
      <w:marTop w:val="0"/>
      <w:marBottom w:val="0"/>
      <w:divBdr>
        <w:top w:val="none" w:sz="0" w:space="0" w:color="auto"/>
        <w:left w:val="none" w:sz="0" w:space="0" w:color="auto"/>
        <w:bottom w:val="none" w:sz="0" w:space="0" w:color="auto"/>
        <w:right w:val="none" w:sz="0" w:space="0" w:color="auto"/>
      </w:divBdr>
    </w:div>
    <w:div w:id="770590576">
      <w:bodyDiv w:val="1"/>
      <w:marLeft w:val="0"/>
      <w:marRight w:val="0"/>
      <w:marTop w:val="0"/>
      <w:marBottom w:val="0"/>
      <w:divBdr>
        <w:top w:val="none" w:sz="0" w:space="0" w:color="auto"/>
        <w:left w:val="none" w:sz="0" w:space="0" w:color="auto"/>
        <w:bottom w:val="none" w:sz="0" w:space="0" w:color="auto"/>
        <w:right w:val="none" w:sz="0" w:space="0" w:color="auto"/>
      </w:divBdr>
    </w:div>
    <w:div w:id="771050404">
      <w:bodyDiv w:val="1"/>
      <w:marLeft w:val="0"/>
      <w:marRight w:val="0"/>
      <w:marTop w:val="0"/>
      <w:marBottom w:val="0"/>
      <w:divBdr>
        <w:top w:val="none" w:sz="0" w:space="0" w:color="auto"/>
        <w:left w:val="none" w:sz="0" w:space="0" w:color="auto"/>
        <w:bottom w:val="none" w:sz="0" w:space="0" w:color="auto"/>
        <w:right w:val="none" w:sz="0" w:space="0" w:color="auto"/>
      </w:divBdr>
    </w:div>
    <w:div w:id="771903421">
      <w:bodyDiv w:val="1"/>
      <w:marLeft w:val="0"/>
      <w:marRight w:val="0"/>
      <w:marTop w:val="0"/>
      <w:marBottom w:val="0"/>
      <w:divBdr>
        <w:top w:val="none" w:sz="0" w:space="0" w:color="auto"/>
        <w:left w:val="none" w:sz="0" w:space="0" w:color="auto"/>
        <w:bottom w:val="none" w:sz="0" w:space="0" w:color="auto"/>
        <w:right w:val="none" w:sz="0" w:space="0" w:color="auto"/>
      </w:divBdr>
    </w:div>
    <w:div w:id="771979328">
      <w:bodyDiv w:val="1"/>
      <w:marLeft w:val="0"/>
      <w:marRight w:val="0"/>
      <w:marTop w:val="0"/>
      <w:marBottom w:val="0"/>
      <w:divBdr>
        <w:top w:val="none" w:sz="0" w:space="0" w:color="auto"/>
        <w:left w:val="none" w:sz="0" w:space="0" w:color="auto"/>
        <w:bottom w:val="none" w:sz="0" w:space="0" w:color="auto"/>
        <w:right w:val="none" w:sz="0" w:space="0" w:color="auto"/>
      </w:divBdr>
    </w:div>
    <w:div w:id="772168718">
      <w:bodyDiv w:val="1"/>
      <w:marLeft w:val="0"/>
      <w:marRight w:val="0"/>
      <w:marTop w:val="0"/>
      <w:marBottom w:val="0"/>
      <w:divBdr>
        <w:top w:val="none" w:sz="0" w:space="0" w:color="auto"/>
        <w:left w:val="none" w:sz="0" w:space="0" w:color="auto"/>
        <w:bottom w:val="none" w:sz="0" w:space="0" w:color="auto"/>
        <w:right w:val="none" w:sz="0" w:space="0" w:color="auto"/>
      </w:divBdr>
    </w:div>
    <w:div w:id="772214673">
      <w:bodyDiv w:val="1"/>
      <w:marLeft w:val="0"/>
      <w:marRight w:val="0"/>
      <w:marTop w:val="0"/>
      <w:marBottom w:val="0"/>
      <w:divBdr>
        <w:top w:val="none" w:sz="0" w:space="0" w:color="auto"/>
        <w:left w:val="none" w:sz="0" w:space="0" w:color="auto"/>
        <w:bottom w:val="none" w:sz="0" w:space="0" w:color="auto"/>
        <w:right w:val="none" w:sz="0" w:space="0" w:color="auto"/>
      </w:divBdr>
    </w:div>
    <w:div w:id="772239620">
      <w:bodyDiv w:val="1"/>
      <w:marLeft w:val="0"/>
      <w:marRight w:val="0"/>
      <w:marTop w:val="0"/>
      <w:marBottom w:val="0"/>
      <w:divBdr>
        <w:top w:val="none" w:sz="0" w:space="0" w:color="auto"/>
        <w:left w:val="none" w:sz="0" w:space="0" w:color="auto"/>
        <w:bottom w:val="none" w:sz="0" w:space="0" w:color="auto"/>
        <w:right w:val="none" w:sz="0" w:space="0" w:color="auto"/>
      </w:divBdr>
    </w:div>
    <w:div w:id="772290378">
      <w:bodyDiv w:val="1"/>
      <w:marLeft w:val="0"/>
      <w:marRight w:val="0"/>
      <w:marTop w:val="0"/>
      <w:marBottom w:val="0"/>
      <w:divBdr>
        <w:top w:val="none" w:sz="0" w:space="0" w:color="auto"/>
        <w:left w:val="none" w:sz="0" w:space="0" w:color="auto"/>
        <w:bottom w:val="none" w:sz="0" w:space="0" w:color="auto"/>
        <w:right w:val="none" w:sz="0" w:space="0" w:color="auto"/>
      </w:divBdr>
    </w:div>
    <w:div w:id="772483723">
      <w:bodyDiv w:val="1"/>
      <w:marLeft w:val="0"/>
      <w:marRight w:val="0"/>
      <w:marTop w:val="0"/>
      <w:marBottom w:val="0"/>
      <w:divBdr>
        <w:top w:val="none" w:sz="0" w:space="0" w:color="auto"/>
        <w:left w:val="none" w:sz="0" w:space="0" w:color="auto"/>
        <w:bottom w:val="none" w:sz="0" w:space="0" w:color="auto"/>
        <w:right w:val="none" w:sz="0" w:space="0" w:color="auto"/>
      </w:divBdr>
    </w:div>
    <w:div w:id="772750967">
      <w:bodyDiv w:val="1"/>
      <w:marLeft w:val="0"/>
      <w:marRight w:val="0"/>
      <w:marTop w:val="0"/>
      <w:marBottom w:val="0"/>
      <w:divBdr>
        <w:top w:val="none" w:sz="0" w:space="0" w:color="auto"/>
        <w:left w:val="none" w:sz="0" w:space="0" w:color="auto"/>
        <w:bottom w:val="none" w:sz="0" w:space="0" w:color="auto"/>
        <w:right w:val="none" w:sz="0" w:space="0" w:color="auto"/>
      </w:divBdr>
    </w:div>
    <w:div w:id="773087940">
      <w:bodyDiv w:val="1"/>
      <w:marLeft w:val="0"/>
      <w:marRight w:val="0"/>
      <w:marTop w:val="0"/>
      <w:marBottom w:val="0"/>
      <w:divBdr>
        <w:top w:val="none" w:sz="0" w:space="0" w:color="auto"/>
        <w:left w:val="none" w:sz="0" w:space="0" w:color="auto"/>
        <w:bottom w:val="none" w:sz="0" w:space="0" w:color="auto"/>
        <w:right w:val="none" w:sz="0" w:space="0" w:color="auto"/>
      </w:divBdr>
    </w:div>
    <w:div w:id="773398521">
      <w:bodyDiv w:val="1"/>
      <w:marLeft w:val="0"/>
      <w:marRight w:val="0"/>
      <w:marTop w:val="0"/>
      <w:marBottom w:val="0"/>
      <w:divBdr>
        <w:top w:val="none" w:sz="0" w:space="0" w:color="auto"/>
        <w:left w:val="none" w:sz="0" w:space="0" w:color="auto"/>
        <w:bottom w:val="none" w:sz="0" w:space="0" w:color="auto"/>
        <w:right w:val="none" w:sz="0" w:space="0" w:color="auto"/>
      </w:divBdr>
    </w:div>
    <w:div w:id="773405223">
      <w:bodyDiv w:val="1"/>
      <w:marLeft w:val="0"/>
      <w:marRight w:val="0"/>
      <w:marTop w:val="0"/>
      <w:marBottom w:val="0"/>
      <w:divBdr>
        <w:top w:val="none" w:sz="0" w:space="0" w:color="auto"/>
        <w:left w:val="none" w:sz="0" w:space="0" w:color="auto"/>
        <w:bottom w:val="none" w:sz="0" w:space="0" w:color="auto"/>
        <w:right w:val="none" w:sz="0" w:space="0" w:color="auto"/>
      </w:divBdr>
    </w:div>
    <w:div w:id="773600749">
      <w:bodyDiv w:val="1"/>
      <w:marLeft w:val="0"/>
      <w:marRight w:val="0"/>
      <w:marTop w:val="0"/>
      <w:marBottom w:val="0"/>
      <w:divBdr>
        <w:top w:val="none" w:sz="0" w:space="0" w:color="auto"/>
        <w:left w:val="none" w:sz="0" w:space="0" w:color="auto"/>
        <w:bottom w:val="none" w:sz="0" w:space="0" w:color="auto"/>
        <w:right w:val="none" w:sz="0" w:space="0" w:color="auto"/>
      </w:divBdr>
    </w:div>
    <w:div w:id="773936054">
      <w:bodyDiv w:val="1"/>
      <w:marLeft w:val="0"/>
      <w:marRight w:val="0"/>
      <w:marTop w:val="0"/>
      <w:marBottom w:val="0"/>
      <w:divBdr>
        <w:top w:val="none" w:sz="0" w:space="0" w:color="auto"/>
        <w:left w:val="none" w:sz="0" w:space="0" w:color="auto"/>
        <w:bottom w:val="none" w:sz="0" w:space="0" w:color="auto"/>
        <w:right w:val="none" w:sz="0" w:space="0" w:color="auto"/>
      </w:divBdr>
    </w:div>
    <w:div w:id="774249372">
      <w:bodyDiv w:val="1"/>
      <w:marLeft w:val="0"/>
      <w:marRight w:val="0"/>
      <w:marTop w:val="0"/>
      <w:marBottom w:val="0"/>
      <w:divBdr>
        <w:top w:val="none" w:sz="0" w:space="0" w:color="auto"/>
        <w:left w:val="none" w:sz="0" w:space="0" w:color="auto"/>
        <w:bottom w:val="none" w:sz="0" w:space="0" w:color="auto"/>
        <w:right w:val="none" w:sz="0" w:space="0" w:color="auto"/>
      </w:divBdr>
    </w:div>
    <w:div w:id="774253489">
      <w:bodyDiv w:val="1"/>
      <w:marLeft w:val="0"/>
      <w:marRight w:val="0"/>
      <w:marTop w:val="0"/>
      <w:marBottom w:val="0"/>
      <w:divBdr>
        <w:top w:val="none" w:sz="0" w:space="0" w:color="auto"/>
        <w:left w:val="none" w:sz="0" w:space="0" w:color="auto"/>
        <w:bottom w:val="none" w:sz="0" w:space="0" w:color="auto"/>
        <w:right w:val="none" w:sz="0" w:space="0" w:color="auto"/>
      </w:divBdr>
    </w:div>
    <w:div w:id="774785572">
      <w:bodyDiv w:val="1"/>
      <w:marLeft w:val="0"/>
      <w:marRight w:val="0"/>
      <w:marTop w:val="0"/>
      <w:marBottom w:val="0"/>
      <w:divBdr>
        <w:top w:val="none" w:sz="0" w:space="0" w:color="auto"/>
        <w:left w:val="none" w:sz="0" w:space="0" w:color="auto"/>
        <w:bottom w:val="none" w:sz="0" w:space="0" w:color="auto"/>
        <w:right w:val="none" w:sz="0" w:space="0" w:color="auto"/>
      </w:divBdr>
    </w:div>
    <w:div w:id="775171945">
      <w:bodyDiv w:val="1"/>
      <w:marLeft w:val="0"/>
      <w:marRight w:val="0"/>
      <w:marTop w:val="0"/>
      <w:marBottom w:val="0"/>
      <w:divBdr>
        <w:top w:val="none" w:sz="0" w:space="0" w:color="auto"/>
        <w:left w:val="none" w:sz="0" w:space="0" w:color="auto"/>
        <w:bottom w:val="none" w:sz="0" w:space="0" w:color="auto"/>
        <w:right w:val="none" w:sz="0" w:space="0" w:color="auto"/>
      </w:divBdr>
    </w:div>
    <w:div w:id="775172538">
      <w:bodyDiv w:val="1"/>
      <w:marLeft w:val="0"/>
      <w:marRight w:val="0"/>
      <w:marTop w:val="0"/>
      <w:marBottom w:val="0"/>
      <w:divBdr>
        <w:top w:val="none" w:sz="0" w:space="0" w:color="auto"/>
        <w:left w:val="none" w:sz="0" w:space="0" w:color="auto"/>
        <w:bottom w:val="none" w:sz="0" w:space="0" w:color="auto"/>
        <w:right w:val="none" w:sz="0" w:space="0" w:color="auto"/>
      </w:divBdr>
    </w:div>
    <w:div w:id="775252227">
      <w:bodyDiv w:val="1"/>
      <w:marLeft w:val="0"/>
      <w:marRight w:val="0"/>
      <w:marTop w:val="0"/>
      <w:marBottom w:val="0"/>
      <w:divBdr>
        <w:top w:val="none" w:sz="0" w:space="0" w:color="auto"/>
        <w:left w:val="none" w:sz="0" w:space="0" w:color="auto"/>
        <w:bottom w:val="none" w:sz="0" w:space="0" w:color="auto"/>
        <w:right w:val="none" w:sz="0" w:space="0" w:color="auto"/>
      </w:divBdr>
    </w:div>
    <w:div w:id="775368716">
      <w:bodyDiv w:val="1"/>
      <w:marLeft w:val="0"/>
      <w:marRight w:val="0"/>
      <w:marTop w:val="0"/>
      <w:marBottom w:val="0"/>
      <w:divBdr>
        <w:top w:val="none" w:sz="0" w:space="0" w:color="auto"/>
        <w:left w:val="none" w:sz="0" w:space="0" w:color="auto"/>
        <w:bottom w:val="none" w:sz="0" w:space="0" w:color="auto"/>
        <w:right w:val="none" w:sz="0" w:space="0" w:color="auto"/>
      </w:divBdr>
    </w:div>
    <w:div w:id="775490601">
      <w:bodyDiv w:val="1"/>
      <w:marLeft w:val="0"/>
      <w:marRight w:val="0"/>
      <w:marTop w:val="0"/>
      <w:marBottom w:val="0"/>
      <w:divBdr>
        <w:top w:val="none" w:sz="0" w:space="0" w:color="auto"/>
        <w:left w:val="none" w:sz="0" w:space="0" w:color="auto"/>
        <w:bottom w:val="none" w:sz="0" w:space="0" w:color="auto"/>
        <w:right w:val="none" w:sz="0" w:space="0" w:color="auto"/>
      </w:divBdr>
    </w:div>
    <w:div w:id="775561373">
      <w:bodyDiv w:val="1"/>
      <w:marLeft w:val="0"/>
      <w:marRight w:val="0"/>
      <w:marTop w:val="0"/>
      <w:marBottom w:val="0"/>
      <w:divBdr>
        <w:top w:val="none" w:sz="0" w:space="0" w:color="auto"/>
        <w:left w:val="none" w:sz="0" w:space="0" w:color="auto"/>
        <w:bottom w:val="none" w:sz="0" w:space="0" w:color="auto"/>
        <w:right w:val="none" w:sz="0" w:space="0" w:color="auto"/>
      </w:divBdr>
    </w:div>
    <w:div w:id="775564747">
      <w:bodyDiv w:val="1"/>
      <w:marLeft w:val="0"/>
      <w:marRight w:val="0"/>
      <w:marTop w:val="0"/>
      <w:marBottom w:val="0"/>
      <w:divBdr>
        <w:top w:val="none" w:sz="0" w:space="0" w:color="auto"/>
        <w:left w:val="none" w:sz="0" w:space="0" w:color="auto"/>
        <w:bottom w:val="none" w:sz="0" w:space="0" w:color="auto"/>
        <w:right w:val="none" w:sz="0" w:space="0" w:color="auto"/>
      </w:divBdr>
    </w:div>
    <w:div w:id="775902499">
      <w:bodyDiv w:val="1"/>
      <w:marLeft w:val="0"/>
      <w:marRight w:val="0"/>
      <w:marTop w:val="0"/>
      <w:marBottom w:val="0"/>
      <w:divBdr>
        <w:top w:val="none" w:sz="0" w:space="0" w:color="auto"/>
        <w:left w:val="none" w:sz="0" w:space="0" w:color="auto"/>
        <w:bottom w:val="none" w:sz="0" w:space="0" w:color="auto"/>
        <w:right w:val="none" w:sz="0" w:space="0" w:color="auto"/>
      </w:divBdr>
    </w:div>
    <w:div w:id="776028805">
      <w:bodyDiv w:val="1"/>
      <w:marLeft w:val="0"/>
      <w:marRight w:val="0"/>
      <w:marTop w:val="0"/>
      <w:marBottom w:val="0"/>
      <w:divBdr>
        <w:top w:val="none" w:sz="0" w:space="0" w:color="auto"/>
        <w:left w:val="none" w:sz="0" w:space="0" w:color="auto"/>
        <w:bottom w:val="none" w:sz="0" w:space="0" w:color="auto"/>
        <w:right w:val="none" w:sz="0" w:space="0" w:color="auto"/>
      </w:divBdr>
    </w:div>
    <w:div w:id="776563231">
      <w:bodyDiv w:val="1"/>
      <w:marLeft w:val="0"/>
      <w:marRight w:val="0"/>
      <w:marTop w:val="0"/>
      <w:marBottom w:val="0"/>
      <w:divBdr>
        <w:top w:val="none" w:sz="0" w:space="0" w:color="auto"/>
        <w:left w:val="none" w:sz="0" w:space="0" w:color="auto"/>
        <w:bottom w:val="none" w:sz="0" w:space="0" w:color="auto"/>
        <w:right w:val="none" w:sz="0" w:space="0" w:color="auto"/>
      </w:divBdr>
    </w:div>
    <w:div w:id="776602288">
      <w:bodyDiv w:val="1"/>
      <w:marLeft w:val="0"/>
      <w:marRight w:val="0"/>
      <w:marTop w:val="0"/>
      <w:marBottom w:val="0"/>
      <w:divBdr>
        <w:top w:val="none" w:sz="0" w:space="0" w:color="auto"/>
        <w:left w:val="none" w:sz="0" w:space="0" w:color="auto"/>
        <w:bottom w:val="none" w:sz="0" w:space="0" w:color="auto"/>
        <w:right w:val="none" w:sz="0" w:space="0" w:color="auto"/>
      </w:divBdr>
    </w:div>
    <w:div w:id="776829641">
      <w:bodyDiv w:val="1"/>
      <w:marLeft w:val="0"/>
      <w:marRight w:val="0"/>
      <w:marTop w:val="0"/>
      <w:marBottom w:val="0"/>
      <w:divBdr>
        <w:top w:val="none" w:sz="0" w:space="0" w:color="auto"/>
        <w:left w:val="none" w:sz="0" w:space="0" w:color="auto"/>
        <w:bottom w:val="none" w:sz="0" w:space="0" w:color="auto"/>
        <w:right w:val="none" w:sz="0" w:space="0" w:color="auto"/>
      </w:divBdr>
    </w:div>
    <w:div w:id="776946883">
      <w:bodyDiv w:val="1"/>
      <w:marLeft w:val="0"/>
      <w:marRight w:val="0"/>
      <w:marTop w:val="0"/>
      <w:marBottom w:val="0"/>
      <w:divBdr>
        <w:top w:val="none" w:sz="0" w:space="0" w:color="auto"/>
        <w:left w:val="none" w:sz="0" w:space="0" w:color="auto"/>
        <w:bottom w:val="none" w:sz="0" w:space="0" w:color="auto"/>
        <w:right w:val="none" w:sz="0" w:space="0" w:color="auto"/>
      </w:divBdr>
    </w:div>
    <w:div w:id="777065019">
      <w:bodyDiv w:val="1"/>
      <w:marLeft w:val="0"/>
      <w:marRight w:val="0"/>
      <w:marTop w:val="0"/>
      <w:marBottom w:val="0"/>
      <w:divBdr>
        <w:top w:val="none" w:sz="0" w:space="0" w:color="auto"/>
        <w:left w:val="none" w:sz="0" w:space="0" w:color="auto"/>
        <w:bottom w:val="none" w:sz="0" w:space="0" w:color="auto"/>
        <w:right w:val="none" w:sz="0" w:space="0" w:color="auto"/>
      </w:divBdr>
    </w:div>
    <w:div w:id="777409280">
      <w:bodyDiv w:val="1"/>
      <w:marLeft w:val="0"/>
      <w:marRight w:val="0"/>
      <w:marTop w:val="0"/>
      <w:marBottom w:val="0"/>
      <w:divBdr>
        <w:top w:val="none" w:sz="0" w:space="0" w:color="auto"/>
        <w:left w:val="none" w:sz="0" w:space="0" w:color="auto"/>
        <w:bottom w:val="none" w:sz="0" w:space="0" w:color="auto"/>
        <w:right w:val="none" w:sz="0" w:space="0" w:color="auto"/>
      </w:divBdr>
    </w:div>
    <w:div w:id="777793347">
      <w:bodyDiv w:val="1"/>
      <w:marLeft w:val="0"/>
      <w:marRight w:val="0"/>
      <w:marTop w:val="0"/>
      <w:marBottom w:val="0"/>
      <w:divBdr>
        <w:top w:val="none" w:sz="0" w:space="0" w:color="auto"/>
        <w:left w:val="none" w:sz="0" w:space="0" w:color="auto"/>
        <w:bottom w:val="none" w:sz="0" w:space="0" w:color="auto"/>
        <w:right w:val="none" w:sz="0" w:space="0" w:color="auto"/>
      </w:divBdr>
    </w:div>
    <w:div w:id="778062014">
      <w:bodyDiv w:val="1"/>
      <w:marLeft w:val="0"/>
      <w:marRight w:val="0"/>
      <w:marTop w:val="0"/>
      <w:marBottom w:val="0"/>
      <w:divBdr>
        <w:top w:val="none" w:sz="0" w:space="0" w:color="auto"/>
        <w:left w:val="none" w:sz="0" w:space="0" w:color="auto"/>
        <w:bottom w:val="none" w:sz="0" w:space="0" w:color="auto"/>
        <w:right w:val="none" w:sz="0" w:space="0" w:color="auto"/>
      </w:divBdr>
    </w:div>
    <w:div w:id="778136628">
      <w:bodyDiv w:val="1"/>
      <w:marLeft w:val="0"/>
      <w:marRight w:val="0"/>
      <w:marTop w:val="0"/>
      <w:marBottom w:val="0"/>
      <w:divBdr>
        <w:top w:val="none" w:sz="0" w:space="0" w:color="auto"/>
        <w:left w:val="none" w:sz="0" w:space="0" w:color="auto"/>
        <w:bottom w:val="none" w:sz="0" w:space="0" w:color="auto"/>
        <w:right w:val="none" w:sz="0" w:space="0" w:color="auto"/>
      </w:divBdr>
    </w:div>
    <w:div w:id="778332573">
      <w:bodyDiv w:val="1"/>
      <w:marLeft w:val="0"/>
      <w:marRight w:val="0"/>
      <w:marTop w:val="0"/>
      <w:marBottom w:val="0"/>
      <w:divBdr>
        <w:top w:val="none" w:sz="0" w:space="0" w:color="auto"/>
        <w:left w:val="none" w:sz="0" w:space="0" w:color="auto"/>
        <w:bottom w:val="none" w:sz="0" w:space="0" w:color="auto"/>
        <w:right w:val="none" w:sz="0" w:space="0" w:color="auto"/>
      </w:divBdr>
    </w:div>
    <w:div w:id="778767116">
      <w:bodyDiv w:val="1"/>
      <w:marLeft w:val="0"/>
      <w:marRight w:val="0"/>
      <w:marTop w:val="0"/>
      <w:marBottom w:val="0"/>
      <w:divBdr>
        <w:top w:val="none" w:sz="0" w:space="0" w:color="auto"/>
        <w:left w:val="none" w:sz="0" w:space="0" w:color="auto"/>
        <w:bottom w:val="none" w:sz="0" w:space="0" w:color="auto"/>
        <w:right w:val="none" w:sz="0" w:space="0" w:color="auto"/>
      </w:divBdr>
    </w:div>
    <w:div w:id="778836196">
      <w:bodyDiv w:val="1"/>
      <w:marLeft w:val="0"/>
      <w:marRight w:val="0"/>
      <w:marTop w:val="0"/>
      <w:marBottom w:val="0"/>
      <w:divBdr>
        <w:top w:val="none" w:sz="0" w:space="0" w:color="auto"/>
        <w:left w:val="none" w:sz="0" w:space="0" w:color="auto"/>
        <w:bottom w:val="none" w:sz="0" w:space="0" w:color="auto"/>
        <w:right w:val="none" w:sz="0" w:space="0" w:color="auto"/>
      </w:divBdr>
    </w:div>
    <w:div w:id="779107402">
      <w:bodyDiv w:val="1"/>
      <w:marLeft w:val="0"/>
      <w:marRight w:val="0"/>
      <w:marTop w:val="0"/>
      <w:marBottom w:val="0"/>
      <w:divBdr>
        <w:top w:val="none" w:sz="0" w:space="0" w:color="auto"/>
        <w:left w:val="none" w:sz="0" w:space="0" w:color="auto"/>
        <w:bottom w:val="none" w:sz="0" w:space="0" w:color="auto"/>
        <w:right w:val="none" w:sz="0" w:space="0" w:color="auto"/>
      </w:divBdr>
    </w:div>
    <w:div w:id="779639518">
      <w:bodyDiv w:val="1"/>
      <w:marLeft w:val="0"/>
      <w:marRight w:val="0"/>
      <w:marTop w:val="0"/>
      <w:marBottom w:val="0"/>
      <w:divBdr>
        <w:top w:val="none" w:sz="0" w:space="0" w:color="auto"/>
        <w:left w:val="none" w:sz="0" w:space="0" w:color="auto"/>
        <w:bottom w:val="none" w:sz="0" w:space="0" w:color="auto"/>
        <w:right w:val="none" w:sz="0" w:space="0" w:color="auto"/>
      </w:divBdr>
    </w:div>
    <w:div w:id="780759238">
      <w:bodyDiv w:val="1"/>
      <w:marLeft w:val="0"/>
      <w:marRight w:val="0"/>
      <w:marTop w:val="0"/>
      <w:marBottom w:val="0"/>
      <w:divBdr>
        <w:top w:val="none" w:sz="0" w:space="0" w:color="auto"/>
        <w:left w:val="none" w:sz="0" w:space="0" w:color="auto"/>
        <w:bottom w:val="none" w:sz="0" w:space="0" w:color="auto"/>
        <w:right w:val="none" w:sz="0" w:space="0" w:color="auto"/>
      </w:divBdr>
    </w:div>
    <w:div w:id="780763026">
      <w:bodyDiv w:val="1"/>
      <w:marLeft w:val="0"/>
      <w:marRight w:val="0"/>
      <w:marTop w:val="0"/>
      <w:marBottom w:val="0"/>
      <w:divBdr>
        <w:top w:val="none" w:sz="0" w:space="0" w:color="auto"/>
        <w:left w:val="none" w:sz="0" w:space="0" w:color="auto"/>
        <w:bottom w:val="none" w:sz="0" w:space="0" w:color="auto"/>
        <w:right w:val="none" w:sz="0" w:space="0" w:color="auto"/>
      </w:divBdr>
    </w:div>
    <w:div w:id="781073713">
      <w:bodyDiv w:val="1"/>
      <w:marLeft w:val="0"/>
      <w:marRight w:val="0"/>
      <w:marTop w:val="0"/>
      <w:marBottom w:val="0"/>
      <w:divBdr>
        <w:top w:val="none" w:sz="0" w:space="0" w:color="auto"/>
        <w:left w:val="none" w:sz="0" w:space="0" w:color="auto"/>
        <w:bottom w:val="none" w:sz="0" w:space="0" w:color="auto"/>
        <w:right w:val="none" w:sz="0" w:space="0" w:color="auto"/>
      </w:divBdr>
    </w:div>
    <w:div w:id="782073437">
      <w:bodyDiv w:val="1"/>
      <w:marLeft w:val="0"/>
      <w:marRight w:val="0"/>
      <w:marTop w:val="0"/>
      <w:marBottom w:val="0"/>
      <w:divBdr>
        <w:top w:val="none" w:sz="0" w:space="0" w:color="auto"/>
        <w:left w:val="none" w:sz="0" w:space="0" w:color="auto"/>
        <w:bottom w:val="none" w:sz="0" w:space="0" w:color="auto"/>
        <w:right w:val="none" w:sz="0" w:space="0" w:color="auto"/>
      </w:divBdr>
    </w:div>
    <w:div w:id="782265451">
      <w:bodyDiv w:val="1"/>
      <w:marLeft w:val="0"/>
      <w:marRight w:val="0"/>
      <w:marTop w:val="0"/>
      <w:marBottom w:val="0"/>
      <w:divBdr>
        <w:top w:val="none" w:sz="0" w:space="0" w:color="auto"/>
        <w:left w:val="none" w:sz="0" w:space="0" w:color="auto"/>
        <w:bottom w:val="none" w:sz="0" w:space="0" w:color="auto"/>
        <w:right w:val="none" w:sz="0" w:space="0" w:color="auto"/>
      </w:divBdr>
    </w:div>
    <w:div w:id="782457244">
      <w:bodyDiv w:val="1"/>
      <w:marLeft w:val="0"/>
      <w:marRight w:val="0"/>
      <w:marTop w:val="0"/>
      <w:marBottom w:val="0"/>
      <w:divBdr>
        <w:top w:val="none" w:sz="0" w:space="0" w:color="auto"/>
        <w:left w:val="none" w:sz="0" w:space="0" w:color="auto"/>
        <w:bottom w:val="none" w:sz="0" w:space="0" w:color="auto"/>
        <w:right w:val="none" w:sz="0" w:space="0" w:color="auto"/>
      </w:divBdr>
    </w:div>
    <w:div w:id="783382355">
      <w:bodyDiv w:val="1"/>
      <w:marLeft w:val="0"/>
      <w:marRight w:val="0"/>
      <w:marTop w:val="0"/>
      <w:marBottom w:val="0"/>
      <w:divBdr>
        <w:top w:val="none" w:sz="0" w:space="0" w:color="auto"/>
        <w:left w:val="none" w:sz="0" w:space="0" w:color="auto"/>
        <w:bottom w:val="none" w:sz="0" w:space="0" w:color="auto"/>
        <w:right w:val="none" w:sz="0" w:space="0" w:color="auto"/>
      </w:divBdr>
    </w:div>
    <w:div w:id="783497593">
      <w:bodyDiv w:val="1"/>
      <w:marLeft w:val="0"/>
      <w:marRight w:val="0"/>
      <w:marTop w:val="0"/>
      <w:marBottom w:val="0"/>
      <w:divBdr>
        <w:top w:val="none" w:sz="0" w:space="0" w:color="auto"/>
        <w:left w:val="none" w:sz="0" w:space="0" w:color="auto"/>
        <w:bottom w:val="none" w:sz="0" w:space="0" w:color="auto"/>
        <w:right w:val="none" w:sz="0" w:space="0" w:color="auto"/>
      </w:divBdr>
    </w:div>
    <w:div w:id="783621086">
      <w:bodyDiv w:val="1"/>
      <w:marLeft w:val="0"/>
      <w:marRight w:val="0"/>
      <w:marTop w:val="0"/>
      <w:marBottom w:val="0"/>
      <w:divBdr>
        <w:top w:val="none" w:sz="0" w:space="0" w:color="auto"/>
        <w:left w:val="none" w:sz="0" w:space="0" w:color="auto"/>
        <w:bottom w:val="none" w:sz="0" w:space="0" w:color="auto"/>
        <w:right w:val="none" w:sz="0" w:space="0" w:color="auto"/>
      </w:divBdr>
    </w:div>
    <w:div w:id="784230561">
      <w:bodyDiv w:val="1"/>
      <w:marLeft w:val="0"/>
      <w:marRight w:val="0"/>
      <w:marTop w:val="0"/>
      <w:marBottom w:val="0"/>
      <w:divBdr>
        <w:top w:val="none" w:sz="0" w:space="0" w:color="auto"/>
        <w:left w:val="none" w:sz="0" w:space="0" w:color="auto"/>
        <w:bottom w:val="none" w:sz="0" w:space="0" w:color="auto"/>
        <w:right w:val="none" w:sz="0" w:space="0" w:color="auto"/>
      </w:divBdr>
    </w:div>
    <w:div w:id="784233600">
      <w:bodyDiv w:val="1"/>
      <w:marLeft w:val="0"/>
      <w:marRight w:val="0"/>
      <w:marTop w:val="0"/>
      <w:marBottom w:val="0"/>
      <w:divBdr>
        <w:top w:val="none" w:sz="0" w:space="0" w:color="auto"/>
        <w:left w:val="none" w:sz="0" w:space="0" w:color="auto"/>
        <w:bottom w:val="none" w:sz="0" w:space="0" w:color="auto"/>
        <w:right w:val="none" w:sz="0" w:space="0" w:color="auto"/>
      </w:divBdr>
    </w:div>
    <w:div w:id="784421697">
      <w:bodyDiv w:val="1"/>
      <w:marLeft w:val="0"/>
      <w:marRight w:val="0"/>
      <w:marTop w:val="0"/>
      <w:marBottom w:val="0"/>
      <w:divBdr>
        <w:top w:val="none" w:sz="0" w:space="0" w:color="auto"/>
        <w:left w:val="none" w:sz="0" w:space="0" w:color="auto"/>
        <w:bottom w:val="none" w:sz="0" w:space="0" w:color="auto"/>
        <w:right w:val="none" w:sz="0" w:space="0" w:color="auto"/>
      </w:divBdr>
    </w:div>
    <w:div w:id="784546353">
      <w:bodyDiv w:val="1"/>
      <w:marLeft w:val="0"/>
      <w:marRight w:val="0"/>
      <w:marTop w:val="0"/>
      <w:marBottom w:val="0"/>
      <w:divBdr>
        <w:top w:val="none" w:sz="0" w:space="0" w:color="auto"/>
        <w:left w:val="none" w:sz="0" w:space="0" w:color="auto"/>
        <w:bottom w:val="none" w:sz="0" w:space="0" w:color="auto"/>
        <w:right w:val="none" w:sz="0" w:space="0" w:color="auto"/>
      </w:divBdr>
    </w:div>
    <w:div w:id="784618695">
      <w:bodyDiv w:val="1"/>
      <w:marLeft w:val="0"/>
      <w:marRight w:val="0"/>
      <w:marTop w:val="0"/>
      <w:marBottom w:val="0"/>
      <w:divBdr>
        <w:top w:val="none" w:sz="0" w:space="0" w:color="auto"/>
        <w:left w:val="none" w:sz="0" w:space="0" w:color="auto"/>
        <w:bottom w:val="none" w:sz="0" w:space="0" w:color="auto"/>
        <w:right w:val="none" w:sz="0" w:space="0" w:color="auto"/>
      </w:divBdr>
    </w:div>
    <w:div w:id="784662768">
      <w:bodyDiv w:val="1"/>
      <w:marLeft w:val="0"/>
      <w:marRight w:val="0"/>
      <w:marTop w:val="0"/>
      <w:marBottom w:val="0"/>
      <w:divBdr>
        <w:top w:val="none" w:sz="0" w:space="0" w:color="auto"/>
        <w:left w:val="none" w:sz="0" w:space="0" w:color="auto"/>
        <w:bottom w:val="none" w:sz="0" w:space="0" w:color="auto"/>
        <w:right w:val="none" w:sz="0" w:space="0" w:color="auto"/>
      </w:divBdr>
    </w:div>
    <w:div w:id="784663282">
      <w:bodyDiv w:val="1"/>
      <w:marLeft w:val="0"/>
      <w:marRight w:val="0"/>
      <w:marTop w:val="0"/>
      <w:marBottom w:val="0"/>
      <w:divBdr>
        <w:top w:val="none" w:sz="0" w:space="0" w:color="auto"/>
        <w:left w:val="none" w:sz="0" w:space="0" w:color="auto"/>
        <w:bottom w:val="none" w:sz="0" w:space="0" w:color="auto"/>
        <w:right w:val="none" w:sz="0" w:space="0" w:color="auto"/>
      </w:divBdr>
    </w:div>
    <w:div w:id="784810960">
      <w:bodyDiv w:val="1"/>
      <w:marLeft w:val="0"/>
      <w:marRight w:val="0"/>
      <w:marTop w:val="0"/>
      <w:marBottom w:val="0"/>
      <w:divBdr>
        <w:top w:val="none" w:sz="0" w:space="0" w:color="auto"/>
        <w:left w:val="none" w:sz="0" w:space="0" w:color="auto"/>
        <w:bottom w:val="none" w:sz="0" w:space="0" w:color="auto"/>
        <w:right w:val="none" w:sz="0" w:space="0" w:color="auto"/>
      </w:divBdr>
    </w:div>
    <w:div w:id="785272899">
      <w:bodyDiv w:val="1"/>
      <w:marLeft w:val="0"/>
      <w:marRight w:val="0"/>
      <w:marTop w:val="0"/>
      <w:marBottom w:val="0"/>
      <w:divBdr>
        <w:top w:val="none" w:sz="0" w:space="0" w:color="auto"/>
        <w:left w:val="none" w:sz="0" w:space="0" w:color="auto"/>
        <w:bottom w:val="none" w:sz="0" w:space="0" w:color="auto"/>
        <w:right w:val="none" w:sz="0" w:space="0" w:color="auto"/>
      </w:divBdr>
    </w:div>
    <w:div w:id="785461852">
      <w:bodyDiv w:val="1"/>
      <w:marLeft w:val="0"/>
      <w:marRight w:val="0"/>
      <w:marTop w:val="0"/>
      <w:marBottom w:val="0"/>
      <w:divBdr>
        <w:top w:val="none" w:sz="0" w:space="0" w:color="auto"/>
        <w:left w:val="none" w:sz="0" w:space="0" w:color="auto"/>
        <w:bottom w:val="none" w:sz="0" w:space="0" w:color="auto"/>
        <w:right w:val="none" w:sz="0" w:space="0" w:color="auto"/>
      </w:divBdr>
    </w:div>
    <w:div w:id="785927102">
      <w:bodyDiv w:val="1"/>
      <w:marLeft w:val="0"/>
      <w:marRight w:val="0"/>
      <w:marTop w:val="0"/>
      <w:marBottom w:val="0"/>
      <w:divBdr>
        <w:top w:val="none" w:sz="0" w:space="0" w:color="auto"/>
        <w:left w:val="none" w:sz="0" w:space="0" w:color="auto"/>
        <w:bottom w:val="none" w:sz="0" w:space="0" w:color="auto"/>
        <w:right w:val="none" w:sz="0" w:space="0" w:color="auto"/>
      </w:divBdr>
    </w:div>
    <w:div w:id="785928953">
      <w:bodyDiv w:val="1"/>
      <w:marLeft w:val="0"/>
      <w:marRight w:val="0"/>
      <w:marTop w:val="0"/>
      <w:marBottom w:val="0"/>
      <w:divBdr>
        <w:top w:val="none" w:sz="0" w:space="0" w:color="auto"/>
        <w:left w:val="none" w:sz="0" w:space="0" w:color="auto"/>
        <w:bottom w:val="none" w:sz="0" w:space="0" w:color="auto"/>
        <w:right w:val="none" w:sz="0" w:space="0" w:color="auto"/>
      </w:divBdr>
    </w:div>
    <w:div w:id="786436620">
      <w:bodyDiv w:val="1"/>
      <w:marLeft w:val="0"/>
      <w:marRight w:val="0"/>
      <w:marTop w:val="0"/>
      <w:marBottom w:val="0"/>
      <w:divBdr>
        <w:top w:val="none" w:sz="0" w:space="0" w:color="auto"/>
        <w:left w:val="none" w:sz="0" w:space="0" w:color="auto"/>
        <w:bottom w:val="none" w:sz="0" w:space="0" w:color="auto"/>
        <w:right w:val="none" w:sz="0" w:space="0" w:color="auto"/>
      </w:divBdr>
    </w:div>
    <w:div w:id="786697222">
      <w:bodyDiv w:val="1"/>
      <w:marLeft w:val="0"/>
      <w:marRight w:val="0"/>
      <w:marTop w:val="0"/>
      <w:marBottom w:val="0"/>
      <w:divBdr>
        <w:top w:val="none" w:sz="0" w:space="0" w:color="auto"/>
        <w:left w:val="none" w:sz="0" w:space="0" w:color="auto"/>
        <w:bottom w:val="none" w:sz="0" w:space="0" w:color="auto"/>
        <w:right w:val="none" w:sz="0" w:space="0" w:color="auto"/>
      </w:divBdr>
    </w:div>
    <w:div w:id="787163726">
      <w:bodyDiv w:val="1"/>
      <w:marLeft w:val="0"/>
      <w:marRight w:val="0"/>
      <w:marTop w:val="0"/>
      <w:marBottom w:val="0"/>
      <w:divBdr>
        <w:top w:val="none" w:sz="0" w:space="0" w:color="auto"/>
        <w:left w:val="none" w:sz="0" w:space="0" w:color="auto"/>
        <w:bottom w:val="none" w:sz="0" w:space="0" w:color="auto"/>
        <w:right w:val="none" w:sz="0" w:space="0" w:color="auto"/>
      </w:divBdr>
    </w:div>
    <w:div w:id="787705610">
      <w:bodyDiv w:val="1"/>
      <w:marLeft w:val="0"/>
      <w:marRight w:val="0"/>
      <w:marTop w:val="0"/>
      <w:marBottom w:val="0"/>
      <w:divBdr>
        <w:top w:val="none" w:sz="0" w:space="0" w:color="auto"/>
        <w:left w:val="none" w:sz="0" w:space="0" w:color="auto"/>
        <w:bottom w:val="none" w:sz="0" w:space="0" w:color="auto"/>
        <w:right w:val="none" w:sz="0" w:space="0" w:color="auto"/>
      </w:divBdr>
    </w:div>
    <w:div w:id="788009352">
      <w:bodyDiv w:val="1"/>
      <w:marLeft w:val="0"/>
      <w:marRight w:val="0"/>
      <w:marTop w:val="0"/>
      <w:marBottom w:val="0"/>
      <w:divBdr>
        <w:top w:val="none" w:sz="0" w:space="0" w:color="auto"/>
        <w:left w:val="none" w:sz="0" w:space="0" w:color="auto"/>
        <w:bottom w:val="none" w:sz="0" w:space="0" w:color="auto"/>
        <w:right w:val="none" w:sz="0" w:space="0" w:color="auto"/>
      </w:divBdr>
    </w:div>
    <w:div w:id="788158266">
      <w:bodyDiv w:val="1"/>
      <w:marLeft w:val="0"/>
      <w:marRight w:val="0"/>
      <w:marTop w:val="0"/>
      <w:marBottom w:val="0"/>
      <w:divBdr>
        <w:top w:val="none" w:sz="0" w:space="0" w:color="auto"/>
        <w:left w:val="none" w:sz="0" w:space="0" w:color="auto"/>
        <w:bottom w:val="none" w:sz="0" w:space="0" w:color="auto"/>
        <w:right w:val="none" w:sz="0" w:space="0" w:color="auto"/>
      </w:divBdr>
    </w:div>
    <w:div w:id="788163618">
      <w:bodyDiv w:val="1"/>
      <w:marLeft w:val="0"/>
      <w:marRight w:val="0"/>
      <w:marTop w:val="0"/>
      <w:marBottom w:val="0"/>
      <w:divBdr>
        <w:top w:val="none" w:sz="0" w:space="0" w:color="auto"/>
        <w:left w:val="none" w:sz="0" w:space="0" w:color="auto"/>
        <w:bottom w:val="none" w:sz="0" w:space="0" w:color="auto"/>
        <w:right w:val="none" w:sz="0" w:space="0" w:color="auto"/>
      </w:divBdr>
    </w:div>
    <w:div w:id="788207745">
      <w:bodyDiv w:val="1"/>
      <w:marLeft w:val="0"/>
      <w:marRight w:val="0"/>
      <w:marTop w:val="0"/>
      <w:marBottom w:val="0"/>
      <w:divBdr>
        <w:top w:val="none" w:sz="0" w:space="0" w:color="auto"/>
        <w:left w:val="none" w:sz="0" w:space="0" w:color="auto"/>
        <w:bottom w:val="none" w:sz="0" w:space="0" w:color="auto"/>
        <w:right w:val="none" w:sz="0" w:space="0" w:color="auto"/>
      </w:divBdr>
    </w:div>
    <w:div w:id="788285694">
      <w:bodyDiv w:val="1"/>
      <w:marLeft w:val="0"/>
      <w:marRight w:val="0"/>
      <w:marTop w:val="0"/>
      <w:marBottom w:val="0"/>
      <w:divBdr>
        <w:top w:val="none" w:sz="0" w:space="0" w:color="auto"/>
        <w:left w:val="none" w:sz="0" w:space="0" w:color="auto"/>
        <w:bottom w:val="none" w:sz="0" w:space="0" w:color="auto"/>
        <w:right w:val="none" w:sz="0" w:space="0" w:color="auto"/>
      </w:divBdr>
    </w:div>
    <w:div w:id="788351410">
      <w:bodyDiv w:val="1"/>
      <w:marLeft w:val="0"/>
      <w:marRight w:val="0"/>
      <w:marTop w:val="0"/>
      <w:marBottom w:val="0"/>
      <w:divBdr>
        <w:top w:val="none" w:sz="0" w:space="0" w:color="auto"/>
        <w:left w:val="none" w:sz="0" w:space="0" w:color="auto"/>
        <w:bottom w:val="none" w:sz="0" w:space="0" w:color="auto"/>
        <w:right w:val="none" w:sz="0" w:space="0" w:color="auto"/>
      </w:divBdr>
    </w:div>
    <w:div w:id="788473796">
      <w:bodyDiv w:val="1"/>
      <w:marLeft w:val="0"/>
      <w:marRight w:val="0"/>
      <w:marTop w:val="0"/>
      <w:marBottom w:val="0"/>
      <w:divBdr>
        <w:top w:val="none" w:sz="0" w:space="0" w:color="auto"/>
        <w:left w:val="none" w:sz="0" w:space="0" w:color="auto"/>
        <w:bottom w:val="none" w:sz="0" w:space="0" w:color="auto"/>
        <w:right w:val="none" w:sz="0" w:space="0" w:color="auto"/>
      </w:divBdr>
    </w:div>
    <w:div w:id="788738376">
      <w:bodyDiv w:val="1"/>
      <w:marLeft w:val="0"/>
      <w:marRight w:val="0"/>
      <w:marTop w:val="0"/>
      <w:marBottom w:val="0"/>
      <w:divBdr>
        <w:top w:val="none" w:sz="0" w:space="0" w:color="auto"/>
        <w:left w:val="none" w:sz="0" w:space="0" w:color="auto"/>
        <w:bottom w:val="none" w:sz="0" w:space="0" w:color="auto"/>
        <w:right w:val="none" w:sz="0" w:space="0" w:color="auto"/>
      </w:divBdr>
    </w:div>
    <w:div w:id="789015191">
      <w:bodyDiv w:val="1"/>
      <w:marLeft w:val="0"/>
      <w:marRight w:val="0"/>
      <w:marTop w:val="0"/>
      <w:marBottom w:val="0"/>
      <w:divBdr>
        <w:top w:val="none" w:sz="0" w:space="0" w:color="auto"/>
        <w:left w:val="none" w:sz="0" w:space="0" w:color="auto"/>
        <w:bottom w:val="none" w:sz="0" w:space="0" w:color="auto"/>
        <w:right w:val="none" w:sz="0" w:space="0" w:color="auto"/>
      </w:divBdr>
    </w:div>
    <w:div w:id="789205077">
      <w:bodyDiv w:val="1"/>
      <w:marLeft w:val="0"/>
      <w:marRight w:val="0"/>
      <w:marTop w:val="0"/>
      <w:marBottom w:val="0"/>
      <w:divBdr>
        <w:top w:val="none" w:sz="0" w:space="0" w:color="auto"/>
        <w:left w:val="none" w:sz="0" w:space="0" w:color="auto"/>
        <w:bottom w:val="none" w:sz="0" w:space="0" w:color="auto"/>
        <w:right w:val="none" w:sz="0" w:space="0" w:color="auto"/>
      </w:divBdr>
    </w:div>
    <w:div w:id="789588471">
      <w:bodyDiv w:val="1"/>
      <w:marLeft w:val="0"/>
      <w:marRight w:val="0"/>
      <w:marTop w:val="0"/>
      <w:marBottom w:val="0"/>
      <w:divBdr>
        <w:top w:val="none" w:sz="0" w:space="0" w:color="auto"/>
        <w:left w:val="none" w:sz="0" w:space="0" w:color="auto"/>
        <w:bottom w:val="none" w:sz="0" w:space="0" w:color="auto"/>
        <w:right w:val="none" w:sz="0" w:space="0" w:color="auto"/>
      </w:divBdr>
    </w:div>
    <w:div w:id="789907246">
      <w:bodyDiv w:val="1"/>
      <w:marLeft w:val="0"/>
      <w:marRight w:val="0"/>
      <w:marTop w:val="0"/>
      <w:marBottom w:val="0"/>
      <w:divBdr>
        <w:top w:val="none" w:sz="0" w:space="0" w:color="auto"/>
        <w:left w:val="none" w:sz="0" w:space="0" w:color="auto"/>
        <w:bottom w:val="none" w:sz="0" w:space="0" w:color="auto"/>
        <w:right w:val="none" w:sz="0" w:space="0" w:color="auto"/>
      </w:divBdr>
    </w:div>
    <w:div w:id="789975722">
      <w:bodyDiv w:val="1"/>
      <w:marLeft w:val="0"/>
      <w:marRight w:val="0"/>
      <w:marTop w:val="0"/>
      <w:marBottom w:val="0"/>
      <w:divBdr>
        <w:top w:val="none" w:sz="0" w:space="0" w:color="auto"/>
        <w:left w:val="none" w:sz="0" w:space="0" w:color="auto"/>
        <w:bottom w:val="none" w:sz="0" w:space="0" w:color="auto"/>
        <w:right w:val="none" w:sz="0" w:space="0" w:color="auto"/>
      </w:divBdr>
    </w:div>
    <w:div w:id="790174969">
      <w:bodyDiv w:val="1"/>
      <w:marLeft w:val="0"/>
      <w:marRight w:val="0"/>
      <w:marTop w:val="0"/>
      <w:marBottom w:val="0"/>
      <w:divBdr>
        <w:top w:val="none" w:sz="0" w:space="0" w:color="auto"/>
        <w:left w:val="none" w:sz="0" w:space="0" w:color="auto"/>
        <w:bottom w:val="none" w:sz="0" w:space="0" w:color="auto"/>
        <w:right w:val="none" w:sz="0" w:space="0" w:color="auto"/>
      </w:divBdr>
    </w:div>
    <w:div w:id="790369449">
      <w:bodyDiv w:val="1"/>
      <w:marLeft w:val="0"/>
      <w:marRight w:val="0"/>
      <w:marTop w:val="0"/>
      <w:marBottom w:val="0"/>
      <w:divBdr>
        <w:top w:val="none" w:sz="0" w:space="0" w:color="auto"/>
        <w:left w:val="none" w:sz="0" w:space="0" w:color="auto"/>
        <w:bottom w:val="none" w:sz="0" w:space="0" w:color="auto"/>
        <w:right w:val="none" w:sz="0" w:space="0" w:color="auto"/>
      </w:divBdr>
    </w:div>
    <w:div w:id="790513143">
      <w:bodyDiv w:val="1"/>
      <w:marLeft w:val="0"/>
      <w:marRight w:val="0"/>
      <w:marTop w:val="0"/>
      <w:marBottom w:val="0"/>
      <w:divBdr>
        <w:top w:val="none" w:sz="0" w:space="0" w:color="auto"/>
        <w:left w:val="none" w:sz="0" w:space="0" w:color="auto"/>
        <w:bottom w:val="none" w:sz="0" w:space="0" w:color="auto"/>
        <w:right w:val="none" w:sz="0" w:space="0" w:color="auto"/>
      </w:divBdr>
    </w:div>
    <w:div w:id="790562727">
      <w:bodyDiv w:val="1"/>
      <w:marLeft w:val="0"/>
      <w:marRight w:val="0"/>
      <w:marTop w:val="0"/>
      <w:marBottom w:val="0"/>
      <w:divBdr>
        <w:top w:val="none" w:sz="0" w:space="0" w:color="auto"/>
        <w:left w:val="none" w:sz="0" w:space="0" w:color="auto"/>
        <w:bottom w:val="none" w:sz="0" w:space="0" w:color="auto"/>
        <w:right w:val="none" w:sz="0" w:space="0" w:color="auto"/>
      </w:divBdr>
    </w:div>
    <w:div w:id="790712147">
      <w:bodyDiv w:val="1"/>
      <w:marLeft w:val="0"/>
      <w:marRight w:val="0"/>
      <w:marTop w:val="0"/>
      <w:marBottom w:val="0"/>
      <w:divBdr>
        <w:top w:val="none" w:sz="0" w:space="0" w:color="auto"/>
        <w:left w:val="none" w:sz="0" w:space="0" w:color="auto"/>
        <w:bottom w:val="none" w:sz="0" w:space="0" w:color="auto"/>
        <w:right w:val="none" w:sz="0" w:space="0" w:color="auto"/>
      </w:divBdr>
    </w:div>
    <w:div w:id="791441236">
      <w:bodyDiv w:val="1"/>
      <w:marLeft w:val="0"/>
      <w:marRight w:val="0"/>
      <w:marTop w:val="0"/>
      <w:marBottom w:val="0"/>
      <w:divBdr>
        <w:top w:val="none" w:sz="0" w:space="0" w:color="auto"/>
        <w:left w:val="none" w:sz="0" w:space="0" w:color="auto"/>
        <w:bottom w:val="none" w:sz="0" w:space="0" w:color="auto"/>
        <w:right w:val="none" w:sz="0" w:space="0" w:color="auto"/>
      </w:divBdr>
    </w:div>
    <w:div w:id="791441625">
      <w:bodyDiv w:val="1"/>
      <w:marLeft w:val="0"/>
      <w:marRight w:val="0"/>
      <w:marTop w:val="0"/>
      <w:marBottom w:val="0"/>
      <w:divBdr>
        <w:top w:val="none" w:sz="0" w:space="0" w:color="auto"/>
        <w:left w:val="none" w:sz="0" w:space="0" w:color="auto"/>
        <w:bottom w:val="none" w:sz="0" w:space="0" w:color="auto"/>
        <w:right w:val="none" w:sz="0" w:space="0" w:color="auto"/>
      </w:divBdr>
      <w:divsChild>
        <w:div w:id="1719624749">
          <w:marLeft w:val="0"/>
          <w:marRight w:val="0"/>
          <w:marTop w:val="0"/>
          <w:marBottom w:val="0"/>
          <w:divBdr>
            <w:top w:val="none" w:sz="0" w:space="0" w:color="auto"/>
            <w:left w:val="none" w:sz="0" w:space="0" w:color="auto"/>
            <w:bottom w:val="none" w:sz="0" w:space="0" w:color="auto"/>
            <w:right w:val="none" w:sz="0" w:space="0" w:color="auto"/>
          </w:divBdr>
          <w:divsChild>
            <w:div w:id="9257619">
              <w:marLeft w:val="0"/>
              <w:marRight w:val="0"/>
              <w:marTop w:val="0"/>
              <w:marBottom w:val="0"/>
              <w:divBdr>
                <w:top w:val="none" w:sz="0" w:space="0" w:color="auto"/>
                <w:left w:val="none" w:sz="0" w:space="0" w:color="auto"/>
                <w:bottom w:val="none" w:sz="0" w:space="0" w:color="auto"/>
                <w:right w:val="none" w:sz="0" w:space="0" w:color="auto"/>
              </w:divBdr>
            </w:div>
            <w:div w:id="38674784">
              <w:marLeft w:val="0"/>
              <w:marRight w:val="0"/>
              <w:marTop w:val="0"/>
              <w:marBottom w:val="0"/>
              <w:divBdr>
                <w:top w:val="none" w:sz="0" w:space="0" w:color="auto"/>
                <w:left w:val="none" w:sz="0" w:space="0" w:color="auto"/>
                <w:bottom w:val="none" w:sz="0" w:space="0" w:color="auto"/>
                <w:right w:val="none" w:sz="0" w:space="0" w:color="auto"/>
              </w:divBdr>
            </w:div>
            <w:div w:id="158690626">
              <w:marLeft w:val="0"/>
              <w:marRight w:val="0"/>
              <w:marTop w:val="0"/>
              <w:marBottom w:val="0"/>
              <w:divBdr>
                <w:top w:val="none" w:sz="0" w:space="0" w:color="auto"/>
                <w:left w:val="none" w:sz="0" w:space="0" w:color="auto"/>
                <w:bottom w:val="none" w:sz="0" w:space="0" w:color="auto"/>
                <w:right w:val="none" w:sz="0" w:space="0" w:color="auto"/>
              </w:divBdr>
            </w:div>
            <w:div w:id="391470002">
              <w:marLeft w:val="0"/>
              <w:marRight w:val="0"/>
              <w:marTop w:val="0"/>
              <w:marBottom w:val="0"/>
              <w:divBdr>
                <w:top w:val="none" w:sz="0" w:space="0" w:color="auto"/>
                <w:left w:val="none" w:sz="0" w:space="0" w:color="auto"/>
                <w:bottom w:val="none" w:sz="0" w:space="0" w:color="auto"/>
                <w:right w:val="none" w:sz="0" w:space="0" w:color="auto"/>
              </w:divBdr>
            </w:div>
            <w:div w:id="419982405">
              <w:marLeft w:val="0"/>
              <w:marRight w:val="0"/>
              <w:marTop w:val="0"/>
              <w:marBottom w:val="0"/>
              <w:divBdr>
                <w:top w:val="none" w:sz="0" w:space="0" w:color="auto"/>
                <w:left w:val="none" w:sz="0" w:space="0" w:color="auto"/>
                <w:bottom w:val="none" w:sz="0" w:space="0" w:color="auto"/>
                <w:right w:val="none" w:sz="0" w:space="0" w:color="auto"/>
              </w:divBdr>
            </w:div>
            <w:div w:id="468742934">
              <w:marLeft w:val="0"/>
              <w:marRight w:val="0"/>
              <w:marTop w:val="0"/>
              <w:marBottom w:val="0"/>
              <w:divBdr>
                <w:top w:val="none" w:sz="0" w:space="0" w:color="auto"/>
                <w:left w:val="none" w:sz="0" w:space="0" w:color="auto"/>
                <w:bottom w:val="none" w:sz="0" w:space="0" w:color="auto"/>
                <w:right w:val="none" w:sz="0" w:space="0" w:color="auto"/>
              </w:divBdr>
            </w:div>
            <w:div w:id="506865266">
              <w:marLeft w:val="0"/>
              <w:marRight w:val="0"/>
              <w:marTop w:val="0"/>
              <w:marBottom w:val="0"/>
              <w:divBdr>
                <w:top w:val="none" w:sz="0" w:space="0" w:color="auto"/>
                <w:left w:val="none" w:sz="0" w:space="0" w:color="auto"/>
                <w:bottom w:val="none" w:sz="0" w:space="0" w:color="auto"/>
                <w:right w:val="none" w:sz="0" w:space="0" w:color="auto"/>
              </w:divBdr>
            </w:div>
            <w:div w:id="531653219">
              <w:marLeft w:val="0"/>
              <w:marRight w:val="0"/>
              <w:marTop w:val="0"/>
              <w:marBottom w:val="0"/>
              <w:divBdr>
                <w:top w:val="none" w:sz="0" w:space="0" w:color="auto"/>
                <w:left w:val="none" w:sz="0" w:space="0" w:color="auto"/>
                <w:bottom w:val="none" w:sz="0" w:space="0" w:color="auto"/>
                <w:right w:val="none" w:sz="0" w:space="0" w:color="auto"/>
              </w:divBdr>
            </w:div>
            <w:div w:id="614020393">
              <w:marLeft w:val="0"/>
              <w:marRight w:val="0"/>
              <w:marTop w:val="0"/>
              <w:marBottom w:val="0"/>
              <w:divBdr>
                <w:top w:val="none" w:sz="0" w:space="0" w:color="auto"/>
                <w:left w:val="none" w:sz="0" w:space="0" w:color="auto"/>
                <w:bottom w:val="none" w:sz="0" w:space="0" w:color="auto"/>
                <w:right w:val="none" w:sz="0" w:space="0" w:color="auto"/>
              </w:divBdr>
            </w:div>
            <w:div w:id="617222491">
              <w:marLeft w:val="0"/>
              <w:marRight w:val="0"/>
              <w:marTop w:val="0"/>
              <w:marBottom w:val="0"/>
              <w:divBdr>
                <w:top w:val="none" w:sz="0" w:space="0" w:color="auto"/>
                <w:left w:val="none" w:sz="0" w:space="0" w:color="auto"/>
                <w:bottom w:val="none" w:sz="0" w:space="0" w:color="auto"/>
                <w:right w:val="none" w:sz="0" w:space="0" w:color="auto"/>
              </w:divBdr>
            </w:div>
            <w:div w:id="645168079">
              <w:marLeft w:val="0"/>
              <w:marRight w:val="0"/>
              <w:marTop w:val="0"/>
              <w:marBottom w:val="0"/>
              <w:divBdr>
                <w:top w:val="none" w:sz="0" w:space="0" w:color="auto"/>
                <w:left w:val="none" w:sz="0" w:space="0" w:color="auto"/>
                <w:bottom w:val="none" w:sz="0" w:space="0" w:color="auto"/>
                <w:right w:val="none" w:sz="0" w:space="0" w:color="auto"/>
              </w:divBdr>
            </w:div>
            <w:div w:id="654916243">
              <w:marLeft w:val="0"/>
              <w:marRight w:val="0"/>
              <w:marTop w:val="0"/>
              <w:marBottom w:val="0"/>
              <w:divBdr>
                <w:top w:val="none" w:sz="0" w:space="0" w:color="auto"/>
                <w:left w:val="none" w:sz="0" w:space="0" w:color="auto"/>
                <w:bottom w:val="none" w:sz="0" w:space="0" w:color="auto"/>
                <w:right w:val="none" w:sz="0" w:space="0" w:color="auto"/>
              </w:divBdr>
            </w:div>
            <w:div w:id="738747478">
              <w:marLeft w:val="0"/>
              <w:marRight w:val="0"/>
              <w:marTop w:val="0"/>
              <w:marBottom w:val="0"/>
              <w:divBdr>
                <w:top w:val="none" w:sz="0" w:space="0" w:color="auto"/>
                <w:left w:val="none" w:sz="0" w:space="0" w:color="auto"/>
                <w:bottom w:val="none" w:sz="0" w:space="0" w:color="auto"/>
                <w:right w:val="none" w:sz="0" w:space="0" w:color="auto"/>
              </w:divBdr>
            </w:div>
            <w:div w:id="786776898">
              <w:marLeft w:val="0"/>
              <w:marRight w:val="0"/>
              <w:marTop w:val="0"/>
              <w:marBottom w:val="0"/>
              <w:divBdr>
                <w:top w:val="none" w:sz="0" w:space="0" w:color="auto"/>
                <w:left w:val="none" w:sz="0" w:space="0" w:color="auto"/>
                <w:bottom w:val="none" w:sz="0" w:space="0" w:color="auto"/>
                <w:right w:val="none" w:sz="0" w:space="0" w:color="auto"/>
              </w:divBdr>
            </w:div>
            <w:div w:id="855072958">
              <w:marLeft w:val="0"/>
              <w:marRight w:val="0"/>
              <w:marTop w:val="0"/>
              <w:marBottom w:val="0"/>
              <w:divBdr>
                <w:top w:val="none" w:sz="0" w:space="0" w:color="auto"/>
                <w:left w:val="none" w:sz="0" w:space="0" w:color="auto"/>
                <w:bottom w:val="none" w:sz="0" w:space="0" w:color="auto"/>
                <w:right w:val="none" w:sz="0" w:space="0" w:color="auto"/>
              </w:divBdr>
            </w:div>
            <w:div w:id="908999460">
              <w:marLeft w:val="0"/>
              <w:marRight w:val="0"/>
              <w:marTop w:val="0"/>
              <w:marBottom w:val="0"/>
              <w:divBdr>
                <w:top w:val="none" w:sz="0" w:space="0" w:color="auto"/>
                <w:left w:val="none" w:sz="0" w:space="0" w:color="auto"/>
                <w:bottom w:val="none" w:sz="0" w:space="0" w:color="auto"/>
                <w:right w:val="none" w:sz="0" w:space="0" w:color="auto"/>
              </w:divBdr>
            </w:div>
            <w:div w:id="953095272">
              <w:marLeft w:val="0"/>
              <w:marRight w:val="0"/>
              <w:marTop w:val="0"/>
              <w:marBottom w:val="0"/>
              <w:divBdr>
                <w:top w:val="none" w:sz="0" w:space="0" w:color="auto"/>
                <w:left w:val="none" w:sz="0" w:space="0" w:color="auto"/>
                <w:bottom w:val="none" w:sz="0" w:space="0" w:color="auto"/>
                <w:right w:val="none" w:sz="0" w:space="0" w:color="auto"/>
              </w:divBdr>
            </w:div>
            <w:div w:id="1025516620">
              <w:marLeft w:val="0"/>
              <w:marRight w:val="0"/>
              <w:marTop w:val="0"/>
              <w:marBottom w:val="0"/>
              <w:divBdr>
                <w:top w:val="none" w:sz="0" w:space="0" w:color="auto"/>
                <w:left w:val="none" w:sz="0" w:space="0" w:color="auto"/>
                <w:bottom w:val="none" w:sz="0" w:space="0" w:color="auto"/>
                <w:right w:val="none" w:sz="0" w:space="0" w:color="auto"/>
              </w:divBdr>
            </w:div>
            <w:div w:id="1096943144">
              <w:marLeft w:val="0"/>
              <w:marRight w:val="0"/>
              <w:marTop w:val="0"/>
              <w:marBottom w:val="0"/>
              <w:divBdr>
                <w:top w:val="none" w:sz="0" w:space="0" w:color="auto"/>
                <w:left w:val="none" w:sz="0" w:space="0" w:color="auto"/>
                <w:bottom w:val="none" w:sz="0" w:space="0" w:color="auto"/>
                <w:right w:val="none" w:sz="0" w:space="0" w:color="auto"/>
              </w:divBdr>
            </w:div>
            <w:div w:id="1193881962">
              <w:marLeft w:val="0"/>
              <w:marRight w:val="0"/>
              <w:marTop w:val="0"/>
              <w:marBottom w:val="0"/>
              <w:divBdr>
                <w:top w:val="none" w:sz="0" w:space="0" w:color="auto"/>
                <w:left w:val="none" w:sz="0" w:space="0" w:color="auto"/>
                <w:bottom w:val="none" w:sz="0" w:space="0" w:color="auto"/>
                <w:right w:val="none" w:sz="0" w:space="0" w:color="auto"/>
              </w:divBdr>
            </w:div>
            <w:div w:id="1218783049">
              <w:marLeft w:val="0"/>
              <w:marRight w:val="0"/>
              <w:marTop w:val="0"/>
              <w:marBottom w:val="0"/>
              <w:divBdr>
                <w:top w:val="none" w:sz="0" w:space="0" w:color="auto"/>
                <w:left w:val="none" w:sz="0" w:space="0" w:color="auto"/>
                <w:bottom w:val="none" w:sz="0" w:space="0" w:color="auto"/>
                <w:right w:val="none" w:sz="0" w:space="0" w:color="auto"/>
              </w:divBdr>
            </w:div>
            <w:div w:id="1417438852">
              <w:marLeft w:val="0"/>
              <w:marRight w:val="0"/>
              <w:marTop w:val="0"/>
              <w:marBottom w:val="0"/>
              <w:divBdr>
                <w:top w:val="none" w:sz="0" w:space="0" w:color="auto"/>
                <w:left w:val="none" w:sz="0" w:space="0" w:color="auto"/>
                <w:bottom w:val="none" w:sz="0" w:space="0" w:color="auto"/>
                <w:right w:val="none" w:sz="0" w:space="0" w:color="auto"/>
              </w:divBdr>
            </w:div>
            <w:div w:id="1439523246">
              <w:marLeft w:val="0"/>
              <w:marRight w:val="0"/>
              <w:marTop w:val="0"/>
              <w:marBottom w:val="0"/>
              <w:divBdr>
                <w:top w:val="none" w:sz="0" w:space="0" w:color="auto"/>
                <w:left w:val="none" w:sz="0" w:space="0" w:color="auto"/>
                <w:bottom w:val="none" w:sz="0" w:space="0" w:color="auto"/>
                <w:right w:val="none" w:sz="0" w:space="0" w:color="auto"/>
              </w:divBdr>
            </w:div>
            <w:div w:id="1510870296">
              <w:marLeft w:val="0"/>
              <w:marRight w:val="0"/>
              <w:marTop w:val="0"/>
              <w:marBottom w:val="0"/>
              <w:divBdr>
                <w:top w:val="none" w:sz="0" w:space="0" w:color="auto"/>
                <w:left w:val="none" w:sz="0" w:space="0" w:color="auto"/>
                <w:bottom w:val="none" w:sz="0" w:space="0" w:color="auto"/>
                <w:right w:val="none" w:sz="0" w:space="0" w:color="auto"/>
              </w:divBdr>
            </w:div>
            <w:div w:id="1548368728">
              <w:marLeft w:val="0"/>
              <w:marRight w:val="0"/>
              <w:marTop w:val="0"/>
              <w:marBottom w:val="0"/>
              <w:divBdr>
                <w:top w:val="none" w:sz="0" w:space="0" w:color="auto"/>
                <w:left w:val="none" w:sz="0" w:space="0" w:color="auto"/>
                <w:bottom w:val="none" w:sz="0" w:space="0" w:color="auto"/>
                <w:right w:val="none" w:sz="0" w:space="0" w:color="auto"/>
              </w:divBdr>
            </w:div>
            <w:div w:id="1559439799">
              <w:marLeft w:val="0"/>
              <w:marRight w:val="0"/>
              <w:marTop w:val="0"/>
              <w:marBottom w:val="0"/>
              <w:divBdr>
                <w:top w:val="none" w:sz="0" w:space="0" w:color="auto"/>
                <w:left w:val="none" w:sz="0" w:space="0" w:color="auto"/>
                <w:bottom w:val="none" w:sz="0" w:space="0" w:color="auto"/>
                <w:right w:val="none" w:sz="0" w:space="0" w:color="auto"/>
              </w:divBdr>
            </w:div>
            <w:div w:id="1582371080">
              <w:marLeft w:val="0"/>
              <w:marRight w:val="0"/>
              <w:marTop w:val="0"/>
              <w:marBottom w:val="0"/>
              <w:divBdr>
                <w:top w:val="none" w:sz="0" w:space="0" w:color="auto"/>
                <w:left w:val="none" w:sz="0" w:space="0" w:color="auto"/>
                <w:bottom w:val="none" w:sz="0" w:space="0" w:color="auto"/>
                <w:right w:val="none" w:sz="0" w:space="0" w:color="auto"/>
              </w:divBdr>
            </w:div>
            <w:div w:id="1611622618">
              <w:marLeft w:val="0"/>
              <w:marRight w:val="0"/>
              <w:marTop w:val="0"/>
              <w:marBottom w:val="0"/>
              <w:divBdr>
                <w:top w:val="none" w:sz="0" w:space="0" w:color="auto"/>
                <w:left w:val="none" w:sz="0" w:space="0" w:color="auto"/>
                <w:bottom w:val="none" w:sz="0" w:space="0" w:color="auto"/>
                <w:right w:val="none" w:sz="0" w:space="0" w:color="auto"/>
              </w:divBdr>
            </w:div>
            <w:div w:id="1649091931">
              <w:marLeft w:val="0"/>
              <w:marRight w:val="0"/>
              <w:marTop w:val="0"/>
              <w:marBottom w:val="0"/>
              <w:divBdr>
                <w:top w:val="none" w:sz="0" w:space="0" w:color="auto"/>
                <w:left w:val="none" w:sz="0" w:space="0" w:color="auto"/>
                <w:bottom w:val="none" w:sz="0" w:space="0" w:color="auto"/>
                <w:right w:val="none" w:sz="0" w:space="0" w:color="auto"/>
              </w:divBdr>
            </w:div>
            <w:div w:id="1725980179">
              <w:marLeft w:val="0"/>
              <w:marRight w:val="0"/>
              <w:marTop w:val="0"/>
              <w:marBottom w:val="0"/>
              <w:divBdr>
                <w:top w:val="none" w:sz="0" w:space="0" w:color="auto"/>
                <w:left w:val="none" w:sz="0" w:space="0" w:color="auto"/>
                <w:bottom w:val="none" w:sz="0" w:space="0" w:color="auto"/>
                <w:right w:val="none" w:sz="0" w:space="0" w:color="auto"/>
              </w:divBdr>
            </w:div>
            <w:div w:id="1762677489">
              <w:marLeft w:val="0"/>
              <w:marRight w:val="0"/>
              <w:marTop w:val="0"/>
              <w:marBottom w:val="0"/>
              <w:divBdr>
                <w:top w:val="none" w:sz="0" w:space="0" w:color="auto"/>
                <w:left w:val="none" w:sz="0" w:space="0" w:color="auto"/>
                <w:bottom w:val="none" w:sz="0" w:space="0" w:color="auto"/>
                <w:right w:val="none" w:sz="0" w:space="0" w:color="auto"/>
              </w:divBdr>
            </w:div>
            <w:div w:id="1829588147">
              <w:marLeft w:val="0"/>
              <w:marRight w:val="0"/>
              <w:marTop w:val="0"/>
              <w:marBottom w:val="0"/>
              <w:divBdr>
                <w:top w:val="none" w:sz="0" w:space="0" w:color="auto"/>
                <w:left w:val="none" w:sz="0" w:space="0" w:color="auto"/>
                <w:bottom w:val="none" w:sz="0" w:space="0" w:color="auto"/>
                <w:right w:val="none" w:sz="0" w:space="0" w:color="auto"/>
              </w:divBdr>
            </w:div>
            <w:div w:id="1869441526">
              <w:marLeft w:val="0"/>
              <w:marRight w:val="0"/>
              <w:marTop w:val="0"/>
              <w:marBottom w:val="0"/>
              <w:divBdr>
                <w:top w:val="none" w:sz="0" w:space="0" w:color="auto"/>
                <w:left w:val="none" w:sz="0" w:space="0" w:color="auto"/>
                <w:bottom w:val="none" w:sz="0" w:space="0" w:color="auto"/>
                <w:right w:val="none" w:sz="0" w:space="0" w:color="auto"/>
              </w:divBdr>
            </w:div>
            <w:div w:id="1873573813">
              <w:marLeft w:val="0"/>
              <w:marRight w:val="0"/>
              <w:marTop w:val="0"/>
              <w:marBottom w:val="0"/>
              <w:divBdr>
                <w:top w:val="none" w:sz="0" w:space="0" w:color="auto"/>
                <w:left w:val="none" w:sz="0" w:space="0" w:color="auto"/>
                <w:bottom w:val="none" w:sz="0" w:space="0" w:color="auto"/>
                <w:right w:val="none" w:sz="0" w:space="0" w:color="auto"/>
              </w:divBdr>
            </w:div>
            <w:div w:id="1878010107">
              <w:marLeft w:val="0"/>
              <w:marRight w:val="0"/>
              <w:marTop w:val="0"/>
              <w:marBottom w:val="0"/>
              <w:divBdr>
                <w:top w:val="none" w:sz="0" w:space="0" w:color="auto"/>
                <w:left w:val="none" w:sz="0" w:space="0" w:color="auto"/>
                <w:bottom w:val="none" w:sz="0" w:space="0" w:color="auto"/>
                <w:right w:val="none" w:sz="0" w:space="0" w:color="auto"/>
              </w:divBdr>
            </w:div>
            <w:div w:id="2097900980">
              <w:marLeft w:val="0"/>
              <w:marRight w:val="0"/>
              <w:marTop w:val="0"/>
              <w:marBottom w:val="0"/>
              <w:divBdr>
                <w:top w:val="none" w:sz="0" w:space="0" w:color="auto"/>
                <w:left w:val="none" w:sz="0" w:space="0" w:color="auto"/>
                <w:bottom w:val="none" w:sz="0" w:space="0" w:color="auto"/>
                <w:right w:val="none" w:sz="0" w:space="0" w:color="auto"/>
              </w:divBdr>
            </w:div>
            <w:div w:id="2102405642">
              <w:marLeft w:val="0"/>
              <w:marRight w:val="0"/>
              <w:marTop w:val="0"/>
              <w:marBottom w:val="0"/>
              <w:divBdr>
                <w:top w:val="none" w:sz="0" w:space="0" w:color="auto"/>
                <w:left w:val="none" w:sz="0" w:space="0" w:color="auto"/>
                <w:bottom w:val="none" w:sz="0" w:space="0" w:color="auto"/>
                <w:right w:val="none" w:sz="0" w:space="0" w:color="auto"/>
              </w:divBdr>
            </w:div>
            <w:div w:id="213262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5182">
      <w:bodyDiv w:val="1"/>
      <w:marLeft w:val="0"/>
      <w:marRight w:val="0"/>
      <w:marTop w:val="0"/>
      <w:marBottom w:val="0"/>
      <w:divBdr>
        <w:top w:val="none" w:sz="0" w:space="0" w:color="auto"/>
        <w:left w:val="none" w:sz="0" w:space="0" w:color="auto"/>
        <w:bottom w:val="none" w:sz="0" w:space="0" w:color="auto"/>
        <w:right w:val="none" w:sz="0" w:space="0" w:color="auto"/>
      </w:divBdr>
    </w:div>
    <w:div w:id="791823497">
      <w:bodyDiv w:val="1"/>
      <w:marLeft w:val="0"/>
      <w:marRight w:val="0"/>
      <w:marTop w:val="0"/>
      <w:marBottom w:val="0"/>
      <w:divBdr>
        <w:top w:val="none" w:sz="0" w:space="0" w:color="auto"/>
        <w:left w:val="none" w:sz="0" w:space="0" w:color="auto"/>
        <w:bottom w:val="none" w:sz="0" w:space="0" w:color="auto"/>
        <w:right w:val="none" w:sz="0" w:space="0" w:color="auto"/>
      </w:divBdr>
    </w:div>
    <w:div w:id="791941467">
      <w:bodyDiv w:val="1"/>
      <w:marLeft w:val="0"/>
      <w:marRight w:val="0"/>
      <w:marTop w:val="0"/>
      <w:marBottom w:val="0"/>
      <w:divBdr>
        <w:top w:val="none" w:sz="0" w:space="0" w:color="auto"/>
        <w:left w:val="none" w:sz="0" w:space="0" w:color="auto"/>
        <w:bottom w:val="none" w:sz="0" w:space="0" w:color="auto"/>
        <w:right w:val="none" w:sz="0" w:space="0" w:color="auto"/>
      </w:divBdr>
    </w:div>
    <w:div w:id="792089924">
      <w:bodyDiv w:val="1"/>
      <w:marLeft w:val="0"/>
      <w:marRight w:val="0"/>
      <w:marTop w:val="0"/>
      <w:marBottom w:val="0"/>
      <w:divBdr>
        <w:top w:val="none" w:sz="0" w:space="0" w:color="auto"/>
        <w:left w:val="none" w:sz="0" w:space="0" w:color="auto"/>
        <w:bottom w:val="none" w:sz="0" w:space="0" w:color="auto"/>
        <w:right w:val="none" w:sz="0" w:space="0" w:color="auto"/>
      </w:divBdr>
    </w:div>
    <w:div w:id="792552503">
      <w:bodyDiv w:val="1"/>
      <w:marLeft w:val="0"/>
      <w:marRight w:val="0"/>
      <w:marTop w:val="0"/>
      <w:marBottom w:val="0"/>
      <w:divBdr>
        <w:top w:val="none" w:sz="0" w:space="0" w:color="auto"/>
        <w:left w:val="none" w:sz="0" w:space="0" w:color="auto"/>
        <w:bottom w:val="none" w:sz="0" w:space="0" w:color="auto"/>
        <w:right w:val="none" w:sz="0" w:space="0" w:color="auto"/>
      </w:divBdr>
    </w:div>
    <w:div w:id="792603706">
      <w:bodyDiv w:val="1"/>
      <w:marLeft w:val="0"/>
      <w:marRight w:val="0"/>
      <w:marTop w:val="0"/>
      <w:marBottom w:val="0"/>
      <w:divBdr>
        <w:top w:val="none" w:sz="0" w:space="0" w:color="auto"/>
        <w:left w:val="none" w:sz="0" w:space="0" w:color="auto"/>
        <w:bottom w:val="none" w:sz="0" w:space="0" w:color="auto"/>
        <w:right w:val="none" w:sz="0" w:space="0" w:color="auto"/>
      </w:divBdr>
    </w:div>
    <w:div w:id="792752281">
      <w:bodyDiv w:val="1"/>
      <w:marLeft w:val="0"/>
      <w:marRight w:val="0"/>
      <w:marTop w:val="0"/>
      <w:marBottom w:val="0"/>
      <w:divBdr>
        <w:top w:val="none" w:sz="0" w:space="0" w:color="auto"/>
        <w:left w:val="none" w:sz="0" w:space="0" w:color="auto"/>
        <w:bottom w:val="none" w:sz="0" w:space="0" w:color="auto"/>
        <w:right w:val="none" w:sz="0" w:space="0" w:color="auto"/>
      </w:divBdr>
    </w:div>
    <w:div w:id="793057101">
      <w:bodyDiv w:val="1"/>
      <w:marLeft w:val="0"/>
      <w:marRight w:val="0"/>
      <w:marTop w:val="0"/>
      <w:marBottom w:val="0"/>
      <w:divBdr>
        <w:top w:val="none" w:sz="0" w:space="0" w:color="auto"/>
        <w:left w:val="none" w:sz="0" w:space="0" w:color="auto"/>
        <w:bottom w:val="none" w:sz="0" w:space="0" w:color="auto"/>
        <w:right w:val="none" w:sz="0" w:space="0" w:color="auto"/>
      </w:divBdr>
    </w:div>
    <w:div w:id="793182896">
      <w:bodyDiv w:val="1"/>
      <w:marLeft w:val="0"/>
      <w:marRight w:val="0"/>
      <w:marTop w:val="0"/>
      <w:marBottom w:val="0"/>
      <w:divBdr>
        <w:top w:val="none" w:sz="0" w:space="0" w:color="auto"/>
        <w:left w:val="none" w:sz="0" w:space="0" w:color="auto"/>
        <w:bottom w:val="none" w:sz="0" w:space="0" w:color="auto"/>
        <w:right w:val="none" w:sz="0" w:space="0" w:color="auto"/>
      </w:divBdr>
    </w:div>
    <w:div w:id="793913571">
      <w:bodyDiv w:val="1"/>
      <w:marLeft w:val="0"/>
      <w:marRight w:val="0"/>
      <w:marTop w:val="0"/>
      <w:marBottom w:val="0"/>
      <w:divBdr>
        <w:top w:val="none" w:sz="0" w:space="0" w:color="auto"/>
        <w:left w:val="none" w:sz="0" w:space="0" w:color="auto"/>
        <w:bottom w:val="none" w:sz="0" w:space="0" w:color="auto"/>
        <w:right w:val="none" w:sz="0" w:space="0" w:color="auto"/>
      </w:divBdr>
    </w:div>
    <w:div w:id="794064816">
      <w:bodyDiv w:val="1"/>
      <w:marLeft w:val="0"/>
      <w:marRight w:val="0"/>
      <w:marTop w:val="0"/>
      <w:marBottom w:val="0"/>
      <w:divBdr>
        <w:top w:val="none" w:sz="0" w:space="0" w:color="auto"/>
        <w:left w:val="none" w:sz="0" w:space="0" w:color="auto"/>
        <w:bottom w:val="none" w:sz="0" w:space="0" w:color="auto"/>
        <w:right w:val="none" w:sz="0" w:space="0" w:color="auto"/>
      </w:divBdr>
    </w:div>
    <w:div w:id="794181339">
      <w:bodyDiv w:val="1"/>
      <w:marLeft w:val="0"/>
      <w:marRight w:val="0"/>
      <w:marTop w:val="0"/>
      <w:marBottom w:val="0"/>
      <w:divBdr>
        <w:top w:val="none" w:sz="0" w:space="0" w:color="auto"/>
        <w:left w:val="none" w:sz="0" w:space="0" w:color="auto"/>
        <w:bottom w:val="none" w:sz="0" w:space="0" w:color="auto"/>
        <w:right w:val="none" w:sz="0" w:space="0" w:color="auto"/>
      </w:divBdr>
    </w:div>
    <w:div w:id="794716575">
      <w:bodyDiv w:val="1"/>
      <w:marLeft w:val="0"/>
      <w:marRight w:val="0"/>
      <w:marTop w:val="0"/>
      <w:marBottom w:val="0"/>
      <w:divBdr>
        <w:top w:val="none" w:sz="0" w:space="0" w:color="auto"/>
        <w:left w:val="none" w:sz="0" w:space="0" w:color="auto"/>
        <w:bottom w:val="none" w:sz="0" w:space="0" w:color="auto"/>
        <w:right w:val="none" w:sz="0" w:space="0" w:color="auto"/>
      </w:divBdr>
    </w:div>
    <w:div w:id="794837197">
      <w:bodyDiv w:val="1"/>
      <w:marLeft w:val="0"/>
      <w:marRight w:val="0"/>
      <w:marTop w:val="0"/>
      <w:marBottom w:val="0"/>
      <w:divBdr>
        <w:top w:val="none" w:sz="0" w:space="0" w:color="auto"/>
        <w:left w:val="none" w:sz="0" w:space="0" w:color="auto"/>
        <w:bottom w:val="none" w:sz="0" w:space="0" w:color="auto"/>
        <w:right w:val="none" w:sz="0" w:space="0" w:color="auto"/>
      </w:divBdr>
    </w:div>
    <w:div w:id="795028027">
      <w:bodyDiv w:val="1"/>
      <w:marLeft w:val="0"/>
      <w:marRight w:val="0"/>
      <w:marTop w:val="0"/>
      <w:marBottom w:val="0"/>
      <w:divBdr>
        <w:top w:val="none" w:sz="0" w:space="0" w:color="auto"/>
        <w:left w:val="none" w:sz="0" w:space="0" w:color="auto"/>
        <w:bottom w:val="none" w:sz="0" w:space="0" w:color="auto"/>
        <w:right w:val="none" w:sz="0" w:space="0" w:color="auto"/>
      </w:divBdr>
    </w:div>
    <w:div w:id="795411577">
      <w:bodyDiv w:val="1"/>
      <w:marLeft w:val="0"/>
      <w:marRight w:val="0"/>
      <w:marTop w:val="0"/>
      <w:marBottom w:val="0"/>
      <w:divBdr>
        <w:top w:val="none" w:sz="0" w:space="0" w:color="auto"/>
        <w:left w:val="none" w:sz="0" w:space="0" w:color="auto"/>
        <w:bottom w:val="none" w:sz="0" w:space="0" w:color="auto"/>
        <w:right w:val="none" w:sz="0" w:space="0" w:color="auto"/>
      </w:divBdr>
    </w:div>
    <w:div w:id="795952282">
      <w:bodyDiv w:val="1"/>
      <w:marLeft w:val="0"/>
      <w:marRight w:val="0"/>
      <w:marTop w:val="0"/>
      <w:marBottom w:val="0"/>
      <w:divBdr>
        <w:top w:val="none" w:sz="0" w:space="0" w:color="auto"/>
        <w:left w:val="none" w:sz="0" w:space="0" w:color="auto"/>
        <w:bottom w:val="none" w:sz="0" w:space="0" w:color="auto"/>
        <w:right w:val="none" w:sz="0" w:space="0" w:color="auto"/>
      </w:divBdr>
    </w:div>
    <w:div w:id="795955134">
      <w:bodyDiv w:val="1"/>
      <w:marLeft w:val="0"/>
      <w:marRight w:val="0"/>
      <w:marTop w:val="0"/>
      <w:marBottom w:val="0"/>
      <w:divBdr>
        <w:top w:val="none" w:sz="0" w:space="0" w:color="auto"/>
        <w:left w:val="none" w:sz="0" w:space="0" w:color="auto"/>
        <w:bottom w:val="none" w:sz="0" w:space="0" w:color="auto"/>
        <w:right w:val="none" w:sz="0" w:space="0" w:color="auto"/>
      </w:divBdr>
    </w:div>
    <w:div w:id="795955473">
      <w:bodyDiv w:val="1"/>
      <w:marLeft w:val="0"/>
      <w:marRight w:val="0"/>
      <w:marTop w:val="0"/>
      <w:marBottom w:val="0"/>
      <w:divBdr>
        <w:top w:val="none" w:sz="0" w:space="0" w:color="auto"/>
        <w:left w:val="none" w:sz="0" w:space="0" w:color="auto"/>
        <w:bottom w:val="none" w:sz="0" w:space="0" w:color="auto"/>
        <w:right w:val="none" w:sz="0" w:space="0" w:color="auto"/>
      </w:divBdr>
    </w:div>
    <w:div w:id="796144679">
      <w:bodyDiv w:val="1"/>
      <w:marLeft w:val="0"/>
      <w:marRight w:val="0"/>
      <w:marTop w:val="0"/>
      <w:marBottom w:val="0"/>
      <w:divBdr>
        <w:top w:val="none" w:sz="0" w:space="0" w:color="auto"/>
        <w:left w:val="none" w:sz="0" w:space="0" w:color="auto"/>
        <w:bottom w:val="none" w:sz="0" w:space="0" w:color="auto"/>
        <w:right w:val="none" w:sz="0" w:space="0" w:color="auto"/>
      </w:divBdr>
    </w:div>
    <w:div w:id="796685598">
      <w:bodyDiv w:val="1"/>
      <w:marLeft w:val="0"/>
      <w:marRight w:val="0"/>
      <w:marTop w:val="0"/>
      <w:marBottom w:val="0"/>
      <w:divBdr>
        <w:top w:val="none" w:sz="0" w:space="0" w:color="auto"/>
        <w:left w:val="none" w:sz="0" w:space="0" w:color="auto"/>
        <w:bottom w:val="none" w:sz="0" w:space="0" w:color="auto"/>
        <w:right w:val="none" w:sz="0" w:space="0" w:color="auto"/>
      </w:divBdr>
    </w:div>
    <w:div w:id="796804028">
      <w:bodyDiv w:val="1"/>
      <w:marLeft w:val="0"/>
      <w:marRight w:val="0"/>
      <w:marTop w:val="0"/>
      <w:marBottom w:val="0"/>
      <w:divBdr>
        <w:top w:val="none" w:sz="0" w:space="0" w:color="auto"/>
        <w:left w:val="none" w:sz="0" w:space="0" w:color="auto"/>
        <w:bottom w:val="none" w:sz="0" w:space="0" w:color="auto"/>
        <w:right w:val="none" w:sz="0" w:space="0" w:color="auto"/>
      </w:divBdr>
    </w:div>
    <w:div w:id="796874328">
      <w:bodyDiv w:val="1"/>
      <w:marLeft w:val="0"/>
      <w:marRight w:val="0"/>
      <w:marTop w:val="0"/>
      <w:marBottom w:val="0"/>
      <w:divBdr>
        <w:top w:val="none" w:sz="0" w:space="0" w:color="auto"/>
        <w:left w:val="none" w:sz="0" w:space="0" w:color="auto"/>
        <w:bottom w:val="none" w:sz="0" w:space="0" w:color="auto"/>
        <w:right w:val="none" w:sz="0" w:space="0" w:color="auto"/>
      </w:divBdr>
    </w:div>
    <w:div w:id="796988191">
      <w:bodyDiv w:val="1"/>
      <w:marLeft w:val="0"/>
      <w:marRight w:val="0"/>
      <w:marTop w:val="0"/>
      <w:marBottom w:val="0"/>
      <w:divBdr>
        <w:top w:val="none" w:sz="0" w:space="0" w:color="auto"/>
        <w:left w:val="none" w:sz="0" w:space="0" w:color="auto"/>
        <w:bottom w:val="none" w:sz="0" w:space="0" w:color="auto"/>
        <w:right w:val="none" w:sz="0" w:space="0" w:color="auto"/>
      </w:divBdr>
    </w:div>
    <w:div w:id="797063247">
      <w:bodyDiv w:val="1"/>
      <w:marLeft w:val="0"/>
      <w:marRight w:val="0"/>
      <w:marTop w:val="0"/>
      <w:marBottom w:val="0"/>
      <w:divBdr>
        <w:top w:val="none" w:sz="0" w:space="0" w:color="auto"/>
        <w:left w:val="none" w:sz="0" w:space="0" w:color="auto"/>
        <w:bottom w:val="none" w:sz="0" w:space="0" w:color="auto"/>
        <w:right w:val="none" w:sz="0" w:space="0" w:color="auto"/>
      </w:divBdr>
    </w:div>
    <w:div w:id="797793927">
      <w:bodyDiv w:val="1"/>
      <w:marLeft w:val="0"/>
      <w:marRight w:val="0"/>
      <w:marTop w:val="0"/>
      <w:marBottom w:val="0"/>
      <w:divBdr>
        <w:top w:val="none" w:sz="0" w:space="0" w:color="auto"/>
        <w:left w:val="none" w:sz="0" w:space="0" w:color="auto"/>
        <w:bottom w:val="none" w:sz="0" w:space="0" w:color="auto"/>
        <w:right w:val="none" w:sz="0" w:space="0" w:color="auto"/>
      </w:divBdr>
    </w:div>
    <w:div w:id="797919533">
      <w:bodyDiv w:val="1"/>
      <w:marLeft w:val="0"/>
      <w:marRight w:val="0"/>
      <w:marTop w:val="0"/>
      <w:marBottom w:val="0"/>
      <w:divBdr>
        <w:top w:val="none" w:sz="0" w:space="0" w:color="auto"/>
        <w:left w:val="none" w:sz="0" w:space="0" w:color="auto"/>
        <w:bottom w:val="none" w:sz="0" w:space="0" w:color="auto"/>
        <w:right w:val="none" w:sz="0" w:space="0" w:color="auto"/>
      </w:divBdr>
    </w:div>
    <w:div w:id="798032428">
      <w:bodyDiv w:val="1"/>
      <w:marLeft w:val="0"/>
      <w:marRight w:val="0"/>
      <w:marTop w:val="0"/>
      <w:marBottom w:val="0"/>
      <w:divBdr>
        <w:top w:val="none" w:sz="0" w:space="0" w:color="auto"/>
        <w:left w:val="none" w:sz="0" w:space="0" w:color="auto"/>
        <w:bottom w:val="none" w:sz="0" w:space="0" w:color="auto"/>
        <w:right w:val="none" w:sz="0" w:space="0" w:color="auto"/>
      </w:divBdr>
    </w:div>
    <w:div w:id="798185700">
      <w:bodyDiv w:val="1"/>
      <w:marLeft w:val="0"/>
      <w:marRight w:val="0"/>
      <w:marTop w:val="0"/>
      <w:marBottom w:val="0"/>
      <w:divBdr>
        <w:top w:val="none" w:sz="0" w:space="0" w:color="auto"/>
        <w:left w:val="none" w:sz="0" w:space="0" w:color="auto"/>
        <w:bottom w:val="none" w:sz="0" w:space="0" w:color="auto"/>
        <w:right w:val="none" w:sz="0" w:space="0" w:color="auto"/>
      </w:divBdr>
    </w:div>
    <w:div w:id="798646871">
      <w:bodyDiv w:val="1"/>
      <w:marLeft w:val="0"/>
      <w:marRight w:val="0"/>
      <w:marTop w:val="0"/>
      <w:marBottom w:val="0"/>
      <w:divBdr>
        <w:top w:val="none" w:sz="0" w:space="0" w:color="auto"/>
        <w:left w:val="none" w:sz="0" w:space="0" w:color="auto"/>
        <w:bottom w:val="none" w:sz="0" w:space="0" w:color="auto"/>
        <w:right w:val="none" w:sz="0" w:space="0" w:color="auto"/>
      </w:divBdr>
    </w:div>
    <w:div w:id="798647074">
      <w:bodyDiv w:val="1"/>
      <w:marLeft w:val="0"/>
      <w:marRight w:val="0"/>
      <w:marTop w:val="0"/>
      <w:marBottom w:val="0"/>
      <w:divBdr>
        <w:top w:val="none" w:sz="0" w:space="0" w:color="auto"/>
        <w:left w:val="none" w:sz="0" w:space="0" w:color="auto"/>
        <w:bottom w:val="none" w:sz="0" w:space="0" w:color="auto"/>
        <w:right w:val="none" w:sz="0" w:space="0" w:color="auto"/>
      </w:divBdr>
    </w:div>
    <w:div w:id="798765587">
      <w:bodyDiv w:val="1"/>
      <w:marLeft w:val="0"/>
      <w:marRight w:val="0"/>
      <w:marTop w:val="0"/>
      <w:marBottom w:val="0"/>
      <w:divBdr>
        <w:top w:val="none" w:sz="0" w:space="0" w:color="auto"/>
        <w:left w:val="none" w:sz="0" w:space="0" w:color="auto"/>
        <w:bottom w:val="none" w:sz="0" w:space="0" w:color="auto"/>
        <w:right w:val="none" w:sz="0" w:space="0" w:color="auto"/>
      </w:divBdr>
    </w:div>
    <w:div w:id="798842262">
      <w:bodyDiv w:val="1"/>
      <w:marLeft w:val="0"/>
      <w:marRight w:val="0"/>
      <w:marTop w:val="0"/>
      <w:marBottom w:val="0"/>
      <w:divBdr>
        <w:top w:val="none" w:sz="0" w:space="0" w:color="auto"/>
        <w:left w:val="none" w:sz="0" w:space="0" w:color="auto"/>
        <w:bottom w:val="none" w:sz="0" w:space="0" w:color="auto"/>
        <w:right w:val="none" w:sz="0" w:space="0" w:color="auto"/>
      </w:divBdr>
    </w:div>
    <w:div w:id="799570243">
      <w:bodyDiv w:val="1"/>
      <w:marLeft w:val="0"/>
      <w:marRight w:val="0"/>
      <w:marTop w:val="0"/>
      <w:marBottom w:val="0"/>
      <w:divBdr>
        <w:top w:val="none" w:sz="0" w:space="0" w:color="auto"/>
        <w:left w:val="none" w:sz="0" w:space="0" w:color="auto"/>
        <w:bottom w:val="none" w:sz="0" w:space="0" w:color="auto"/>
        <w:right w:val="none" w:sz="0" w:space="0" w:color="auto"/>
      </w:divBdr>
    </w:div>
    <w:div w:id="799617242">
      <w:bodyDiv w:val="1"/>
      <w:marLeft w:val="0"/>
      <w:marRight w:val="0"/>
      <w:marTop w:val="0"/>
      <w:marBottom w:val="0"/>
      <w:divBdr>
        <w:top w:val="none" w:sz="0" w:space="0" w:color="auto"/>
        <w:left w:val="none" w:sz="0" w:space="0" w:color="auto"/>
        <w:bottom w:val="none" w:sz="0" w:space="0" w:color="auto"/>
        <w:right w:val="none" w:sz="0" w:space="0" w:color="auto"/>
      </w:divBdr>
    </w:div>
    <w:div w:id="799684428">
      <w:bodyDiv w:val="1"/>
      <w:marLeft w:val="0"/>
      <w:marRight w:val="0"/>
      <w:marTop w:val="0"/>
      <w:marBottom w:val="0"/>
      <w:divBdr>
        <w:top w:val="none" w:sz="0" w:space="0" w:color="auto"/>
        <w:left w:val="none" w:sz="0" w:space="0" w:color="auto"/>
        <w:bottom w:val="none" w:sz="0" w:space="0" w:color="auto"/>
        <w:right w:val="none" w:sz="0" w:space="0" w:color="auto"/>
      </w:divBdr>
    </w:div>
    <w:div w:id="800150246">
      <w:bodyDiv w:val="1"/>
      <w:marLeft w:val="0"/>
      <w:marRight w:val="0"/>
      <w:marTop w:val="0"/>
      <w:marBottom w:val="0"/>
      <w:divBdr>
        <w:top w:val="none" w:sz="0" w:space="0" w:color="auto"/>
        <w:left w:val="none" w:sz="0" w:space="0" w:color="auto"/>
        <w:bottom w:val="none" w:sz="0" w:space="0" w:color="auto"/>
        <w:right w:val="none" w:sz="0" w:space="0" w:color="auto"/>
      </w:divBdr>
    </w:div>
    <w:div w:id="800345067">
      <w:bodyDiv w:val="1"/>
      <w:marLeft w:val="0"/>
      <w:marRight w:val="0"/>
      <w:marTop w:val="0"/>
      <w:marBottom w:val="0"/>
      <w:divBdr>
        <w:top w:val="none" w:sz="0" w:space="0" w:color="auto"/>
        <w:left w:val="none" w:sz="0" w:space="0" w:color="auto"/>
        <w:bottom w:val="none" w:sz="0" w:space="0" w:color="auto"/>
        <w:right w:val="none" w:sz="0" w:space="0" w:color="auto"/>
      </w:divBdr>
    </w:div>
    <w:div w:id="800423255">
      <w:bodyDiv w:val="1"/>
      <w:marLeft w:val="0"/>
      <w:marRight w:val="0"/>
      <w:marTop w:val="0"/>
      <w:marBottom w:val="0"/>
      <w:divBdr>
        <w:top w:val="none" w:sz="0" w:space="0" w:color="auto"/>
        <w:left w:val="none" w:sz="0" w:space="0" w:color="auto"/>
        <w:bottom w:val="none" w:sz="0" w:space="0" w:color="auto"/>
        <w:right w:val="none" w:sz="0" w:space="0" w:color="auto"/>
      </w:divBdr>
    </w:div>
    <w:div w:id="800801520">
      <w:bodyDiv w:val="1"/>
      <w:marLeft w:val="0"/>
      <w:marRight w:val="0"/>
      <w:marTop w:val="0"/>
      <w:marBottom w:val="0"/>
      <w:divBdr>
        <w:top w:val="none" w:sz="0" w:space="0" w:color="auto"/>
        <w:left w:val="none" w:sz="0" w:space="0" w:color="auto"/>
        <w:bottom w:val="none" w:sz="0" w:space="0" w:color="auto"/>
        <w:right w:val="none" w:sz="0" w:space="0" w:color="auto"/>
      </w:divBdr>
    </w:div>
    <w:div w:id="801000800">
      <w:bodyDiv w:val="1"/>
      <w:marLeft w:val="0"/>
      <w:marRight w:val="0"/>
      <w:marTop w:val="0"/>
      <w:marBottom w:val="0"/>
      <w:divBdr>
        <w:top w:val="none" w:sz="0" w:space="0" w:color="auto"/>
        <w:left w:val="none" w:sz="0" w:space="0" w:color="auto"/>
        <w:bottom w:val="none" w:sz="0" w:space="0" w:color="auto"/>
        <w:right w:val="none" w:sz="0" w:space="0" w:color="auto"/>
      </w:divBdr>
    </w:div>
    <w:div w:id="801193002">
      <w:bodyDiv w:val="1"/>
      <w:marLeft w:val="0"/>
      <w:marRight w:val="0"/>
      <w:marTop w:val="0"/>
      <w:marBottom w:val="0"/>
      <w:divBdr>
        <w:top w:val="none" w:sz="0" w:space="0" w:color="auto"/>
        <w:left w:val="none" w:sz="0" w:space="0" w:color="auto"/>
        <w:bottom w:val="none" w:sz="0" w:space="0" w:color="auto"/>
        <w:right w:val="none" w:sz="0" w:space="0" w:color="auto"/>
      </w:divBdr>
    </w:div>
    <w:div w:id="801263433">
      <w:bodyDiv w:val="1"/>
      <w:marLeft w:val="0"/>
      <w:marRight w:val="0"/>
      <w:marTop w:val="0"/>
      <w:marBottom w:val="0"/>
      <w:divBdr>
        <w:top w:val="none" w:sz="0" w:space="0" w:color="auto"/>
        <w:left w:val="none" w:sz="0" w:space="0" w:color="auto"/>
        <w:bottom w:val="none" w:sz="0" w:space="0" w:color="auto"/>
        <w:right w:val="none" w:sz="0" w:space="0" w:color="auto"/>
      </w:divBdr>
    </w:div>
    <w:div w:id="801456660">
      <w:bodyDiv w:val="1"/>
      <w:marLeft w:val="0"/>
      <w:marRight w:val="0"/>
      <w:marTop w:val="0"/>
      <w:marBottom w:val="0"/>
      <w:divBdr>
        <w:top w:val="none" w:sz="0" w:space="0" w:color="auto"/>
        <w:left w:val="none" w:sz="0" w:space="0" w:color="auto"/>
        <w:bottom w:val="none" w:sz="0" w:space="0" w:color="auto"/>
        <w:right w:val="none" w:sz="0" w:space="0" w:color="auto"/>
      </w:divBdr>
    </w:div>
    <w:div w:id="801508021">
      <w:bodyDiv w:val="1"/>
      <w:marLeft w:val="0"/>
      <w:marRight w:val="0"/>
      <w:marTop w:val="0"/>
      <w:marBottom w:val="0"/>
      <w:divBdr>
        <w:top w:val="none" w:sz="0" w:space="0" w:color="auto"/>
        <w:left w:val="none" w:sz="0" w:space="0" w:color="auto"/>
        <w:bottom w:val="none" w:sz="0" w:space="0" w:color="auto"/>
        <w:right w:val="none" w:sz="0" w:space="0" w:color="auto"/>
      </w:divBdr>
    </w:div>
    <w:div w:id="801774102">
      <w:bodyDiv w:val="1"/>
      <w:marLeft w:val="0"/>
      <w:marRight w:val="0"/>
      <w:marTop w:val="0"/>
      <w:marBottom w:val="0"/>
      <w:divBdr>
        <w:top w:val="none" w:sz="0" w:space="0" w:color="auto"/>
        <w:left w:val="none" w:sz="0" w:space="0" w:color="auto"/>
        <w:bottom w:val="none" w:sz="0" w:space="0" w:color="auto"/>
        <w:right w:val="none" w:sz="0" w:space="0" w:color="auto"/>
      </w:divBdr>
    </w:div>
    <w:div w:id="801969112">
      <w:bodyDiv w:val="1"/>
      <w:marLeft w:val="0"/>
      <w:marRight w:val="0"/>
      <w:marTop w:val="0"/>
      <w:marBottom w:val="0"/>
      <w:divBdr>
        <w:top w:val="none" w:sz="0" w:space="0" w:color="auto"/>
        <w:left w:val="none" w:sz="0" w:space="0" w:color="auto"/>
        <w:bottom w:val="none" w:sz="0" w:space="0" w:color="auto"/>
        <w:right w:val="none" w:sz="0" w:space="0" w:color="auto"/>
      </w:divBdr>
    </w:div>
    <w:div w:id="802234886">
      <w:bodyDiv w:val="1"/>
      <w:marLeft w:val="0"/>
      <w:marRight w:val="0"/>
      <w:marTop w:val="0"/>
      <w:marBottom w:val="0"/>
      <w:divBdr>
        <w:top w:val="none" w:sz="0" w:space="0" w:color="auto"/>
        <w:left w:val="none" w:sz="0" w:space="0" w:color="auto"/>
        <w:bottom w:val="none" w:sz="0" w:space="0" w:color="auto"/>
        <w:right w:val="none" w:sz="0" w:space="0" w:color="auto"/>
      </w:divBdr>
    </w:div>
    <w:div w:id="802388310">
      <w:bodyDiv w:val="1"/>
      <w:marLeft w:val="0"/>
      <w:marRight w:val="0"/>
      <w:marTop w:val="0"/>
      <w:marBottom w:val="0"/>
      <w:divBdr>
        <w:top w:val="none" w:sz="0" w:space="0" w:color="auto"/>
        <w:left w:val="none" w:sz="0" w:space="0" w:color="auto"/>
        <w:bottom w:val="none" w:sz="0" w:space="0" w:color="auto"/>
        <w:right w:val="none" w:sz="0" w:space="0" w:color="auto"/>
      </w:divBdr>
    </w:div>
    <w:div w:id="802888786">
      <w:bodyDiv w:val="1"/>
      <w:marLeft w:val="0"/>
      <w:marRight w:val="0"/>
      <w:marTop w:val="0"/>
      <w:marBottom w:val="0"/>
      <w:divBdr>
        <w:top w:val="none" w:sz="0" w:space="0" w:color="auto"/>
        <w:left w:val="none" w:sz="0" w:space="0" w:color="auto"/>
        <w:bottom w:val="none" w:sz="0" w:space="0" w:color="auto"/>
        <w:right w:val="none" w:sz="0" w:space="0" w:color="auto"/>
      </w:divBdr>
    </w:div>
    <w:div w:id="804539764">
      <w:bodyDiv w:val="1"/>
      <w:marLeft w:val="0"/>
      <w:marRight w:val="0"/>
      <w:marTop w:val="0"/>
      <w:marBottom w:val="0"/>
      <w:divBdr>
        <w:top w:val="none" w:sz="0" w:space="0" w:color="auto"/>
        <w:left w:val="none" w:sz="0" w:space="0" w:color="auto"/>
        <w:bottom w:val="none" w:sz="0" w:space="0" w:color="auto"/>
        <w:right w:val="none" w:sz="0" w:space="0" w:color="auto"/>
      </w:divBdr>
    </w:div>
    <w:div w:id="804808369">
      <w:bodyDiv w:val="1"/>
      <w:marLeft w:val="0"/>
      <w:marRight w:val="0"/>
      <w:marTop w:val="0"/>
      <w:marBottom w:val="0"/>
      <w:divBdr>
        <w:top w:val="none" w:sz="0" w:space="0" w:color="auto"/>
        <w:left w:val="none" w:sz="0" w:space="0" w:color="auto"/>
        <w:bottom w:val="none" w:sz="0" w:space="0" w:color="auto"/>
        <w:right w:val="none" w:sz="0" w:space="0" w:color="auto"/>
      </w:divBdr>
    </w:div>
    <w:div w:id="805001677">
      <w:bodyDiv w:val="1"/>
      <w:marLeft w:val="0"/>
      <w:marRight w:val="0"/>
      <w:marTop w:val="0"/>
      <w:marBottom w:val="0"/>
      <w:divBdr>
        <w:top w:val="none" w:sz="0" w:space="0" w:color="auto"/>
        <w:left w:val="none" w:sz="0" w:space="0" w:color="auto"/>
        <w:bottom w:val="none" w:sz="0" w:space="0" w:color="auto"/>
        <w:right w:val="none" w:sz="0" w:space="0" w:color="auto"/>
      </w:divBdr>
    </w:div>
    <w:div w:id="805973824">
      <w:bodyDiv w:val="1"/>
      <w:marLeft w:val="0"/>
      <w:marRight w:val="0"/>
      <w:marTop w:val="0"/>
      <w:marBottom w:val="0"/>
      <w:divBdr>
        <w:top w:val="none" w:sz="0" w:space="0" w:color="auto"/>
        <w:left w:val="none" w:sz="0" w:space="0" w:color="auto"/>
        <w:bottom w:val="none" w:sz="0" w:space="0" w:color="auto"/>
        <w:right w:val="none" w:sz="0" w:space="0" w:color="auto"/>
      </w:divBdr>
    </w:div>
    <w:div w:id="805974401">
      <w:bodyDiv w:val="1"/>
      <w:marLeft w:val="0"/>
      <w:marRight w:val="0"/>
      <w:marTop w:val="0"/>
      <w:marBottom w:val="0"/>
      <w:divBdr>
        <w:top w:val="none" w:sz="0" w:space="0" w:color="auto"/>
        <w:left w:val="none" w:sz="0" w:space="0" w:color="auto"/>
        <w:bottom w:val="none" w:sz="0" w:space="0" w:color="auto"/>
        <w:right w:val="none" w:sz="0" w:space="0" w:color="auto"/>
      </w:divBdr>
    </w:div>
    <w:div w:id="806162410">
      <w:bodyDiv w:val="1"/>
      <w:marLeft w:val="0"/>
      <w:marRight w:val="0"/>
      <w:marTop w:val="0"/>
      <w:marBottom w:val="0"/>
      <w:divBdr>
        <w:top w:val="none" w:sz="0" w:space="0" w:color="auto"/>
        <w:left w:val="none" w:sz="0" w:space="0" w:color="auto"/>
        <w:bottom w:val="none" w:sz="0" w:space="0" w:color="auto"/>
        <w:right w:val="none" w:sz="0" w:space="0" w:color="auto"/>
      </w:divBdr>
    </w:div>
    <w:div w:id="806514116">
      <w:bodyDiv w:val="1"/>
      <w:marLeft w:val="0"/>
      <w:marRight w:val="0"/>
      <w:marTop w:val="0"/>
      <w:marBottom w:val="0"/>
      <w:divBdr>
        <w:top w:val="none" w:sz="0" w:space="0" w:color="auto"/>
        <w:left w:val="none" w:sz="0" w:space="0" w:color="auto"/>
        <w:bottom w:val="none" w:sz="0" w:space="0" w:color="auto"/>
        <w:right w:val="none" w:sz="0" w:space="0" w:color="auto"/>
      </w:divBdr>
    </w:div>
    <w:div w:id="806699659">
      <w:bodyDiv w:val="1"/>
      <w:marLeft w:val="0"/>
      <w:marRight w:val="0"/>
      <w:marTop w:val="0"/>
      <w:marBottom w:val="0"/>
      <w:divBdr>
        <w:top w:val="none" w:sz="0" w:space="0" w:color="auto"/>
        <w:left w:val="none" w:sz="0" w:space="0" w:color="auto"/>
        <w:bottom w:val="none" w:sz="0" w:space="0" w:color="auto"/>
        <w:right w:val="none" w:sz="0" w:space="0" w:color="auto"/>
      </w:divBdr>
    </w:div>
    <w:div w:id="806819515">
      <w:bodyDiv w:val="1"/>
      <w:marLeft w:val="0"/>
      <w:marRight w:val="0"/>
      <w:marTop w:val="0"/>
      <w:marBottom w:val="0"/>
      <w:divBdr>
        <w:top w:val="none" w:sz="0" w:space="0" w:color="auto"/>
        <w:left w:val="none" w:sz="0" w:space="0" w:color="auto"/>
        <w:bottom w:val="none" w:sz="0" w:space="0" w:color="auto"/>
        <w:right w:val="none" w:sz="0" w:space="0" w:color="auto"/>
      </w:divBdr>
    </w:div>
    <w:div w:id="807169973">
      <w:bodyDiv w:val="1"/>
      <w:marLeft w:val="0"/>
      <w:marRight w:val="0"/>
      <w:marTop w:val="0"/>
      <w:marBottom w:val="0"/>
      <w:divBdr>
        <w:top w:val="none" w:sz="0" w:space="0" w:color="auto"/>
        <w:left w:val="none" w:sz="0" w:space="0" w:color="auto"/>
        <w:bottom w:val="none" w:sz="0" w:space="0" w:color="auto"/>
        <w:right w:val="none" w:sz="0" w:space="0" w:color="auto"/>
      </w:divBdr>
    </w:div>
    <w:div w:id="807475173">
      <w:bodyDiv w:val="1"/>
      <w:marLeft w:val="0"/>
      <w:marRight w:val="0"/>
      <w:marTop w:val="0"/>
      <w:marBottom w:val="0"/>
      <w:divBdr>
        <w:top w:val="none" w:sz="0" w:space="0" w:color="auto"/>
        <w:left w:val="none" w:sz="0" w:space="0" w:color="auto"/>
        <w:bottom w:val="none" w:sz="0" w:space="0" w:color="auto"/>
        <w:right w:val="none" w:sz="0" w:space="0" w:color="auto"/>
      </w:divBdr>
    </w:div>
    <w:div w:id="807824090">
      <w:bodyDiv w:val="1"/>
      <w:marLeft w:val="0"/>
      <w:marRight w:val="0"/>
      <w:marTop w:val="0"/>
      <w:marBottom w:val="0"/>
      <w:divBdr>
        <w:top w:val="none" w:sz="0" w:space="0" w:color="auto"/>
        <w:left w:val="none" w:sz="0" w:space="0" w:color="auto"/>
        <w:bottom w:val="none" w:sz="0" w:space="0" w:color="auto"/>
        <w:right w:val="none" w:sz="0" w:space="0" w:color="auto"/>
      </w:divBdr>
    </w:div>
    <w:div w:id="808018125">
      <w:bodyDiv w:val="1"/>
      <w:marLeft w:val="0"/>
      <w:marRight w:val="0"/>
      <w:marTop w:val="0"/>
      <w:marBottom w:val="0"/>
      <w:divBdr>
        <w:top w:val="none" w:sz="0" w:space="0" w:color="auto"/>
        <w:left w:val="none" w:sz="0" w:space="0" w:color="auto"/>
        <w:bottom w:val="none" w:sz="0" w:space="0" w:color="auto"/>
        <w:right w:val="none" w:sz="0" w:space="0" w:color="auto"/>
      </w:divBdr>
    </w:div>
    <w:div w:id="808405739">
      <w:bodyDiv w:val="1"/>
      <w:marLeft w:val="0"/>
      <w:marRight w:val="0"/>
      <w:marTop w:val="0"/>
      <w:marBottom w:val="0"/>
      <w:divBdr>
        <w:top w:val="none" w:sz="0" w:space="0" w:color="auto"/>
        <w:left w:val="none" w:sz="0" w:space="0" w:color="auto"/>
        <w:bottom w:val="none" w:sz="0" w:space="0" w:color="auto"/>
        <w:right w:val="none" w:sz="0" w:space="0" w:color="auto"/>
      </w:divBdr>
    </w:div>
    <w:div w:id="808591635">
      <w:bodyDiv w:val="1"/>
      <w:marLeft w:val="0"/>
      <w:marRight w:val="0"/>
      <w:marTop w:val="0"/>
      <w:marBottom w:val="0"/>
      <w:divBdr>
        <w:top w:val="none" w:sz="0" w:space="0" w:color="auto"/>
        <w:left w:val="none" w:sz="0" w:space="0" w:color="auto"/>
        <w:bottom w:val="none" w:sz="0" w:space="0" w:color="auto"/>
        <w:right w:val="none" w:sz="0" w:space="0" w:color="auto"/>
      </w:divBdr>
    </w:div>
    <w:div w:id="808593144">
      <w:bodyDiv w:val="1"/>
      <w:marLeft w:val="0"/>
      <w:marRight w:val="0"/>
      <w:marTop w:val="0"/>
      <w:marBottom w:val="0"/>
      <w:divBdr>
        <w:top w:val="none" w:sz="0" w:space="0" w:color="auto"/>
        <w:left w:val="none" w:sz="0" w:space="0" w:color="auto"/>
        <w:bottom w:val="none" w:sz="0" w:space="0" w:color="auto"/>
        <w:right w:val="none" w:sz="0" w:space="0" w:color="auto"/>
      </w:divBdr>
    </w:div>
    <w:div w:id="809130614">
      <w:bodyDiv w:val="1"/>
      <w:marLeft w:val="0"/>
      <w:marRight w:val="0"/>
      <w:marTop w:val="0"/>
      <w:marBottom w:val="0"/>
      <w:divBdr>
        <w:top w:val="none" w:sz="0" w:space="0" w:color="auto"/>
        <w:left w:val="none" w:sz="0" w:space="0" w:color="auto"/>
        <w:bottom w:val="none" w:sz="0" w:space="0" w:color="auto"/>
        <w:right w:val="none" w:sz="0" w:space="0" w:color="auto"/>
      </w:divBdr>
    </w:div>
    <w:div w:id="809251814">
      <w:bodyDiv w:val="1"/>
      <w:marLeft w:val="0"/>
      <w:marRight w:val="0"/>
      <w:marTop w:val="0"/>
      <w:marBottom w:val="0"/>
      <w:divBdr>
        <w:top w:val="none" w:sz="0" w:space="0" w:color="auto"/>
        <w:left w:val="none" w:sz="0" w:space="0" w:color="auto"/>
        <w:bottom w:val="none" w:sz="0" w:space="0" w:color="auto"/>
        <w:right w:val="none" w:sz="0" w:space="0" w:color="auto"/>
      </w:divBdr>
    </w:div>
    <w:div w:id="809397828">
      <w:bodyDiv w:val="1"/>
      <w:marLeft w:val="0"/>
      <w:marRight w:val="0"/>
      <w:marTop w:val="0"/>
      <w:marBottom w:val="0"/>
      <w:divBdr>
        <w:top w:val="none" w:sz="0" w:space="0" w:color="auto"/>
        <w:left w:val="none" w:sz="0" w:space="0" w:color="auto"/>
        <w:bottom w:val="none" w:sz="0" w:space="0" w:color="auto"/>
        <w:right w:val="none" w:sz="0" w:space="0" w:color="auto"/>
      </w:divBdr>
    </w:div>
    <w:div w:id="809588556">
      <w:bodyDiv w:val="1"/>
      <w:marLeft w:val="0"/>
      <w:marRight w:val="0"/>
      <w:marTop w:val="0"/>
      <w:marBottom w:val="0"/>
      <w:divBdr>
        <w:top w:val="none" w:sz="0" w:space="0" w:color="auto"/>
        <w:left w:val="none" w:sz="0" w:space="0" w:color="auto"/>
        <w:bottom w:val="none" w:sz="0" w:space="0" w:color="auto"/>
        <w:right w:val="none" w:sz="0" w:space="0" w:color="auto"/>
      </w:divBdr>
    </w:div>
    <w:div w:id="809588582">
      <w:bodyDiv w:val="1"/>
      <w:marLeft w:val="0"/>
      <w:marRight w:val="0"/>
      <w:marTop w:val="0"/>
      <w:marBottom w:val="0"/>
      <w:divBdr>
        <w:top w:val="none" w:sz="0" w:space="0" w:color="auto"/>
        <w:left w:val="none" w:sz="0" w:space="0" w:color="auto"/>
        <w:bottom w:val="none" w:sz="0" w:space="0" w:color="auto"/>
        <w:right w:val="none" w:sz="0" w:space="0" w:color="auto"/>
      </w:divBdr>
    </w:div>
    <w:div w:id="809594857">
      <w:bodyDiv w:val="1"/>
      <w:marLeft w:val="0"/>
      <w:marRight w:val="0"/>
      <w:marTop w:val="0"/>
      <w:marBottom w:val="0"/>
      <w:divBdr>
        <w:top w:val="none" w:sz="0" w:space="0" w:color="auto"/>
        <w:left w:val="none" w:sz="0" w:space="0" w:color="auto"/>
        <w:bottom w:val="none" w:sz="0" w:space="0" w:color="auto"/>
        <w:right w:val="none" w:sz="0" w:space="0" w:color="auto"/>
      </w:divBdr>
    </w:div>
    <w:div w:id="809634772">
      <w:bodyDiv w:val="1"/>
      <w:marLeft w:val="0"/>
      <w:marRight w:val="0"/>
      <w:marTop w:val="0"/>
      <w:marBottom w:val="0"/>
      <w:divBdr>
        <w:top w:val="none" w:sz="0" w:space="0" w:color="auto"/>
        <w:left w:val="none" w:sz="0" w:space="0" w:color="auto"/>
        <w:bottom w:val="none" w:sz="0" w:space="0" w:color="auto"/>
        <w:right w:val="none" w:sz="0" w:space="0" w:color="auto"/>
      </w:divBdr>
    </w:div>
    <w:div w:id="810364737">
      <w:bodyDiv w:val="1"/>
      <w:marLeft w:val="0"/>
      <w:marRight w:val="0"/>
      <w:marTop w:val="0"/>
      <w:marBottom w:val="0"/>
      <w:divBdr>
        <w:top w:val="none" w:sz="0" w:space="0" w:color="auto"/>
        <w:left w:val="none" w:sz="0" w:space="0" w:color="auto"/>
        <w:bottom w:val="none" w:sz="0" w:space="0" w:color="auto"/>
        <w:right w:val="none" w:sz="0" w:space="0" w:color="auto"/>
      </w:divBdr>
    </w:div>
    <w:div w:id="810367432">
      <w:bodyDiv w:val="1"/>
      <w:marLeft w:val="0"/>
      <w:marRight w:val="0"/>
      <w:marTop w:val="0"/>
      <w:marBottom w:val="0"/>
      <w:divBdr>
        <w:top w:val="none" w:sz="0" w:space="0" w:color="auto"/>
        <w:left w:val="none" w:sz="0" w:space="0" w:color="auto"/>
        <w:bottom w:val="none" w:sz="0" w:space="0" w:color="auto"/>
        <w:right w:val="none" w:sz="0" w:space="0" w:color="auto"/>
      </w:divBdr>
    </w:div>
    <w:div w:id="810369903">
      <w:bodyDiv w:val="1"/>
      <w:marLeft w:val="0"/>
      <w:marRight w:val="0"/>
      <w:marTop w:val="0"/>
      <w:marBottom w:val="0"/>
      <w:divBdr>
        <w:top w:val="none" w:sz="0" w:space="0" w:color="auto"/>
        <w:left w:val="none" w:sz="0" w:space="0" w:color="auto"/>
        <w:bottom w:val="none" w:sz="0" w:space="0" w:color="auto"/>
        <w:right w:val="none" w:sz="0" w:space="0" w:color="auto"/>
      </w:divBdr>
    </w:div>
    <w:div w:id="810636628">
      <w:bodyDiv w:val="1"/>
      <w:marLeft w:val="0"/>
      <w:marRight w:val="0"/>
      <w:marTop w:val="0"/>
      <w:marBottom w:val="0"/>
      <w:divBdr>
        <w:top w:val="none" w:sz="0" w:space="0" w:color="auto"/>
        <w:left w:val="none" w:sz="0" w:space="0" w:color="auto"/>
        <w:bottom w:val="none" w:sz="0" w:space="0" w:color="auto"/>
        <w:right w:val="none" w:sz="0" w:space="0" w:color="auto"/>
      </w:divBdr>
    </w:div>
    <w:div w:id="811598801">
      <w:bodyDiv w:val="1"/>
      <w:marLeft w:val="0"/>
      <w:marRight w:val="0"/>
      <w:marTop w:val="0"/>
      <w:marBottom w:val="0"/>
      <w:divBdr>
        <w:top w:val="none" w:sz="0" w:space="0" w:color="auto"/>
        <w:left w:val="none" w:sz="0" w:space="0" w:color="auto"/>
        <w:bottom w:val="none" w:sz="0" w:space="0" w:color="auto"/>
        <w:right w:val="none" w:sz="0" w:space="0" w:color="auto"/>
      </w:divBdr>
    </w:div>
    <w:div w:id="811949995">
      <w:bodyDiv w:val="1"/>
      <w:marLeft w:val="0"/>
      <w:marRight w:val="0"/>
      <w:marTop w:val="0"/>
      <w:marBottom w:val="0"/>
      <w:divBdr>
        <w:top w:val="none" w:sz="0" w:space="0" w:color="auto"/>
        <w:left w:val="none" w:sz="0" w:space="0" w:color="auto"/>
        <w:bottom w:val="none" w:sz="0" w:space="0" w:color="auto"/>
        <w:right w:val="none" w:sz="0" w:space="0" w:color="auto"/>
      </w:divBdr>
    </w:div>
    <w:div w:id="812331152">
      <w:bodyDiv w:val="1"/>
      <w:marLeft w:val="0"/>
      <w:marRight w:val="0"/>
      <w:marTop w:val="0"/>
      <w:marBottom w:val="0"/>
      <w:divBdr>
        <w:top w:val="none" w:sz="0" w:space="0" w:color="auto"/>
        <w:left w:val="none" w:sz="0" w:space="0" w:color="auto"/>
        <w:bottom w:val="none" w:sz="0" w:space="0" w:color="auto"/>
        <w:right w:val="none" w:sz="0" w:space="0" w:color="auto"/>
      </w:divBdr>
    </w:div>
    <w:div w:id="812872890">
      <w:bodyDiv w:val="1"/>
      <w:marLeft w:val="0"/>
      <w:marRight w:val="0"/>
      <w:marTop w:val="0"/>
      <w:marBottom w:val="0"/>
      <w:divBdr>
        <w:top w:val="none" w:sz="0" w:space="0" w:color="auto"/>
        <w:left w:val="none" w:sz="0" w:space="0" w:color="auto"/>
        <w:bottom w:val="none" w:sz="0" w:space="0" w:color="auto"/>
        <w:right w:val="none" w:sz="0" w:space="0" w:color="auto"/>
      </w:divBdr>
    </w:div>
    <w:div w:id="812911686">
      <w:bodyDiv w:val="1"/>
      <w:marLeft w:val="0"/>
      <w:marRight w:val="0"/>
      <w:marTop w:val="0"/>
      <w:marBottom w:val="0"/>
      <w:divBdr>
        <w:top w:val="none" w:sz="0" w:space="0" w:color="auto"/>
        <w:left w:val="none" w:sz="0" w:space="0" w:color="auto"/>
        <w:bottom w:val="none" w:sz="0" w:space="0" w:color="auto"/>
        <w:right w:val="none" w:sz="0" w:space="0" w:color="auto"/>
      </w:divBdr>
    </w:div>
    <w:div w:id="813181575">
      <w:bodyDiv w:val="1"/>
      <w:marLeft w:val="0"/>
      <w:marRight w:val="0"/>
      <w:marTop w:val="0"/>
      <w:marBottom w:val="0"/>
      <w:divBdr>
        <w:top w:val="none" w:sz="0" w:space="0" w:color="auto"/>
        <w:left w:val="none" w:sz="0" w:space="0" w:color="auto"/>
        <w:bottom w:val="none" w:sz="0" w:space="0" w:color="auto"/>
        <w:right w:val="none" w:sz="0" w:space="0" w:color="auto"/>
      </w:divBdr>
    </w:div>
    <w:div w:id="813370802">
      <w:bodyDiv w:val="1"/>
      <w:marLeft w:val="0"/>
      <w:marRight w:val="0"/>
      <w:marTop w:val="0"/>
      <w:marBottom w:val="0"/>
      <w:divBdr>
        <w:top w:val="none" w:sz="0" w:space="0" w:color="auto"/>
        <w:left w:val="none" w:sz="0" w:space="0" w:color="auto"/>
        <w:bottom w:val="none" w:sz="0" w:space="0" w:color="auto"/>
        <w:right w:val="none" w:sz="0" w:space="0" w:color="auto"/>
      </w:divBdr>
    </w:div>
    <w:div w:id="813374870">
      <w:bodyDiv w:val="1"/>
      <w:marLeft w:val="0"/>
      <w:marRight w:val="0"/>
      <w:marTop w:val="0"/>
      <w:marBottom w:val="0"/>
      <w:divBdr>
        <w:top w:val="none" w:sz="0" w:space="0" w:color="auto"/>
        <w:left w:val="none" w:sz="0" w:space="0" w:color="auto"/>
        <w:bottom w:val="none" w:sz="0" w:space="0" w:color="auto"/>
        <w:right w:val="none" w:sz="0" w:space="0" w:color="auto"/>
      </w:divBdr>
    </w:div>
    <w:div w:id="813906924">
      <w:bodyDiv w:val="1"/>
      <w:marLeft w:val="0"/>
      <w:marRight w:val="0"/>
      <w:marTop w:val="0"/>
      <w:marBottom w:val="0"/>
      <w:divBdr>
        <w:top w:val="none" w:sz="0" w:space="0" w:color="auto"/>
        <w:left w:val="none" w:sz="0" w:space="0" w:color="auto"/>
        <w:bottom w:val="none" w:sz="0" w:space="0" w:color="auto"/>
        <w:right w:val="none" w:sz="0" w:space="0" w:color="auto"/>
      </w:divBdr>
    </w:div>
    <w:div w:id="814030535">
      <w:bodyDiv w:val="1"/>
      <w:marLeft w:val="0"/>
      <w:marRight w:val="0"/>
      <w:marTop w:val="0"/>
      <w:marBottom w:val="0"/>
      <w:divBdr>
        <w:top w:val="none" w:sz="0" w:space="0" w:color="auto"/>
        <w:left w:val="none" w:sz="0" w:space="0" w:color="auto"/>
        <w:bottom w:val="none" w:sz="0" w:space="0" w:color="auto"/>
        <w:right w:val="none" w:sz="0" w:space="0" w:color="auto"/>
      </w:divBdr>
    </w:div>
    <w:div w:id="815029229">
      <w:bodyDiv w:val="1"/>
      <w:marLeft w:val="0"/>
      <w:marRight w:val="0"/>
      <w:marTop w:val="0"/>
      <w:marBottom w:val="0"/>
      <w:divBdr>
        <w:top w:val="none" w:sz="0" w:space="0" w:color="auto"/>
        <w:left w:val="none" w:sz="0" w:space="0" w:color="auto"/>
        <w:bottom w:val="none" w:sz="0" w:space="0" w:color="auto"/>
        <w:right w:val="none" w:sz="0" w:space="0" w:color="auto"/>
      </w:divBdr>
    </w:div>
    <w:div w:id="815681719">
      <w:bodyDiv w:val="1"/>
      <w:marLeft w:val="0"/>
      <w:marRight w:val="0"/>
      <w:marTop w:val="0"/>
      <w:marBottom w:val="0"/>
      <w:divBdr>
        <w:top w:val="none" w:sz="0" w:space="0" w:color="auto"/>
        <w:left w:val="none" w:sz="0" w:space="0" w:color="auto"/>
        <w:bottom w:val="none" w:sz="0" w:space="0" w:color="auto"/>
        <w:right w:val="none" w:sz="0" w:space="0" w:color="auto"/>
      </w:divBdr>
    </w:div>
    <w:div w:id="815805208">
      <w:bodyDiv w:val="1"/>
      <w:marLeft w:val="0"/>
      <w:marRight w:val="0"/>
      <w:marTop w:val="0"/>
      <w:marBottom w:val="0"/>
      <w:divBdr>
        <w:top w:val="none" w:sz="0" w:space="0" w:color="auto"/>
        <w:left w:val="none" w:sz="0" w:space="0" w:color="auto"/>
        <w:bottom w:val="none" w:sz="0" w:space="0" w:color="auto"/>
        <w:right w:val="none" w:sz="0" w:space="0" w:color="auto"/>
      </w:divBdr>
    </w:div>
    <w:div w:id="816536863">
      <w:bodyDiv w:val="1"/>
      <w:marLeft w:val="0"/>
      <w:marRight w:val="0"/>
      <w:marTop w:val="0"/>
      <w:marBottom w:val="0"/>
      <w:divBdr>
        <w:top w:val="none" w:sz="0" w:space="0" w:color="auto"/>
        <w:left w:val="none" w:sz="0" w:space="0" w:color="auto"/>
        <w:bottom w:val="none" w:sz="0" w:space="0" w:color="auto"/>
        <w:right w:val="none" w:sz="0" w:space="0" w:color="auto"/>
      </w:divBdr>
    </w:div>
    <w:div w:id="816920606">
      <w:bodyDiv w:val="1"/>
      <w:marLeft w:val="0"/>
      <w:marRight w:val="0"/>
      <w:marTop w:val="0"/>
      <w:marBottom w:val="0"/>
      <w:divBdr>
        <w:top w:val="none" w:sz="0" w:space="0" w:color="auto"/>
        <w:left w:val="none" w:sz="0" w:space="0" w:color="auto"/>
        <w:bottom w:val="none" w:sz="0" w:space="0" w:color="auto"/>
        <w:right w:val="none" w:sz="0" w:space="0" w:color="auto"/>
      </w:divBdr>
    </w:div>
    <w:div w:id="817383367">
      <w:bodyDiv w:val="1"/>
      <w:marLeft w:val="0"/>
      <w:marRight w:val="0"/>
      <w:marTop w:val="0"/>
      <w:marBottom w:val="0"/>
      <w:divBdr>
        <w:top w:val="none" w:sz="0" w:space="0" w:color="auto"/>
        <w:left w:val="none" w:sz="0" w:space="0" w:color="auto"/>
        <w:bottom w:val="none" w:sz="0" w:space="0" w:color="auto"/>
        <w:right w:val="none" w:sz="0" w:space="0" w:color="auto"/>
      </w:divBdr>
    </w:div>
    <w:div w:id="817650458">
      <w:bodyDiv w:val="1"/>
      <w:marLeft w:val="0"/>
      <w:marRight w:val="0"/>
      <w:marTop w:val="0"/>
      <w:marBottom w:val="0"/>
      <w:divBdr>
        <w:top w:val="none" w:sz="0" w:space="0" w:color="auto"/>
        <w:left w:val="none" w:sz="0" w:space="0" w:color="auto"/>
        <w:bottom w:val="none" w:sz="0" w:space="0" w:color="auto"/>
        <w:right w:val="none" w:sz="0" w:space="0" w:color="auto"/>
      </w:divBdr>
    </w:div>
    <w:div w:id="817651622">
      <w:bodyDiv w:val="1"/>
      <w:marLeft w:val="0"/>
      <w:marRight w:val="0"/>
      <w:marTop w:val="0"/>
      <w:marBottom w:val="0"/>
      <w:divBdr>
        <w:top w:val="none" w:sz="0" w:space="0" w:color="auto"/>
        <w:left w:val="none" w:sz="0" w:space="0" w:color="auto"/>
        <w:bottom w:val="none" w:sz="0" w:space="0" w:color="auto"/>
        <w:right w:val="none" w:sz="0" w:space="0" w:color="auto"/>
      </w:divBdr>
    </w:div>
    <w:div w:id="817653510">
      <w:bodyDiv w:val="1"/>
      <w:marLeft w:val="0"/>
      <w:marRight w:val="0"/>
      <w:marTop w:val="0"/>
      <w:marBottom w:val="0"/>
      <w:divBdr>
        <w:top w:val="none" w:sz="0" w:space="0" w:color="auto"/>
        <w:left w:val="none" w:sz="0" w:space="0" w:color="auto"/>
        <w:bottom w:val="none" w:sz="0" w:space="0" w:color="auto"/>
        <w:right w:val="none" w:sz="0" w:space="0" w:color="auto"/>
      </w:divBdr>
    </w:div>
    <w:div w:id="817772514">
      <w:bodyDiv w:val="1"/>
      <w:marLeft w:val="0"/>
      <w:marRight w:val="0"/>
      <w:marTop w:val="0"/>
      <w:marBottom w:val="0"/>
      <w:divBdr>
        <w:top w:val="none" w:sz="0" w:space="0" w:color="auto"/>
        <w:left w:val="none" w:sz="0" w:space="0" w:color="auto"/>
        <w:bottom w:val="none" w:sz="0" w:space="0" w:color="auto"/>
        <w:right w:val="none" w:sz="0" w:space="0" w:color="auto"/>
      </w:divBdr>
    </w:div>
    <w:div w:id="817845297">
      <w:bodyDiv w:val="1"/>
      <w:marLeft w:val="0"/>
      <w:marRight w:val="0"/>
      <w:marTop w:val="0"/>
      <w:marBottom w:val="0"/>
      <w:divBdr>
        <w:top w:val="none" w:sz="0" w:space="0" w:color="auto"/>
        <w:left w:val="none" w:sz="0" w:space="0" w:color="auto"/>
        <w:bottom w:val="none" w:sz="0" w:space="0" w:color="auto"/>
        <w:right w:val="none" w:sz="0" w:space="0" w:color="auto"/>
      </w:divBdr>
    </w:div>
    <w:div w:id="817915346">
      <w:bodyDiv w:val="1"/>
      <w:marLeft w:val="0"/>
      <w:marRight w:val="0"/>
      <w:marTop w:val="0"/>
      <w:marBottom w:val="0"/>
      <w:divBdr>
        <w:top w:val="none" w:sz="0" w:space="0" w:color="auto"/>
        <w:left w:val="none" w:sz="0" w:space="0" w:color="auto"/>
        <w:bottom w:val="none" w:sz="0" w:space="0" w:color="auto"/>
        <w:right w:val="none" w:sz="0" w:space="0" w:color="auto"/>
      </w:divBdr>
    </w:div>
    <w:div w:id="817961366">
      <w:bodyDiv w:val="1"/>
      <w:marLeft w:val="0"/>
      <w:marRight w:val="0"/>
      <w:marTop w:val="0"/>
      <w:marBottom w:val="0"/>
      <w:divBdr>
        <w:top w:val="none" w:sz="0" w:space="0" w:color="auto"/>
        <w:left w:val="none" w:sz="0" w:space="0" w:color="auto"/>
        <w:bottom w:val="none" w:sz="0" w:space="0" w:color="auto"/>
        <w:right w:val="none" w:sz="0" w:space="0" w:color="auto"/>
      </w:divBdr>
    </w:div>
    <w:div w:id="817964951">
      <w:bodyDiv w:val="1"/>
      <w:marLeft w:val="0"/>
      <w:marRight w:val="0"/>
      <w:marTop w:val="0"/>
      <w:marBottom w:val="0"/>
      <w:divBdr>
        <w:top w:val="none" w:sz="0" w:space="0" w:color="auto"/>
        <w:left w:val="none" w:sz="0" w:space="0" w:color="auto"/>
        <w:bottom w:val="none" w:sz="0" w:space="0" w:color="auto"/>
        <w:right w:val="none" w:sz="0" w:space="0" w:color="auto"/>
      </w:divBdr>
    </w:div>
    <w:div w:id="818040677">
      <w:bodyDiv w:val="1"/>
      <w:marLeft w:val="0"/>
      <w:marRight w:val="0"/>
      <w:marTop w:val="0"/>
      <w:marBottom w:val="0"/>
      <w:divBdr>
        <w:top w:val="none" w:sz="0" w:space="0" w:color="auto"/>
        <w:left w:val="none" w:sz="0" w:space="0" w:color="auto"/>
        <w:bottom w:val="none" w:sz="0" w:space="0" w:color="auto"/>
        <w:right w:val="none" w:sz="0" w:space="0" w:color="auto"/>
      </w:divBdr>
    </w:div>
    <w:div w:id="818303290">
      <w:bodyDiv w:val="1"/>
      <w:marLeft w:val="0"/>
      <w:marRight w:val="0"/>
      <w:marTop w:val="0"/>
      <w:marBottom w:val="0"/>
      <w:divBdr>
        <w:top w:val="none" w:sz="0" w:space="0" w:color="auto"/>
        <w:left w:val="none" w:sz="0" w:space="0" w:color="auto"/>
        <w:bottom w:val="none" w:sz="0" w:space="0" w:color="auto"/>
        <w:right w:val="none" w:sz="0" w:space="0" w:color="auto"/>
      </w:divBdr>
    </w:div>
    <w:div w:id="818958404">
      <w:bodyDiv w:val="1"/>
      <w:marLeft w:val="0"/>
      <w:marRight w:val="0"/>
      <w:marTop w:val="0"/>
      <w:marBottom w:val="0"/>
      <w:divBdr>
        <w:top w:val="none" w:sz="0" w:space="0" w:color="auto"/>
        <w:left w:val="none" w:sz="0" w:space="0" w:color="auto"/>
        <w:bottom w:val="none" w:sz="0" w:space="0" w:color="auto"/>
        <w:right w:val="none" w:sz="0" w:space="0" w:color="auto"/>
      </w:divBdr>
    </w:div>
    <w:div w:id="818960253">
      <w:bodyDiv w:val="1"/>
      <w:marLeft w:val="0"/>
      <w:marRight w:val="0"/>
      <w:marTop w:val="0"/>
      <w:marBottom w:val="0"/>
      <w:divBdr>
        <w:top w:val="none" w:sz="0" w:space="0" w:color="auto"/>
        <w:left w:val="none" w:sz="0" w:space="0" w:color="auto"/>
        <w:bottom w:val="none" w:sz="0" w:space="0" w:color="auto"/>
        <w:right w:val="none" w:sz="0" w:space="0" w:color="auto"/>
      </w:divBdr>
    </w:div>
    <w:div w:id="819153955">
      <w:bodyDiv w:val="1"/>
      <w:marLeft w:val="0"/>
      <w:marRight w:val="0"/>
      <w:marTop w:val="0"/>
      <w:marBottom w:val="0"/>
      <w:divBdr>
        <w:top w:val="none" w:sz="0" w:space="0" w:color="auto"/>
        <w:left w:val="none" w:sz="0" w:space="0" w:color="auto"/>
        <w:bottom w:val="none" w:sz="0" w:space="0" w:color="auto"/>
        <w:right w:val="none" w:sz="0" w:space="0" w:color="auto"/>
      </w:divBdr>
    </w:div>
    <w:div w:id="819805950">
      <w:bodyDiv w:val="1"/>
      <w:marLeft w:val="0"/>
      <w:marRight w:val="0"/>
      <w:marTop w:val="0"/>
      <w:marBottom w:val="0"/>
      <w:divBdr>
        <w:top w:val="none" w:sz="0" w:space="0" w:color="auto"/>
        <w:left w:val="none" w:sz="0" w:space="0" w:color="auto"/>
        <w:bottom w:val="none" w:sz="0" w:space="0" w:color="auto"/>
        <w:right w:val="none" w:sz="0" w:space="0" w:color="auto"/>
      </w:divBdr>
    </w:div>
    <w:div w:id="819806214">
      <w:bodyDiv w:val="1"/>
      <w:marLeft w:val="0"/>
      <w:marRight w:val="0"/>
      <w:marTop w:val="0"/>
      <w:marBottom w:val="0"/>
      <w:divBdr>
        <w:top w:val="none" w:sz="0" w:space="0" w:color="auto"/>
        <w:left w:val="none" w:sz="0" w:space="0" w:color="auto"/>
        <w:bottom w:val="none" w:sz="0" w:space="0" w:color="auto"/>
        <w:right w:val="none" w:sz="0" w:space="0" w:color="auto"/>
      </w:divBdr>
    </w:div>
    <w:div w:id="819880040">
      <w:bodyDiv w:val="1"/>
      <w:marLeft w:val="0"/>
      <w:marRight w:val="0"/>
      <w:marTop w:val="0"/>
      <w:marBottom w:val="0"/>
      <w:divBdr>
        <w:top w:val="none" w:sz="0" w:space="0" w:color="auto"/>
        <w:left w:val="none" w:sz="0" w:space="0" w:color="auto"/>
        <w:bottom w:val="none" w:sz="0" w:space="0" w:color="auto"/>
        <w:right w:val="none" w:sz="0" w:space="0" w:color="auto"/>
      </w:divBdr>
    </w:div>
    <w:div w:id="820006280">
      <w:bodyDiv w:val="1"/>
      <w:marLeft w:val="0"/>
      <w:marRight w:val="0"/>
      <w:marTop w:val="0"/>
      <w:marBottom w:val="0"/>
      <w:divBdr>
        <w:top w:val="none" w:sz="0" w:space="0" w:color="auto"/>
        <w:left w:val="none" w:sz="0" w:space="0" w:color="auto"/>
        <w:bottom w:val="none" w:sz="0" w:space="0" w:color="auto"/>
        <w:right w:val="none" w:sz="0" w:space="0" w:color="auto"/>
      </w:divBdr>
    </w:div>
    <w:div w:id="820118331">
      <w:bodyDiv w:val="1"/>
      <w:marLeft w:val="0"/>
      <w:marRight w:val="0"/>
      <w:marTop w:val="0"/>
      <w:marBottom w:val="0"/>
      <w:divBdr>
        <w:top w:val="none" w:sz="0" w:space="0" w:color="auto"/>
        <w:left w:val="none" w:sz="0" w:space="0" w:color="auto"/>
        <w:bottom w:val="none" w:sz="0" w:space="0" w:color="auto"/>
        <w:right w:val="none" w:sz="0" w:space="0" w:color="auto"/>
      </w:divBdr>
    </w:div>
    <w:div w:id="820459445">
      <w:bodyDiv w:val="1"/>
      <w:marLeft w:val="0"/>
      <w:marRight w:val="0"/>
      <w:marTop w:val="0"/>
      <w:marBottom w:val="0"/>
      <w:divBdr>
        <w:top w:val="none" w:sz="0" w:space="0" w:color="auto"/>
        <w:left w:val="none" w:sz="0" w:space="0" w:color="auto"/>
        <w:bottom w:val="none" w:sz="0" w:space="0" w:color="auto"/>
        <w:right w:val="none" w:sz="0" w:space="0" w:color="auto"/>
      </w:divBdr>
    </w:div>
    <w:div w:id="820854321">
      <w:bodyDiv w:val="1"/>
      <w:marLeft w:val="0"/>
      <w:marRight w:val="0"/>
      <w:marTop w:val="0"/>
      <w:marBottom w:val="0"/>
      <w:divBdr>
        <w:top w:val="none" w:sz="0" w:space="0" w:color="auto"/>
        <w:left w:val="none" w:sz="0" w:space="0" w:color="auto"/>
        <w:bottom w:val="none" w:sz="0" w:space="0" w:color="auto"/>
        <w:right w:val="none" w:sz="0" w:space="0" w:color="auto"/>
      </w:divBdr>
    </w:div>
    <w:div w:id="821233105">
      <w:bodyDiv w:val="1"/>
      <w:marLeft w:val="0"/>
      <w:marRight w:val="0"/>
      <w:marTop w:val="0"/>
      <w:marBottom w:val="0"/>
      <w:divBdr>
        <w:top w:val="none" w:sz="0" w:space="0" w:color="auto"/>
        <w:left w:val="none" w:sz="0" w:space="0" w:color="auto"/>
        <w:bottom w:val="none" w:sz="0" w:space="0" w:color="auto"/>
        <w:right w:val="none" w:sz="0" w:space="0" w:color="auto"/>
      </w:divBdr>
    </w:div>
    <w:div w:id="821435633">
      <w:bodyDiv w:val="1"/>
      <w:marLeft w:val="0"/>
      <w:marRight w:val="0"/>
      <w:marTop w:val="0"/>
      <w:marBottom w:val="0"/>
      <w:divBdr>
        <w:top w:val="none" w:sz="0" w:space="0" w:color="auto"/>
        <w:left w:val="none" w:sz="0" w:space="0" w:color="auto"/>
        <w:bottom w:val="none" w:sz="0" w:space="0" w:color="auto"/>
        <w:right w:val="none" w:sz="0" w:space="0" w:color="auto"/>
      </w:divBdr>
    </w:div>
    <w:div w:id="821771919">
      <w:bodyDiv w:val="1"/>
      <w:marLeft w:val="0"/>
      <w:marRight w:val="0"/>
      <w:marTop w:val="0"/>
      <w:marBottom w:val="0"/>
      <w:divBdr>
        <w:top w:val="none" w:sz="0" w:space="0" w:color="auto"/>
        <w:left w:val="none" w:sz="0" w:space="0" w:color="auto"/>
        <w:bottom w:val="none" w:sz="0" w:space="0" w:color="auto"/>
        <w:right w:val="none" w:sz="0" w:space="0" w:color="auto"/>
      </w:divBdr>
    </w:div>
    <w:div w:id="822165091">
      <w:bodyDiv w:val="1"/>
      <w:marLeft w:val="0"/>
      <w:marRight w:val="0"/>
      <w:marTop w:val="0"/>
      <w:marBottom w:val="0"/>
      <w:divBdr>
        <w:top w:val="none" w:sz="0" w:space="0" w:color="auto"/>
        <w:left w:val="none" w:sz="0" w:space="0" w:color="auto"/>
        <w:bottom w:val="none" w:sz="0" w:space="0" w:color="auto"/>
        <w:right w:val="none" w:sz="0" w:space="0" w:color="auto"/>
      </w:divBdr>
    </w:div>
    <w:div w:id="822235394">
      <w:bodyDiv w:val="1"/>
      <w:marLeft w:val="0"/>
      <w:marRight w:val="0"/>
      <w:marTop w:val="0"/>
      <w:marBottom w:val="0"/>
      <w:divBdr>
        <w:top w:val="none" w:sz="0" w:space="0" w:color="auto"/>
        <w:left w:val="none" w:sz="0" w:space="0" w:color="auto"/>
        <w:bottom w:val="none" w:sz="0" w:space="0" w:color="auto"/>
        <w:right w:val="none" w:sz="0" w:space="0" w:color="auto"/>
      </w:divBdr>
    </w:div>
    <w:div w:id="822283052">
      <w:bodyDiv w:val="1"/>
      <w:marLeft w:val="0"/>
      <w:marRight w:val="0"/>
      <w:marTop w:val="0"/>
      <w:marBottom w:val="0"/>
      <w:divBdr>
        <w:top w:val="none" w:sz="0" w:space="0" w:color="auto"/>
        <w:left w:val="none" w:sz="0" w:space="0" w:color="auto"/>
        <w:bottom w:val="none" w:sz="0" w:space="0" w:color="auto"/>
        <w:right w:val="none" w:sz="0" w:space="0" w:color="auto"/>
      </w:divBdr>
    </w:div>
    <w:div w:id="822309990">
      <w:bodyDiv w:val="1"/>
      <w:marLeft w:val="0"/>
      <w:marRight w:val="0"/>
      <w:marTop w:val="0"/>
      <w:marBottom w:val="0"/>
      <w:divBdr>
        <w:top w:val="none" w:sz="0" w:space="0" w:color="auto"/>
        <w:left w:val="none" w:sz="0" w:space="0" w:color="auto"/>
        <w:bottom w:val="none" w:sz="0" w:space="0" w:color="auto"/>
        <w:right w:val="none" w:sz="0" w:space="0" w:color="auto"/>
      </w:divBdr>
    </w:div>
    <w:div w:id="823157518">
      <w:bodyDiv w:val="1"/>
      <w:marLeft w:val="0"/>
      <w:marRight w:val="0"/>
      <w:marTop w:val="0"/>
      <w:marBottom w:val="0"/>
      <w:divBdr>
        <w:top w:val="none" w:sz="0" w:space="0" w:color="auto"/>
        <w:left w:val="none" w:sz="0" w:space="0" w:color="auto"/>
        <w:bottom w:val="none" w:sz="0" w:space="0" w:color="auto"/>
        <w:right w:val="none" w:sz="0" w:space="0" w:color="auto"/>
      </w:divBdr>
    </w:div>
    <w:div w:id="823161923">
      <w:bodyDiv w:val="1"/>
      <w:marLeft w:val="0"/>
      <w:marRight w:val="0"/>
      <w:marTop w:val="0"/>
      <w:marBottom w:val="0"/>
      <w:divBdr>
        <w:top w:val="none" w:sz="0" w:space="0" w:color="auto"/>
        <w:left w:val="none" w:sz="0" w:space="0" w:color="auto"/>
        <w:bottom w:val="none" w:sz="0" w:space="0" w:color="auto"/>
        <w:right w:val="none" w:sz="0" w:space="0" w:color="auto"/>
      </w:divBdr>
    </w:div>
    <w:div w:id="823280109">
      <w:bodyDiv w:val="1"/>
      <w:marLeft w:val="0"/>
      <w:marRight w:val="0"/>
      <w:marTop w:val="0"/>
      <w:marBottom w:val="0"/>
      <w:divBdr>
        <w:top w:val="none" w:sz="0" w:space="0" w:color="auto"/>
        <w:left w:val="none" w:sz="0" w:space="0" w:color="auto"/>
        <w:bottom w:val="none" w:sz="0" w:space="0" w:color="auto"/>
        <w:right w:val="none" w:sz="0" w:space="0" w:color="auto"/>
      </w:divBdr>
    </w:div>
    <w:div w:id="823668504">
      <w:bodyDiv w:val="1"/>
      <w:marLeft w:val="0"/>
      <w:marRight w:val="0"/>
      <w:marTop w:val="0"/>
      <w:marBottom w:val="0"/>
      <w:divBdr>
        <w:top w:val="none" w:sz="0" w:space="0" w:color="auto"/>
        <w:left w:val="none" w:sz="0" w:space="0" w:color="auto"/>
        <w:bottom w:val="none" w:sz="0" w:space="0" w:color="auto"/>
        <w:right w:val="none" w:sz="0" w:space="0" w:color="auto"/>
      </w:divBdr>
    </w:div>
    <w:div w:id="824275992">
      <w:bodyDiv w:val="1"/>
      <w:marLeft w:val="0"/>
      <w:marRight w:val="0"/>
      <w:marTop w:val="0"/>
      <w:marBottom w:val="0"/>
      <w:divBdr>
        <w:top w:val="none" w:sz="0" w:space="0" w:color="auto"/>
        <w:left w:val="none" w:sz="0" w:space="0" w:color="auto"/>
        <w:bottom w:val="none" w:sz="0" w:space="0" w:color="auto"/>
        <w:right w:val="none" w:sz="0" w:space="0" w:color="auto"/>
      </w:divBdr>
    </w:div>
    <w:div w:id="824467843">
      <w:bodyDiv w:val="1"/>
      <w:marLeft w:val="0"/>
      <w:marRight w:val="0"/>
      <w:marTop w:val="0"/>
      <w:marBottom w:val="0"/>
      <w:divBdr>
        <w:top w:val="none" w:sz="0" w:space="0" w:color="auto"/>
        <w:left w:val="none" w:sz="0" w:space="0" w:color="auto"/>
        <w:bottom w:val="none" w:sz="0" w:space="0" w:color="auto"/>
        <w:right w:val="none" w:sz="0" w:space="0" w:color="auto"/>
      </w:divBdr>
    </w:div>
    <w:div w:id="824667241">
      <w:bodyDiv w:val="1"/>
      <w:marLeft w:val="0"/>
      <w:marRight w:val="0"/>
      <w:marTop w:val="0"/>
      <w:marBottom w:val="0"/>
      <w:divBdr>
        <w:top w:val="none" w:sz="0" w:space="0" w:color="auto"/>
        <w:left w:val="none" w:sz="0" w:space="0" w:color="auto"/>
        <w:bottom w:val="none" w:sz="0" w:space="0" w:color="auto"/>
        <w:right w:val="none" w:sz="0" w:space="0" w:color="auto"/>
      </w:divBdr>
    </w:div>
    <w:div w:id="825584179">
      <w:bodyDiv w:val="1"/>
      <w:marLeft w:val="0"/>
      <w:marRight w:val="0"/>
      <w:marTop w:val="0"/>
      <w:marBottom w:val="0"/>
      <w:divBdr>
        <w:top w:val="none" w:sz="0" w:space="0" w:color="auto"/>
        <w:left w:val="none" w:sz="0" w:space="0" w:color="auto"/>
        <w:bottom w:val="none" w:sz="0" w:space="0" w:color="auto"/>
        <w:right w:val="none" w:sz="0" w:space="0" w:color="auto"/>
      </w:divBdr>
    </w:div>
    <w:div w:id="825823900">
      <w:bodyDiv w:val="1"/>
      <w:marLeft w:val="0"/>
      <w:marRight w:val="0"/>
      <w:marTop w:val="0"/>
      <w:marBottom w:val="0"/>
      <w:divBdr>
        <w:top w:val="none" w:sz="0" w:space="0" w:color="auto"/>
        <w:left w:val="none" w:sz="0" w:space="0" w:color="auto"/>
        <w:bottom w:val="none" w:sz="0" w:space="0" w:color="auto"/>
        <w:right w:val="none" w:sz="0" w:space="0" w:color="auto"/>
      </w:divBdr>
    </w:div>
    <w:div w:id="825904295">
      <w:bodyDiv w:val="1"/>
      <w:marLeft w:val="0"/>
      <w:marRight w:val="0"/>
      <w:marTop w:val="0"/>
      <w:marBottom w:val="0"/>
      <w:divBdr>
        <w:top w:val="none" w:sz="0" w:space="0" w:color="auto"/>
        <w:left w:val="none" w:sz="0" w:space="0" w:color="auto"/>
        <w:bottom w:val="none" w:sz="0" w:space="0" w:color="auto"/>
        <w:right w:val="none" w:sz="0" w:space="0" w:color="auto"/>
      </w:divBdr>
    </w:div>
    <w:div w:id="826096406">
      <w:bodyDiv w:val="1"/>
      <w:marLeft w:val="0"/>
      <w:marRight w:val="0"/>
      <w:marTop w:val="0"/>
      <w:marBottom w:val="0"/>
      <w:divBdr>
        <w:top w:val="none" w:sz="0" w:space="0" w:color="auto"/>
        <w:left w:val="none" w:sz="0" w:space="0" w:color="auto"/>
        <w:bottom w:val="none" w:sz="0" w:space="0" w:color="auto"/>
        <w:right w:val="none" w:sz="0" w:space="0" w:color="auto"/>
      </w:divBdr>
    </w:div>
    <w:div w:id="826364985">
      <w:bodyDiv w:val="1"/>
      <w:marLeft w:val="0"/>
      <w:marRight w:val="0"/>
      <w:marTop w:val="0"/>
      <w:marBottom w:val="0"/>
      <w:divBdr>
        <w:top w:val="none" w:sz="0" w:space="0" w:color="auto"/>
        <w:left w:val="none" w:sz="0" w:space="0" w:color="auto"/>
        <w:bottom w:val="none" w:sz="0" w:space="0" w:color="auto"/>
        <w:right w:val="none" w:sz="0" w:space="0" w:color="auto"/>
      </w:divBdr>
    </w:div>
    <w:div w:id="826433125">
      <w:bodyDiv w:val="1"/>
      <w:marLeft w:val="0"/>
      <w:marRight w:val="0"/>
      <w:marTop w:val="0"/>
      <w:marBottom w:val="0"/>
      <w:divBdr>
        <w:top w:val="none" w:sz="0" w:space="0" w:color="auto"/>
        <w:left w:val="none" w:sz="0" w:space="0" w:color="auto"/>
        <w:bottom w:val="none" w:sz="0" w:space="0" w:color="auto"/>
        <w:right w:val="none" w:sz="0" w:space="0" w:color="auto"/>
      </w:divBdr>
    </w:div>
    <w:div w:id="826899895">
      <w:bodyDiv w:val="1"/>
      <w:marLeft w:val="0"/>
      <w:marRight w:val="0"/>
      <w:marTop w:val="0"/>
      <w:marBottom w:val="0"/>
      <w:divBdr>
        <w:top w:val="none" w:sz="0" w:space="0" w:color="auto"/>
        <w:left w:val="none" w:sz="0" w:space="0" w:color="auto"/>
        <w:bottom w:val="none" w:sz="0" w:space="0" w:color="auto"/>
        <w:right w:val="none" w:sz="0" w:space="0" w:color="auto"/>
      </w:divBdr>
    </w:div>
    <w:div w:id="827281540">
      <w:bodyDiv w:val="1"/>
      <w:marLeft w:val="0"/>
      <w:marRight w:val="0"/>
      <w:marTop w:val="0"/>
      <w:marBottom w:val="0"/>
      <w:divBdr>
        <w:top w:val="none" w:sz="0" w:space="0" w:color="auto"/>
        <w:left w:val="none" w:sz="0" w:space="0" w:color="auto"/>
        <w:bottom w:val="none" w:sz="0" w:space="0" w:color="auto"/>
        <w:right w:val="none" w:sz="0" w:space="0" w:color="auto"/>
      </w:divBdr>
    </w:div>
    <w:div w:id="827402325">
      <w:bodyDiv w:val="1"/>
      <w:marLeft w:val="0"/>
      <w:marRight w:val="0"/>
      <w:marTop w:val="0"/>
      <w:marBottom w:val="0"/>
      <w:divBdr>
        <w:top w:val="none" w:sz="0" w:space="0" w:color="auto"/>
        <w:left w:val="none" w:sz="0" w:space="0" w:color="auto"/>
        <w:bottom w:val="none" w:sz="0" w:space="0" w:color="auto"/>
        <w:right w:val="none" w:sz="0" w:space="0" w:color="auto"/>
      </w:divBdr>
    </w:div>
    <w:div w:id="827404541">
      <w:bodyDiv w:val="1"/>
      <w:marLeft w:val="0"/>
      <w:marRight w:val="0"/>
      <w:marTop w:val="0"/>
      <w:marBottom w:val="0"/>
      <w:divBdr>
        <w:top w:val="none" w:sz="0" w:space="0" w:color="auto"/>
        <w:left w:val="none" w:sz="0" w:space="0" w:color="auto"/>
        <w:bottom w:val="none" w:sz="0" w:space="0" w:color="auto"/>
        <w:right w:val="none" w:sz="0" w:space="0" w:color="auto"/>
      </w:divBdr>
    </w:div>
    <w:div w:id="827869179">
      <w:bodyDiv w:val="1"/>
      <w:marLeft w:val="0"/>
      <w:marRight w:val="0"/>
      <w:marTop w:val="0"/>
      <w:marBottom w:val="0"/>
      <w:divBdr>
        <w:top w:val="none" w:sz="0" w:space="0" w:color="auto"/>
        <w:left w:val="none" w:sz="0" w:space="0" w:color="auto"/>
        <w:bottom w:val="none" w:sz="0" w:space="0" w:color="auto"/>
        <w:right w:val="none" w:sz="0" w:space="0" w:color="auto"/>
      </w:divBdr>
    </w:div>
    <w:div w:id="827937167">
      <w:bodyDiv w:val="1"/>
      <w:marLeft w:val="0"/>
      <w:marRight w:val="0"/>
      <w:marTop w:val="0"/>
      <w:marBottom w:val="0"/>
      <w:divBdr>
        <w:top w:val="none" w:sz="0" w:space="0" w:color="auto"/>
        <w:left w:val="none" w:sz="0" w:space="0" w:color="auto"/>
        <w:bottom w:val="none" w:sz="0" w:space="0" w:color="auto"/>
        <w:right w:val="none" w:sz="0" w:space="0" w:color="auto"/>
      </w:divBdr>
    </w:div>
    <w:div w:id="828012936">
      <w:bodyDiv w:val="1"/>
      <w:marLeft w:val="0"/>
      <w:marRight w:val="0"/>
      <w:marTop w:val="0"/>
      <w:marBottom w:val="0"/>
      <w:divBdr>
        <w:top w:val="none" w:sz="0" w:space="0" w:color="auto"/>
        <w:left w:val="none" w:sz="0" w:space="0" w:color="auto"/>
        <w:bottom w:val="none" w:sz="0" w:space="0" w:color="auto"/>
        <w:right w:val="none" w:sz="0" w:space="0" w:color="auto"/>
      </w:divBdr>
    </w:div>
    <w:div w:id="828446558">
      <w:bodyDiv w:val="1"/>
      <w:marLeft w:val="0"/>
      <w:marRight w:val="0"/>
      <w:marTop w:val="0"/>
      <w:marBottom w:val="0"/>
      <w:divBdr>
        <w:top w:val="none" w:sz="0" w:space="0" w:color="auto"/>
        <w:left w:val="none" w:sz="0" w:space="0" w:color="auto"/>
        <w:bottom w:val="none" w:sz="0" w:space="0" w:color="auto"/>
        <w:right w:val="none" w:sz="0" w:space="0" w:color="auto"/>
      </w:divBdr>
    </w:div>
    <w:div w:id="828449897">
      <w:bodyDiv w:val="1"/>
      <w:marLeft w:val="0"/>
      <w:marRight w:val="0"/>
      <w:marTop w:val="0"/>
      <w:marBottom w:val="0"/>
      <w:divBdr>
        <w:top w:val="none" w:sz="0" w:space="0" w:color="auto"/>
        <w:left w:val="none" w:sz="0" w:space="0" w:color="auto"/>
        <w:bottom w:val="none" w:sz="0" w:space="0" w:color="auto"/>
        <w:right w:val="none" w:sz="0" w:space="0" w:color="auto"/>
      </w:divBdr>
    </w:div>
    <w:div w:id="828639708">
      <w:bodyDiv w:val="1"/>
      <w:marLeft w:val="0"/>
      <w:marRight w:val="0"/>
      <w:marTop w:val="0"/>
      <w:marBottom w:val="0"/>
      <w:divBdr>
        <w:top w:val="none" w:sz="0" w:space="0" w:color="auto"/>
        <w:left w:val="none" w:sz="0" w:space="0" w:color="auto"/>
        <w:bottom w:val="none" w:sz="0" w:space="0" w:color="auto"/>
        <w:right w:val="none" w:sz="0" w:space="0" w:color="auto"/>
      </w:divBdr>
    </w:div>
    <w:div w:id="828788348">
      <w:bodyDiv w:val="1"/>
      <w:marLeft w:val="0"/>
      <w:marRight w:val="0"/>
      <w:marTop w:val="0"/>
      <w:marBottom w:val="0"/>
      <w:divBdr>
        <w:top w:val="none" w:sz="0" w:space="0" w:color="auto"/>
        <w:left w:val="none" w:sz="0" w:space="0" w:color="auto"/>
        <w:bottom w:val="none" w:sz="0" w:space="0" w:color="auto"/>
        <w:right w:val="none" w:sz="0" w:space="0" w:color="auto"/>
      </w:divBdr>
    </w:div>
    <w:div w:id="828979646">
      <w:bodyDiv w:val="1"/>
      <w:marLeft w:val="0"/>
      <w:marRight w:val="0"/>
      <w:marTop w:val="0"/>
      <w:marBottom w:val="0"/>
      <w:divBdr>
        <w:top w:val="none" w:sz="0" w:space="0" w:color="auto"/>
        <w:left w:val="none" w:sz="0" w:space="0" w:color="auto"/>
        <w:bottom w:val="none" w:sz="0" w:space="0" w:color="auto"/>
        <w:right w:val="none" w:sz="0" w:space="0" w:color="auto"/>
      </w:divBdr>
    </w:div>
    <w:div w:id="829560223">
      <w:bodyDiv w:val="1"/>
      <w:marLeft w:val="0"/>
      <w:marRight w:val="0"/>
      <w:marTop w:val="0"/>
      <w:marBottom w:val="0"/>
      <w:divBdr>
        <w:top w:val="none" w:sz="0" w:space="0" w:color="auto"/>
        <w:left w:val="none" w:sz="0" w:space="0" w:color="auto"/>
        <w:bottom w:val="none" w:sz="0" w:space="0" w:color="auto"/>
        <w:right w:val="none" w:sz="0" w:space="0" w:color="auto"/>
      </w:divBdr>
    </w:div>
    <w:div w:id="829902747">
      <w:bodyDiv w:val="1"/>
      <w:marLeft w:val="0"/>
      <w:marRight w:val="0"/>
      <w:marTop w:val="0"/>
      <w:marBottom w:val="0"/>
      <w:divBdr>
        <w:top w:val="none" w:sz="0" w:space="0" w:color="auto"/>
        <w:left w:val="none" w:sz="0" w:space="0" w:color="auto"/>
        <w:bottom w:val="none" w:sz="0" w:space="0" w:color="auto"/>
        <w:right w:val="none" w:sz="0" w:space="0" w:color="auto"/>
      </w:divBdr>
    </w:div>
    <w:div w:id="830413482">
      <w:bodyDiv w:val="1"/>
      <w:marLeft w:val="0"/>
      <w:marRight w:val="0"/>
      <w:marTop w:val="0"/>
      <w:marBottom w:val="0"/>
      <w:divBdr>
        <w:top w:val="none" w:sz="0" w:space="0" w:color="auto"/>
        <w:left w:val="none" w:sz="0" w:space="0" w:color="auto"/>
        <w:bottom w:val="none" w:sz="0" w:space="0" w:color="auto"/>
        <w:right w:val="none" w:sz="0" w:space="0" w:color="auto"/>
      </w:divBdr>
    </w:div>
    <w:div w:id="830944248">
      <w:bodyDiv w:val="1"/>
      <w:marLeft w:val="0"/>
      <w:marRight w:val="0"/>
      <w:marTop w:val="0"/>
      <w:marBottom w:val="0"/>
      <w:divBdr>
        <w:top w:val="none" w:sz="0" w:space="0" w:color="auto"/>
        <w:left w:val="none" w:sz="0" w:space="0" w:color="auto"/>
        <w:bottom w:val="none" w:sz="0" w:space="0" w:color="auto"/>
        <w:right w:val="none" w:sz="0" w:space="0" w:color="auto"/>
      </w:divBdr>
    </w:div>
    <w:div w:id="831063376">
      <w:bodyDiv w:val="1"/>
      <w:marLeft w:val="0"/>
      <w:marRight w:val="0"/>
      <w:marTop w:val="0"/>
      <w:marBottom w:val="0"/>
      <w:divBdr>
        <w:top w:val="none" w:sz="0" w:space="0" w:color="auto"/>
        <w:left w:val="none" w:sz="0" w:space="0" w:color="auto"/>
        <w:bottom w:val="none" w:sz="0" w:space="0" w:color="auto"/>
        <w:right w:val="none" w:sz="0" w:space="0" w:color="auto"/>
      </w:divBdr>
    </w:div>
    <w:div w:id="831487116">
      <w:bodyDiv w:val="1"/>
      <w:marLeft w:val="0"/>
      <w:marRight w:val="0"/>
      <w:marTop w:val="0"/>
      <w:marBottom w:val="0"/>
      <w:divBdr>
        <w:top w:val="none" w:sz="0" w:space="0" w:color="auto"/>
        <w:left w:val="none" w:sz="0" w:space="0" w:color="auto"/>
        <w:bottom w:val="none" w:sz="0" w:space="0" w:color="auto"/>
        <w:right w:val="none" w:sz="0" w:space="0" w:color="auto"/>
      </w:divBdr>
    </w:div>
    <w:div w:id="831530517">
      <w:bodyDiv w:val="1"/>
      <w:marLeft w:val="0"/>
      <w:marRight w:val="0"/>
      <w:marTop w:val="0"/>
      <w:marBottom w:val="0"/>
      <w:divBdr>
        <w:top w:val="none" w:sz="0" w:space="0" w:color="auto"/>
        <w:left w:val="none" w:sz="0" w:space="0" w:color="auto"/>
        <w:bottom w:val="none" w:sz="0" w:space="0" w:color="auto"/>
        <w:right w:val="none" w:sz="0" w:space="0" w:color="auto"/>
      </w:divBdr>
    </w:div>
    <w:div w:id="831601789">
      <w:bodyDiv w:val="1"/>
      <w:marLeft w:val="0"/>
      <w:marRight w:val="0"/>
      <w:marTop w:val="0"/>
      <w:marBottom w:val="0"/>
      <w:divBdr>
        <w:top w:val="none" w:sz="0" w:space="0" w:color="auto"/>
        <w:left w:val="none" w:sz="0" w:space="0" w:color="auto"/>
        <w:bottom w:val="none" w:sz="0" w:space="0" w:color="auto"/>
        <w:right w:val="none" w:sz="0" w:space="0" w:color="auto"/>
      </w:divBdr>
    </w:div>
    <w:div w:id="831605710">
      <w:bodyDiv w:val="1"/>
      <w:marLeft w:val="0"/>
      <w:marRight w:val="0"/>
      <w:marTop w:val="0"/>
      <w:marBottom w:val="0"/>
      <w:divBdr>
        <w:top w:val="none" w:sz="0" w:space="0" w:color="auto"/>
        <w:left w:val="none" w:sz="0" w:space="0" w:color="auto"/>
        <w:bottom w:val="none" w:sz="0" w:space="0" w:color="auto"/>
        <w:right w:val="none" w:sz="0" w:space="0" w:color="auto"/>
      </w:divBdr>
    </w:div>
    <w:div w:id="831682667">
      <w:bodyDiv w:val="1"/>
      <w:marLeft w:val="0"/>
      <w:marRight w:val="0"/>
      <w:marTop w:val="0"/>
      <w:marBottom w:val="0"/>
      <w:divBdr>
        <w:top w:val="none" w:sz="0" w:space="0" w:color="auto"/>
        <w:left w:val="none" w:sz="0" w:space="0" w:color="auto"/>
        <w:bottom w:val="none" w:sz="0" w:space="0" w:color="auto"/>
        <w:right w:val="none" w:sz="0" w:space="0" w:color="auto"/>
      </w:divBdr>
    </w:div>
    <w:div w:id="831915572">
      <w:bodyDiv w:val="1"/>
      <w:marLeft w:val="0"/>
      <w:marRight w:val="0"/>
      <w:marTop w:val="0"/>
      <w:marBottom w:val="0"/>
      <w:divBdr>
        <w:top w:val="none" w:sz="0" w:space="0" w:color="auto"/>
        <w:left w:val="none" w:sz="0" w:space="0" w:color="auto"/>
        <w:bottom w:val="none" w:sz="0" w:space="0" w:color="auto"/>
        <w:right w:val="none" w:sz="0" w:space="0" w:color="auto"/>
      </w:divBdr>
    </w:div>
    <w:div w:id="832070686">
      <w:bodyDiv w:val="1"/>
      <w:marLeft w:val="0"/>
      <w:marRight w:val="0"/>
      <w:marTop w:val="0"/>
      <w:marBottom w:val="0"/>
      <w:divBdr>
        <w:top w:val="none" w:sz="0" w:space="0" w:color="auto"/>
        <w:left w:val="none" w:sz="0" w:space="0" w:color="auto"/>
        <w:bottom w:val="none" w:sz="0" w:space="0" w:color="auto"/>
        <w:right w:val="none" w:sz="0" w:space="0" w:color="auto"/>
      </w:divBdr>
    </w:div>
    <w:div w:id="832137796">
      <w:bodyDiv w:val="1"/>
      <w:marLeft w:val="0"/>
      <w:marRight w:val="0"/>
      <w:marTop w:val="0"/>
      <w:marBottom w:val="0"/>
      <w:divBdr>
        <w:top w:val="none" w:sz="0" w:space="0" w:color="auto"/>
        <w:left w:val="none" w:sz="0" w:space="0" w:color="auto"/>
        <w:bottom w:val="none" w:sz="0" w:space="0" w:color="auto"/>
        <w:right w:val="none" w:sz="0" w:space="0" w:color="auto"/>
      </w:divBdr>
    </w:div>
    <w:div w:id="832450387">
      <w:bodyDiv w:val="1"/>
      <w:marLeft w:val="0"/>
      <w:marRight w:val="0"/>
      <w:marTop w:val="0"/>
      <w:marBottom w:val="0"/>
      <w:divBdr>
        <w:top w:val="none" w:sz="0" w:space="0" w:color="auto"/>
        <w:left w:val="none" w:sz="0" w:space="0" w:color="auto"/>
        <w:bottom w:val="none" w:sz="0" w:space="0" w:color="auto"/>
        <w:right w:val="none" w:sz="0" w:space="0" w:color="auto"/>
      </w:divBdr>
    </w:div>
    <w:div w:id="832527773">
      <w:bodyDiv w:val="1"/>
      <w:marLeft w:val="0"/>
      <w:marRight w:val="0"/>
      <w:marTop w:val="0"/>
      <w:marBottom w:val="0"/>
      <w:divBdr>
        <w:top w:val="none" w:sz="0" w:space="0" w:color="auto"/>
        <w:left w:val="none" w:sz="0" w:space="0" w:color="auto"/>
        <w:bottom w:val="none" w:sz="0" w:space="0" w:color="auto"/>
        <w:right w:val="none" w:sz="0" w:space="0" w:color="auto"/>
      </w:divBdr>
    </w:div>
    <w:div w:id="832601842">
      <w:bodyDiv w:val="1"/>
      <w:marLeft w:val="0"/>
      <w:marRight w:val="0"/>
      <w:marTop w:val="0"/>
      <w:marBottom w:val="0"/>
      <w:divBdr>
        <w:top w:val="none" w:sz="0" w:space="0" w:color="auto"/>
        <w:left w:val="none" w:sz="0" w:space="0" w:color="auto"/>
        <w:bottom w:val="none" w:sz="0" w:space="0" w:color="auto"/>
        <w:right w:val="none" w:sz="0" w:space="0" w:color="auto"/>
      </w:divBdr>
    </w:div>
    <w:div w:id="832766899">
      <w:bodyDiv w:val="1"/>
      <w:marLeft w:val="0"/>
      <w:marRight w:val="0"/>
      <w:marTop w:val="0"/>
      <w:marBottom w:val="0"/>
      <w:divBdr>
        <w:top w:val="none" w:sz="0" w:space="0" w:color="auto"/>
        <w:left w:val="none" w:sz="0" w:space="0" w:color="auto"/>
        <w:bottom w:val="none" w:sz="0" w:space="0" w:color="auto"/>
        <w:right w:val="none" w:sz="0" w:space="0" w:color="auto"/>
      </w:divBdr>
    </w:div>
    <w:div w:id="832834777">
      <w:bodyDiv w:val="1"/>
      <w:marLeft w:val="0"/>
      <w:marRight w:val="0"/>
      <w:marTop w:val="0"/>
      <w:marBottom w:val="0"/>
      <w:divBdr>
        <w:top w:val="none" w:sz="0" w:space="0" w:color="auto"/>
        <w:left w:val="none" w:sz="0" w:space="0" w:color="auto"/>
        <w:bottom w:val="none" w:sz="0" w:space="0" w:color="auto"/>
        <w:right w:val="none" w:sz="0" w:space="0" w:color="auto"/>
      </w:divBdr>
    </w:div>
    <w:div w:id="833060250">
      <w:bodyDiv w:val="1"/>
      <w:marLeft w:val="0"/>
      <w:marRight w:val="0"/>
      <w:marTop w:val="0"/>
      <w:marBottom w:val="0"/>
      <w:divBdr>
        <w:top w:val="none" w:sz="0" w:space="0" w:color="auto"/>
        <w:left w:val="none" w:sz="0" w:space="0" w:color="auto"/>
        <w:bottom w:val="none" w:sz="0" w:space="0" w:color="auto"/>
        <w:right w:val="none" w:sz="0" w:space="0" w:color="auto"/>
      </w:divBdr>
    </w:div>
    <w:div w:id="833378828">
      <w:bodyDiv w:val="1"/>
      <w:marLeft w:val="0"/>
      <w:marRight w:val="0"/>
      <w:marTop w:val="0"/>
      <w:marBottom w:val="0"/>
      <w:divBdr>
        <w:top w:val="none" w:sz="0" w:space="0" w:color="auto"/>
        <w:left w:val="none" w:sz="0" w:space="0" w:color="auto"/>
        <w:bottom w:val="none" w:sz="0" w:space="0" w:color="auto"/>
        <w:right w:val="none" w:sz="0" w:space="0" w:color="auto"/>
      </w:divBdr>
    </w:div>
    <w:div w:id="833683776">
      <w:bodyDiv w:val="1"/>
      <w:marLeft w:val="0"/>
      <w:marRight w:val="0"/>
      <w:marTop w:val="0"/>
      <w:marBottom w:val="0"/>
      <w:divBdr>
        <w:top w:val="none" w:sz="0" w:space="0" w:color="auto"/>
        <w:left w:val="none" w:sz="0" w:space="0" w:color="auto"/>
        <w:bottom w:val="none" w:sz="0" w:space="0" w:color="auto"/>
        <w:right w:val="none" w:sz="0" w:space="0" w:color="auto"/>
      </w:divBdr>
    </w:div>
    <w:div w:id="834342101">
      <w:bodyDiv w:val="1"/>
      <w:marLeft w:val="0"/>
      <w:marRight w:val="0"/>
      <w:marTop w:val="0"/>
      <w:marBottom w:val="0"/>
      <w:divBdr>
        <w:top w:val="none" w:sz="0" w:space="0" w:color="auto"/>
        <w:left w:val="none" w:sz="0" w:space="0" w:color="auto"/>
        <w:bottom w:val="none" w:sz="0" w:space="0" w:color="auto"/>
        <w:right w:val="none" w:sz="0" w:space="0" w:color="auto"/>
      </w:divBdr>
    </w:div>
    <w:div w:id="834415158">
      <w:bodyDiv w:val="1"/>
      <w:marLeft w:val="0"/>
      <w:marRight w:val="0"/>
      <w:marTop w:val="0"/>
      <w:marBottom w:val="0"/>
      <w:divBdr>
        <w:top w:val="none" w:sz="0" w:space="0" w:color="auto"/>
        <w:left w:val="none" w:sz="0" w:space="0" w:color="auto"/>
        <w:bottom w:val="none" w:sz="0" w:space="0" w:color="auto"/>
        <w:right w:val="none" w:sz="0" w:space="0" w:color="auto"/>
      </w:divBdr>
    </w:div>
    <w:div w:id="834495890">
      <w:bodyDiv w:val="1"/>
      <w:marLeft w:val="0"/>
      <w:marRight w:val="0"/>
      <w:marTop w:val="0"/>
      <w:marBottom w:val="0"/>
      <w:divBdr>
        <w:top w:val="none" w:sz="0" w:space="0" w:color="auto"/>
        <w:left w:val="none" w:sz="0" w:space="0" w:color="auto"/>
        <w:bottom w:val="none" w:sz="0" w:space="0" w:color="auto"/>
        <w:right w:val="none" w:sz="0" w:space="0" w:color="auto"/>
      </w:divBdr>
    </w:div>
    <w:div w:id="834732764">
      <w:bodyDiv w:val="1"/>
      <w:marLeft w:val="0"/>
      <w:marRight w:val="0"/>
      <w:marTop w:val="0"/>
      <w:marBottom w:val="0"/>
      <w:divBdr>
        <w:top w:val="none" w:sz="0" w:space="0" w:color="auto"/>
        <w:left w:val="none" w:sz="0" w:space="0" w:color="auto"/>
        <w:bottom w:val="none" w:sz="0" w:space="0" w:color="auto"/>
        <w:right w:val="none" w:sz="0" w:space="0" w:color="auto"/>
      </w:divBdr>
    </w:div>
    <w:div w:id="834875613">
      <w:bodyDiv w:val="1"/>
      <w:marLeft w:val="0"/>
      <w:marRight w:val="0"/>
      <w:marTop w:val="0"/>
      <w:marBottom w:val="0"/>
      <w:divBdr>
        <w:top w:val="none" w:sz="0" w:space="0" w:color="auto"/>
        <w:left w:val="none" w:sz="0" w:space="0" w:color="auto"/>
        <w:bottom w:val="none" w:sz="0" w:space="0" w:color="auto"/>
        <w:right w:val="none" w:sz="0" w:space="0" w:color="auto"/>
      </w:divBdr>
    </w:div>
    <w:div w:id="834959794">
      <w:bodyDiv w:val="1"/>
      <w:marLeft w:val="0"/>
      <w:marRight w:val="0"/>
      <w:marTop w:val="0"/>
      <w:marBottom w:val="0"/>
      <w:divBdr>
        <w:top w:val="none" w:sz="0" w:space="0" w:color="auto"/>
        <w:left w:val="none" w:sz="0" w:space="0" w:color="auto"/>
        <w:bottom w:val="none" w:sz="0" w:space="0" w:color="auto"/>
        <w:right w:val="none" w:sz="0" w:space="0" w:color="auto"/>
      </w:divBdr>
    </w:div>
    <w:div w:id="835455749">
      <w:bodyDiv w:val="1"/>
      <w:marLeft w:val="0"/>
      <w:marRight w:val="0"/>
      <w:marTop w:val="0"/>
      <w:marBottom w:val="0"/>
      <w:divBdr>
        <w:top w:val="none" w:sz="0" w:space="0" w:color="auto"/>
        <w:left w:val="none" w:sz="0" w:space="0" w:color="auto"/>
        <w:bottom w:val="none" w:sz="0" w:space="0" w:color="auto"/>
        <w:right w:val="none" w:sz="0" w:space="0" w:color="auto"/>
      </w:divBdr>
    </w:div>
    <w:div w:id="835538154">
      <w:bodyDiv w:val="1"/>
      <w:marLeft w:val="0"/>
      <w:marRight w:val="0"/>
      <w:marTop w:val="0"/>
      <w:marBottom w:val="0"/>
      <w:divBdr>
        <w:top w:val="none" w:sz="0" w:space="0" w:color="auto"/>
        <w:left w:val="none" w:sz="0" w:space="0" w:color="auto"/>
        <w:bottom w:val="none" w:sz="0" w:space="0" w:color="auto"/>
        <w:right w:val="none" w:sz="0" w:space="0" w:color="auto"/>
      </w:divBdr>
    </w:div>
    <w:div w:id="835874757">
      <w:bodyDiv w:val="1"/>
      <w:marLeft w:val="0"/>
      <w:marRight w:val="0"/>
      <w:marTop w:val="0"/>
      <w:marBottom w:val="0"/>
      <w:divBdr>
        <w:top w:val="none" w:sz="0" w:space="0" w:color="auto"/>
        <w:left w:val="none" w:sz="0" w:space="0" w:color="auto"/>
        <w:bottom w:val="none" w:sz="0" w:space="0" w:color="auto"/>
        <w:right w:val="none" w:sz="0" w:space="0" w:color="auto"/>
      </w:divBdr>
    </w:div>
    <w:div w:id="836115259">
      <w:bodyDiv w:val="1"/>
      <w:marLeft w:val="0"/>
      <w:marRight w:val="0"/>
      <w:marTop w:val="0"/>
      <w:marBottom w:val="0"/>
      <w:divBdr>
        <w:top w:val="none" w:sz="0" w:space="0" w:color="auto"/>
        <w:left w:val="none" w:sz="0" w:space="0" w:color="auto"/>
        <w:bottom w:val="none" w:sz="0" w:space="0" w:color="auto"/>
        <w:right w:val="none" w:sz="0" w:space="0" w:color="auto"/>
      </w:divBdr>
    </w:div>
    <w:div w:id="836269609">
      <w:bodyDiv w:val="1"/>
      <w:marLeft w:val="0"/>
      <w:marRight w:val="0"/>
      <w:marTop w:val="0"/>
      <w:marBottom w:val="0"/>
      <w:divBdr>
        <w:top w:val="none" w:sz="0" w:space="0" w:color="auto"/>
        <w:left w:val="none" w:sz="0" w:space="0" w:color="auto"/>
        <w:bottom w:val="none" w:sz="0" w:space="0" w:color="auto"/>
        <w:right w:val="none" w:sz="0" w:space="0" w:color="auto"/>
      </w:divBdr>
    </w:div>
    <w:div w:id="836723375">
      <w:bodyDiv w:val="1"/>
      <w:marLeft w:val="0"/>
      <w:marRight w:val="0"/>
      <w:marTop w:val="0"/>
      <w:marBottom w:val="0"/>
      <w:divBdr>
        <w:top w:val="none" w:sz="0" w:space="0" w:color="auto"/>
        <w:left w:val="none" w:sz="0" w:space="0" w:color="auto"/>
        <w:bottom w:val="none" w:sz="0" w:space="0" w:color="auto"/>
        <w:right w:val="none" w:sz="0" w:space="0" w:color="auto"/>
      </w:divBdr>
    </w:div>
    <w:div w:id="837304508">
      <w:bodyDiv w:val="1"/>
      <w:marLeft w:val="0"/>
      <w:marRight w:val="0"/>
      <w:marTop w:val="0"/>
      <w:marBottom w:val="0"/>
      <w:divBdr>
        <w:top w:val="none" w:sz="0" w:space="0" w:color="auto"/>
        <w:left w:val="none" w:sz="0" w:space="0" w:color="auto"/>
        <w:bottom w:val="none" w:sz="0" w:space="0" w:color="auto"/>
        <w:right w:val="none" w:sz="0" w:space="0" w:color="auto"/>
      </w:divBdr>
    </w:div>
    <w:div w:id="837425873">
      <w:bodyDiv w:val="1"/>
      <w:marLeft w:val="0"/>
      <w:marRight w:val="0"/>
      <w:marTop w:val="0"/>
      <w:marBottom w:val="0"/>
      <w:divBdr>
        <w:top w:val="none" w:sz="0" w:space="0" w:color="auto"/>
        <w:left w:val="none" w:sz="0" w:space="0" w:color="auto"/>
        <w:bottom w:val="none" w:sz="0" w:space="0" w:color="auto"/>
        <w:right w:val="none" w:sz="0" w:space="0" w:color="auto"/>
      </w:divBdr>
    </w:div>
    <w:div w:id="838891682">
      <w:bodyDiv w:val="1"/>
      <w:marLeft w:val="0"/>
      <w:marRight w:val="0"/>
      <w:marTop w:val="0"/>
      <w:marBottom w:val="0"/>
      <w:divBdr>
        <w:top w:val="none" w:sz="0" w:space="0" w:color="auto"/>
        <w:left w:val="none" w:sz="0" w:space="0" w:color="auto"/>
        <w:bottom w:val="none" w:sz="0" w:space="0" w:color="auto"/>
        <w:right w:val="none" w:sz="0" w:space="0" w:color="auto"/>
      </w:divBdr>
    </w:div>
    <w:div w:id="839081312">
      <w:bodyDiv w:val="1"/>
      <w:marLeft w:val="0"/>
      <w:marRight w:val="0"/>
      <w:marTop w:val="0"/>
      <w:marBottom w:val="0"/>
      <w:divBdr>
        <w:top w:val="none" w:sz="0" w:space="0" w:color="auto"/>
        <w:left w:val="none" w:sz="0" w:space="0" w:color="auto"/>
        <w:bottom w:val="none" w:sz="0" w:space="0" w:color="auto"/>
        <w:right w:val="none" w:sz="0" w:space="0" w:color="auto"/>
      </w:divBdr>
    </w:div>
    <w:div w:id="839127661">
      <w:bodyDiv w:val="1"/>
      <w:marLeft w:val="0"/>
      <w:marRight w:val="0"/>
      <w:marTop w:val="0"/>
      <w:marBottom w:val="0"/>
      <w:divBdr>
        <w:top w:val="none" w:sz="0" w:space="0" w:color="auto"/>
        <w:left w:val="none" w:sz="0" w:space="0" w:color="auto"/>
        <w:bottom w:val="none" w:sz="0" w:space="0" w:color="auto"/>
        <w:right w:val="none" w:sz="0" w:space="0" w:color="auto"/>
      </w:divBdr>
    </w:div>
    <w:div w:id="839201777">
      <w:bodyDiv w:val="1"/>
      <w:marLeft w:val="0"/>
      <w:marRight w:val="0"/>
      <w:marTop w:val="0"/>
      <w:marBottom w:val="0"/>
      <w:divBdr>
        <w:top w:val="none" w:sz="0" w:space="0" w:color="auto"/>
        <w:left w:val="none" w:sz="0" w:space="0" w:color="auto"/>
        <w:bottom w:val="none" w:sz="0" w:space="0" w:color="auto"/>
        <w:right w:val="none" w:sz="0" w:space="0" w:color="auto"/>
      </w:divBdr>
    </w:div>
    <w:div w:id="839271245">
      <w:bodyDiv w:val="1"/>
      <w:marLeft w:val="0"/>
      <w:marRight w:val="0"/>
      <w:marTop w:val="0"/>
      <w:marBottom w:val="0"/>
      <w:divBdr>
        <w:top w:val="none" w:sz="0" w:space="0" w:color="auto"/>
        <w:left w:val="none" w:sz="0" w:space="0" w:color="auto"/>
        <w:bottom w:val="none" w:sz="0" w:space="0" w:color="auto"/>
        <w:right w:val="none" w:sz="0" w:space="0" w:color="auto"/>
      </w:divBdr>
    </w:div>
    <w:div w:id="839392485">
      <w:bodyDiv w:val="1"/>
      <w:marLeft w:val="0"/>
      <w:marRight w:val="0"/>
      <w:marTop w:val="0"/>
      <w:marBottom w:val="0"/>
      <w:divBdr>
        <w:top w:val="none" w:sz="0" w:space="0" w:color="auto"/>
        <w:left w:val="none" w:sz="0" w:space="0" w:color="auto"/>
        <w:bottom w:val="none" w:sz="0" w:space="0" w:color="auto"/>
        <w:right w:val="none" w:sz="0" w:space="0" w:color="auto"/>
      </w:divBdr>
    </w:div>
    <w:div w:id="839583093">
      <w:bodyDiv w:val="1"/>
      <w:marLeft w:val="0"/>
      <w:marRight w:val="0"/>
      <w:marTop w:val="0"/>
      <w:marBottom w:val="0"/>
      <w:divBdr>
        <w:top w:val="none" w:sz="0" w:space="0" w:color="auto"/>
        <w:left w:val="none" w:sz="0" w:space="0" w:color="auto"/>
        <w:bottom w:val="none" w:sz="0" w:space="0" w:color="auto"/>
        <w:right w:val="none" w:sz="0" w:space="0" w:color="auto"/>
      </w:divBdr>
      <w:divsChild>
        <w:div w:id="1295720892">
          <w:marLeft w:val="0"/>
          <w:marRight w:val="0"/>
          <w:marTop w:val="0"/>
          <w:marBottom w:val="0"/>
          <w:divBdr>
            <w:top w:val="none" w:sz="0" w:space="0" w:color="auto"/>
            <w:left w:val="none" w:sz="0" w:space="0" w:color="auto"/>
            <w:bottom w:val="none" w:sz="0" w:space="0" w:color="auto"/>
            <w:right w:val="none" w:sz="0" w:space="0" w:color="auto"/>
          </w:divBdr>
          <w:divsChild>
            <w:div w:id="41252089">
              <w:marLeft w:val="0"/>
              <w:marRight w:val="0"/>
              <w:marTop w:val="0"/>
              <w:marBottom w:val="0"/>
              <w:divBdr>
                <w:top w:val="none" w:sz="0" w:space="0" w:color="auto"/>
                <w:left w:val="none" w:sz="0" w:space="0" w:color="auto"/>
                <w:bottom w:val="none" w:sz="0" w:space="0" w:color="auto"/>
                <w:right w:val="none" w:sz="0" w:space="0" w:color="auto"/>
              </w:divBdr>
            </w:div>
            <w:div w:id="95911712">
              <w:marLeft w:val="0"/>
              <w:marRight w:val="0"/>
              <w:marTop w:val="0"/>
              <w:marBottom w:val="0"/>
              <w:divBdr>
                <w:top w:val="none" w:sz="0" w:space="0" w:color="auto"/>
                <w:left w:val="none" w:sz="0" w:space="0" w:color="auto"/>
                <w:bottom w:val="none" w:sz="0" w:space="0" w:color="auto"/>
                <w:right w:val="none" w:sz="0" w:space="0" w:color="auto"/>
              </w:divBdr>
            </w:div>
            <w:div w:id="189876774">
              <w:marLeft w:val="0"/>
              <w:marRight w:val="0"/>
              <w:marTop w:val="0"/>
              <w:marBottom w:val="0"/>
              <w:divBdr>
                <w:top w:val="none" w:sz="0" w:space="0" w:color="auto"/>
                <w:left w:val="none" w:sz="0" w:space="0" w:color="auto"/>
                <w:bottom w:val="none" w:sz="0" w:space="0" w:color="auto"/>
                <w:right w:val="none" w:sz="0" w:space="0" w:color="auto"/>
              </w:divBdr>
            </w:div>
            <w:div w:id="293215359">
              <w:marLeft w:val="0"/>
              <w:marRight w:val="0"/>
              <w:marTop w:val="0"/>
              <w:marBottom w:val="0"/>
              <w:divBdr>
                <w:top w:val="none" w:sz="0" w:space="0" w:color="auto"/>
                <w:left w:val="none" w:sz="0" w:space="0" w:color="auto"/>
                <w:bottom w:val="none" w:sz="0" w:space="0" w:color="auto"/>
                <w:right w:val="none" w:sz="0" w:space="0" w:color="auto"/>
              </w:divBdr>
            </w:div>
            <w:div w:id="325670465">
              <w:marLeft w:val="0"/>
              <w:marRight w:val="0"/>
              <w:marTop w:val="0"/>
              <w:marBottom w:val="0"/>
              <w:divBdr>
                <w:top w:val="none" w:sz="0" w:space="0" w:color="auto"/>
                <w:left w:val="none" w:sz="0" w:space="0" w:color="auto"/>
                <w:bottom w:val="none" w:sz="0" w:space="0" w:color="auto"/>
                <w:right w:val="none" w:sz="0" w:space="0" w:color="auto"/>
              </w:divBdr>
            </w:div>
            <w:div w:id="338048794">
              <w:marLeft w:val="0"/>
              <w:marRight w:val="0"/>
              <w:marTop w:val="0"/>
              <w:marBottom w:val="0"/>
              <w:divBdr>
                <w:top w:val="none" w:sz="0" w:space="0" w:color="auto"/>
                <w:left w:val="none" w:sz="0" w:space="0" w:color="auto"/>
                <w:bottom w:val="none" w:sz="0" w:space="0" w:color="auto"/>
                <w:right w:val="none" w:sz="0" w:space="0" w:color="auto"/>
              </w:divBdr>
            </w:div>
            <w:div w:id="504132861">
              <w:marLeft w:val="0"/>
              <w:marRight w:val="0"/>
              <w:marTop w:val="0"/>
              <w:marBottom w:val="0"/>
              <w:divBdr>
                <w:top w:val="none" w:sz="0" w:space="0" w:color="auto"/>
                <w:left w:val="none" w:sz="0" w:space="0" w:color="auto"/>
                <w:bottom w:val="none" w:sz="0" w:space="0" w:color="auto"/>
                <w:right w:val="none" w:sz="0" w:space="0" w:color="auto"/>
              </w:divBdr>
            </w:div>
            <w:div w:id="584072929">
              <w:marLeft w:val="0"/>
              <w:marRight w:val="0"/>
              <w:marTop w:val="0"/>
              <w:marBottom w:val="0"/>
              <w:divBdr>
                <w:top w:val="none" w:sz="0" w:space="0" w:color="auto"/>
                <w:left w:val="none" w:sz="0" w:space="0" w:color="auto"/>
                <w:bottom w:val="none" w:sz="0" w:space="0" w:color="auto"/>
                <w:right w:val="none" w:sz="0" w:space="0" w:color="auto"/>
              </w:divBdr>
            </w:div>
            <w:div w:id="639263920">
              <w:marLeft w:val="0"/>
              <w:marRight w:val="0"/>
              <w:marTop w:val="0"/>
              <w:marBottom w:val="0"/>
              <w:divBdr>
                <w:top w:val="none" w:sz="0" w:space="0" w:color="auto"/>
                <w:left w:val="none" w:sz="0" w:space="0" w:color="auto"/>
                <w:bottom w:val="none" w:sz="0" w:space="0" w:color="auto"/>
                <w:right w:val="none" w:sz="0" w:space="0" w:color="auto"/>
              </w:divBdr>
            </w:div>
            <w:div w:id="651716601">
              <w:marLeft w:val="0"/>
              <w:marRight w:val="0"/>
              <w:marTop w:val="0"/>
              <w:marBottom w:val="0"/>
              <w:divBdr>
                <w:top w:val="none" w:sz="0" w:space="0" w:color="auto"/>
                <w:left w:val="none" w:sz="0" w:space="0" w:color="auto"/>
                <w:bottom w:val="none" w:sz="0" w:space="0" w:color="auto"/>
                <w:right w:val="none" w:sz="0" w:space="0" w:color="auto"/>
              </w:divBdr>
            </w:div>
            <w:div w:id="705642735">
              <w:marLeft w:val="0"/>
              <w:marRight w:val="0"/>
              <w:marTop w:val="0"/>
              <w:marBottom w:val="0"/>
              <w:divBdr>
                <w:top w:val="none" w:sz="0" w:space="0" w:color="auto"/>
                <w:left w:val="none" w:sz="0" w:space="0" w:color="auto"/>
                <w:bottom w:val="none" w:sz="0" w:space="0" w:color="auto"/>
                <w:right w:val="none" w:sz="0" w:space="0" w:color="auto"/>
              </w:divBdr>
            </w:div>
            <w:div w:id="711535100">
              <w:marLeft w:val="0"/>
              <w:marRight w:val="0"/>
              <w:marTop w:val="0"/>
              <w:marBottom w:val="0"/>
              <w:divBdr>
                <w:top w:val="none" w:sz="0" w:space="0" w:color="auto"/>
                <w:left w:val="none" w:sz="0" w:space="0" w:color="auto"/>
                <w:bottom w:val="none" w:sz="0" w:space="0" w:color="auto"/>
                <w:right w:val="none" w:sz="0" w:space="0" w:color="auto"/>
              </w:divBdr>
            </w:div>
            <w:div w:id="759520942">
              <w:marLeft w:val="0"/>
              <w:marRight w:val="0"/>
              <w:marTop w:val="0"/>
              <w:marBottom w:val="0"/>
              <w:divBdr>
                <w:top w:val="none" w:sz="0" w:space="0" w:color="auto"/>
                <w:left w:val="none" w:sz="0" w:space="0" w:color="auto"/>
                <w:bottom w:val="none" w:sz="0" w:space="0" w:color="auto"/>
                <w:right w:val="none" w:sz="0" w:space="0" w:color="auto"/>
              </w:divBdr>
            </w:div>
            <w:div w:id="781071640">
              <w:marLeft w:val="0"/>
              <w:marRight w:val="0"/>
              <w:marTop w:val="0"/>
              <w:marBottom w:val="0"/>
              <w:divBdr>
                <w:top w:val="none" w:sz="0" w:space="0" w:color="auto"/>
                <w:left w:val="none" w:sz="0" w:space="0" w:color="auto"/>
                <w:bottom w:val="none" w:sz="0" w:space="0" w:color="auto"/>
                <w:right w:val="none" w:sz="0" w:space="0" w:color="auto"/>
              </w:divBdr>
            </w:div>
            <w:div w:id="851728588">
              <w:marLeft w:val="0"/>
              <w:marRight w:val="0"/>
              <w:marTop w:val="0"/>
              <w:marBottom w:val="0"/>
              <w:divBdr>
                <w:top w:val="none" w:sz="0" w:space="0" w:color="auto"/>
                <w:left w:val="none" w:sz="0" w:space="0" w:color="auto"/>
                <w:bottom w:val="none" w:sz="0" w:space="0" w:color="auto"/>
                <w:right w:val="none" w:sz="0" w:space="0" w:color="auto"/>
              </w:divBdr>
            </w:div>
            <w:div w:id="925966240">
              <w:marLeft w:val="0"/>
              <w:marRight w:val="0"/>
              <w:marTop w:val="0"/>
              <w:marBottom w:val="0"/>
              <w:divBdr>
                <w:top w:val="none" w:sz="0" w:space="0" w:color="auto"/>
                <w:left w:val="none" w:sz="0" w:space="0" w:color="auto"/>
                <w:bottom w:val="none" w:sz="0" w:space="0" w:color="auto"/>
                <w:right w:val="none" w:sz="0" w:space="0" w:color="auto"/>
              </w:divBdr>
            </w:div>
            <w:div w:id="974793233">
              <w:marLeft w:val="0"/>
              <w:marRight w:val="0"/>
              <w:marTop w:val="0"/>
              <w:marBottom w:val="0"/>
              <w:divBdr>
                <w:top w:val="none" w:sz="0" w:space="0" w:color="auto"/>
                <w:left w:val="none" w:sz="0" w:space="0" w:color="auto"/>
                <w:bottom w:val="none" w:sz="0" w:space="0" w:color="auto"/>
                <w:right w:val="none" w:sz="0" w:space="0" w:color="auto"/>
              </w:divBdr>
            </w:div>
            <w:div w:id="1000349126">
              <w:marLeft w:val="0"/>
              <w:marRight w:val="0"/>
              <w:marTop w:val="0"/>
              <w:marBottom w:val="0"/>
              <w:divBdr>
                <w:top w:val="none" w:sz="0" w:space="0" w:color="auto"/>
                <w:left w:val="none" w:sz="0" w:space="0" w:color="auto"/>
                <w:bottom w:val="none" w:sz="0" w:space="0" w:color="auto"/>
                <w:right w:val="none" w:sz="0" w:space="0" w:color="auto"/>
              </w:divBdr>
            </w:div>
            <w:div w:id="1033532027">
              <w:marLeft w:val="0"/>
              <w:marRight w:val="0"/>
              <w:marTop w:val="0"/>
              <w:marBottom w:val="0"/>
              <w:divBdr>
                <w:top w:val="none" w:sz="0" w:space="0" w:color="auto"/>
                <w:left w:val="none" w:sz="0" w:space="0" w:color="auto"/>
                <w:bottom w:val="none" w:sz="0" w:space="0" w:color="auto"/>
                <w:right w:val="none" w:sz="0" w:space="0" w:color="auto"/>
              </w:divBdr>
            </w:div>
            <w:div w:id="1094394700">
              <w:marLeft w:val="0"/>
              <w:marRight w:val="0"/>
              <w:marTop w:val="0"/>
              <w:marBottom w:val="0"/>
              <w:divBdr>
                <w:top w:val="none" w:sz="0" w:space="0" w:color="auto"/>
                <w:left w:val="none" w:sz="0" w:space="0" w:color="auto"/>
                <w:bottom w:val="none" w:sz="0" w:space="0" w:color="auto"/>
                <w:right w:val="none" w:sz="0" w:space="0" w:color="auto"/>
              </w:divBdr>
            </w:div>
            <w:div w:id="1199196526">
              <w:marLeft w:val="0"/>
              <w:marRight w:val="0"/>
              <w:marTop w:val="0"/>
              <w:marBottom w:val="0"/>
              <w:divBdr>
                <w:top w:val="none" w:sz="0" w:space="0" w:color="auto"/>
                <w:left w:val="none" w:sz="0" w:space="0" w:color="auto"/>
                <w:bottom w:val="none" w:sz="0" w:space="0" w:color="auto"/>
                <w:right w:val="none" w:sz="0" w:space="0" w:color="auto"/>
              </w:divBdr>
            </w:div>
            <w:div w:id="1204827826">
              <w:marLeft w:val="0"/>
              <w:marRight w:val="0"/>
              <w:marTop w:val="0"/>
              <w:marBottom w:val="0"/>
              <w:divBdr>
                <w:top w:val="none" w:sz="0" w:space="0" w:color="auto"/>
                <w:left w:val="none" w:sz="0" w:space="0" w:color="auto"/>
                <w:bottom w:val="none" w:sz="0" w:space="0" w:color="auto"/>
                <w:right w:val="none" w:sz="0" w:space="0" w:color="auto"/>
              </w:divBdr>
            </w:div>
            <w:div w:id="1210804981">
              <w:marLeft w:val="0"/>
              <w:marRight w:val="0"/>
              <w:marTop w:val="0"/>
              <w:marBottom w:val="0"/>
              <w:divBdr>
                <w:top w:val="none" w:sz="0" w:space="0" w:color="auto"/>
                <w:left w:val="none" w:sz="0" w:space="0" w:color="auto"/>
                <w:bottom w:val="none" w:sz="0" w:space="0" w:color="auto"/>
                <w:right w:val="none" w:sz="0" w:space="0" w:color="auto"/>
              </w:divBdr>
            </w:div>
            <w:div w:id="1311978984">
              <w:marLeft w:val="0"/>
              <w:marRight w:val="0"/>
              <w:marTop w:val="0"/>
              <w:marBottom w:val="0"/>
              <w:divBdr>
                <w:top w:val="none" w:sz="0" w:space="0" w:color="auto"/>
                <w:left w:val="none" w:sz="0" w:space="0" w:color="auto"/>
                <w:bottom w:val="none" w:sz="0" w:space="0" w:color="auto"/>
                <w:right w:val="none" w:sz="0" w:space="0" w:color="auto"/>
              </w:divBdr>
            </w:div>
            <w:div w:id="1339775777">
              <w:marLeft w:val="0"/>
              <w:marRight w:val="0"/>
              <w:marTop w:val="0"/>
              <w:marBottom w:val="0"/>
              <w:divBdr>
                <w:top w:val="none" w:sz="0" w:space="0" w:color="auto"/>
                <w:left w:val="none" w:sz="0" w:space="0" w:color="auto"/>
                <w:bottom w:val="none" w:sz="0" w:space="0" w:color="auto"/>
                <w:right w:val="none" w:sz="0" w:space="0" w:color="auto"/>
              </w:divBdr>
            </w:div>
            <w:div w:id="1384792594">
              <w:marLeft w:val="0"/>
              <w:marRight w:val="0"/>
              <w:marTop w:val="0"/>
              <w:marBottom w:val="0"/>
              <w:divBdr>
                <w:top w:val="none" w:sz="0" w:space="0" w:color="auto"/>
                <w:left w:val="none" w:sz="0" w:space="0" w:color="auto"/>
                <w:bottom w:val="none" w:sz="0" w:space="0" w:color="auto"/>
                <w:right w:val="none" w:sz="0" w:space="0" w:color="auto"/>
              </w:divBdr>
            </w:div>
            <w:div w:id="1400639163">
              <w:marLeft w:val="0"/>
              <w:marRight w:val="0"/>
              <w:marTop w:val="0"/>
              <w:marBottom w:val="0"/>
              <w:divBdr>
                <w:top w:val="none" w:sz="0" w:space="0" w:color="auto"/>
                <w:left w:val="none" w:sz="0" w:space="0" w:color="auto"/>
                <w:bottom w:val="none" w:sz="0" w:space="0" w:color="auto"/>
                <w:right w:val="none" w:sz="0" w:space="0" w:color="auto"/>
              </w:divBdr>
            </w:div>
            <w:div w:id="1450203210">
              <w:marLeft w:val="0"/>
              <w:marRight w:val="0"/>
              <w:marTop w:val="0"/>
              <w:marBottom w:val="0"/>
              <w:divBdr>
                <w:top w:val="none" w:sz="0" w:space="0" w:color="auto"/>
                <w:left w:val="none" w:sz="0" w:space="0" w:color="auto"/>
                <w:bottom w:val="none" w:sz="0" w:space="0" w:color="auto"/>
                <w:right w:val="none" w:sz="0" w:space="0" w:color="auto"/>
              </w:divBdr>
            </w:div>
            <w:div w:id="1485851954">
              <w:marLeft w:val="0"/>
              <w:marRight w:val="0"/>
              <w:marTop w:val="0"/>
              <w:marBottom w:val="0"/>
              <w:divBdr>
                <w:top w:val="none" w:sz="0" w:space="0" w:color="auto"/>
                <w:left w:val="none" w:sz="0" w:space="0" w:color="auto"/>
                <w:bottom w:val="none" w:sz="0" w:space="0" w:color="auto"/>
                <w:right w:val="none" w:sz="0" w:space="0" w:color="auto"/>
              </w:divBdr>
            </w:div>
            <w:div w:id="1488323953">
              <w:marLeft w:val="0"/>
              <w:marRight w:val="0"/>
              <w:marTop w:val="0"/>
              <w:marBottom w:val="0"/>
              <w:divBdr>
                <w:top w:val="none" w:sz="0" w:space="0" w:color="auto"/>
                <w:left w:val="none" w:sz="0" w:space="0" w:color="auto"/>
                <w:bottom w:val="none" w:sz="0" w:space="0" w:color="auto"/>
                <w:right w:val="none" w:sz="0" w:space="0" w:color="auto"/>
              </w:divBdr>
            </w:div>
            <w:div w:id="1617255761">
              <w:marLeft w:val="0"/>
              <w:marRight w:val="0"/>
              <w:marTop w:val="0"/>
              <w:marBottom w:val="0"/>
              <w:divBdr>
                <w:top w:val="none" w:sz="0" w:space="0" w:color="auto"/>
                <w:left w:val="none" w:sz="0" w:space="0" w:color="auto"/>
                <w:bottom w:val="none" w:sz="0" w:space="0" w:color="auto"/>
                <w:right w:val="none" w:sz="0" w:space="0" w:color="auto"/>
              </w:divBdr>
            </w:div>
            <w:div w:id="1656840529">
              <w:marLeft w:val="0"/>
              <w:marRight w:val="0"/>
              <w:marTop w:val="0"/>
              <w:marBottom w:val="0"/>
              <w:divBdr>
                <w:top w:val="none" w:sz="0" w:space="0" w:color="auto"/>
                <w:left w:val="none" w:sz="0" w:space="0" w:color="auto"/>
                <w:bottom w:val="none" w:sz="0" w:space="0" w:color="auto"/>
                <w:right w:val="none" w:sz="0" w:space="0" w:color="auto"/>
              </w:divBdr>
            </w:div>
            <w:div w:id="1715352929">
              <w:marLeft w:val="0"/>
              <w:marRight w:val="0"/>
              <w:marTop w:val="0"/>
              <w:marBottom w:val="0"/>
              <w:divBdr>
                <w:top w:val="none" w:sz="0" w:space="0" w:color="auto"/>
                <w:left w:val="none" w:sz="0" w:space="0" w:color="auto"/>
                <w:bottom w:val="none" w:sz="0" w:space="0" w:color="auto"/>
                <w:right w:val="none" w:sz="0" w:space="0" w:color="auto"/>
              </w:divBdr>
            </w:div>
            <w:div w:id="1831290605">
              <w:marLeft w:val="0"/>
              <w:marRight w:val="0"/>
              <w:marTop w:val="0"/>
              <w:marBottom w:val="0"/>
              <w:divBdr>
                <w:top w:val="none" w:sz="0" w:space="0" w:color="auto"/>
                <w:left w:val="none" w:sz="0" w:space="0" w:color="auto"/>
                <w:bottom w:val="none" w:sz="0" w:space="0" w:color="auto"/>
                <w:right w:val="none" w:sz="0" w:space="0" w:color="auto"/>
              </w:divBdr>
            </w:div>
            <w:div w:id="1871650924">
              <w:marLeft w:val="0"/>
              <w:marRight w:val="0"/>
              <w:marTop w:val="0"/>
              <w:marBottom w:val="0"/>
              <w:divBdr>
                <w:top w:val="none" w:sz="0" w:space="0" w:color="auto"/>
                <w:left w:val="none" w:sz="0" w:space="0" w:color="auto"/>
                <w:bottom w:val="none" w:sz="0" w:space="0" w:color="auto"/>
                <w:right w:val="none" w:sz="0" w:space="0" w:color="auto"/>
              </w:divBdr>
            </w:div>
            <w:div w:id="1898130113">
              <w:marLeft w:val="0"/>
              <w:marRight w:val="0"/>
              <w:marTop w:val="0"/>
              <w:marBottom w:val="0"/>
              <w:divBdr>
                <w:top w:val="none" w:sz="0" w:space="0" w:color="auto"/>
                <w:left w:val="none" w:sz="0" w:space="0" w:color="auto"/>
                <w:bottom w:val="none" w:sz="0" w:space="0" w:color="auto"/>
                <w:right w:val="none" w:sz="0" w:space="0" w:color="auto"/>
              </w:divBdr>
            </w:div>
            <w:div w:id="2036956064">
              <w:marLeft w:val="0"/>
              <w:marRight w:val="0"/>
              <w:marTop w:val="0"/>
              <w:marBottom w:val="0"/>
              <w:divBdr>
                <w:top w:val="none" w:sz="0" w:space="0" w:color="auto"/>
                <w:left w:val="none" w:sz="0" w:space="0" w:color="auto"/>
                <w:bottom w:val="none" w:sz="0" w:space="0" w:color="auto"/>
                <w:right w:val="none" w:sz="0" w:space="0" w:color="auto"/>
              </w:divBdr>
            </w:div>
            <w:div w:id="20486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9501">
      <w:bodyDiv w:val="1"/>
      <w:marLeft w:val="0"/>
      <w:marRight w:val="0"/>
      <w:marTop w:val="0"/>
      <w:marBottom w:val="0"/>
      <w:divBdr>
        <w:top w:val="none" w:sz="0" w:space="0" w:color="auto"/>
        <w:left w:val="none" w:sz="0" w:space="0" w:color="auto"/>
        <w:bottom w:val="none" w:sz="0" w:space="0" w:color="auto"/>
        <w:right w:val="none" w:sz="0" w:space="0" w:color="auto"/>
      </w:divBdr>
    </w:div>
    <w:div w:id="840126201">
      <w:bodyDiv w:val="1"/>
      <w:marLeft w:val="0"/>
      <w:marRight w:val="0"/>
      <w:marTop w:val="0"/>
      <w:marBottom w:val="0"/>
      <w:divBdr>
        <w:top w:val="none" w:sz="0" w:space="0" w:color="auto"/>
        <w:left w:val="none" w:sz="0" w:space="0" w:color="auto"/>
        <w:bottom w:val="none" w:sz="0" w:space="0" w:color="auto"/>
        <w:right w:val="none" w:sz="0" w:space="0" w:color="auto"/>
      </w:divBdr>
    </w:div>
    <w:div w:id="840269412">
      <w:bodyDiv w:val="1"/>
      <w:marLeft w:val="0"/>
      <w:marRight w:val="0"/>
      <w:marTop w:val="0"/>
      <w:marBottom w:val="0"/>
      <w:divBdr>
        <w:top w:val="none" w:sz="0" w:space="0" w:color="auto"/>
        <w:left w:val="none" w:sz="0" w:space="0" w:color="auto"/>
        <w:bottom w:val="none" w:sz="0" w:space="0" w:color="auto"/>
        <w:right w:val="none" w:sz="0" w:space="0" w:color="auto"/>
      </w:divBdr>
    </w:div>
    <w:div w:id="840316345">
      <w:bodyDiv w:val="1"/>
      <w:marLeft w:val="0"/>
      <w:marRight w:val="0"/>
      <w:marTop w:val="0"/>
      <w:marBottom w:val="0"/>
      <w:divBdr>
        <w:top w:val="none" w:sz="0" w:space="0" w:color="auto"/>
        <w:left w:val="none" w:sz="0" w:space="0" w:color="auto"/>
        <w:bottom w:val="none" w:sz="0" w:space="0" w:color="auto"/>
        <w:right w:val="none" w:sz="0" w:space="0" w:color="auto"/>
      </w:divBdr>
    </w:div>
    <w:div w:id="840319222">
      <w:bodyDiv w:val="1"/>
      <w:marLeft w:val="0"/>
      <w:marRight w:val="0"/>
      <w:marTop w:val="0"/>
      <w:marBottom w:val="0"/>
      <w:divBdr>
        <w:top w:val="none" w:sz="0" w:space="0" w:color="auto"/>
        <w:left w:val="none" w:sz="0" w:space="0" w:color="auto"/>
        <w:bottom w:val="none" w:sz="0" w:space="0" w:color="auto"/>
        <w:right w:val="none" w:sz="0" w:space="0" w:color="auto"/>
      </w:divBdr>
    </w:div>
    <w:div w:id="840509715">
      <w:bodyDiv w:val="1"/>
      <w:marLeft w:val="0"/>
      <w:marRight w:val="0"/>
      <w:marTop w:val="0"/>
      <w:marBottom w:val="0"/>
      <w:divBdr>
        <w:top w:val="none" w:sz="0" w:space="0" w:color="auto"/>
        <w:left w:val="none" w:sz="0" w:space="0" w:color="auto"/>
        <w:bottom w:val="none" w:sz="0" w:space="0" w:color="auto"/>
        <w:right w:val="none" w:sz="0" w:space="0" w:color="auto"/>
      </w:divBdr>
    </w:div>
    <w:div w:id="840655773">
      <w:bodyDiv w:val="1"/>
      <w:marLeft w:val="0"/>
      <w:marRight w:val="0"/>
      <w:marTop w:val="0"/>
      <w:marBottom w:val="0"/>
      <w:divBdr>
        <w:top w:val="none" w:sz="0" w:space="0" w:color="auto"/>
        <w:left w:val="none" w:sz="0" w:space="0" w:color="auto"/>
        <w:bottom w:val="none" w:sz="0" w:space="0" w:color="auto"/>
        <w:right w:val="none" w:sz="0" w:space="0" w:color="auto"/>
      </w:divBdr>
    </w:div>
    <w:div w:id="840777763">
      <w:bodyDiv w:val="1"/>
      <w:marLeft w:val="0"/>
      <w:marRight w:val="0"/>
      <w:marTop w:val="0"/>
      <w:marBottom w:val="0"/>
      <w:divBdr>
        <w:top w:val="none" w:sz="0" w:space="0" w:color="auto"/>
        <w:left w:val="none" w:sz="0" w:space="0" w:color="auto"/>
        <w:bottom w:val="none" w:sz="0" w:space="0" w:color="auto"/>
        <w:right w:val="none" w:sz="0" w:space="0" w:color="auto"/>
      </w:divBdr>
    </w:div>
    <w:div w:id="841047443">
      <w:bodyDiv w:val="1"/>
      <w:marLeft w:val="0"/>
      <w:marRight w:val="0"/>
      <w:marTop w:val="0"/>
      <w:marBottom w:val="0"/>
      <w:divBdr>
        <w:top w:val="none" w:sz="0" w:space="0" w:color="auto"/>
        <w:left w:val="none" w:sz="0" w:space="0" w:color="auto"/>
        <w:bottom w:val="none" w:sz="0" w:space="0" w:color="auto"/>
        <w:right w:val="none" w:sz="0" w:space="0" w:color="auto"/>
      </w:divBdr>
    </w:div>
    <w:div w:id="841169047">
      <w:bodyDiv w:val="1"/>
      <w:marLeft w:val="0"/>
      <w:marRight w:val="0"/>
      <w:marTop w:val="0"/>
      <w:marBottom w:val="0"/>
      <w:divBdr>
        <w:top w:val="none" w:sz="0" w:space="0" w:color="auto"/>
        <w:left w:val="none" w:sz="0" w:space="0" w:color="auto"/>
        <w:bottom w:val="none" w:sz="0" w:space="0" w:color="auto"/>
        <w:right w:val="none" w:sz="0" w:space="0" w:color="auto"/>
      </w:divBdr>
    </w:div>
    <w:div w:id="841238047">
      <w:bodyDiv w:val="1"/>
      <w:marLeft w:val="0"/>
      <w:marRight w:val="0"/>
      <w:marTop w:val="0"/>
      <w:marBottom w:val="0"/>
      <w:divBdr>
        <w:top w:val="none" w:sz="0" w:space="0" w:color="auto"/>
        <w:left w:val="none" w:sz="0" w:space="0" w:color="auto"/>
        <w:bottom w:val="none" w:sz="0" w:space="0" w:color="auto"/>
        <w:right w:val="none" w:sz="0" w:space="0" w:color="auto"/>
      </w:divBdr>
    </w:div>
    <w:div w:id="841311883">
      <w:bodyDiv w:val="1"/>
      <w:marLeft w:val="0"/>
      <w:marRight w:val="0"/>
      <w:marTop w:val="0"/>
      <w:marBottom w:val="0"/>
      <w:divBdr>
        <w:top w:val="none" w:sz="0" w:space="0" w:color="auto"/>
        <w:left w:val="none" w:sz="0" w:space="0" w:color="auto"/>
        <w:bottom w:val="none" w:sz="0" w:space="0" w:color="auto"/>
        <w:right w:val="none" w:sz="0" w:space="0" w:color="auto"/>
      </w:divBdr>
    </w:div>
    <w:div w:id="841317895">
      <w:bodyDiv w:val="1"/>
      <w:marLeft w:val="0"/>
      <w:marRight w:val="0"/>
      <w:marTop w:val="0"/>
      <w:marBottom w:val="0"/>
      <w:divBdr>
        <w:top w:val="none" w:sz="0" w:space="0" w:color="auto"/>
        <w:left w:val="none" w:sz="0" w:space="0" w:color="auto"/>
        <w:bottom w:val="none" w:sz="0" w:space="0" w:color="auto"/>
        <w:right w:val="none" w:sz="0" w:space="0" w:color="auto"/>
      </w:divBdr>
    </w:div>
    <w:div w:id="841356455">
      <w:bodyDiv w:val="1"/>
      <w:marLeft w:val="0"/>
      <w:marRight w:val="0"/>
      <w:marTop w:val="0"/>
      <w:marBottom w:val="0"/>
      <w:divBdr>
        <w:top w:val="none" w:sz="0" w:space="0" w:color="auto"/>
        <w:left w:val="none" w:sz="0" w:space="0" w:color="auto"/>
        <w:bottom w:val="none" w:sz="0" w:space="0" w:color="auto"/>
        <w:right w:val="none" w:sz="0" w:space="0" w:color="auto"/>
      </w:divBdr>
    </w:div>
    <w:div w:id="841360052">
      <w:bodyDiv w:val="1"/>
      <w:marLeft w:val="0"/>
      <w:marRight w:val="0"/>
      <w:marTop w:val="0"/>
      <w:marBottom w:val="0"/>
      <w:divBdr>
        <w:top w:val="none" w:sz="0" w:space="0" w:color="auto"/>
        <w:left w:val="none" w:sz="0" w:space="0" w:color="auto"/>
        <w:bottom w:val="none" w:sz="0" w:space="0" w:color="auto"/>
        <w:right w:val="none" w:sz="0" w:space="0" w:color="auto"/>
      </w:divBdr>
    </w:div>
    <w:div w:id="841505620">
      <w:bodyDiv w:val="1"/>
      <w:marLeft w:val="0"/>
      <w:marRight w:val="0"/>
      <w:marTop w:val="0"/>
      <w:marBottom w:val="0"/>
      <w:divBdr>
        <w:top w:val="none" w:sz="0" w:space="0" w:color="auto"/>
        <w:left w:val="none" w:sz="0" w:space="0" w:color="auto"/>
        <w:bottom w:val="none" w:sz="0" w:space="0" w:color="auto"/>
        <w:right w:val="none" w:sz="0" w:space="0" w:color="auto"/>
      </w:divBdr>
    </w:div>
    <w:div w:id="841628842">
      <w:bodyDiv w:val="1"/>
      <w:marLeft w:val="0"/>
      <w:marRight w:val="0"/>
      <w:marTop w:val="0"/>
      <w:marBottom w:val="0"/>
      <w:divBdr>
        <w:top w:val="none" w:sz="0" w:space="0" w:color="auto"/>
        <w:left w:val="none" w:sz="0" w:space="0" w:color="auto"/>
        <w:bottom w:val="none" w:sz="0" w:space="0" w:color="auto"/>
        <w:right w:val="none" w:sz="0" w:space="0" w:color="auto"/>
      </w:divBdr>
    </w:div>
    <w:div w:id="841704929">
      <w:bodyDiv w:val="1"/>
      <w:marLeft w:val="0"/>
      <w:marRight w:val="0"/>
      <w:marTop w:val="0"/>
      <w:marBottom w:val="0"/>
      <w:divBdr>
        <w:top w:val="none" w:sz="0" w:space="0" w:color="auto"/>
        <w:left w:val="none" w:sz="0" w:space="0" w:color="auto"/>
        <w:bottom w:val="none" w:sz="0" w:space="0" w:color="auto"/>
        <w:right w:val="none" w:sz="0" w:space="0" w:color="auto"/>
      </w:divBdr>
    </w:div>
    <w:div w:id="841775743">
      <w:bodyDiv w:val="1"/>
      <w:marLeft w:val="0"/>
      <w:marRight w:val="0"/>
      <w:marTop w:val="0"/>
      <w:marBottom w:val="0"/>
      <w:divBdr>
        <w:top w:val="none" w:sz="0" w:space="0" w:color="auto"/>
        <w:left w:val="none" w:sz="0" w:space="0" w:color="auto"/>
        <w:bottom w:val="none" w:sz="0" w:space="0" w:color="auto"/>
        <w:right w:val="none" w:sz="0" w:space="0" w:color="auto"/>
      </w:divBdr>
    </w:div>
    <w:div w:id="841893781">
      <w:bodyDiv w:val="1"/>
      <w:marLeft w:val="0"/>
      <w:marRight w:val="0"/>
      <w:marTop w:val="0"/>
      <w:marBottom w:val="0"/>
      <w:divBdr>
        <w:top w:val="none" w:sz="0" w:space="0" w:color="auto"/>
        <w:left w:val="none" w:sz="0" w:space="0" w:color="auto"/>
        <w:bottom w:val="none" w:sz="0" w:space="0" w:color="auto"/>
        <w:right w:val="none" w:sz="0" w:space="0" w:color="auto"/>
      </w:divBdr>
    </w:div>
    <w:div w:id="842012240">
      <w:bodyDiv w:val="1"/>
      <w:marLeft w:val="0"/>
      <w:marRight w:val="0"/>
      <w:marTop w:val="0"/>
      <w:marBottom w:val="0"/>
      <w:divBdr>
        <w:top w:val="none" w:sz="0" w:space="0" w:color="auto"/>
        <w:left w:val="none" w:sz="0" w:space="0" w:color="auto"/>
        <w:bottom w:val="none" w:sz="0" w:space="0" w:color="auto"/>
        <w:right w:val="none" w:sz="0" w:space="0" w:color="auto"/>
      </w:divBdr>
    </w:div>
    <w:div w:id="842092424">
      <w:bodyDiv w:val="1"/>
      <w:marLeft w:val="0"/>
      <w:marRight w:val="0"/>
      <w:marTop w:val="0"/>
      <w:marBottom w:val="0"/>
      <w:divBdr>
        <w:top w:val="none" w:sz="0" w:space="0" w:color="auto"/>
        <w:left w:val="none" w:sz="0" w:space="0" w:color="auto"/>
        <w:bottom w:val="none" w:sz="0" w:space="0" w:color="auto"/>
        <w:right w:val="none" w:sz="0" w:space="0" w:color="auto"/>
      </w:divBdr>
    </w:div>
    <w:div w:id="842209735">
      <w:bodyDiv w:val="1"/>
      <w:marLeft w:val="0"/>
      <w:marRight w:val="0"/>
      <w:marTop w:val="0"/>
      <w:marBottom w:val="0"/>
      <w:divBdr>
        <w:top w:val="none" w:sz="0" w:space="0" w:color="auto"/>
        <w:left w:val="none" w:sz="0" w:space="0" w:color="auto"/>
        <w:bottom w:val="none" w:sz="0" w:space="0" w:color="auto"/>
        <w:right w:val="none" w:sz="0" w:space="0" w:color="auto"/>
      </w:divBdr>
    </w:div>
    <w:div w:id="843398862">
      <w:bodyDiv w:val="1"/>
      <w:marLeft w:val="0"/>
      <w:marRight w:val="0"/>
      <w:marTop w:val="0"/>
      <w:marBottom w:val="0"/>
      <w:divBdr>
        <w:top w:val="none" w:sz="0" w:space="0" w:color="auto"/>
        <w:left w:val="none" w:sz="0" w:space="0" w:color="auto"/>
        <w:bottom w:val="none" w:sz="0" w:space="0" w:color="auto"/>
        <w:right w:val="none" w:sz="0" w:space="0" w:color="auto"/>
      </w:divBdr>
    </w:div>
    <w:div w:id="843590896">
      <w:bodyDiv w:val="1"/>
      <w:marLeft w:val="0"/>
      <w:marRight w:val="0"/>
      <w:marTop w:val="0"/>
      <w:marBottom w:val="0"/>
      <w:divBdr>
        <w:top w:val="none" w:sz="0" w:space="0" w:color="auto"/>
        <w:left w:val="none" w:sz="0" w:space="0" w:color="auto"/>
        <w:bottom w:val="none" w:sz="0" w:space="0" w:color="auto"/>
        <w:right w:val="none" w:sz="0" w:space="0" w:color="auto"/>
      </w:divBdr>
    </w:div>
    <w:div w:id="843978847">
      <w:bodyDiv w:val="1"/>
      <w:marLeft w:val="0"/>
      <w:marRight w:val="0"/>
      <w:marTop w:val="0"/>
      <w:marBottom w:val="0"/>
      <w:divBdr>
        <w:top w:val="none" w:sz="0" w:space="0" w:color="auto"/>
        <w:left w:val="none" w:sz="0" w:space="0" w:color="auto"/>
        <w:bottom w:val="none" w:sz="0" w:space="0" w:color="auto"/>
        <w:right w:val="none" w:sz="0" w:space="0" w:color="auto"/>
      </w:divBdr>
    </w:div>
    <w:div w:id="845511079">
      <w:bodyDiv w:val="1"/>
      <w:marLeft w:val="0"/>
      <w:marRight w:val="0"/>
      <w:marTop w:val="0"/>
      <w:marBottom w:val="0"/>
      <w:divBdr>
        <w:top w:val="none" w:sz="0" w:space="0" w:color="auto"/>
        <w:left w:val="none" w:sz="0" w:space="0" w:color="auto"/>
        <w:bottom w:val="none" w:sz="0" w:space="0" w:color="auto"/>
        <w:right w:val="none" w:sz="0" w:space="0" w:color="auto"/>
      </w:divBdr>
    </w:div>
    <w:div w:id="845629875">
      <w:bodyDiv w:val="1"/>
      <w:marLeft w:val="0"/>
      <w:marRight w:val="0"/>
      <w:marTop w:val="0"/>
      <w:marBottom w:val="0"/>
      <w:divBdr>
        <w:top w:val="none" w:sz="0" w:space="0" w:color="auto"/>
        <w:left w:val="none" w:sz="0" w:space="0" w:color="auto"/>
        <w:bottom w:val="none" w:sz="0" w:space="0" w:color="auto"/>
        <w:right w:val="none" w:sz="0" w:space="0" w:color="auto"/>
      </w:divBdr>
    </w:div>
    <w:div w:id="846165877">
      <w:bodyDiv w:val="1"/>
      <w:marLeft w:val="0"/>
      <w:marRight w:val="0"/>
      <w:marTop w:val="0"/>
      <w:marBottom w:val="0"/>
      <w:divBdr>
        <w:top w:val="none" w:sz="0" w:space="0" w:color="auto"/>
        <w:left w:val="none" w:sz="0" w:space="0" w:color="auto"/>
        <w:bottom w:val="none" w:sz="0" w:space="0" w:color="auto"/>
        <w:right w:val="none" w:sz="0" w:space="0" w:color="auto"/>
      </w:divBdr>
    </w:div>
    <w:div w:id="846209856">
      <w:bodyDiv w:val="1"/>
      <w:marLeft w:val="0"/>
      <w:marRight w:val="0"/>
      <w:marTop w:val="0"/>
      <w:marBottom w:val="0"/>
      <w:divBdr>
        <w:top w:val="none" w:sz="0" w:space="0" w:color="auto"/>
        <w:left w:val="none" w:sz="0" w:space="0" w:color="auto"/>
        <w:bottom w:val="none" w:sz="0" w:space="0" w:color="auto"/>
        <w:right w:val="none" w:sz="0" w:space="0" w:color="auto"/>
      </w:divBdr>
    </w:div>
    <w:div w:id="846361683">
      <w:bodyDiv w:val="1"/>
      <w:marLeft w:val="0"/>
      <w:marRight w:val="0"/>
      <w:marTop w:val="0"/>
      <w:marBottom w:val="0"/>
      <w:divBdr>
        <w:top w:val="none" w:sz="0" w:space="0" w:color="auto"/>
        <w:left w:val="none" w:sz="0" w:space="0" w:color="auto"/>
        <w:bottom w:val="none" w:sz="0" w:space="0" w:color="auto"/>
        <w:right w:val="none" w:sz="0" w:space="0" w:color="auto"/>
      </w:divBdr>
    </w:div>
    <w:div w:id="846748686">
      <w:bodyDiv w:val="1"/>
      <w:marLeft w:val="0"/>
      <w:marRight w:val="0"/>
      <w:marTop w:val="0"/>
      <w:marBottom w:val="0"/>
      <w:divBdr>
        <w:top w:val="none" w:sz="0" w:space="0" w:color="auto"/>
        <w:left w:val="none" w:sz="0" w:space="0" w:color="auto"/>
        <w:bottom w:val="none" w:sz="0" w:space="0" w:color="auto"/>
        <w:right w:val="none" w:sz="0" w:space="0" w:color="auto"/>
      </w:divBdr>
    </w:div>
    <w:div w:id="846822794">
      <w:bodyDiv w:val="1"/>
      <w:marLeft w:val="0"/>
      <w:marRight w:val="0"/>
      <w:marTop w:val="0"/>
      <w:marBottom w:val="0"/>
      <w:divBdr>
        <w:top w:val="none" w:sz="0" w:space="0" w:color="auto"/>
        <w:left w:val="none" w:sz="0" w:space="0" w:color="auto"/>
        <w:bottom w:val="none" w:sz="0" w:space="0" w:color="auto"/>
        <w:right w:val="none" w:sz="0" w:space="0" w:color="auto"/>
      </w:divBdr>
    </w:div>
    <w:div w:id="847137378">
      <w:bodyDiv w:val="1"/>
      <w:marLeft w:val="0"/>
      <w:marRight w:val="0"/>
      <w:marTop w:val="0"/>
      <w:marBottom w:val="0"/>
      <w:divBdr>
        <w:top w:val="none" w:sz="0" w:space="0" w:color="auto"/>
        <w:left w:val="none" w:sz="0" w:space="0" w:color="auto"/>
        <w:bottom w:val="none" w:sz="0" w:space="0" w:color="auto"/>
        <w:right w:val="none" w:sz="0" w:space="0" w:color="auto"/>
      </w:divBdr>
    </w:div>
    <w:div w:id="847334005">
      <w:bodyDiv w:val="1"/>
      <w:marLeft w:val="0"/>
      <w:marRight w:val="0"/>
      <w:marTop w:val="0"/>
      <w:marBottom w:val="0"/>
      <w:divBdr>
        <w:top w:val="none" w:sz="0" w:space="0" w:color="auto"/>
        <w:left w:val="none" w:sz="0" w:space="0" w:color="auto"/>
        <w:bottom w:val="none" w:sz="0" w:space="0" w:color="auto"/>
        <w:right w:val="none" w:sz="0" w:space="0" w:color="auto"/>
      </w:divBdr>
    </w:div>
    <w:div w:id="847714896">
      <w:bodyDiv w:val="1"/>
      <w:marLeft w:val="0"/>
      <w:marRight w:val="0"/>
      <w:marTop w:val="0"/>
      <w:marBottom w:val="0"/>
      <w:divBdr>
        <w:top w:val="none" w:sz="0" w:space="0" w:color="auto"/>
        <w:left w:val="none" w:sz="0" w:space="0" w:color="auto"/>
        <w:bottom w:val="none" w:sz="0" w:space="0" w:color="auto"/>
        <w:right w:val="none" w:sz="0" w:space="0" w:color="auto"/>
      </w:divBdr>
    </w:div>
    <w:div w:id="848177479">
      <w:bodyDiv w:val="1"/>
      <w:marLeft w:val="0"/>
      <w:marRight w:val="0"/>
      <w:marTop w:val="0"/>
      <w:marBottom w:val="0"/>
      <w:divBdr>
        <w:top w:val="none" w:sz="0" w:space="0" w:color="auto"/>
        <w:left w:val="none" w:sz="0" w:space="0" w:color="auto"/>
        <w:bottom w:val="none" w:sz="0" w:space="0" w:color="auto"/>
        <w:right w:val="none" w:sz="0" w:space="0" w:color="auto"/>
      </w:divBdr>
    </w:div>
    <w:div w:id="848835052">
      <w:bodyDiv w:val="1"/>
      <w:marLeft w:val="0"/>
      <w:marRight w:val="0"/>
      <w:marTop w:val="0"/>
      <w:marBottom w:val="0"/>
      <w:divBdr>
        <w:top w:val="none" w:sz="0" w:space="0" w:color="auto"/>
        <w:left w:val="none" w:sz="0" w:space="0" w:color="auto"/>
        <w:bottom w:val="none" w:sz="0" w:space="0" w:color="auto"/>
        <w:right w:val="none" w:sz="0" w:space="0" w:color="auto"/>
      </w:divBdr>
    </w:div>
    <w:div w:id="849219196">
      <w:bodyDiv w:val="1"/>
      <w:marLeft w:val="0"/>
      <w:marRight w:val="0"/>
      <w:marTop w:val="0"/>
      <w:marBottom w:val="0"/>
      <w:divBdr>
        <w:top w:val="none" w:sz="0" w:space="0" w:color="auto"/>
        <w:left w:val="none" w:sz="0" w:space="0" w:color="auto"/>
        <w:bottom w:val="none" w:sz="0" w:space="0" w:color="auto"/>
        <w:right w:val="none" w:sz="0" w:space="0" w:color="auto"/>
      </w:divBdr>
    </w:div>
    <w:div w:id="849295070">
      <w:bodyDiv w:val="1"/>
      <w:marLeft w:val="0"/>
      <w:marRight w:val="0"/>
      <w:marTop w:val="0"/>
      <w:marBottom w:val="0"/>
      <w:divBdr>
        <w:top w:val="none" w:sz="0" w:space="0" w:color="auto"/>
        <w:left w:val="none" w:sz="0" w:space="0" w:color="auto"/>
        <w:bottom w:val="none" w:sz="0" w:space="0" w:color="auto"/>
        <w:right w:val="none" w:sz="0" w:space="0" w:color="auto"/>
      </w:divBdr>
    </w:div>
    <w:div w:id="849638276">
      <w:bodyDiv w:val="1"/>
      <w:marLeft w:val="0"/>
      <w:marRight w:val="0"/>
      <w:marTop w:val="0"/>
      <w:marBottom w:val="0"/>
      <w:divBdr>
        <w:top w:val="none" w:sz="0" w:space="0" w:color="auto"/>
        <w:left w:val="none" w:sz="0" w:space="0" w:color="auto"/>
        <w:bottom w:val="none" w:sz="0" w:space="0" w:color="auto"/>
        <w:right w:val="none" w:sz="0" w:space="0" w:color="auto"/>
      </w:divBdr>
    </w:div>
    <w:div w:id="849678918">
      <w:bodyDiv w:val="1"/>
      <w:marLeft w:val="0"/>
      <w:marRight w:val="0"/>
      <w:marTop w:val="0"/>
      <w:marBottom w:val="0"/>
      <w:divBdr>
        <w:top w:val="none" w:sz="0" w:space="0" w:color="auto"/>
        <w:left w:val="none" w:sz="0" w:space="0" w:color="auto"/>
        <w:bottom w:val="none" w:sz="0" w:space="0" w:color="auto"/>
        <w:right w:val="none" w:sz="0" w:space="0" w:color="auto"/>
      </w:divBdr>
    </w:div>
    <w:div w:id="849682344">
      <w:bodyDiv w:val="1"/>
      <w:marLeft w:val="0"/>
      <w:marRight w:val="0"/>
      <w:marTop w:val="0"/>
      <w:marBottom w:val="0"/>
      <w:divBdr>
        <w:top w:val="none" w:sz="0" w:space="0" w:color="auto"/>
        <w:left w:val="none" w:sz="0" w:space="0" w:color="auto"/>
        <w:bottom w:val="none" w:sz="0" w:space="0" w:color="auto"/>
        <w:right w:val="none" w:sz="0" w:space="0" w:color="auto"/>
      </w:divBdr>
    </w:div>
    <w:div w:id="850293569">
      <w:bodyDiv w:val="1"/>
      <w:marLeft w:val="0"/>
      <w:marRight w:val="0"/>
      <w:marTop w:val="0"/>
      <w:marBottom w:val="0"/>
      <w:divBdr>
        <w:top w:val="none" w:sz="0" w:space="0" w:color="auto"/>
        <w:left w:val="none" w:sz="0" w:space="0" w:color="auto"/>
        <w:bottom w:val="none" w:sz="0" w:space="0" w:color="auto"/>
        <w:right w:val="none" w:sz="0" w:space="0" w:color="auto"/>
      </w:divBdr>
    </w:div>
    <w:div w:id="850608988">
      <w:bodyDiv w:val="1"/>
      <w:marLeft w:val="0"/>
      <w:marRight w:val="0"/>
      <w:marTop w:val="0"/>
      <w:marBottom w:val="0"/>
      <w:divBdr>
        <w:top w:val="none" w:sz="0" w:space="0" w:color="auto"/>
        <w:left w:val="none" w:sz="0" w:space="0" w:color="auto"/>
        <w:bottom w:val="none" w:sz="0" w:space="0" w:color="auto"/>
        <w:right w:val="none" w:sz="0" w:space="0" w:color="auto"/>
      </w:divBdr>
    </w:div>
    <w:div w:id="850947042">
      <w:bodyDiv w:val="1"/>
      <w:marLeft w:val="0"/>
      <w:marRight w:val="0"/>
      <w:marTop w:val="0"/>
      <w:marBottom w:val="0"/>
      <w:divBdr>
        <w:top w:val="none" w:sz="0" w:space="0" w:color="auto"/>
        <w:left w:val="none" w:sz="0" w:space="0" w:color="auto"/>
        <w:bottom w:val="none" w:sz="0" w:space="0" w:color="auto"/>
        <w:right w:val="none" w:sz="0" w:space="0" w:color="auto"/>
      </w:divBdr>
    </w:div>
    <w:div w:id="850992641">
      <w:bodyDiv w:val="1"/>
      <w:marLeft w:val="0"/>
      <w:marRight w:val="0"/>
      <w:marTop w:val="0"/>
      <w:marBottom w:val="0"/>
      <w:divBdr>
        <w:top w:val="none" w:sz="0" w:space="0" w:color="auto"/>
        <w:left w:val="none" w:sz="0" w:space="0" w:color="auto"/>
        <w:bottom w:val="none" w:sz="0" w:space="0" w:color="auto"/>
        <w:right w:val="none" w:sz="0" w:space="0" w:color="auto"/>
      </w:divBdr>
    </w:div>
    <w:div w:id="851184907">
      <w:bodyDiv w:val="1"/>
      <w:marLeft w:val="0"/>
      <w:marRight w:val="0"/>
      <w:marTop w:val="0"/>
      <w:marBottom w:val="0"/>
      <w:divBdr>
        <w:top w:val="none" w:sz="0" w:space="0" w:color="auto"/>
        <w:left w:val="none" w:sz="0" w:space="0" w:color="auto"/>
        <w:bottom w:val="none" w:sz="0" w:space="0" w:color="auto"/>
        <w:right w:val="none" w:sz="0" w:space="0" w:color="auto"/>
      </w:divBdr>
    </w:div>
    <w:div w:id="851457093">
      <w:bodyDiv w:val="1"/>
      <w:marLeft w:val="0"/>
      <w:marRight w:val="0"/>
      <w:marTop w:val="0"/>
      <w:marBottom w:val="0"/>
      <w:divBdr>
        <w:top w:val="none" w:sz="0" w:space="0" w:color="auto"/>
        <w:left w:val="none" w:sz="0" w:space="0" w:color="auto"/>
        <w:bottom w:val="none" w:sz="0" w:space="0" w:color="auto"/>
        <w:right w:val="none" w:sz="0" w:space="0" w:color="auto"/>
      </w:divBdr>
    </w:div>
    <w:div w:id="852695008">
      <w:bodyDiv w:val="1"/>
      <w:marLeft w:val="0"/>
      <w:marRight w:val="0"/>
      <w:marTop w:val="0"/>
      <w:marBottom w:val="0"/>
      <w:divBdr>
        <w:top w:val="none" w:sz="0" w:space="0" w:color="auto"/>
        <w:left w:val="none" w:sz="0" w:space="0" w:color="auto"/>
        <w:bottom w:val="none" w:sz="0" w:space="0" w:color="auto"/>
        <w:right w:val="none" w:sz="0" w:space="0" w:color="auto"/>
      </w:divBdr>
    </w:div>
    <w:div w:id="852957595">
      <w:bodyDiv w:val="1"/>
      <w:marLeft w:val="0"/>
      <w:marRight w:val="0"/>
      <w:marTop w:val="0"/>
      <w:marBottom w:val="0"/>
      <w:divBdr>
        <w:top w:val="none" w:sz="0" w:space="0" w:color="auto"/>
        <w:left w:val="none" w:sz="0" w:space="0" w:color="auto"/>
        <w:bottom w:val="none" w:sz="0" w:space="0" w:color="auto"/>
        <w:right w:val="none" w:sz="0" w:space="0" w:color="auto"/>
      </w:divBdr>
    </w:div>
    <w:div w:id="852961115">
      <w:bodyDiv w:val="1"/>
      <w:marLeft w:val="0"/>
      <w:marRight w:val="0"/>
      <w:marTop w:val="0"/>
      <w:marBottom w:val="0"/>
      <w:divBdr>
        <w:top w:val="none" w:sz="0" w:space="0" w:color="auto"/>
        <w:left w:val="none" w:sz="0" w:space="0" w:color="auto"/>
        <w:bottom w:val="none" w:sz="0" w:space="0" w:color="auto"/>
        <w:right w:val="none" w:sz="0" w:space="0" w:color="auto"/>
      </w:divBdr>
    </w:div>
    <w:div w:id="853496338">
      <w:bodyDiv w:val="1"/>
      <w:marLeft w:val="0"/>
      <w:marRight w:val="0"/>
      <w:marTop w:val="0"/>
      <w:marBottom w:val="0"/>
      <w:divBdr>
        <w:top w:val="none" w:sz="0" w:space="0" w:color="auto"/>
        <w:left w:val="none" w:sz="0" w:space="0" w:color="auto"/>
        <w:bottom w:val="none" w:sz="0" w:space="0" w:color="auto"/>
        <w:right w:val="none" w:sz="0" w:space="0" w:color="auto"/>
      </w:divBdr>
    </w:div>
    <w:div w:id="853498385">
      <w:bodyDiv w:val="1"/>
      <w:marLeft w:val="0"/>
      <w:marRight w:val="0"/>
      <w:marTop w:val="0"/>
      <w:marBottom w:val="0"/>
      <w:divBdr>
        <w:top w:val="none" w:sz="0" w:space="0" w:color="auto"/>
        <w:left w:val="none" w:sz="0" w:space="0" w:color="auto"/>
        <w:bottom w:val="none" w:sz="0" w:space="0" w:color="auto"/>
        <w:right w:val="none" w:sz="0" w:space="0" w:color="auto"/>
      </w:divBdr>
    </w:div>
    <w:div w:id="853611368">
      <w:bodyDiv w:val="1"/>
      <w:marLeft w:val="0"/>
      <w:marRight w:val="0"/>
      <w:marTop w:val="0"/>
      <w:marBottom w:val="0"/>
      <w:divBdr>
        <w:top w:val="none" w:sz="0" w:space="0" w:color="auto"/>
        <w:left w:val="none" w:sz="0" w:space="0" w:color="auto"/>
        <w:bottom w:val="none" w:sz="0" w:space="0" w:color="auto"/>
        <w:right w:val="none" w:sz="0" w:space="0" w:color="auto"/>
      </w:divBdr>
    </w:div>
    <w:div w:id="853688895">
      <w:bodyDiv w:val="1"/>
      <w:marLeft w:val="0"/>
      <w:marRight w:val="0"/>
      <w:marTop w:val="0"/>
      <w:marBottom w:val="0"/>
      <w:divBdr>
        <w:top w:val="none" w:sz="0" w:space="0" w:color="auto"/>
        <w:left w:val="none" w:sz="0" w:space="0" w:color="auto"/>
        <w:bottom w:val="none" w:sz="0" w:space="0" w:color="auto"/>
        <w:right w:val="none" w:sz="0" w:space="0" w:color="auto"/>
      </w:divBdr>
    </w:div>
    <w:div w:id="853878464">
      <w:bodyDiv w:val="1"/>
      <w:marLeft w:val="0"/>
      <w:marRight w:val="0"/>
      <w:marTop w:val="0"/>
      <w:marBottom w:val="0"/>
      <w:divBdr>
        <w:top w:val="none" w:sz="0" w:space="0" w:color="auto"/>
        <w:left w:val="none" w:sz="0" w:space="0" w:color="auto"/>
        <w:bottom w:val="none" w:sz="0" w:space="0" w:color="auto"/>
        <w:right w:val="none" w:sz="0" w:space="0" w:color="auto"/>
      </w:divBdr>
    </w:div>
    <w:div w:id="854728075">
      <w:bodyDiv w:val="1"/>
      <w:marLeft w:val="0"/>
      <w:marRight w:val="0"/>
      <w:marTop w:val="0"/>
      <w:marBottom w:val="0"/>
      <w:divBdr>
        <w:top w:val="none" w:sz="0" w:space="0" w:color="auto"/>
        <w:left w:val="none" w:sz="0" w:space="0" w:color="auto"/>
        <w:bottom w:val="none" w:sz="0" w:space="0" w:color="auto"/>
        <w:right w:val="none" w:sz="0" w:space="0" w:color="auto"/>
      </w:divBdr>
    </w:div>
    <w:div w:id="856428498">
      <w:bodyDiv w:val="1"/>
      <w:marLeft w:val="0"/>
      <w:marRight w:val="0"/>
      <w:marTop w:val="0"/>
      <w:marBottom w:val="0"/>
      <w:divBdr>
        <w:top w:val="none" w:sz="0" w:space="0" w:color="auto"/>
        <w:left w:val="none" w:sz="0" w:space="0" w:color="auto"/>
        <w:bottom w:val="none" w:sz="0" w:space="0" w:color="auto"/>
        <w:right w:val="none" w:sz="0" w:space="0" w:color="auto"/>
      </w:divBdr>
    </w:div>
    <w:div w:id="856429539">
      <w:bodyDiv w:val="1"/>
      <w:marLeft w:val="0"/>
      <w:marRight w:val="0"/>
      <w:marTop w:val="0"/>
      <w:marBottom w:val="0"/>
      <w:divBdr>
        <w:top w:val="none" w:sz="0" w:space="0" w:color="auto"/>
        <w:left w:val="none" w:sz="0" w:space="0" w:color="auto"/>
        <w:bottom w:val="none" w:sz="0" w:space="0" w:color="auto"/>
        <w:right w:val="none" w:sz="0" w:space="0" w:color="auto"/>
      </w:divBdr>
    </w:div>
    <w:div w:id="856430004">
      <w:bodyDiv w:val="1"/>
      <w:marLeft w:val="0"/>
      <w:marRight w:val="0"/>
      <w:marTop w:val="0"/>
      <w:marBottom w:val="0"/>
      <w:divBdr>
        <w:top w:val="none" w:sz="0" w:space="0" w:color="auto"/>
        <w:left w:val="none" w:sz="0" w:space="0" w:color="auto"/>
        <w:bottom w:val="none" w:sz="0" w:space="0" w:color="auto"/>
        <w:right w:val="none" w:sz="0" w:space="0" w:color="auto"/>
      </w:divBdr>
    </w:div>
    <w:div w:id="856777699">
      <w:bodyDiv w:val="1"/>
      <w:marLeft w:val="0"/>
      <w:marRight w:val="0"/>
      <w:marTop w:val="0"/>
      <w:marBottom w:val="0"/>
      <w:divBdr>
        <w:top w:val="none" w:sz="0" w:space="0" w:color="auto"/>
        <w:left w:val="none" w:sz="0" w:space="0" w:color="auto"/>
        <w:bottom w:val="none" w:sz="0" w:space="0" w:color="auto"/>
        <w:right w:val="none" w:sz="0" w:space="0" w:color="auto"/>
      </w:divBdr>
    </w:div>
    <w:div w:id="857156998">
      <w:bodyDiv w:val="1"/>
      <w:marLeft w:val="0"/>
      <w:marRight w:val="0"/>
      <w:marTop w:val="0"/>
      <w:marBottom w:val="0"/>
      <w:divBdr>
        <w:top w:val="none" w:sz="0" w:space="0" w:color="auto"/>
        <w:left w:val="none" w:sz="0" w:space="0" w:color="auto"/>
        <w:bottom w:val="none" w:sz="0" w:space="0" w:color="auto"/>
        <w:right w:val="none" w:sz="0" w:space="0" w:color="auto"/>
      </w:divBdr>
    </w:div>
    <w:div w:id="857307913">
      <w:bodyDiv w:val="1"/>
      <w:marLeft w:val="0"/>
      <w:marRight w:val="0"/>
      <w:marTop w:val="0"/>
      <w:marBottom w:val="0"/>
      <w:divBdr>
        <w:top w:val="none" w:sz="0" w:space="0" w:color="auto"/>
        <w:left w:val="none" w:sz="0" w:space="0" w:color="auto"/>
        <w:bottom w:val="none" w:sz="0" w:space="0" w:color="auto"/>
        <w:right w:val="none" w:sz="0" w:space="0" w:color="auto"/>
      </w:divBdr>
    </w:div>
    <w:div w:id="857432380">
      <w:bodyDiv w:val="1"/>
      <w:marLeft w:val="0"/>
      <w:marRight w:val="0"/>
      <w:marTop w:val="0"/>
      <w:marBottom w:val="0"/>
      <w:divBdr>
        <w:top w:val="none" w:sz="0" w:space="0" w:color="auto"/>
        <w:left w:val="none" w:sz="0" w:space="0" w:color="auto"/>
        <w:bottom w:val="none" w:sz="0" w:space="0" w:color="auto"/>
        <w:right w:val="none" w:sz="0" w:space="0" w:color="auto"/>
      </w:divBdr>
    </w:div>
    <w:div w:id="858470156">
      <w:bodyDiv w:val="1"/>
      <w:marLeft w:val="0"/>
      <w:marRight w:val="0"/>
      <w:marTop w:val="0"/>
      <w:marBottom w:val="0"/>
      <w:divBdr>
        <w:top w:val="none" w:sz="0" w:space="0" w:color="auto"/>
        <w:left w:val="none" w:sz="0" w:space="0" w:color="auto"/>
        <w:bottom w:val="none" w:sz="0" w:space="0" w:color="auto"/>
        <w:right w:val="none" w:sz="0" w:space="0" w:color="auto"/>
      </w:divBdr>
    </w:div>
    <w:div w:id="858541142">
      <w:bodyDiv w:val="1"/>
      <w:marLeft w:val="0"/>
      <w:marRight w:val="0"/>
      <w:marTop w:val="0"/>
      <w:marBottom w:val="0"/>
      <w:divBdr>
        <w:top w:val="none" w:sz="0" w:space="0" w:color="auto"/>
        <w:left w:val="none" w:sz="0" w:space="0" w:color="auto"/>
        <w:bottom w:val="none" w:sz="0" w:space="0" w:color="auto"/>
        <w:right w:val="none" w:sz="0" w:space="0" w:color="auto"/>
      </w:divBdr>
    </w:div>
    <w:div w:id="858743332">
      <w:bodyDiv w:val="1"/>
      <w:marLeft w:val="0"/>
      <w:marRight w:val="0"/>
      <w:marTop w:val="0"/>
      <w:marBottom w:val="0"/>
      <w:divBdr>
        <w:top w:val="none" w:sz="0" w:space="0" w:color="auto"/>
        <w:left w:val="none" w:sz="0" w:space="0" w:color="auto"/>
        <w:bottom w:val="none" w:sz="0" w:space="0" w:color="auto"/>
        <w:right w:val="none" w:sz="0" w:space="0" w:color="auto"/>
      </w:divBdr>
    </w:div>
    <w:div w:id="858859991">
      <w:bodyDiv w:val="1"/>
      <w:marLeft w:val="0"/>
      <w:marRight w:val="0"/>
      <w:marTop w:val="0"/>
      <w:marBottom w:val="0"/>
      <w:divBdr>
        <w:top w:val="none" w:sz="0" w:space="0" w:color="auto"/>
        <w:left w:val="none" w:sz="0" w:space="0" w:color="auto"/>
        <w:bottom w:val="none" w:sz="0" w:space="0" w:color="auto"/>
        <w:right w:val="none" w:sz="0" w:space="0" w:color="auto"/>
      </w:divBdr>
    </w:div>
    <w:div w:id="859050665">
      <w:bodyDiv w:val="1"/>
      <w:marLeft w:val="0"/>
      <w:marRight w:val="0"/>
      <w:marTop w:val="0"/>
      <w:marBottom w:val="0"/>
      <w:divBdr>
        <w:top w:val="none" w:sz="0" w:space="0" w:color="auto"/>
        <w:left w:val="none" w:sz="0" w:space="0" w:color="auto"/>
        <w:bottom w:val="none" w:sz="0" w:space="0" w:color="auto"/>
        <w:right w:val="none" w:sz="0" w:space="0" w:color="auto"/>
      </w:divBdr>
    </w:div>
    <w:div w:id="859468160">
      <w:bodyDiv w:val="1"/>
      <w:marLeft w:val="0"/>
      <w:marRight w:val="0"/>
      <w:marTop w:val="0"/>
      <w:marBottom w:val="0"/>
      <w:divBdr>
        <w:top w:val="none" w:sz="0" w:space="0" w:color="auto"/>
        <w:left w:val="none" w:sz="0" w:space="0" w:color="auto"/>
        <w:bottom w:val="none" w:sz="0" w:space="0" w:color="auto"/>
        <w:right w:val="none" w:sz="0" w:space="0" w:color="auto"/>
      </w:divBdr>
    </w:div>
    <w:div w:id="860045090">
      <w:bodyDiv w:val="1"/>
      <w:marLeft w:val="0"/>
      <w:marRight w:val="0"/>
      <w:marTop w:val="0"/>
      <w:marBottom w:val="0"/>
      <w:divBdr>
        <w:top w:val="none" w:sz="0" w:space="0" w:color="auto"/>
        <w:left w:val="none" w:sz="0" w:space="0" w:color="auto"/>
        <w:bottom w:val="none" w:sz="0" w:space="0" w:color="auto"/>
        <w:right w:val="none" w:sz="0" w:space="0" w:color="auto"/>
      </w:divBdr>
    </w:div>
    <w:div w:id="860751577">
      <w:bodyDiv w:val="1"/>
      <w:marLeft w:val="0"/>
      <w:marRight w:val="0"/>
      <w:marTop w:val="0"/>
      <w:marBottom w:val="0"/>
      <w:divBdr>
        <w:top w:val="none" w:sz="0" w:space="0" w:color="auto"/>
        <w:left w:val="none" w:sz="0" w:space="0" w:color="auto"/>
        <w:bottom w:val="none" w:sz="0" w:space="0" w:color="auto"/>
        <w:right w:val="none" w:sz="0" w:space="0" w:color="auto"/>
      </w:divBdr>
    </w:div>
    <w:div w:id="861482501">
      <w:bodyDiv w:val="1"/>
      <w:marLeft w:val="0"/>
      <w:marRight w:val="0"/>
      <w:marTop w:val="0"/>
      <w:marBottom w:val="0"/>
      <w:divBdr>
        <w:top w:val="none" w:sz="0" w:space="0" w:color="auto"/>
        <w:left w:val="none" w:sz="0" w:space="0" w:color="auto"/>
        <w:bottom w:val="none" w:sz="0" w:space="0" w:color="auto"/>
        <w:right w:val="none" w:sz="0" w:space="0" w:color="auto"/>
      </w:divBdr>
    </w:div>
    <w:div w:id="861743817">
      <w:bodyDiv w:val="1"/>
      <w:marLeft w:val="0"/>
      <w:marRight w:val="0"/>
      <w:marTop w:val="0"/>
      <w:marBottom w:val="0"/>
      <w:divBdr>
        <w:top w:val="none" w:sz="0" w:space="0" w:color="auto"/>
        <w:left w:val="none" w:sz="0" w:space="0" w:color="auto"/>
        <w:bottom w:val="none" w:sz="0" w:space="0" w:color="auto"/>
        <w:right w:val="none" w:sz="0" w:space="0" w:color="auto"/>
      </w:divBdr>
    </w:div>
    <w:div w:id="861746921">
      <w:bodyDiv w:val="1"/>
      <w:marLeft w:val="0"/>
      <w:marRight w:val="0"/>
      <w:marTop w:val="0"/>
      <w:marBottom w:val="0"/>
      <w:divBdr>
        <w:top w:val="none" w:sz="0" w:space="0" w:color="auto"/>
        <w:left w:val="none" w:sz="0" w:space="0" w:color="auto"/>
        <w:bottom w:val="none" w:sz="0" w:space="0" w:color="auto"/>
        <w:right w:val="none" w:sz="0" w:space="0" w:color="auto"/>
      </w:divBdr>
    </w:div>
    <w:div w:id="862011115">
      <w:bodyDiv w:val="1"/>
      <w:marLeft w:val="0"/>
      <w:marRight w:val="0"/>
      <w:marTop w:val="0"/>
      <w:marBottom w:val="0"/>
      <w:divBdr>
        <w:top w:val="none" w:sz="0" w:space="0" w:color="auto"/>
        <w:left w:val="none" w:sz="0" w:space="0" w:color="auto"/>
        <w:bottom w:val="none" w:sz="0" w:space="0" w:color="auto"/>
        <w:right w:val="none" w:sz="0" w:space="0" w:color="auto"/>
      </w:divBdr>
    </w:div>
    <w:div w:id="862132891">
      <w:bodyDiv w:val="1"/>
      <w:marLeft w:val="0"/>
      <w:marRight w:val="0"/>
      <w:marTop w:val="0"/>
      <w:marBottom w:val="0"/>
      <w:divBdr>
        <w:top w:val="none" w:sz="0" w:space="0" w:color="auto"/>
        <w:left w:val="none" w:sz="0" w:space="0" w:color="auto"/>
        <w:bottom w:val="none" w:sz="0" w:space="0" w:color="auto"/>
        <w:right w:val="none" w:sz="0" w:space="0" w:color="auto"/>
      </w:divBdr>
    </w:div>
    <w:div w:id="862283741">
      <w:bodyDiv w:val="1"/>
      <w:marLeft w:val="0"/>
      <w:marRight w:val="0"/>
      <w:marTop w:val="0"/>
      <w:marBottom w:val="0"/>
      <w:divBdr>
        <w:top w:val="none" w:sz="0" w:space="0" w:color="auto"/>
        <w:left w:val="none" w:sz="0" w:space="0" w:color="auto"/>
        <w:bottom w:val="none" w:sz="0" w:space="0" w:color="auto"/>
        <w:right w:val="none" w:sz="0" w:space="0" w:color="auto"/>
      </w:divBdr>
    </w:div>
    <w:div w:id="862405143">
      <w:bodyDiv w:val="1"/>
      <w:marLeft w:val="0"/>
      <w:marRight w:val="0"/>
      <w:marTop w:val="0"/>
      <w:marBottom w:val="0"/>
      <w:divBdr>
        <w:top w:val="none" w:sz="0" w:space="0" w:color="auto"/>
        <w:left w:val="none" w:sz="0" w:space="0" w:color="auto"/>
        <w:bottom w:val="none" w:sz="0" w:space="0" w:color="auto"/>
        <w:right w:val="none" w:sz="0" w:space="0" w:color="auto"/>
      </w:divBdr>
    </w:div>
    <w:div w:id="862476280">
      <w:bodyDiv w:val="1"/>
      <w:marLeft w:val="0"/>
      <w:marRight w:val="0"/>
      <w:marTop w:val="0"/>
      <w:marBottom w:val="0"/>
      <w:divBdr>
        <w:top w:val="none" w:sz="0" w:space="0" w:color="auto"/>
        <w:left w:val="none" w:sz="0" w:space="0" w:color="auto"/>
        <w:bottom w:val="none" w:sz="0" w:space="0" w:color="auto"/>
        <w:right w:val="none" w:sz="0" w:space="0" w:color="auto"/>
      </w:divBdr>
    </w:div>
    <w:div w:id="862744927">
      <w:bodyDiv w:val="1"/>
      <w:marLeft w:val="0"/>
      <w:marRight w:val="0"/>
      <w:marTop w:val="0"/>
      <w:marBottom w:val="0"/>
      <w:divBdr>
        <w:top w:val="none" w:sz="0" w:space="0" w:color="auto"/>
        <w:left w:val="none" w:sz="0" w:space="0" w:color="auto"/>
        <w:bottom w:val="none" w:sz="0" w:space="0" w:color="auto"/>
        <w:right w:val="none" w:sz="0" w:space="0" w:color="auto"/>
      </w:divBdr>
    </w:div>
    <w:div w:id="862745166">
      <w:bodyDiv w:val="1"/>
      <w:marLeft w:val="0"/>
      <w:marRight w:val="0"/>
      <w:marTop w:val="0"/>
      <w:marBottom w:val="0"/>
      <w:divBdr>
        <w:top w:val="none" w:sz="0" w:space="0" w:color="auto"/>
        <w:left w:val="none" w:sz="0" w:space="0" w:color="auto"/>
        <w:bottom w:val="none" w:sz="0" w:space="0" w:color="auto"/>
        <w:right w:val="none" w:sz="0" w:space="0" w:color="auto"/>
      </w:divBdr>
    </w:div>
    <w:div w:id="863052432">
      <w:bodyDiv w:val="1"/>
      <w:marLeft w:val="0"/>
      <w:marRight w:val="0"/>
      <w:marTop w:val="0"/>
      <w:marBottom w:val="0"/>
      <w:divBdr>
        <w:top w:val="none" w:sz="0" w:space="0" w:color="auto"/>
        <w:left w:val="none" w:sz="0" w:space="0" w:color="auto"/>
        <w:bottom w:val="none" w:sz="0" w:space="0" w:color="auto"/>
        <w:right w:val="none" w:sz="0" w:space="0" w:color="auto"/>
      </w:divBdr>
    </w:div>
    <w:div w:id="863130249">
      <w:bodyDiv w:val="1"/>
      <w:marLeft w:val="0"/>
      <w:marRight w:val="0"/>
      <w:marTop w:val="0"/>
      <w:marBottom w:val="0"/>
      <w:divBdr>
        <w:top w:val="none" w:sz="0" w:space="0" w:color="auto"/>
        <w:left w:val="none" w:sz="0" w:space="0" w:color="auto"/>
        <w:bottom w:val="none" w:sz="0" w:space="0" w:color="auto"/>
        <w:right w:val="none" w:sz="0" w:space="0" w:color="auto"/>
      </w:divBdr>
    </w:div>
    <w:div w:id="863250094">
      <w:bodyDiv w:val="1"/>
      <w:marLeft w:val="0"/>
      <w:marRight w:val="0"/>
      <w:marTop w:val="0"/>
      <w:marBottom w:val="0"/>
      <w:divBdr>
        <w:top w:val="none" w:sz="0" w:space="0" w:color="auto"/>
        <w:left w:val="none" w:sz="0" w:space="0" w:color="auto"/>
        <w:bottom w:val="none" w:sz="0" w:space="0" w:color="auto"/>
        <w:right w:val="none" w:sz="0" w:space="0" w:color="auto"/>
      </w:divBdr>
    </w:div>
    <w:div w:id="863400161">
      <w:bodyDiv w:val="1"/>
      <w:marLeft w:val="0"/>
      <w:marRight w:val="0"/>
      <w:marTop w:val="0"/>
      <w:marBottom w:val="0"/>
      <w:divBdr>
        <w:top w:val="none" w:sz="0" w:space="0" w:color="auto"/>
        <w:left w:val="none" w:sz="0" w:space="0" w:color="auto"/>
        <w:bottom w:val="none" w:sz="0" w:space="0" w:color="auto"/>
        <w:right w:val="none" w:sz="0" w:space="0" w:color="auto"/>
      </w:divBdr>
    </w:div>
    <w:div w:id="863707413">
      <w:bodyDiv w:val="1"/>
      <w:marLeft w:val="0"/>
      <w:marRight w:val="0"/>
      <w:marTop w:val="0"/>
      <w:marBottom w:val="0"/>
      <w:divBdr>
        <w:top w:val="none" w:sz="0" w:space="0" w:color="auto"/>
        <w:left w:val="none" w:sz="0" w:space="0" w:color="auto"/>
        <w:bottom w:val="none" w:sz="0" w:space="0" w:color="auto"/>
        <w:right w:val="none" w:sz="0" w:space="0" w:color="auto"/>
      </w:divBdr>
    </w:div>
    <w:div w:id="864488450">
      <w:bodyDiv w:val="1"/>
      <w:marLeft w:val="0"/>
      <w:marRight w:val="0"/>
      <w:marTop w:val="0"/>
      <w:marBottom w:val="0"/>
      <w:divBdr>
        <w:top w:val="none" w:sz="0" w:space="0" w:color="auto"/>
        <w:left w:val="none" w:sz="0" w:space="0" w:color="auto"/>
        <w:bottom w:val="none" w:sz="0" w:space="0" w:color="auto"/>
        <w:right w:val="none" w:sz="0" w:space="0" w:color="auto"/>
      </w:divBdr>
    </w:div>
    <w:div w:id="866022631">
      <w:bodyDiv w:val="1"/>
      <w:marLeft w:val="0"/>
      <w:marRight w:val="0"/>
      <w:marTop w:val="0"/>
      <w:marBottom w:val="0"/>
      <w:divBdr>
        <w:top w:val="none" w:sz="0" w:space="0" w:color="auto"/>
        <w:left w:val="none" w:sz="0" w:space="0" w:color="auto"/>
        <w:bottom w:val="none" w:sz="0" w:space="0" w:color="auto"/>
        <w:right w:val="none" w:sz="0" w:space="0" w:color="auto"/>
      </w:divBdr>
    </w:div>
    <w:div w:id="866211621">
      <w:bodyDiv w:val="1"/>
      <w:marLeft w:val="0"/>
      <w:marRight w:val="0"/>
      <w:marTop w:val="0"/>
      <w:marBottom w:val="0"/>
      <w:divBdr>
        <w:top w:val="none" w:sz="0" w:space="0" w:color="auto"/>
        <w:left w:val="none" w:sz="0" w:space="0" w:color="auto"/>
        <w:bottom w:val="none" w:sz="0" w:space="0" w:color="auto"/>
        <w:right w:val="none" w:sz="0" w:space="0" w:color="auto"/>
      </w:divBdr>
    </w:div>
    <w:div w:id="866216180">
      <w:bodyDiv w:val="1"/>
      <w:marLeft w:val="0"/>
      <w:marRight w:val="0"/>
      <w:marTop w:val="0"/>
      <w:marBottom w:val="0"/>
      <w:divBdr>
        <w:top w:val="none" w:sz="0" w:space="0" w:color="auto"/>
        <w:left w:val="none" w:sz="0" w:space="0" w:color="auto"/>
        <w:bottom w:val="none" w:sz="0" w:space="0" w:color="auto"/>
        <w:right w:val="none" w:sz="0" w:space="0" w:color="auto"/>
      </w:divBdr>
    </w:div>
    <w:div w:id="866260714">
      <w:bodyDiv w:val="1"/>
      <w:marLeft w:val="0"/>
      <w:marRight w:val="0"/>
      <w:marTop w:val="0"/>
      <w:marBottom w:val="0"/>
      <w:divBdr>
        <w:top w:val="none" w:sz="0" w:space="0" w:color="auto"/>
        <w:left w:val="none" w:sz="0" w:space="0" w:color="auto"/>
        <w:bottom w:val="none" w:sz="0" w:space="0" w:color="auto"/>
        <w:right w:val="none" w:sz="0" w:space="0" w:color="auto"/>
      </w:divBdr>
    </w:div>
    <w:div w:id="866412472">
      <w:bodyDiv w:val="1"/>
      <w:marLeft w:val="0"/>
      <w:marRight w:val="0"/>
      <w:marTop w:val="0"/>
      <w:marBottom w:val="0"/>
      <w:divBdr>
        <w:top w:val="none" w:sz="0" w:space="0" w:color="auto"/>
        <w:left w:val="none" w:sz="0" w:space="0" w:color="auto"/>
        <w:bottom w:val="none" w:sz="0" w:space="0" w:color="auto"/>
        <w:right w:val="none" w:sz="0" w:space="0" w:color="auto"/>
      </w:divBdr>
    </w:div>
    <w:div w:id="866719327">
      <w:bodyDiv w:val="1"/>
      <w:marLeft w:val="0"/>
      <w:marRight w:val="0"/>
      <w:marTop w:val="0"/>
      <w:marBottom w:val="0"/>
      <w:divBdr>
        <w:top w:val="none" w:sz="0" w:space="0" w:color="auto"/>
        <w:left w:val="none" w:sz="0" w:space="0" w:color="auto"/>
        <w:bottom w:val="none" w:sz="0" w:space="0" w:color="auto"/>
        <w:right w:val="none" w:sz="0" w:space="0" w:color="auto"/>
      </w:divBdr>
    </w:div>
    <w:div w:id="867837221">
      <w:bodyDiv w:val="1"/>
      <w:marLeft w:val="0"/>
      <w:marRight w:val="0"/>
      <w:marTop w:val="0"/>
      <w:marBottom w:val="0"/>
      <w:divBdr>
        <w:top w:val="none" w:sz="0" w:space="0" w:color="auto"/>
        <w:left w:val="none" w:sz="0" w:space="0" w:color="auto"/>
        <w:bottom w:val="none" w:sz="0" w:space="0" w:color="auto"/>
        <w:right w:val="none" w:sz="0" w:space="0" w:color="auto"/>
      </w:divBdr>
    </w:div>
    <w:div w:id="867913780">
      <w:bodyDiv w:val="1"/>
      <w:marLeft w:val="0"/>
      <w:marRight w:val="0"/>
      <w:marTop w:val="0"/>
      <w:marBottom w:val="0"/>
      <w:divBdr>
        <w:top w:val="none" w:sz="0" w:space="0" w:color="auto"/>
        <w:left w:val="none" w:sz="0" w:space="0" w:color="auto"/>
        <w:bottom w:val="none" w:sz="0" w:space="0" w:color="auto"/>
        <w:right w:val="none" w:sz="0" w:space="0" w:color="auto"/>
      </w:divBdr>
    </w:div>
    <w:div w:id="868876674">
      <w:bodyDiv w:val="1"/>
      <w:marLeft w:val="0"/>
      <w:marRight w:val="0"/>
      <w:marTop w:val="0"/>
      <w:marBottom w:val="0"/>
      <w:divBdr>
        <w:top w:val="none" w:sz="0" w:space="0" w:color="auto"/>
        <w:left w:val="none" w:sz="0" w:space="0" w:color="auto"/>
        <w:bottom w:val="none" w:sz="0" w:space="0" w:color="auto"/>
        <w:right w:val="none" w:sz="0" w:space="0" w:color="auto"/>
      </w:divBdr>
    </w:div>
    <w:div w:id="868954904">
      <w:bodyDiv w:val="1"/>
      <w:marLeft w:val="0"/>
      <w:marRight w:val="0"/>
      <w:marTop w:val="0"/>
      <w:marBottom w:val="0"/>
      <w:divBdr>
        <w:top w:val="none" w:sz="0" w:space="0" w:color="auto"/>
        <w:left w:val="none" w:sz="0" w:space="0" w:color="auto"/>
        <w:bottom w:val="none" w:sz="0" w:space="0" w:color="auto"/>
        <w:right w:val="none" w:sz="0" w:space="0" w:color="auto"/>
      </w:divBdr>
    </w:div>
    <w:div w:id="869608363">
      <w:bodyDiv w:val="1"/>
      <w:marLeft w:val="0"/>
      <w:marRight w:val="0"/>
      <w:marTop w:val="0"/>
      <w:marBottom w:val="0"/>
      <w:divBdr>
        <w:top w:val="none" w:sz="0" w:space="0" w:color="auto"/>
        <w:left w:val="none" w:sz="0" w:space="0" w:color="auto"/>
        <w:bottom w:val="none" w:sz="0" w:space="0" w:color="auto"/>
        <w:right w:val="none" w:sz="0" w:space="0" w:color="auto"/>
      </w:divBdr>
    </w:div>
    <w:div w:id="869731138">
      <w:bodyDiv w:val="1"/>
      <w:marLeft w:val="0"/>
      <w:marRight w:val="0"/>
      <w:marTop w:val="0"/>
      <w:marBottom w:val="0"/>
      <w:divBdr>
        <w:top w:val="none" w:sz="0" w:space="0" w:color="auto"/>
        <w:left w:val="none" w:sz="0" w:space="0" w:color="auto"/>
        <w:bottom w:val="none" w:sz="0" w:space="0" w:color="auto"/>
        <w:right w:val="none" w:sz="0" w:space="0" w:color="auto"/>
      </w:divBdr>
    </w:div>
    <w:div w:id="870217489">
      <w:bodyDiv w:val="1"/>
      <w:marLeft w:val="0"/>
      <w:marRight w:val="0"/>
      <w:marTop w:val="0"/>
      <w:marBottom w:val="0"/>
      <w:divBdr>
        <w:top w:val="none" w:sz="0" w:space="0" w:color="auto"/>
        <w:left w:val="none" w:sz="0" w:space="0" w:color="auto"/>
        <w:bottom w:val="none" w:sz="0" w:space="0" w:color="auto"/>
        <w:right w:val="none" w:sz="0" w:space="0" w:color="auto"/>
      </w:divBdr>
    </w:div>
    <w:div w:id="870338915">
      <w:bodyDiv w:val="1"/>
      <w:marLeft w:val="0"/>
      <w:marRight w:val="0"/>
      <w:marTop w:val="0"/>
      <w:marBottom w:val="0"/>
      <w:divBdr>
        <w:top w:val="none" w:sz="0" w:space="0" w:color="auto"/>
        <w:left w:val="none" w:sz="0" w:space="0" w:color="auto"/>
        <w:bottom w:val="none" w:sz="0" w:space="0" w:color="auto"/>
        <w:right w:val="none" w:sz="0" w:space="0" w:color="auto"/>
      </w:divBdr>
    </w:div>
    <w:div w:id="870343246">
      <w:bodyDiv w:val="1"/>
      <w:marLeft w:val="0"/>
      <w:marRight w:val="0"/>
      <w:marTop w:val="0"/>
      <w:marBottom w:val="0"/>
      <w:divBdr>
        <w:top w:val="none" w:sz="0" w:space="0" w:color="auto"/>
        <w:left w:val="none" w:sz="0" w:space="0" w:color="auto"/>
        <w:bottom w:val="none" w:sz="0" w:space="0" w:color="auto"/>
        <w:right w:val="none" w:sz="0" w:space="0" w:color="auto"/>
      </w:divBdr>
    </w:div>
    <w:div w:id="870610399">
      <w:bodyDiv w:val="1"/>
      <w:marLeft w:val="0"/>
      <w:marRight w:val="0"/>
      <w:marTop w:val="0"/>
      <w:marBottom w:val="0"/>
      <w:divBdr>
        <w:top w:val="none" w:sz="0" w:space="0" w:color="auto"/>
        <w:left w:val="none" w:sz="0" w:space="0" w:color="auto"/>
        <w:bottom w:val="none" w:sz="0" w:space="0" w:color="auto"/>
        <w:right w:val="none" w:sz="0" w:space="0" w:color="auto"/>
      </w:divBdr>
    </w:div>
    <w:div w:id="870800107">
      <w:bodyDiv w:val="1"/>
      <w:marLeft w:val="0"/>
      <w:marRight w:val="0"/>
      <w:marTop w:val="0"/>
      <w:marBottom w:val="0"/>
      <w:divBdr>
        <w:top w:val="none" w:sz="0" w:space="0" w:color="auto"/>
        <w:left w:val="none" w:sz="0" w:space="0" w:color="auto"/>
        <w:bottom w:val="none" w:sz="0" w:space="0" w:color="auto"/>
        <w:right w:val="none" w:sz="0" w:space="0" w:color="auto"/>
      </w:divBdr>
    </w:div>
    <w:div w:id="871267986">
      <w:bodyDiv w:val="1"/>
      <w:marLeft w:val="0"/>
      <w:marRight w:val="0"/>
      <w:marTop w:val="0"/>
      <w:marBottom w:val="0"/>
      <w:divBdr>
        <w:top w:val="none" w:sz="0" w:space="0" w:color="auto"/>
        <w:left w:val="none" w:sz="0" w:space="0" w:color="auto"/>
        <w:bottom w:val="none" w:sz="0" w:space="0" w:color="auto"/>
        <w:right w:val="none" w:sz="0" w:space="0" w:color="auto"/>
      </w:divBdr>
    </w:div>
    <w:div w:id="871384465">
      <w:bodyDiv w:val="1"/>
      <w:marLeft w:val="0"/>
      <w:marRight w:val="0"/>
      <w:marTop w:val="0"/>
      <w:marBottom w:val="0"/>
      <w:divBdr>
        <w:top w:val="none" w:sz="0" w:space="0" w:color="auto"/>
        <w:left w:val="none" w:sz="0" w:space="0" w:color="auto"/>
        <w:bottom w:val="none" w:sz="0" w:space="0" w:color="auto"/>
        <w:right w:val="none" w:sz="0" w:space="0" w:color="auto"/>
      </w:divBdr>
    </w:div>
    <w:div w:id="871453494">
      <w:bodyDiv w:val="1"/>
      <w:marLeft w:val="0"/>
      <w:marRight w:val="0"/>
      <w:marTop w:val="0"/>
      <w:marBottom w:val="0"/>
      <w:divBdr>
        <w:top w:val="none" w:sz="0" w:space="0" w:color="auto"/>
        <w:left w:val="none" w:sz="0" w:space="0" w:color="auto"/>
        <w:bottom w:val="none" w:sz="0" w:space="0" w:color="auto"/>
        <w:right w:val="none" w:sz="0" w:space="0" w:color="auto"/>
      </w:divBdr>
    </w:div>
    <w:div w:id="871461380">
      <w:bodyDiv w:val="1"/>
      <w:marLeft w:val="0"/>
      <w:marRight w:val="0"/>
      <w:marTop w:val="0"/>
      <w:marBottom w:val="0"/>
      <w:divBdr>
        <w:top w:val="none" w:sz="0" w:space="0" w:color="auto"/>
        <w:left w:val="none" w:sz="0" w:space="0" w:color="auto"/>
        <w:bottom w:val="none" w:sz="0" w:space="0" w:color="auto"/>
        <w:right w:val="none" w:sz="0" w:space="0" w:color="auto"/>
      </w:divBdr>
    </w:div>
    <w:div w:id="871500660">
      <w:bodyDiv w:val="1"/>
      <w:marLeft w:val="0"/>
      <w:marRight w:val="0"/>
      <w:marTop w:val="0"/>
      <w:marBottom w:val="0"/>
      <w:divBdr>
        <w:top w:val="none" w:sz="0" w:space="0" w:color="auto"/>
        <w:left w:val="none" w:sz="0" w:space="0" w:color="auto"/>
        <w:bottom w:val="none" w:sz="0" w:space="0" w:color="auto"/>
        <w:right w:val="none" w:sz="0" w:space="0" w:color="auto"/>
      </w:divBdr>
    </w:div>
    <w:div w:id="872303714">
      <w:bodyDiv w:val="1"/>
      <w:marLeft w:val="0"/>
      <w:marRight w:val="0"/>
      <w:marTop w:val="0"/>
      <w:marBottom w:val="0"/>
      <w:divBdr>
        <w:top w:val="none" w:sz="0" w:space="0" w:color="auto"/>
        <w:left w:val="none" w:sz="0" w:space="0" w:color="auto"/>
        <w:bottom w:val="none" w:sz="0" w:space="0" w:color="auto"/>
        <w:right w:val="none" w:sz="0" w:space="0" w:color="auto"/>
      </w:divBdr>
    </w:div>
    <w:div w:id="872497024">
      <w:bodyDiv w:val="1"/>
      <w:marLeft w:val="0"/>
      <w:marRight w:val="0"/>
      <w:marTop w:val="0"/>
      <w:marBottom w:val="0"/>
      <w:divBdr>
        <w:top w:val="none" w:sz="0" w:space="0" w:color="auto"/>
        <w:left w:val="none" w:sz="0" w:space="0" w:color="auto"/>
        <w:bottom w:val="none" w:sz="0" w:space="0" w:color="auto"/>
        <w:right w:val="none" w:sz="0" w:space="0" w:color="auto"/>
      </w:divBdr>
    </w:div>
    <w:div w:id="872839308">
      <w:bodyDiv w:val="1"/>
      <w:marLeft w:val="0"/>
      <w:marRight w:val="0"/>
      <w:marTop w:val="0"/>
      <w:marBottom w:val="0"/>
      <w:divBdr>
        <w:top w:val="none" w:sz="0" w:space="0" w:color="auto"/>
        <w:left w:val="none" w:sz="0" w:space="0" w:color="auto"/>
        <w:bottom w:val="none" w:sz="0" w:space="0" w:color="auto"/>
        <w:right w:val="none" w:sz="0" w:space="0" w:color="auto"/>
      </w:divBdr>
    </w:div>
    <w:div w:id="872964766">
      <w:bodyDiv w:val="1"/>
      <w:marLeft w:val="0"/>
      <w:marRight w:val="0"/>
      <w:marTop w:val="0"/>
      <w:marBottom w:val="0"/>
      <w:divBdr>
        <w:top w:val="none" w:sz="0" w:space="0" w:color="auto"/>
        <w:left w:val="none" w:sz="0" w:space="0" w:color="auto"/>
        <w:bottom w:val="none" w:sz="0" w:space="0" w:color="auto"/>
        <w:right w:val="none" w:sz="0" w:space="0" w:color="auto"/>
      </w:divBdr>
    </w:div>
    <w:div w:id="873078223">
      <w:bodyDiv w:val="1"/>
      <w:marLeft w:val="0"/>
      <w:marRight w:val="0"/>
      <w:marTop w:val="0"/>
      <w:marBottom w:val="0"/>
      <w:divBdr>
        <w:top w:val="none" w:sz="0" w:space="0" w:color="auto"/>
        <w:left w:val="none" w:sz="0" w:space="0" w:color="auto"/>
        <w:bottom w:val="none" w:sz="0" w:space="0" w:color="auto"/>
        <w:right w:val="none" w:sz="0" w:space="0" w:color="auto"/>
      </w:divBdr>
    </w:div>
    <w:div w:id="873225471">
      <w:bodyDiv w:val="1"/>
      <w:marLeft w:val="0"/>
      <w:marRight w:val="0"/>
      <w:marTop w:val="0"/>
      <w:marBottom w:val="0"/>
      <w:divBdr>
        <w:top w:val="none" w:sz="0" w:space="0" w:color="auto"/>
        <w:left w:val="none" w:sz="0" w:space="0" w:color="auto"/>
        <w:bottom w:val="none" w:sz="0" w:space="0" w:color="auto"/>
        <w:right w:val="none" w:sz="0" w:space="0" w:color="auto"/>
      </w:divBdr>
    </w:div>
    <w:div w:id="873348767">
      <w:bodyDiv w:val="1"/>
      <w:marLeft w:val="0"/>
      <w:marRight w:val="0"/>
      <w:marTop w:val="0"/>
      <w:marBottom w:val="0"/>
      <w:divBdr>
        <w:top w:val="none" w:sz="0" w:space="0" w:color="auto"/>
        <w:left w:val="none" w:sz="0" w:space="0" w:color="auto"/>
        <w:bottom w:val="none" w:sz="0" w:space="0" w:color="auto"/>
        <w:right w:val="none" w:sz="0" w:space="0" w:color="auto"/>
      </w:divBdr>
    </w:div>
    <w:div w:id="873465104">
      <w:bodyDiv w:val="1"/>
      <w:marLeft w:val="0"/>
      <w:marRight w:val="0"/>
      <w:marTop w:val="0"/>
      <w:marBottom w:val="0"/>
      <w:divBdr>
        <w:top w:val="none" w:sz="0" w:space="0" w:color="auto"/>
        <w:left w:val="none" w:sz="0" w:space="0" w:color="auto"/>
        <w:bottom w:val="none" w:sz="0" w:space="0" w:color="auto"/>
        <w:right w:val="none" w:sz="0" w:space="0" w:color="auto"/>
      </w:divBdr>
    </w:div>
    <w:div w:id="873880771">
      <w:bodyDiv w:val="1"/>
      <w:marLeft w:val="0"/>
      <w:marRight w:val="0"/>
      <w:marTop w:val="0"/>
      <w:marBottom w:val="0"/>
      <w:divBdr>
        <w:top w:val="none" w:sz="0" w:space="0" w:color="auto"/>
        <w:left w:val="none" w:sz="0" w:space="0" w:color="auto"/>
        <w:bottom w:val="none" w:sz="0" w:space="0" w:color="auto"/>
        <w:right w:val="none" w:sz="0" w:space="0" w:color="auto"/>
      </w:divBdr>
    </w:div>
    <w:div w:id="873925856">
      <w:bodyDiv w:val="1"/>
      <w:marLeft w:val="0"/>
      <w:marRight w:val="0"/>
      <w:marTop w:val="0"/>
      <w:marBottom w:val="0"/>
      <w:divBdr>
        <w:top w:val="none" w:sz="0" w:space="0" w:color="auto"/>
        <w:left w:val="none" w:sz="0" w:space="0" w:color="auto"/>
        <w:bottom w:val="none" w:sz="0" w:space="0" w:color="auto"/>
        <w:right w:val="none" w:sz="0" w:space="0" w:color="auto"/>
      </w:divBdr>
    </w:div>
    <w:div w:id="873929630">
      <w:bodyDiv w:val="1"/>
      <w:marLeft w:val="0"/>
      <w:marRight w:val="0"/>
      <w:marTop w:val="0"/>
      <w:marBottom w:val="0"/>
      <w:divBdr>
        <w:top w:val="none" w:sz="0" w:space="0" w:color="auto"/>
        <w:left w:val="none" w:sz="0" w:space="0" w:color="auto"/>
        <w:bottom w:val="none" w:sz="0" w:space="0" w:color="auto"/>
        <w:right w:val="none" w:sz="0" w:space="0" w:color="auto"/>
      </w:divBdr>
    </w:div>
    <w:div w:id="874074233">
      <w:bodyDiv w:val="1"/>
      <w:marLeft w:val="0"/>
      <w:marRight w:val="0"/>
      <w:marTop w:val="0"/>
      <w:marBottom w:val="0"/>
      <w:divBdr>
        <w:top w:val="none" w:sz="0" w:space="0" w:color="auto"/>
        <w:left w:val="none" w:sz="0" w:space="0" w:color="auto"/>
        <w:bottom w:val="none" w:sz="0" w:space="0" w:color="auto"/>
        <w:right w:val="none" w:sz="0" w:space="0" w:color="auto"/>
      </w:divBdr>
    </w:div>
    <w:div w:id="875316502">
      <w:bodyDiv w:val="1"/>
      <w:marLeft w:val="0"/>
      <w:marRight w:val="0"/>
      <w:marTop w:val="0"/>
      <w:marBottom w:val="0"/>
      <w:divBdr>
        <w:top w:val="none" w:sz="0" w:space="0" w:color="auto"/>
        <w:left w:val="none" w:sz="0" w:space="0" w:color="auto"/>
        <w:bottom w:val="none" w:sz="0" w:space="0" w:color="auto"/>
        <w:right w:val="none" w:sz="0" w:space="0" w:color="auto"/>
      </w:divBdr>
    </w:div>
    <w:div w:id="875773909">
      <w:bodyDiv w:val="1"/>
      <w:marLeft w:val="0"/>
      <w:marRight w:val="0"/>
      <w:marTop w:val="0"/>
      <w:marBottom w:val="0"/>
      <w:divBdr>
        <w:top w:val="none" w:sz="0" w:space="0" w:color="auto"/>
        <w:left w:val="none" w:sz="0" w:space="0" w:color="auto"/>
        <w:bottom w:val="none" w:sz="0" w:space="0" w:color="auto"/>
        <w:right w:val="none" w:sz="0" w:space="0" w:color="auto"/>
      </w:divBdr>
    </w:div>
    <w:div w:id="875775052">
      <w:bodyDiv w:val="1"/>
      <w:marLeft w:val="0"/>
      <w:marRight w:val="0"/>
      <w:marTop w:val="0"/>
      <w:marBottom w:val="0"/>
      <w:divBdr>
        <w:top w:val="none" w:sz="0" w:space="0" w:color="auto"/>
        <w:left w:val="none" w:sz="0" w:space="0" w:color="auto"/>
        <w:bottom w:val="none" w:sz="0" w:space="0" w:color="auto"/>
        <w:right w:val="none" w:sz="0" w:space="0" w:color="auto"/>
      </w:divBdr>
    </w:div>
    <w:div w:id="876311674">
      <w:bodyDiv w:val="1"/>
      <w:marLeft w:val="0"/>
      <w:marRight w:val="0"/>
      <w:marTop w:val="0"/>
      <w:marBottom w:val="0"/>
      <w:divBdr>
        <w:top w:val="none" w:sz="0" w:space="0" w:color="auto"/>
        <w:left w:val="none" w:sz="0" w:space="0" w:color="auto"/>
        <w:bottom w:val="none" w:sz="0" w:space="0" w:color="auto"/>
        <w:right w:val="none" w:sz="0" w:space="0" w:color="auto"/>
      </w:divBdr>
    </w:div>
    <w:div w:id="876508673">
      <w:bodyDiv w:val="1"/>
      <w:marLeft w:val="0"/>
      <w:marRight w:val="0"/>
      <w:marTop w:val="0"/>
      <w:marBottom w:val="0"/>
      <w:divBdr>
        <w:top w:val="none" w:sz="0" w:space="0" w:color="auto"/>
        <w:left w:val="none" w:sz="0" w:space="0" w:color="auto"/>
        <w:bottom w:val="none" w:sz="0" w:space="0" w:color="auto"/>
        <w:right w:val="none" w:sz="0" w:space="0" w:color="auto"/>
      </w:divBdr>
    </w:div>
    <w:div w:id="876889016">
      <w:bodyDiv w:val="1"/>
      <w:marLeft w:val="0"/>
      <w:marRight w:val="0"/>
      <w:marTop w:val="0"/>
      <w:marBottom w:val="0"/>
      <w:divBdr>
        <w:top w:val="none" w:sz="0" w:space="0" w:color="auto"/>
        <w:left w:val="none" w:sz="0" w:space="0" w:color="auto"/>
        <w:bottom w:val="none" w:sz="0" w:space="0" w:color="auto"/>
        <w:right w:val="none" w:sz="0" w:space="0" w:color="auto"/>
      </w:divBdr>
    </w:div>
    <w:div w:id="877089428">
      <w:bodyDiv w:val="1"/>
      <w:marLeft w:val="0"/>
      <w:marRight w:val="0"/>
      <w:marTop w:val="0"/>
      <w:marBottom w:val="0"/>
      <w:divBdr>
        <w:top w:val="none" w:sz="0" w:space="0" w:color="auto"/>
        <w:left w:val="none" w:sz="0" w:space="0" w:color="auto"/>
        <w:bottom w:val="none" w:sz="0" w:space="0" w:color="auto"/>
        <w:right w:val="none" w:sz="0" w:space="0" w:color="auto"/>
      </w:divBdr>
    </w:div>
    <w:div w:id="877744026">
      <w:bodyDiv w:val="1"/>
      <w:marLeft w:val="0"/>
      <w:marRight w:val="0"/>
      <w:marTop w:val="0"/>
      <w:marBottom w:val="0"/>
      <w:divBdr>
        <w:top w:val="none" w:sz="0" w:space="0" w:color="auto"/>
        <w:left w:val="none" w:sz="0" w:space="0" w:color="auto"/>
        <w:bottom w:val="none" w:sz="0" w:space="0" w:color="auto"/>
        <w:right w:val="none" w:sz="0" w:space="0" w:color="auto"/>
      </w:divBdr>
    </w:div>
    <w:div w:id="877935847">
      <w:bodyDiv w:val="1"/>
      <w:marLeft w:val="0"/>
      <w:marRight w:val="0"/>
      <w:marTop w:val="0"/>
      <w:marBottom w:val="0"/>
      <w:divBdr>
        <w:top w:val="none" w:sz="0" w:space="0" w:color="auto"/>
        <w:left w:val="none" w:sz="0" w:space="0" w:color="auto"/>
        <w:bottom w:val="none" w:sz="0" w:space="0" w:color="auto"/>
        <w:right w:val="none" w:sz="0" w:space="0" w:color="auto"/>
      </w:divBdr>
    </w:div>
    <w:div w:id="877938106">
      <w:bodyDiv w:val="1"/>
      <w:marLeft w:val="0"/>
      <w:marRight w:val="0"/>
      <w:marTop w:val="0"/>
      <w:marBottom w:val="0"/>
      <w:divBdr>
        <w:top w:val="none" w:sz="0" w:space="0" w:color="auto"/>
        <w:left w:val="none" w:sz="0" w:space="0" w:color="auto"/>
        <w:bottom w:val="none" w:sz="0" w:space="0" w:color="auto"/>
        <w:right w:val="none" w:sz="0" w:space="0" w:color="auto"/>
      </w:divBdr>
    </w:div>
    <w:div w:id="878083042">
      <w:bodyDiv w:val="1"/>
      <w:marLeft w:val="0"/>
      <w:marRight w:val="0"/>
      <w:marTop w:val="0"/>
      <w:marBottom w:val="0"/>
      <w:divBdr>
        <w:top w:val="none" w:sz="0" w:space="0" w:color="auto"/>
        <w:left w:val="none" w:sz="0" w:space="0" w:color="auto"/>
        <w:bottom w:val="none" w:sz="0" w:space="0" w:color="auto"/>
        <w:right w:val="none" w:sz="0" w:space="0" w:color="auto"/>
      </w:divBdr>
    </w:div>
    <w:div w:id="878275949">
      <w:bodyDiv w:val="1"/>
      <w:marLeft w:val="0"/>
      <w:marRight w:val="0"/>
      <w:marTop w:val="0"/>
      <w:marBottom w:val="0"/>
      <w:divBdr>
        <w:top w:val="none" w:sz="0" w:space="0" w:color="auto"/>
        <w:left w:val="none" w:sz="0" w:space="0" w:color="auto"/>
        <w:bottom w:val="none" w:sz="0" w:space="0" w:color="auto"/>
        <w:right w:val="none" w:sz="0" w:space="0" w:color="auto"/>
      </w:divBdr>
    </w:div>
    <w:div w:id="878708530">
      <w:bodyDiv w:val="1"/>
      <w:marLeft w:val="0"/>
      <w:marRight w:val="0"/>
      <w:marTop w:val="0"/>
      <w:marBottom w:val="0"/>
      <w:divBdr>
        <w:top w:val="none" w:sz="0" w:space="0" w:color="auto"/>
        <w:left w:val="none" w:sz="0" w:space="0" w:color="auto"/>
        <w:bottom w:val="none" w:sz="0" w:space="0" w:color="auto"/>
        <w:right w:val="none" w:sz="0" w:space="0" w:color="auto"/>
      </w:divBdr>
    </w:div>
    <w:div w:id="879325432">
      <w:bodyDiv w:val="1"/>
      <w:marLeft w:val="0"/>
      <w:marRight w:val="0"/>
      <w:marTop w:val="0"/>
      <w:marBottom w:val="0"/>
      <w:divBdr>
        <w:top w:val="none" w:sz="0" w:space="0" w:color="auto"/>
        <w:left w:val="none" w:sz="0" w:space="0" w:color="auto"/>
        <w:bottom w:val="none" w:sz="0" w:space="0" w:color="auto"/>
        <w:right w:val="none" w:sz="0" w:space="0" w:color="auto"/>
      </w:divBdr>
    </w:div>
    <w:div w:id="879392723">
      <w:bodyDiv w:val="1"/>
      <w:marLeft w:val="0"/>
      <w:marRight w:val="0"/>
      <w:marTop w:val="0"/>
      <w:marBottom w:val="0"/>
      <w:divBdr>
        <w:top w:val="none" w:sz="0" w:space="0" w:color="auto"/>
        <w:left w:val="none" w:sz="0" w:space="0" w:color="auto"/>
        <w:bottom w:val="none" w:sz="0" w:space="0" w:color="auto"/>
        <w:right w:val="none" w:sz="0" w:space="0" w:color="auto"/>
      </w:divBdr>
    </w:div>
    <w:div w:id="879634218">
      <w:bodyDiv w:val="1"/>
      <w:marLeft w:val="0"/>
      <w:marRight w:val="0"/>
      <w:marTop w:val="0"/>
      <w:marBottom w:val="0"/>
      <w:divBdr>
        <w:top w:val="none" w:sz="0" w:space="0" w:color="auto"/>
        <w:left w:val="none" w:sz="0" w:space="0" w:color="auto"/>
        <w:bottom w:val="none" w:sz="0" w:space="0" w:color="auto"/>
        <w:right w:val="none" w:sz="0" w:space="0" w:color="auto"/>
      </w:divBdr>
    </w:div>
    <w:div w:id="879784150">
      <w:bodyDiv w:val="1"/>
      <w:marLeft w:val="0"/>
      <w:marRight w:val="0"/>
      <w:marTop w:val="0"/>
      <w:marBottom w:val="0"/>
      <w:divBdr>
        <w:top w:val="none" w:sz="0" w:space="0" w:color="auto"/>
        <w:left w:val="none" w:sz="0" w:space="0" w:color="auto"/>
        <w:bottom w:val="none" w:sz="0" w:space="0" w:color="auto"/>
        <w:right w:val="none" w:sz="0" w:space="0" w:color="auto"/>
      </w:divBdr>
    </w:div>
    <w:div w:id="879822411">
      <w:bodyDiv w:val="1"/>
      <w:marLeft w:val="0"/>
      <w:marRight w:val="0"/>
      <w:marTop w:val="0"/>
      <w:marBottom w:val="0"/>
      <w:divBdr>
        <w:top w:val="none" w:sz="0" w:space="0" w:color="auto"/>
        <w:left w:val="none" w:sz="0" w:space="0" w:color="auto"/>
        <w:bottom w:val="none" w:sz="0" w:space="0" w:color="auto"/>
        <w:right w:val="none" w:sz="0" w:space="0" w:color="auto"/>
      </w:divBdr>
    </w:div>
    <w:div w:id="880091099">
      <w:bodyDiv w:val="1"/>
      <w:marLeft w:val="0"/>
      <w:marRight w:val="0"/>
      <w:marTop w:val="0"/>
      <w:marBottom w:val="0"/>
      <w:divBdr>
        <w:top w:val="none" w:sz="0" w:space="0" w:color="auto"/>
        <w:left w:val="none" w:sz="0" w:space="0" w:color="auto"/>
        <w:bottom w:val="none" w:sz="0" w:space="0" w:color="auto"/>
        <w:right w:val="none" w:sz="0" w:space="0" w:color="auto"/>
      </w:divBdr>
    </w:div>
    <w:div w:id="880433597">
      <w:bodyDiv w:val="1"/>
      <w:marLeft w:val="0"/>
      <w:marRight w:val="0"/>
      <w:marTop w:val="0"/>
      <w:marBottom w:val="0"/>
      <w:divBdr>
        <w:top w:val="none" w:sz="0" w:space="0" w:color="auto"/>
        <w:left w:val="none" w:sz="0" w:space="0" w:color="auto"/>
        <w:bottom w:val="none" w:sz="0" w:space="0" w:color="auto"/>
        <w:right w:val="none" w:sz="0" w:space="0" w:color="auto"/>
      </w:divBdr>
    </w:div>
    <w:div w:id="880557440">
      <w:bodyDiv w:val="1"/>
      <w:marLeft w:val="0"/>
      <w:marRight w:val="0"/>
      <w:marTop w:val="0"/>
      <w:marBottom w:val="0"/>
      <w:divBdr>
        <w:top w:val="none" w:sz="0" w:space="0" w:color="auto"/>
        <w:left w:val="none" w:sz="0" w:space="0" w:color="auto"/>
        <w:bottom w:val="none" w:sz="0" w:space="0" w:color="auto"/>
        <w:right w:val="none" w:sz="0" w:space="0" w:color="auto"/>
      </w:divBdr>
    </w:div>
    <w:div w:id="880678255">
      <w:bodyDiv w:val="1"/>
      <w:marLeft w:val="0"/>
      <w:marRight w:val="0"/>
      <w:marTop w:val="0"/>
      <w:marBottom w:val="0"/>
      <w:divBdr>
        <w:top w:val="none" w:sz="0" w:space="0" w:color="auto"/>
        <w:left w:val="none" w:sz="0" w:space="0" w:color="auto"/>
        <w:bottom w:val="none" w:sz="0" w:space="0" w:color="auto"/>
        <w:right w:val="none" w:sz="0" w:space="0" w:color="auto"/>
      </w:divBdr>
    </w:div>
    <w:div w:id="880748044">
      <w:bodyDiv w:val="1"/>
      <w:marLeft w:val="0"/>
      <w:marRight w:val="0"/>
      <w:marTop w:val="0"/>
      <w:marBottom w:val="0"/>
      <w:divBdr>
        <w:top w:val="none" w:sz="0" w:space="0" w:color="auto"/>
        <w:left w:val="none" w:sz="0" w:space="0" w:color="auto"/>
        <w:bottom w:val="none" w:sz="0" w:space="0" w:color="auto"/>
        <w:right w:val="none" w:sz="0" w:space="0" w:color="auto"/>
      </w:divBdr>
    </w:div>
    <w:div w:id="880941312">
      <w:bodyDiv w:val="1"/>
      <w:marLeft w:val="0"/>
      <w:marRight w:val="0"/>
      <w:marTop w:val="0"/>
      <w:marBottom w:val="0"/>
      <w:divBdr>
        <w:top w:val="none" w:sz="0" w:space="0" w:color="auto"/>
        <w:left w:val="none" w:sz="0" w:space="0" w:color="auto"/>
        <w:bottom w:val="none" w:sz="0" w:space="0" w:color="auto"/>
        <w:right w:val="none" w:sz="0" w:space="0" w:color="auto"/>
      </w:divBdr>
    </w:div>
    <w:div w:id="881017876">
      <w:bodyDiv w:val="1"/>
      <w:marLeft w:val="0"/>
      <w:marRight w:val="0"/>
      <w:marTop w:val="0"/>
      <w:marBottom w:val="0"/>
      <w:divBdr>
        <w:top w:val="none" w:sz="0" w:space="0" w:color="auto"/>
        <w:left w:val="none" w:sz="0" w:space="0" w:color="auto"/>
        <w:bottom w:val="none" w:sz="0" w:space="0" w:color="auto"/>
        <w:right w:val="none" w:sz="0" w:space="0" w:color="auto"/>
      </w:divBdr>
    </w:div>
    <w:div w:id="881017878">
      <w:bodyDiv w:val="1"/>
      <w:marLeft w:val="0"/>
      <w:marRight w:val="0"/>
      <w:marTop w:val="0"/>
      <w:marBottom w:val="0"/>
      <w:divBdr>
        <w:top w:val="none" w:sz="0" w:space="0" w:color="auto"/>
        <w:left w:val="none" w:sz="0" w:space="0" w:color="auto"/>
        <w:bottom w:val="none" w:sz="0" w:space="0" w:color="auto"/>
        <w:right w:val="none" w:sz="0" w:space="0" w:color="auto"/>
      </w:divBdr>
    </w:div>
    <w:div w:id="881208021">
      <w:bodyDiv w:val="1"/>
      <w:marLeft w:val="0"/>
      <w:marRight w:val="0"/>
      <w:marTop w:val="0"/>
      <w:marBottom w:val="0"/>
      <w:divBdr>
        <w:top w:val="none" w:sz="0" w:space="0" w:color="auto"/>
        <w:left w:val="none" w:sz="0" w:space="0" w:color="auto"/>
        <w:bottom w:val="none" w:sz="0" w:space="0" w:color="auto"/>
        <w:right w:val="none" w:sz="0" w:space="0" w:color="auto"/>
      </w:divBdr>
    </w:div>
    <w:div w:id="881283816">
      <w:bodyDiv w:val="1"/>
      <w:marLeft w:val="0"/>
      <w:marRight w:val="0"/>
      <w:marTop w:val="0"/>
      <w:marBottom w:val="0"/>
      <w:divBdr>
        <w:top w:val="none" w:sz="0" w:space="0" w:color="auto"/>
        <w:left w:val="none" w:sz="0" w:space="0" w:color="auto"/>
        <w:bottom w:val="none" w:sz="0" w:space="0" w:color="auto"/>
        <w:right w:val="none" w:sz="0" w:space="0" w:color="auto"/>
      </w:divBdr>
    </w:div>
    <w:div w:id="881988283">
      <w:bodyDiv w:val="1"/>
      <w:marLeft w:val="0"/>
      <w:marRight w:val="0"/>
      <w:marTop w:val="0"/>
      <w:marBottom w:val="0"/>
      <w:divBdr>
        <w:top w:val="none" w:sz="0" w:space="0" w:color="auto"/>
        <w:left w:val="none" w:sz="0" w:space="0" w:color="auto"/>
        <w:bottom w:val="none" w:sz="0" w:space="0" w:color="auto"/>
        <w:right w:val="none" w:sz="0" w:space="0" w:color="auto"/>
      </w:divBdr>
    </w:div>
    <w:div w:id="882062150">
      <w:bodyDiv w:val="1"/>
      <w:marLeft w:val="0"/>
      <w:marRight w:val="0"/>
      <w:marTop w:val="0"/>
      <w:marBottom w:val="0"/>
      <w:divBdr>
        <w:top w:val="none" w:sz="0" w:space="0" w:color="auto"/>
        <w:left w:val="none" w:sz="0" w:space="0" w:color="auto"/>
        <w:bottom w:val="none" w:sz="0" w:space="0" w:color="auto"/>
        <w:right w:val="none" w:sz="0" w:space="0" w:color="auto"/>
      </w:divBdr>
    </w:div>
    <w:div w:id="882442429">
      <w:bodyDiv w:val="1"/>
      <w:marLeft w:val="0"/>
      <w:marRight w:val="0"/>
      <w:marTop w:val="0"/>
      <w:marBottom w:val="0"/>
      <w:divBdr>
        <w:top w:val="none" w:sz="0" w:space="0" w:color="auto"/>
        <w:left w:val="none" w:sz="0" w:space="0" w:color="auto"/>
        <w:bottom w:val="none" w:sz="0" w:space="0" w:color="auto"/>
        <w:right w:val="none" w:sz="0" w:space="0" w:color="auto"/>
      </w:divBdr>
    </w:div>
    <w:div w:id="882521008">
      <w:bodyDiv w:val="1"/>
      <w:marLeft w:val="0"/>
      <w:marRight w:val="0"/>
      <w:marTop w:val="0"/>
      <w:marBottom w:val="0"/>
      <w:divBdr>
        <w:top w:val="none" w:sz="0" w:space="0" w:color="auto"/>
        <w:left w:val="none" w:sz="0" w:space="0" w:color="auto"/>
        <w:bottom w:val="none" w:sz="0" w:space="0" w:color="auto"/>
        <w:right w:val="none" w:sz="0" w:space="0" w:color="auto"/>
      </w:divBdr>
    </w:div>
    <w:div w:id="882791829">
      <w:bodyDiv w:val="1"/>
      <w:marLeft w:val="0"/>
      <w:marRight w:val="0"/>
      <w:marTop w:val="0"/>
      <w:marBottom w:val="0"/>
      <w:divBdr>
        <w:top w:val="none" w:sz="0" w:space="0" w:color="auto"/>
        <w:left w:val="none" w:sz="0" w:space="0" w:color="auto"/>
        <w:bottom w:val="none" w:sz="0" w:space="0" w:color="auto"/>
        <w:right w:val="none" w:sz="0" w:space="0" w:color="auto"/>
      </w:divBdr>
    </w:div>
    <w:div w:id="882837221">
      <w:bodyDiv w:val="1"/>
      <w:marLeft w:val="0"/>
      <w:marRight w:val="0"/>
      <w:marTop w:val="0"/>
      <w:marBottom w:val="0"/>
      <w:divBdr>
        <w:top w:val="none" w:sz="0" w:space="0" w:color="auto"/>
        <w:left w:val="none" w:sz="0" w:space="0" w:color="auto"/>
        <w:bottom w:val="none" w:sz="0" w:space="0" w:color="auto"/>
        <w:right w:val="none" w:sz="0" w:space="0" w:color="auto"/>
      </w:divBdr>
    </w:div>
    <w:div w:id="883560389">
      <w:bodyDiv w:val="1"/>
      <w:marLeft w:val="0"/>
      <w:marRight w:val="0"/>
      <w:marTop w:val="0"/>
      <w:marBottom w:val="0"/>
      <w:divBdr>
        <w:top w:val="none" w:sz="0" w:space="0" w:color="auto"/>
        <w:left w:val="none" w:sz="0" w:space="0" w:color="auto"/>
        <w:bottom w:val="none" w:sz="0" w:space="0" w:color="auto"/>
        <w:right w:val="none" w:sz="0" w:space="0" w:color="auto"/>
      </w:divBdr>
    </w:div>
    <w:div w:id="883827609">
      <w:bodyDiv w:val="1"/>
      <w:marLeft w:val="0"/>
      <w:marRight w:val="0"/>
      <w:marTop w:val="0"/>
      <w:marBottom w:val="0"/>
      <w:divBdr>
        <w:top w:val="none" w:sz="0" w:space="0" w:color="auto"/>
        <w:left w:val="none" w:sz="0" w:space="0" w:color="auto"/>
        <w:bottom w:val="none" w:sz="0" w:space="0" w:color="auto"/>
        <w:right w:val="none" w:sz="0" w:space="0" w:color="auto"/>
      </w:divBdr>
    </w:div>
    <w:div w:id="884027797">
      <w:bodyDiv w:val="1"/>
      <w:marLeft w:val="0"/>
      <w:marRight w:val="0"/>
      <w:marTop w:val="0"/>
      <w:marBottom w:val="0"/>
      <w:divBdr>
        <w:top w:val="none" w:sz="0" w:space="0" w:color="auto"/>
        <w:left w:val="none" w:sz="0" w:space="0" w:color="auto"/>
        <w:bottom w:val="none" w:sz="0" w:space="0" w:color="auto"/>
        <w:right w:val="none" w:sz="0" w:space="0" w:color="auto"/>
      </w:divBdr>
    </w:div>
    <w:div w:id="884103828">
      <w:bodyDiv w:val="1"/>
      <w:marLeft w:val="0"/>
      <w:marRight w:val="0"/>
      <w:marTop w:val="0"/>
      <w:marBottom w:val="0"/>
      <w:divBdr>
        <w:top w:val="none" w:sz="0" w:space="0" w:color="auto"/>
        <w:left w:val="none" w:sz="0" w:space="0" w:color="auto"/>
        <w:bottom w:val="none" w:sz="0" w:space="0" w:color="auto"/>
        <w:right w:val="none" w:sz="0" w:space="0" w:color="auto"/>
      </w:divBdr>
    </w:div>
    <w:div w:id="884177978">
      <w:bodyDiv w:val="1"/>
      <w:marLeft w:val="0"/>
      <w:marRight w:val="0"/>
      <w:marTop w:val="0"/>
      <w:marBottom w:val="0"/>
      <w:divBdr>
        <w:top w:val="none" w:sz="0" w:space="0" w:color="auto"/>
        <w:left w:val="none" w:sz="0" w:space="0" w:color="auto"/>
        <w:bottom w:val="none" w:sz="0" w:space="0" w:color="auto"/>
        <w:right w:val="none" w:sz="0" w:space="0" w:color="auto"/>
      </w:divBdr>
    </w:div>
    <w:div w:id="884297302">
      <w:bodyDiv w:val="1"/>
      <w:marLeft w:val="0"/>
      <w:marRight w:val="0"/>
      <w:marTop w:val="0"/>
      <w:marBottom w:val="0"/>
      <w:divBdr>
        <w:top w:val="none" w:sz="0" w:space="0" w:color="auto"/>
        <w:left w:val="none" w:sz="0" w:space="0" w:color="auto"/>
        <w:bottom w:val="none" w:sz="0" w:space="0" w:color="auto"/>
        <w:right w:val="none" w:sz="0" w:space="0" w:color="auto"/>
      </w:divBdr>
    </w:div>
    <w:div w:id="884415268">
      <w:bodyDiv w:val="1"/>
      <w:marLeft w:val="0"/>
      <w:marRight w:val="0"/>
      <w:marTop w:val="0"/>
      <w:marBottom w:val="0"/>
      <w:divBdr>
        <w:top w:val="none" w:sz="0" w:space="0" w:color="auto"/>
        <w:left w:val="none" w:sz="0" w:space="0" w:color="auto"/>
        <w:bottom w:val="none" w:sz="0" w:space="0" w:color="auto"/>
        <w:right w:val="none" w:sz="0" w:space="0" w:color="auto"/>
      </w:divBdr>
    </w:div>
    <w:div w:id="885989929">
      <w:bodyDiv w:val="1"/>
      <w:marLeft w:val="0"/>
      <w:marRight w:val="0"/>
      <w:marTop w:val="0"/>
      <w:marBottom w:val="0"/>
      <w:divBdr>
        <w:top w:val="none" w:sz="0" w:space="0" w:color="auto"/>
        <w:left w:val="none" w:sz="0" w:space="0" w:color="auto"/>
        <w:bottom w:val="none" w:sz="0" w:space="0" w:color="auto"/>
        <w:right w:val="none" w:sz="0" w:space="0" w:color="auto"/>
      </w:divBdr>
    </w:div>
    <w:div w:id="886377230">
      <w:bodyDiv w:val="1"/>
      <w:marLeft w:val="0"/>
      <w:marRight w:val="0"/>
      <w:marTop w:val="0"/>
      <w:marBottom w:val="0"/>
      <w:divBdr>
        <w:top w:val="none" w:sz="0" w:space="0" w:color="auto"/>
        <w:left w:val="none" w:sz="0" w:space="0" w:color="auto"/>
        <w:bottom w:val="none" w:sz="0" w:space="0" w:color="auto"/>
        <w:right w:val="none" w:sz="0" w:space="0" w:color="auto"/>
      </w:divBdr>
    </w:div>
    <w:div w:id="886986949">
      <w:bodyDiv w:val="1"/>
      <w:marLeft w:val="0"/>
      <w:marRight w:val="0"/>
      <w:marTop w:val="0"/>
      <w:marBottom w:val="0"/>
      <w:divBdr>
        <w:top w:val="none" w:sz="0" w:space="0" w:color="auto"/>
        <w:left w:val="none" w:sz="0" w:space="0" w:color="auto"/>
        <w:bottom w:val="none" w:sz="0" w:space="0" w:color="auto"/>
        <w:right w:val="none" w:sz="0" w:space="0" w:color="auto"/>
      </w:divBdr>
    </w:div>
    <w:div w:id="886989744">
      <w:bodyDiv w:val="1"/>
      <w:marLeft w:val="0"/>
      <w:marRight w:val="0"/>
      <w:marTop w:val="0"/>
      <w:marBottom w:val="0"/>
      <w:divBdr>
        <w:top w:val="none" w:sz="0" w:space="0" w:color="auto"/>
        <w:left w:val="none" w:sz="0" w:space="0" w:color="auto"/>
        <w:bottom w:val="none" w:sz="0" w:space="0" w:color="auto"/>
        <w:right w:val="none" w:sz="0" w:space="0" w:color="auto"/>
      </w:divBdr>
    </w:div>
    <w:div w:id="886991982">
      <w:bodyDiv w:val="1"/>
      <w:marLeft w:val="0"/>
      <w:marRight w:val="0"/>
      <w:marTop w:val="0"/>
      <w:marBottom w:val="0"/>
      <w:divBdr>
        <w:top w:val="none" w:sz="0" w:space="0" w:color="auto"/>
        <w:left w:val="none" w:sz="0" w:space="0" w:color="auto"/>
        <w:bottom w:val="none" w:sz="0" w:space="0" w:color="auto"/>
        <w:right w:val="none" w:sz="0" w:space="0" w:color="auto"/>
      </w:divBdr>
    </w:div>
    <w:div w:id="887109159">
      <w:bodyDiv w:val="1"/>
      <w:marLeft w:val="0"/>
      <w:marRight w:val="0"/>
      <w:marTop w:val="0"/>
      <w:marBottom w:val="0"/>
      <w:divBdr>
        <w:top w:val="none" w:sz="0" w:space="0" w:color="auto"/>
        <w:left w:val="none" w:sz="0" w:space="0" w:color="auto"/>
        <w:bottom w:val="none" w:sz="0" w:space="0" w:color="auto"/>
        <w:right w:val="none" w:sz="0" w:space="0" w:color="auto"/>
      </w:divBdr>
    </w:div>
    <w:div w:id="887110276">
      <w:bodyDiv w:val="1"/>
      <w:marLeft w:val="0"/>
      <w:marRight w:val="0"/>
      <w:marTop w:val="0"/>
      <w:marBottom w:val="0"/>
      <w:divBdr>
        <w:top w:val="none" w:sz="0" w:space="0" w:color="auto"/>
        <w:left w:val="none" w:sz="0" w:space="0" w:color="auto"/>
        <w:bottom w:val="none" w:sz="0" w:space="0" w:color="auto"/>
        <w:right w:val="none" w:sz="0" w:space="0" w:color="auto"/>
      </w:divBdr>
    </w:div>
    <w:div w:id="887380604">
      <w:bodyDiv w:val="1"/>
      <w:marLeft w:val="0"/>
      <w:marRight w:val="0"/>
      <w:marTop w:val="0"/>
      <w:marBottom w:val="0"/>
      <w:divBdr>
        <w:top w:val="none" w:sz="0" w:space="0" w:color="auto"/>
        <w:left w:val="none" w:sz="0" w:space="0" w:color="auto"/>
        <w:bottom w:val="none" w:sz="0" w:space="0" w:color="auto"/>
        <w:right w:val="none" w:sz="0" w:space="0" w:color="auto"/>
      </w:divBdr>
    </w:div>
    <w:div w:id="887491438">
      <w:bodyDiv w:val="1"/>
      <w:marLeft w:val="0"/>
      <w:marRight w:val="0"/>
      <w:marTop w:val="0"/>
      <w:marBottom w:val="0"/>
      <w:divBdr>
        <w:top w:val="none" w:sz="0" w:space="0" w:color="auto"/>
        <w:left w:val="none" w:sz="0" w:space="0" w:color="auto"/>
        <w:bottom w:val="none" w:sz="0" w:space="0" w:color="auto"/>
        <w:right w:val="none" w:sz="0" w:space="0" w:color="auto"/>
      </w:divBdr>
    </w:div>
    <w:div w:id="887642462">
      <w:bodyDiv w:val="1"/>
      <w:marLeft w:val="0"/>
      <w:marRight w:val="0"/>
      <w:marTop w:val="0"/>
      <w:marBottom w:val="0"/>
      <w:divBdr>
        <w:top w:val="none" w:sz="0" w:space="0" w:color="auto"/>
        <w:left w:val="none" w:sz="0" w:space="0" w:color="auto"/>
        <w:bottom w:val="none" w:sz="0" w:space="0" w:color="auto"/>
        <w:right w:val="none" w:sz="0" w:space="0" w:color="auto"/>
      </w:divBdr>
    </w:div>
    <w:div w:id="887686047">
      <w:bodyDiv w:val="1"/>
      <w:marLeft w:val="0"/>
      <w:marRight w:val="0"/>
      <w:marTop w:val="0"/>
      <w:marBottom w:val="0"/>
      <w:divBdr>
        <w:top w:val="none" w:sz="0" w:space="0" w:color="auto"/>
        <w:left w:val="none" w:sz="0" w:space="0" w:color="auto"/>
        <w:bottom w:val="none" w:sz="0" w:space="0" w:color="auto"/>
        <w:right w:val="none" w:sz="0" w:space="0" w:color="auto"/>
      </w:divBdr>
    </w:div>
    <w:div w:id="887717481">
      <w:bodyDiv w:val="1"/>
      <w:marLeft w:val="0"/>
      <w:marRight w:val="0"/>
      <w:marTop w:val="0"/>
      <w:marBottom w:val="0"/>
      <w:divBdr>
        <w:top w:val="none" w:sz="0" w:space="0" w:color="auto"/>
        <w:left w:val="none" w:sz="0" w:space="0" w:color="auto"/>
        <w:bottom w:val="none" w:sz="0" w:space="0" w:color="auto"/>
        <w:right w:val="none" w:sz="0" w:space="0" w:color="auto"/>
      </w:divBdr>
    </w:div>
    <w:div w:id="887761377">
      <w:bodyDiv w:val="1"/>
      <w:marLeft w:val="0"/>
      <w:marRight w:val="0"/>
      <w:marTop w:val="0"/>
      <w:marBottom w:val="0"/>
      <w:divBdr>
        <w:top w:val="none" w:sz="0" w:space="0" w:color="auto"/>
        <w:left w:val="none" w:sz="0" w:space="0" w:color="auto"/>
        <w:bottom w:val="none" w:sz="0" w:space="0" w:color="auto"/>
        <w:right w:val="none" w:sz="0" w:space="0" w:color="auto"/>
      </w:divBdr>
    </w:div>
    <w:div w:id="887913848">
      <w:bodyDiv w:val="1"/>
      <w:marLeft w:val="0"/>
      <w:marRight w:val="0"/>
      <w:marTop w:val="0"/>
      <w:marBottom w:val="0"/>
      <w:divBdr>
        <w:top w:val="none" w:sz="0" w:space="0" w:color="auto"/>
        <w:left w:val="none" w:sz="0" w:space="0" w:color="auto"/>
        <w:bottom w:val="none" w:sz="0" w:space="0" w:color="auto"/>
        <w:right w:val="none" w:sz="0" w:space="0" w:color="auto"/>
      </w:divBdr>
    </w:div>
    <w:div w:id="888229726">
      <w:bodyDiv w:val="1"/>
      <w:marLeft w:val="0"/>
      <w:marRight w:val="0"/>
      <w:marTop w:val="0"/>
      <w:marBottom w:val="0"/>
      <w:divBdr>
        <w:top w:val="none" w:sz="0" w:space="0" w:color="auto"/>
        <w:left w:val="none" w:sz="0" w:space="0" w:color="auto"/>
        <w:bottom w:val="none" w:sz="0" w:space="0" w:color="auto"/>
        <w:right w:val="none" w:sz="0" w:space="0" w:color="auto"/>
      </w:divBdr>
    </w:div>
    <w:div w:id="888299110">
      <w:bodyDiv w:val="1"/>
      <w:marLeft w:val="0"/>
      <w:marRight w:val="0"/>
      <w:marTop w:val="0"/>
      <w:marBottom w:val="0"/>
      <w:divBdr>
        <w:top w:val="none" w:sz="0" w:space="0" w:color="auto"/>
        <w:left w:val="none" w:sz="0" w:space="0" w:color="auto"/>
        <w:bottom w:val="none" w:sz="0" w:space="0" w:color="auto"/>
        <w:right w:val="none" w:sz="0" w:space="0" w:color="auto"/>
      </w:divBdr>
    </w:div>
    <w:div w:id="888686087">
      <w:bodyDiv w:val="1"/>
      <w:marLeft w:val="0"/>
      <w:marRight w:val="0"/>
      <w:marTop w:val="0"/>
      <w:marBottom w:val="0"/>
      <w:divBdr>
        <w:top w:val="none" w:sz="0" w:space="0" w:color="auto"/>
        <w:left w:val="none" w:sz="0" w:space="0" w:color="auto"/>
        <w:bottom w:val="none" w:sz="0" w:space="0" w:color="auto"/>
        <w:right w:val="none" w:sz="0" w:space="0" w:color="auto"/>
      </w:divBdr>
    </w:div>
    <w:div w:id="890265485">
      <w:bodyDiv w:val="1"/>
      <w:marLeft w:val="0"/>
      <w:marRight w:val="0"/>
      <w:marTop w:val="0"/>
      <w:marBottom w:val="0"/>
      <w:divBdr>
        <w:top w:val="none" w:sz="0" w:space="0" w:color="auto"/>
        <w:left w:val="none" w:sz="0" w:space="0" w:color="auto"/>
        <w:bottom w:val="none" w:sz="0" w:space="0" w:color="auto"/>
        <w:right w:val="none" w:sz="0" w:space="0" w:color="auto"/>
      </w:divBdr>
    </w:div>
    <w:div w:id="890381820">
      <w:bodyDiv w:val="1"/>
      <w:marLeft w:val="0"/>
      <w:marRight w:val="0"/>
      <w:marTop w:val="0"/>
      <w:marBottom w:val="0"/>
      <w:divBdr>
        <w:top w:val="none" w:sz="0" w:space="0" w:color="auto"/>
        <w:left w:val="none" w:sz="0" w:space="0" w:color="auto"/>
        <w:bottom w:val="none" w:sz="0" w:space="0" w:color="auto"/>
        <w:right w:val="none" w:sz="0" w:space="0" w:color="auto"/>
      </w:divBdr>
    </w:div>
    <w:div w:id="890776039">
      <w:bodyDiv w:val="1"/>
      <w:marLeft w:val="0"/>
      <w:marRight w:val="0"/>
      <w:marTop w:val="0"/>
      <w:marBottom w:val="0"/>
      <w:divBdr>
        <w:top w:val="none" w:sz="0" w:space="0" w:color="auto"/>
        <w:left w:val="none" w:sz="0" w:space="0" w:color="auto"/>
        <w:bottom w:val="none" w:sz="0" w:space="0" w:color="auto"/>
        <w:right w:val="none" w:sz="0" w:space="0" w:color="auto"/>
      </w:divBdr>
    </w:div>
    <w:div w:id="891039050">
      <w:bodyDiv w:val="1"/>
      <w:marLeft w:val="0"/>
      <w:marRight w:val="0"/>
      <w:marTop w:val="0"/>
      <w:marBottom w:val="0"/>
      <w:divBdr>
        <w:top w:val="none" w:sz="0" w:space="0" w:color="auto"/>
        <w:left w:val="none" w:sz="0" w:space="0" w:color="auto"/>
        <w:bottom w:val="none" w:sz="0" w:space="0" w:color="auto"/>
        <w:right w:val="none" w:sz="0" w:space="0" w:color="auto"/>
      </w:divBdr>
    </w:div>
    <w:div w:id="891504860">
      <w:bodyDiv w:val="1"/>
      <w:marLeft w:val="0"/>
      <w:marRight w:val="0"/>
      <w:marTop w:val="0"/>
      <w:marBottom w:val="0"/>
      <w:divBdr>
        <w:top w:val="none" w:sz="0" w:space="0" w:color="auto"/>
        <w:left w:val="none" w:sz="0" w:space="0" w:color="auto"/>
        <w:bottom w:val="none" w:sz="0" w:space="0" w:color="auto"/>
        <w:right w:val="none" w:sz="0" w:space="0" w:color="auto"/>
      </w:divBdr>
    </w:div>
    <w:div w:id="891691600">
      <w:bodyDiv w:val="1"/>
      <w:marLeft w:val="0"/>
      <w:marRight w:val="0"/>
      <w:marTop w:val="0"/>
      <w:marBottom w:val="0"/>
      <w:divBdr>
        <w:top w:val="none" w:sz="0" w:space="0" w:color="auto"/>
        <w:left w:val="none" w:sz="0" w:space="0" w:color="auto"/>
        <w:bottom w:val="none" w:sz="0" w:space="0" w:color="auto"/>
        <w:right w:val="none" w:sz="0" w:space="0" w:color="auto"/>
      </w:divBdr>
    </w:div>
    <w:div w:id="891884681">
      <w:bodyDiv w:val="1"/>
      <w:marLeft w:val="0"/>
      <w:marRight w:val="0"/>
      <w:marTop w:val="0"/>
      <w:marBottom w:val="0"/>
      <w:divBdr>
        <w:top w:val="none" w:sz="0" w:space="0" w:color="auto"/>
        <w:left w:val="none" w:sz="0" w:space="0" w:color="auto"/>
        <w:bottom w:val="none" w:sz="0" w:space="0" w:color="auto"/>
        <w:right w:val="none" w:sz="0" w:space="0" w:color="auto"/>
      </w:divBdr>
    </w:div>
    <w:div w:id="891885851">
      <w:bodyDiv w:val="1"/>
      <w:marLeft w:val="0"/>
      <w:marRight w:val="0"/>
      <w:marTop w:val="0"/>
      <w:marBottom w:val="0"/>
      <w:divBdr>
        <w:top w:val="none" w:sz="0" w:space="0" w:color="auto"/>
        <w:left w:val="none" w:sz="0" w:space="0" w:color="auto"/>
        <w:bottom w:val="none" w:sz="0" w:space="0" w:color="auto"/>
        <w:right w:val="none" w:sz="0" w:space="0" w:color="auto"/>
      </w:divBdr>
    </w:div>
    <w:div w:id="891889222">
      <w:bodyDiv w:val="1"/>
      <w:marLeft w:val="0"/>
      <w:marRight w:val="0"/>
      <w:marTop w:val="0"/>
      <w:marBottom w:val="0"/>
      <w:divBdr>
        <w:top w:val="none" w:sz="0" w:space="0" w:color="auto"/>
        <w:left w:val="none" w:sz="0" w:space="0" w:color="auto"/>
        <w:bottom w:val="none" w:sz="0" w:space="0" w:color="auto"/>
        <w:right w:val="none" w:sz="0" w:space="0" w:color="auto"/>
      </w:divBdr>
    </w:div>
    <w:div w:id="892424566">
      <w:bodyDiv w:val="1"/>
      <w:marLeft w:val="0"/>
      <w:marRight w:val="0"/>
      <w:marTop w:val="0"/>
      <w:marBottom w:val="0"/>
      <w:divBdr>
        <w:top w:val="none" w:sz="0" w:space="0" w:color="auto"/>
        <w:left w:val="none" w:sz="0" w:space="0" w:color="auto"/>
        <w:bottom w:val="none" w:sz="0" w:space="0" w:color="auto"/>
        <w:right w:val="none" w:sz="0" w:space="0" w:color="auto"/>
      </w:divBdr>
    </w:div>
    <w:div w:id="892472197">
      <w:bodyDiv w:val="1"/>
      <w:marLeft w:val="0"/>
      <w:marRight w:val="0"/>
      <w:marTop w:val="0"/>
      <w:marBottom w:val="0"/>
      <w:divBdr>
        <w:top w:val="none" w:sz="0" w:space="0" w:color="auto"/>
        <w:left w:val="none" w:sz="0" w:space="0" w:color="auto"/>
        <w:bottom w:val="none" w:sz="0" w:space="0" w:color="auto"/>
        <w:right w:val="none" w:sz="0" w:space="0" w:color="auto"/>
      </w:divBdr>
    </w:div>
    <w:div w:id="892618133">
      <w:bodyDiv w:val="1"/>
      <w:marLeft w:val="0"/>
      <w:marRight w:val="0"/>
      <w:marTop w:val="0"/>
      <w:marBottom w:val="0"/>
      <w:divBdr>
        <w:top w:val="none" w:sz="0" w:space="0" w:color="auto"/>
        <w:left w:val="none" w:sz="0" w:space="0" w:color="auto"/>
        <w:bottom w:val="none" w:sz="0" w:space="0" w:color="auto"/>
        <w:right w:val="none" w:sz="0" w:space="0" w:color="auto"/>
      </w:divBdr>
    </w:div>
    <w:div w:id="892887644">
      <w:bodyDiv w:val="1"/>
      <w:marLeft w:val="0"/>
      <w:marRight w:val="0"/>
      <w:marTop w:val="0"/>
      <w:marBottom w:val="0"/>
      <w:divBdr>
        <w:top w:val="none" w:sz="0" w:space="0" w:color="auto"/>
        <w:left w:val="none" w:sz="0" w:space="0" w:color="auto"/>
        <w:bottom w:val="none" w:sz="0" w:space="0" w:color="auto"/>
        <w:right w:val="none" w:sz="0" w:space="0" w:color="auto"/>
      </w:divBdr>
    </w:div>
    <w:div w:id="893009773">
      <w:bodyDiv w:val="1"/>
      <w:marLeft w:val="0"/>
      <w:marRight w:val="0"/>
      <w:marTop w:val="0"/>
      <w:marBottom w:val="0"/>
      <w:divBdr>
        <w:top w:val="none" w:sz="0" w:space="0" w:color="auto"/>
        <w:left w:val="none" w:sz="0" w:space="0" w:color="auto"/>
        <w:bottom w:val="none" w:sz="0" w:space="0" w:color="auto"/>
        <w:right w:val="none" w:sz="0" w:space="0" w:color="auto"/>
      </w:divBdr>
    </w:div>
    <w:div w:id="893272296">
      <w:bodyDiv w:val="1"/>
      <w:marLeft w:val="0"/>
      <w:marRight w:val="0"/>
      <w:marTop w:val="0"/>
      <w:marBottom w:val="0"/>
      <w:divBdr>
        <w:top w:val="none" w:sz="0" w:space="0" w:color="auto"/>
        <w:left w:val="none" w:sz="0" w:space="0" w:color="auto"/>
        <w:bottom w:val="none" w:sz="0" w:space="0" w:color="auto"/>
        <w:right w:val="none" w:sz="0" w:space="0" w:color="auto"/>
      </w:divBdr>
    </w:div>
    <w:div w:id="893732650">
      <w:bodyDiv w:val="1"/>
      <w:marLeft w:val="0"/>
      <w:marRight w:val="0"/>
      <w:marTop w:val="0"/>
      <w:marBottom w:val="0"/>
      <w:divBdr>
        <w:top w:val="none" w:sz="0" w:space="0" w:color="auto"/>
        <w:left w:val="none" w:sz="0" w:space="0" w:color="auto"/>
        <w:bottom w:val="none" w:sz="0" w:space="0" w:color="auto"/>
        <w:right w:val="none" w:sz="0" w:space="0" w:color="auto"/>
      </w:divBdr>
    </w:div>
    <w:div w:id="894006754">
      <w:bodyDiv w:val="1"/>
      <w:marLeft w:val="0"/>
      <w:marRight w:val="0"/>
      <w:marTop w:val="0"/>
      <w:marBottom w:val="0"/>
      <w:divBdr>
        <w:top w:val="none" w:sz="0" w:space="0" w:color="auto"/>
        <w:left w:val="none" w:sz="0" w:space="0" w:color="auto"/>
        <w:bottom w:val="none" w:sz="0" w:space="0" w:color="auto"/>
        <w:right w:val="none" w:sz="0" w:space="0" w:color="auto"/>
      </w:divBdr>
    </w:div>
    <w:div w:id="894510184">
      <w:bodyDiv w:val="1"/>
      <w:marLeft w:val="0"/>
      <w:marRight w:val="0"/>
      <w:marTop w:val="0"/>
      <w:marBottom w:val="0"/>
      <w:divBdr>
        <w:top w:val="none" w:sz="0" w:space="0" w:color="auto"/>
        <w:left w:val="none" w:sz="0" w:space="0" w:color="auto"/>
        <w:bottom w:val="none" w:sz="0" w:space="0" w:color="auto"/>
        <w:right w:val="none" w:sz="0" w:space="0" w:color="auto"/>
      </w:divBdr>
    </w:div>
    <w:div w:id="895123291">
      <w:bodyDiv w:val="1"/>
      <w:marLeft w:val="0"/>
      <w:marRight w:val="0"/>
      <w:marTop w:val="0"/>
      <w:marBottom w:val="0"/>
      <w:divBdr>
        <w:top w:val="none" w:sz="0" w:space="0" w:color="auto"/>
        <w:left w:val="none" w:sz="0" w:space="0" w:color="auto"/>
        <w:bottom w:val="none" w:sz="0" w:space="0" w:color="auto"/>
        <w:right w:val="none" w:sz="0" w:space="0" w:color="auto"/>
      </w:divBdr>
    </w:div>
    <w:div w:id="895314965">
      <w:bodyDiv w:val="1"/>
      <w:marLeft w:val="0"/>
      <w:marRight w:val="0"/>
      <w:marTop w:val="0"/>
      <w:marBottom w:val="0"/>
      <w:divBdr>
        <w:top w:val="none" w:sz="0" w:space="0" w:color="auto"/>
        <w:left w:val="none" w:sz="0" w:space="0" w:color="auto"/>
        <w:bottom w:val="none" w:sz="0" w:space="0" w:color="auto"/>
        <w:right w:val="none" w:sz="0" w:space="0" w:color="auto"/>
      </w:divBdr>
    </w:div>
    <w:div w:id="896277506">
      <w:bodyDiv w:val="1"/>
      <w:marLeft w:val="0"/>
      <w:marRight w:val="0"/>
      <w:marTop w:val="0"/>
      <w:marBottom w:val="0"/>
      <w:divBdr>
        <w:top w:val="none" w:sz="0" w:space="0" w:color="auto"/>
        <w:left w:val="none" w:sz="0" w:space="0" w:color="auto"/>
        <w:bottom w:val="none" w:sz="0" w:space="0" w:color="auto"/>
        <w:right w:val="none" w:sz="0" w:space="0" w:color="auto"/>
      </w:divBdr>
    </w:div>
    <w:div w:id="896358970">
      <w:bodyDiv w:val="1"/>
      <w:marLeft w:val="0"/>
      <w:marRight w:val="0"/>
      <w:marTop w:val="0"/>
      <w:marBottom w:val="0"/>
      <w:divBdr>
        <w:top w:val="none" w:sz="0" w:space="0" w:color="auto"/>
        <w:left w:val="none" w:sz="0" w:space="0" w:color="auto"/>
        <w:bottom w:val="none" w:sz="0" w:space="0" w:color="auto"/>
        <w:right w:val="none" w:sz="0" w:space="0" w:color="auto"/>
      </w:divBdr>
    </w:div>
    <w:div w:id="896360893">
      <w:bodyDiv w:val="1"/>
      <w:marLeft w:val="0"/>
      <w:marRight w:val="0"/>
      <w:marTop w:val="0"/>
      <w:marBottom w:val="0"/>
      <w:divBdr>
        <w:top w:val="none" w:sz="0" w:space="0" w:color="auto"/>
        <w:left w:val="none" w:sz="0" w:space="0" w:color="auto"/>
        <w:bottom w:val="none" w:sz="0" w:space="0" w:color="auto"/>
        <w:right w:val="none" w:sz="0" w:space="0" w:color="auto"/>
      </w:divBdr>
    </w:div>
    <w:div w:id="896668913">
      <w:bodyDiv w:val="1"/>
      <w:marLeft w:val="0"/>
      <w:marRight w:val="0"/>
      <w:marTop w:val="0"/>
      <w:marBottom w:val="0"/>
      <w:divBdr>
        <w:top w:val="none" w:sz="0" w:space="0" w:color="auto"/>
        <w:left w:val="none" w:sz="0" w:space="0" w:color="auto"/>
        <w:bottom w:val="none" w:sz="0" w:space="0" w:color="auto"/>
        <w:right w:val="none" w:sz="0" w:space="0" w:color="auto"/>
      </w:divBdr>
    </w:div>
    <w:div w:id="896670487">
      <w:bodyDiv w:val="1"/>
      <w:marLeft w:val="0"/>
      <w:marRight w:val="0"/>
      <w:marTop w:val="0"/>
      <w:marBottom w:val="0"/>
      <w:divBdr>
        <w:top w:val="none" w:sz="0" w:space="0" w:color="auto"/>
        <w:left w:val="none" w:sz="0" w:space="0" w:color="auto"/>
        <w:bottom w:val="none" w:sz="0" w:space="0" w:color="auto"/>
        <w:right w:val="none" w:sz="0" w:space="0" w:color="auto"/>
      </w:divBdr>
    </w:div>
    <w:div w:id="896861740">
      <w:bodyDiv w:val="1"/>
      <w:marLeft w:val="0"/>
      <w:marRight w:val="0"/>
      <w:marTop w:val="0"/>
      <w:marBottom w:val="0"/>
      <w:divBdr>
        <w:top w:val="none" w:sz="0" w:space="0" w:color="auto"/>
        <w:left w:val="none" w:sz="0" w:space="0" w:color="auto"/>
        <w:bottom w:val="none" w:sz="0" w:space="0" w:color="auto"/>
        <w:right w:val="none" w:sz="0" w:space="0" w:color="auto"/>
      </w:divBdr>
    </w:div>
    <w:div w:id="896892924">
      <w:bodyDiv w:val="1"/>
      <w:marLeft w:val="0"/>
      <w:marRight w:val="0"/>
      <w:marTop w:val="0"/>
      <w:marBottom w:val="0"/>
      <w:divBdr>
        <w:top w:val="none" w:sz="0" w:space="0" w:color="auto"/>
        <w:left w:val="none" w:sz="0" w:space="0" w:color="auto"/>
        <w:bottom w:val="none" w:sz="0" w:space="0" w:color="auto"/>
        <w:right w:val="none" w:sz="0" w:space="0" w:color="auto"/>
      </w:divBdr>
    </w:div>
    <w:div w:id="897013360">
      <w:bodyDiv w:val="1"/>
      <w:marLeft w:val="0"/>
      <w:marRight w:val="0"/>
      <w:marTop w:val="0"/>
      <w:marBottom w:val="0"/>
      <w:divBdr>
        <w:top w:val="none" w:sz="0" w:space="0" w:color="auto"/>
        <w:left w:val="none" w:sz="0" w:space="0" w:color="auto"/>
        <w:bottom w:val="none" w:sz="0" w:space="0" w:color="auto"/>
        <w:right w:val="none" w:sz="0" w:space="0" w:color="auto"/>
      </w:divBdr>
    </w:div>
    <w:div w:id="897591228">
      <w:bodyDiv w:val="1"/>
      <w:marLeft w:val="0"/>
      <w:marRight w:val="0"/>
      <w:marTop w:val="0"/>
      <w:marBottom w:val="0"/>
      <w:divBdr>
        <w:top w:val="none" w:sz="0" w:space="0" w:color="auto"/>
        <w:left w:val="none" w:sz="0" w:space="0" w:color="auto"/>
        <w:bottom w:val="none" w:sz="0" w:space="0" w:color="auto"/>
        <w:right w:val="none" w:sz="0" w:space="0" w:color="auto"/>
      </w:divBdr>
    </w:div>
    <w:div w:id="897974895">
      <w:bodyDiv w:val="1"/>
      <w:marLeft w:val="0"/>
      <w:marRight w:val="0"/>
      <w:marTop w:val="0"/>
      <w:marBottom w:val="0"/>
      <w:divBdr>
        <w:top w:val="none" w:sz="0" w:space="0" w:color="auto"/>
        <w:left w:val="none" w:sz="0" w:space="0" w:color="auto"/>
        <w:bottom w:val="none" w:sz="0" w:space="0" w:color="auto"/>
        <w:right w:val="none" w:sz="0" w:space="0" w:color="auto"/>
      </w:divBdr>
    </w:div>
    <w:div w:id="898592653">
      <w:bodyDiv w:val="1"/>
      <w:marLeft w:val="0"/>
      <w:marRight w:val="0"/>
      <w:marTop w:val="0"/>
      <w:marBottom w:val="0"/>
      <w:divBdr>
        <w:top w:val="none" w:sz="0" w:space="0" w:color="auto"/>
        <w:left w:val="none" w:sz="0" w:space="0" w:color="auto"/>
        <w:bottom w:val="none" w:sz="0" w:space="0" w:color="auto"/>
        <w:right w:val="none" w:sz="0" w:space="0" w:color="auto"/>
      </w:divBdr>
    </w:div>
    <w:div w:id="898593782">
      <w:bodyDiv w:val="1"/>
      <w:marLeft w:val="0"/>
      <w:marRight w:val="0"/>
      <w:marTop w:val="0"/>
      <w:marBottom w:val="0"/>
      <w:divBdr>
        <w:top w:val="none" w:sz="0" w:space="0" w:color="auto"/>
        <w:left w:val="none" w:sz="0" w:space="0" w:color="auto"/>
        <w:bottom w:val="none" w:sz="0" w:space="0" w:color="auto"/>
        <w:right w:val="none" w:sz="0" w:space="0" w:color="auto"/>
      </w:divBdr>
    </w:div>
    <w:div w:id="898786533">
      <w:bodyDiv w:val="1"/>
      <w:marLeft w:val="0"/>
      <w:marRight w:val="0"/>
      <w:marTop w:val="0"/>
      <w:marBottom w:val="0"/>
      <w:divBdr>
        <w:top w:val="none" w:sz="0" w:space="0" w:color="auto"/>
        <w:left w:val="none" w:sz="0" w:space="0" w:color="auto"/>
        <w:bottom w:val="none" w:sz="0" w:space="0" w:color="auto"/>
        <w:right w:val="none" w:sz="0" w:space="0" w:color="auto"/>
      </w:divBdr>
    </w:div>
    <w:div w:id="900217533">
      <w:bodyDiv w:val="1"/>
      <w:marLeft w:val="0"/>
      <w:marRight w:val="0"/>
      <w:marTop w:val="0"/>
      <w:marBottom w:val="0"/>
      <w:divBdr>
        <w:top w:val="none" w:sz="0" w:space="0" w:color="auto"/>
        <w:left w:val="none" w:sz="0" w:space="0" w:color="auto"/>
        <w:bottom w:val="none" w:sz="0" w:space="0" w:color="auto"/>
        <w:right w:val="none" w:sz="0" w:space="0" w:color="auto"/>
      </w:divBdr>
    </w:div>
    <w:div w:id="900361408">
      <w:bodyDiv w:val="1"/>
      <w:marLeft w:val="0"/>
      <w:marRight w:val="0"/>
      <w:marTop w:val="0"/>
      <w:marBottom w:val="0"/>
      <w:divBdr>
        <w:top w:val="none" w:sz="0" w:space="0" w:color="auto"/>
        <w:left w:val="none" w:sz="0" w:space="0" w:color="auto"/>
        <w:bottom w:val="none" w:sz="0" w:space="0" w:color="auto"/>
        <w:right w:val="none" w:sz="0" w:space="0" w:color="auto"/>
      </w:divBdr>
    </w:div>
    <w:div w:id="900560209">
      <w:bodyDiv w:val="1"/>
      <w:marLeft w:val="0"/>
      <w:marRight w:val="0"/>
      <w:marTop w:val="0"/>
      <w:marBottom w:val="0"/>
      <w:divBdr>
        <w:top w:val="none" w:sz="0" w:space="0" w:color="auto"/>
        <w:left w:val="none" w:sz="0" w:space="0" w:color="auto"/>
        <w:bottom w:val="none" w:sz="0" w:space="0" w:color="auto"/>
        <w:right w:val="none" w:sz="0" w:space="0" w:color="auto"/>
      </w:divBdr>
    </w:div>
    <w:div w:id="900747309">
      <w:bodyDiv w:val="1"/>
      <w:marLeft w:val="0"/>
      <w:marRight w:val="0"/>
      <w:marTop w:val="0"/>
      <w:marBottom w:val="0"/>
      <w:divBdr>
        <w:top w:val="none" w:sz="0" w:space="0" w:color="auto"/>
        <w:left w:val="none" w:sz="0" w:space="0" w:color="auto"/>
        <w:bottom w:val="none" w:sz="0" w:space="0" w:color="auto"/>
        <w:right w:val="none" w:sz="0" w:space="0" w:color="auto"/>
      </w:divBdr>
    </w:div>
    <w:div w:id="901058791">
      <w:bodyDiv w:val="1"/>
      <w:marLeft w:val="0"/>
      <w:marRight w:val="0"/>
      <w:marTop w:val="0"/>
      <w:marBottom w:val="0"/>
      <w:divBdr>
        <w:top w:val="none" w:sz="0" w:space="0" w:color="auto"/>
        <w:left w:val="none" w:sz="0" w:space="0" w:color="auto"/>
        <w:bottom w:val="none" w:sz="0" w:space="0" w:color="auto"/>
        <w:right w:val="none" w:sz="0" w:space="0" w:color="auto"/>
      </w:divBdr>
    </w:div>
    <w:div w:id="901251936">
      <w:bodyDiv w:val="1"/>
      <w:marLeft w:val="0"/>
      <w:marRight w:val="0"/>
      <w:marTop w:val="0"/>
      <w:marBottom w:val="0"/>
      <w:divBdr>
        <w:top w:val="none" w:sz="0" w:space="0" w:color="auto"/>
        <w:left w:val="none" w:sz="0" w:space="0" w:color="auto"/>
        <w:bottom w:val="none" w:sz="0" w:space="0" w:color="auto"/>
        <w:right w:val="none" w:sz="0" w:space="0" w:color="auto"/>
      </w:divBdr>
    </w:div>
    <w:div w:id="902057558">
      <w:bodyDiv w:val="1"/>
      <w:marLeft w:val="0"/>
      <w:marRight w:val="0"/>
      <w:marTop w:val="0"/>
      <w:marBottom w:val="0"/>
      <w:divBdr>
        <w:top w:val="none" w:sz="0" w:space="0" w:color="auto"/>
        <w:left w:val="none" w:sz="0" w:space="0" w:color="auto"/>
        <w:bottom w:val="none" w:sz="0" w:space="0" w:color="auto"/>
        <w:right w:val="none" w:sz="0" w:space="0" w:color="auto"/>
      </w:divBdr>
    </w:div>
    <w:div w:id="902302314">
      <w:bodyDiv w:val="1"/>
      <w:marLeft w:val="0"/>
      <w:marRight w:val="0"/>
      <w:marTop w:val="0"/>
      <w:marBottom w:val="0"/>
      <w:divBdr>
        <w:top w:val="none" w:sz="0" w:space="0" w:color="auto"/>
        <w:left w:val="none" w:sz="0" w:space="0" w:color="auto"/>
        <w:bottom w:val="none" w:sz="0" w:space="0" w:color="auto"/>
        <w:right w:val="none" w:sz="0" w:space="0" w:color="auto"/>
      </w:divBdr>
    </w:div>
    <w:div w:id="902327069">
      <w:bodyDiv w:val="1"/>
      <w:marLeft w:val="0"/>
      <w:marRight w:val="0"/>
      <w:marTop w:val="0"/>
      <w:marBottom w:val="0"/>
      <w:divBdr>
        <w:top w:val="none" w:sz="0" w:space="0" w:color="auto"/>
        <w:left w:val="none" w:sz="0" w:space="0" w:color="auto"/>
        <w:bottom w:val="none" w:sz="0" w:space="0" w:color="auto"/>
        <w:right w:val="none" w:sz="0" w:space="0" w:color="auto"/>
      </w:divBdr>
    </w:div>
    <w:div w:id="902718487">
      <w:bodyDiv w:val="1"/>
      <w:marLeft w:val="0"/>
      <w:marRight w:val="0"/>
      <w:marTop w:val="0"/>
      <w:marBottom w:val="0"/>
      <w:divBdr>
        <w:top w:val="none" w:sz="0" w:space="0" w:color="auto"/>
        <w:left w:val="none" w:sz="0" w:space="0" w:color="auto"/>
        <w:bottom w:val="none" w:sz="0" w:space="0" w:color="auto"/>
        <w:right w:val="none" w:sz="0" w:space="0" w:color="auto"/>
      </w:divBdr>
    </w:div>
    <w:div w:id="903612202">
      <w:bodyDiv w:val="1"/>
      <w:marLeft w:val="0"/>
      <w:marRight w:val="0"/>
      <w:marTop w:val="0"/>
      <w:marBottom w:val="0"/>
      <w:divBdr>
        <w:top w:val="none" w:sz="0" w:space="0" w:color="auto"/>
        <w:left w:val="none" w:sz="0" w:space="0" w:color="auto"/>
        <w:bottom w:val="none" w:sz="0" w:space="0" w:color="auto"/>
        <w:right w:val="none" w:sz="0" w:space="0" w:color="auto"/>
      </w:divBdr>
    </w:div>
    <w:div w:id="903642772">
      <w:bodyDiv w:val="1"/>
      <w:marLeft w:val="0"/>
      <w:marRight w:val="0"/>
      <w:marTop w:val="0"/>
      <w:marBottom w:val="0"/>
      <w:divBdr>
        <w:top w:val="none" w:sz="0" w:space="0" w:color="auto"/>
        <w:left w:val="none" w:sz="0" w:space="0" w:color="auto"/>
        <w:bottom w:val="none" w:sz="0" w:space="0" w:color="auto"/>
        <w:right w:val="none" w:sz="0" w:space="0" w:color="auto"/>
      </w:divBdr>
    </w:div>
    <w:div w:id="903679547">
      <w:bodyDiv w:val="1"/>
      <w:marLeft w:val="0"/>
      <w:marRight w:val="0"/>
      <w:marTop w:val="0"/>
      <w:marBottom w:val="0"/>
      <w:divBdr>
        <w:top w:val="none" w:sz="0" w:space="0" w:color="auto"/>
        <w:left w:val="none" w:sz="0" w:space="0" w:color="auto"/>
        <w:bottom w:val="none" w:sz="0" w:space="0" w:color="auto"/>
        <w:right w:val="none" w:sz="0" w:space="0" w:color="auto"/>
      </w:divBdr>
    </w:div>
    <w:div w:id="903685148">
      <w:bodyDiv w:val="1"/>
      <w:marLeft w:val="0"/>
      <w:marRight w:val="0"/>
      <w:marTop w:val="0"/>
      <w:marBottom w:val="0"/>
      <w:divBdr>
        <w:top w:val="none" w:sz="0" w:space="0" w:color="auto"/>
        <w:left w:val="none" w:sz="0" w:space="0" w:color="auto"/>
        <w:bottom w:val="none" w:sz="0" w:space="0" w:color="auto"/>
        <w:right w:val="none" w:sz="0" w:space="0" w:color="auto"/>
      </w:divBdr>
    </w:div>
    <w:div w:id="904413229">
      <w:bodyDiv w:val="1"/>
      <w:marLeft w:val="0"/>
      <w:marRight w:val="0"/>
      <w:marTop w:val="0"/>
      <w:marBottom w:val="0"/>
      <w:divBdr>
        <w:top w:val="none" w:sz="0" w:space="0" w:color="auto"/>
        <w:left w:val="none" w:sz="0" w:space="0" w:color="auto"/>
        <w:bottom w:val="none" w:sz="0" w:space="0" w:color="auto"/>
        <w:right w:val="none" w:sz="0" w:space="0" w:color="auto"/>
      </w:divBdr>
    </w:div>
    <w:div w:id="904728594">
      <w:bodyDiv w:val="1"/>
      <w:marLeft w:val="0"/>
      <w:marRight w:val="0"/>
      <w:marTop w:val="0"/>
      <w:marBottom w:val="0"/>
      <w:divBdr>
        <w:top w:val="none" w:sz="0" w:space="0" w:color="auto"/>
        <w:left w:val="none" w:sz="0" w:space="0" w:color="auto"/>
        <w:bottom w:val="none" w:sz="0" w:space="0" w:color="auto"/>
        <w:right w:val="none" w:sz="0" w:space="0" w:color="auto"/>
      </w:divBdr>
    </w:div>
    <w:div w:id="904800563">
      <w:bodyDiv w:val="1"/>
      <w:marLeft w:val="0"/>
      <w:marRight w:val="0"/>
      <w:marTop w:val="0"/>
      <w:marBottom w:val="0"/>
      <w:divBdr>
        <w:top w:val="none" w:sz="0" w:space="0" w:color="auto"/>
        <w:left w:val="none" w:sz="0" w:space="0" w:color="auto"/>
        <w:bottom w:val="none" w:sz="0" w:space="0" w:color="auto"/>
        <w:right w:val="none" w:sz="0" w:space="0" w:color="auto"/>
      </w:divBdr>
    </w:div>
    <w:div w:id="904989287">
      <w:bodyDiv w:val="1"/>
      <w:marLeft w:val="0"/>
      <w:marRight w:val="0"/>
      <w:marTop w:val="0"/>
      <w:marBottom w:val="0"/>
      <w:divBdr>
        <w:top w:val="none" w:sz="0" w:space="0" w:color="auto"/>
        <w:left w:val="none" w:sz="0" w:space="0" w:color="auto"/>
        <w:bottom w:val="none" w:sz="0" w:space="0" w:color="auto"/>
        <w:right w:val="none" w:sz="0" w:space="0" w:color="auto"/>
      </w:divBdr>
    </w:div>
    <w:div w:id="905528243">
      <w:bodyDiv w:val="1"/>
      <w:marLeft w:val="0"/>
      <w:marRight w:val="0"/>
      <w:marTop w:val="0"/>
      <w:marBottom w:val="0"/>
      <w:divBdr>
        <w:top w:val="none" w:sz="0" w:space="0" w:color="auto"/>
        <w:left w:val="none" w:sz="0" w:space="0" w:color="auto"/>
        <w:bottom w:val="none" w:sz="0" w:space="0" w:color="auto"/>
        <w:right w:val="none" w:sz="0" w:space="0" w:color="auto"/>
      </w:divBdr>
    </w:div>
    <w:div w:id="905604688">
      <w:bodyDiv w:val="1"/>
      <w:marLeft w:val="0"/>
      <w:marRight w:val="0"/>
      <w:marTop w:val="0"/>
      <w:marBottom w:val="0"/>
      <w:divBdr>
        <w:top w:val="none" w:sz="0" w:space="0" w:color="auto"/>
        <w:left w:val="none" w:sz="0" w:space="0" w:color="auto"/>
        <w:bottom w:val="none" w:sz="0" w:space="0" w:color="auto"/>
        <w:right w:val="none" w:sz="0" w:space="0" w:color="auto"/>
      </w:divBdr>
    </w:div>
    <w:div w:id="905997774">
      <w:bodyDiv w:val="1"/>
      <w:marLeft w:val="0"/>
      <w:marRight w:val="0"/>
      <w:marTop w:val="0"/>
      <w:marBottom w:val="0"/>
      <w:divBdr>
        <w:top w:val="none" w:sz="0" w:space="0" w:color="auto"/>
        <w:left w:val="none" w:sz="0" w:space="0" w:color="auto"/>
        <w:bottom w:val="none" w:sz="0" w:space="0" w:color="auto"/>
        <w:right w:val="none" w:sz="0" w:space="0" w:color="auto"/>
      </w:divBdr>
    </w:div>
    <w:div w:id="906299851">
      <w:bodyDiv w:val="1"/>
      <w:marLeft w:val="0"/>
      <w:marRight w:val="0"/>
      <w:marTop w:val="0"/>
      <w:marBottom w:val="0"/>
      <w:divBdr>
        <w:top w:val="none" w:sz="0" w:space="0" w:color="auto"/>
        <w:left w:val="none" w:sz="0" w:space="0" w:color="auto"/>
        <w:bottom w:val="none" w:sz="0" w:space="0" w:color="auto"/>
        <w:right w:val="none" w:sz="0" w:space="0" w:color="auto"/>
      </w:divBdr>
    </w:div>
    <w:div w:id="906302623">
      <w:bodyDiv w:val="1"/>
      <w:marLeft w:val="0"/>
      <w:marRight w:val="0"/>
      <w:marTop w:val="0"/>
      <w:marBottom w:val="0"/>
      <w:divBdr>
        <w:top w:val="none" w:sz="0" w:space="0" w:color="auto"/>
        <w:left w:val="none" w:sz="0" w:space="0" w:color="auto"/>
        <w:bottom w:val="none" w:sz="0" w:space="0" w:color="auto"/>
        <w:right w:val="none" w:sz="0" w:space="0" w:color="auto"/>
      </w:divBdr>
    </w:div>
    <w:div w:id="906304886">
      <w:bodyDiv w:val="1"/>
      <w:marLeft w:val="0"/>
      <w:marRight w:val="0"/>
      <w:marTop w:val="0"/>
      <w:marBottom w:val="0"/>
      <w:divBdr>
        <w:top w:val="none" w:sz="0" w:space="0" w:color="auto"/>
        <w:left w:val="none" w:sz="0" w:space="0" w:color="auto"/>
        <w:bottom w:val="none" w:sz="0" w:space="0" w:color="auto"/>
        <w:right w:val="none" w:sz="0" w:space="0" w:color="auto"/>
      </w:divBdr>
    </w:div>
    <w:div w:id="906652015">
      <w:bodyDiv w:val="1"/>
      <w:marLeft w:val="0"/>
      <w:marRight w:val="0"/>
      <w:marTop w:val="0"/>
      <w:marBottom w:val="0"/>
      <w:divBdr>
        <w:top w:val="none" w:sz="0" w:space="0" w:color="auto"/>
        <w:left w:val="none" w:sz="0" w:space="0" w:color="auto"/>
        <w:bottom w:val="none" w:sz="0" w:space="0" w:color="auto"/>
        <w:right w:val="none" w:sz="0" w:space="0" w:color="auto"/>
      </w:divBdr>
    </w:div>
    <w:div w:id="906694941">
      <w:bodyDiv w:val="1"/>
      <w:marLeft w:val="0"/>
      <w:marRight w:val="0"/>
      <w:marTop w:val="0"/>
      <w:marBottom w:val="0"/>
      <w:divBdr>
        <w:top w:val="none" w:sz="0" w:space="0" w:color="auto"/>
        <w:left w:val="none" w:sz="0" w:space="0" w:color="auto"/>
        <w:bottom w:val="none" w:sz="0" w:space="0" w:color="auto"/>
        <w:right w:val="none" w:sz="0" w:space="0" w:color="auto"/>
      </w:divBdr>
    </w:div>
    <w:div w:id="907888003">
      <w:bodyDiv w:val="1"/>
      <w:marLeft w:val="0"/>
      <w:marRight w:val="0"/>
      <w:marTop w:val="0"/>
      <w:marBottom w:val="0"/>
      <w:divBdr>
        <w:top w:val="none" w:sz="0" w:space="0" w:color="auto"/>
        <w:left w:val="none" w:sz="0" w:space="0" w:color="auto"/>
        <w:bottom w:val="none" w:sz="0" w:space="0" w:color="auto"/>
        <w:right w:val="none" w:sz="0" w:space="0" w:color="auto"/>
      </w:divBdr>
    </w:div>
    <w:div w:id="907954443">
      <w:bodyDiv w:val="1"/>
      <w:marLeft w:val="0"/>
      <w:marRight w:val="0"/>
      <w:marTop w:val="0"/>
      <w:marBottom w:val="0"/>
      <w:divBdr>
        <w:top w:val="none" w:sz="0" w:space="0" w:color="auto"/>
        <w:left w:val="none" w:sz="0" w:space="0" w:color="auto"/>
        <w:bottom w:val="none" w:sz="0" w:space="0" w:color="auto"/>
        <w:right w:val="none" w:sz="0" w:space="0" w:color="auto"/>
      </w:divBdr>
    </w:div>
    <w:div w:id="908077409">
      <w:bodyDiv w:val="1"/>
      <w:marLeft w:val="0"/>
      <w:marRight w:val="0"/>
      <w:marTop w:val="0"/>
      <w:marBottom w:val="0"/>
      <w:divBdr>
        <w:top w:val="none" w:sz="0" w:space="0" w:color="auto"/>
        <w:left w:val="none" w:sz="0" w:space="0" w:color="auto"/>
        <w:bottom w:val="none" w:sz="0" w:space="0" w:color="auto"/>
        <w:right w:val="none" w:sz="0" w:space="0" w:color="auto"/>
      </w:divBdr>
    </w:div>
    <w:div w:id="908147832">
      <w:bodyDiv w:val="1"/>
      <w:marLeft w:val="0"/>
      <w:marRight w:val="0"/>
      <w:marTop w:val="0"/>
      <w:marBottom w:val="0"/>
      <w:divBdr>
        <w:top w:val="none" w:sz="0" w:space="0" w:color="auto"/>
        <w:left w:val="none" w:sz="0" w:space="0" w:color="auto"/>
        <w:bottom w:val="none" w:sz="0" w:space="0" w:color="auto"/>
        <w:right w:val="none" w:sz="0" w:space="0" w:color="auto"/>
      </w:divBdr>
    </w:div>
    <w:div w:id="908272006">
      <w:bodyDiv w:val="1"/>
      <w:marLeft w:val="0"/>
      <w:marRight w:val="0"/>
      <w:marTop w:val="0"/>
      <w:marBottom w:val="0"/>
      <w:divBdr>
        <w:top w:val="none" w:sz="0" w:space="0" w:color="auto"/>
        <w:left w:val="none" w:sz="0" w:space="0" w:color="auto"/>
        <w:bottom w:val="none" w:sz="0" w:space="0" w:color="auto"/>
        <w:right w:val="none" w:sz="0" w:space="0" w:color="auto"/>
      </w:divBdr>
    </w:div>
    <w:div w:id="908467550">
      <w:bodyDiv w:val="1"/>
      <w:marLeft w:val="0"/>
      <w:marRight w:val="0"/>
      <w:marTop w:val="0"/>
      <w:marBottom w:val="0"/>
      <w:divBdr>
        <w:top w:val="none" w:sz="0" w:space="0" w:color="auto"/>
        <w:left w:val="none" w:sz="0" w:space="0" w:color="auto"/>
        <w:bottom w:val="none" w:sz="0" w:space="0" w:color="auto"/>
        <w:right w:val="none" w:sz="0" w:space="0" w:color="auto"/>
      </w:divBdr>
    </w:div>
    <w:div w:id="908688479">
      <w:bodyDiv w:val="1"/>
      <w:marLeft w:val="0"/>
      <w:marRight w:val="0"/>
      <w:marTop w:val="0"/>
      <w:marBottom w:val="0"/>
      <w:divBdr>
        <w:top w:val="none" w:sz="0" w:space="0" w:color="auto"/>
        <w:left w:val="none" w:sz="0" w:space="0" w:color="auto"/>
        <w:bottom w:val="none" w:sz="0" w:space="0" w:color="auto"/>
        <w:right w:val="none" w:sz="0" w:space="0" w:color="auto"/>
      </w:divBdr>
    </w:div>
    <w:div w:id="909074651">
      <w:bodyDiv w:val="1"/>
      <w:marLeft w:val="0"/>
      <w:marRight w:val="0"/>
      <w:marTop w:val="0"/>
      <w:marBottom w:val="0"/>
      <w:divBdr>
        <w:top w:val="none" w:sz="0" w:space="0" w:color="auto"/>
        <w:left w:val="none" w:sz="0" w:space="0" w:color="auto"/>
        <w:bottom w:val="none" w:sz="0" w:space="0" w:color="auto"/>
        <w:right w:val="none" w:sz="0" w:space="0" w:color="auto"/>
      </w:divBdr>
    </w:div>
    <w:div w:id="909074744">
      <w:bodyDiv w:val="1"/>
      <w:marLeft w:val="0"/>
      <w:marRight w:val="0"/>
      <w:marTop w:val="0"/>
      <w:marBottom w:val="0"/>
      <w:divBdr>
        <w:top w:val="none" w:sz="0" w:space="0" w:color="auto"/>
        <w:left w:val="none" w:sz="0" w:space="0" w:color="auto"/>
        <w:bottom w:val="none" w:sz="0" w:space="0" w:color="auto"/>
        <w:right w:val="none" w:sz="0" w:space="0" w:color="auto"/>
      </w:divBdr>
    </w:div>
    <w:div w:id="909467839">
      <w:bodyDiv w:val="1"/>
      <w:marLeft w:val="0"/>
      <w:marRight w:val="0"/>
      <w:marTop w:val="0"/>
      <w:marBottom w:val="0"/>
      <w:divBdr>
        <w:top w:val="none" w:sz="0" w:space="0" w:color="auto"/>
        <w:left w:val="none" w:sz="0" w:space="0" w:color="auto"/>
        <w:bottom w:val="none" w:sz="0" w:space="0" w:color="auto"/>
        <w:right w:val="none" w:sz="0" w:space="0" w:color="auto"/>
      </w:divBdr>
    </w:div>
    <w:div w:id="910113946">
      <w:bodyDiv w:val="1"/>
      <w:marLeft w:val="0"/>
      <w:marRight w:val="0"/>
      <w:marTop w:val="0"/>
      <w:marBottom w:val="0"/>
      <w:divBdr>
        <w:top w:val="none" w:sz="0" w:space="0" w:color="auto"/>
        <w:left w:val="none" w:sz="0" w:space="0" w:color="auto"/>
        <w:bottom w:val="none" w:sz="0" w:space="0" w:color="auto"/>
        <w:right w:val="none" w:sz="0" w:space="0" w:color="auto"/>
      </w:divBdr>
    </w:div>
    <w:div w:id="910237664">
      <w:bodyDiv w:val="1"/>
      <w:marLeft w:val="0"/>
      <w:marRight w:val="0"/>
      <w:marTop w:val="0"/>
      <w:marBottom w:val="0"/>
      <w:divBdr>
        <w:top w:val="none" w:sz="0" w:space="0" w:color="auto"/>
        <w:left w:val="none" w:sz="0" w:space="0" w:color="auto"/>
        <w:bottom w:val="none" w:sz="0" w:space="0" w:color="auto"/>
        <w:right w:val="none" w:sz="0" w:space="0" w:color="auto"/>
      </w:divBdr>
    </w:div>
    <w:div w:id="910694633">
      <w:bodyDiv w:val="1"/>
      <w:marLeft w:val="0"/>
      <w:marRight w:val="0"/>
      <w:marTop w:val="0"/>
      <w:marBottom w:val="0"/>
      <w:divBdr>
        <w:top w:val="none" w:sz="0" w:space="0" w:color="auto"/>
        <w:left w:val="none" w:sz="0" w:space="0" w:color="auto"/>
        <w:bottom w:val="none" w:sz="0" w:space="0" w:color="auto"/>
        <w:right w:val="none" w:sz="0" w:space="0" w:color="auto"/>
      </w:divBdr>
    </w:div>
    <w:div w:id="910849946">
      <w:bodyDiv w:val="1"/>
      <w:marLeft w:val="0"/>
      <w:marRight w:val="0"/>
      <w:marTop w:val="0"/>
      <w:marBottom w:val="0"/>
      <w:divBdr>
        <w:top w:val="none" w:sz="0" w:space="0" w:color="auto"/>
        <w:left w:val="none" w:sz="0" w:space="0" w:color="auto"/>
        <w:bottom w:val="none" w:sz="0" w:space="0" w:color="auto"/>
        <w:right w:val="none" w:sz="0" w:space="0" w:color="auto"/>
      </w:divBdr>
    </w:div>
    <w:div w:id="912160410">
      <w:bodyDiv w:val="1"/>
      <w:marLeft w:val="0"/>
      <w:marRight w:val="0"/>
      <w:marTop w:val="0"/>
      <w:marBottom w:val="0"/>
      <w:divBdr>
        <w:top w:val="none" w:sz="0" w:space="0" w:color="auto"/>
        <w:left w:val="none" w:sz="0" w:space="0" w:color="auto"/>
        <w:bottom w:val="none" w:sz="0" w:space="0" w:color="auto"/>
        <w:right w:val="none" w:sz="0" w:space="0" w:color="auto"/>
      </w:divBdr>
    </w:div>
    <w:div w:id="912199685">
      <w:bodyDiv w:val="1"/>
      <w:marLeft w:val="0"/>
      <w:marRight w:val="0"/>
      <w:marTop w:val="0"/>
      <w:marBottom w:val="0"/>
      <w:divBdr>
        <w:top w:val="none" w:sz="0" w:space="0" w:color="auto"/>
        <w:left w:val="none" w:sz="0" w:space="0" w:color="auto"/>
        <w:bottom w:val="none" w:sz="0" w:space="0" w:color="auto"/>
        <w:right w:val="none" w:sz="0" w:space="0" w:color="auto"/>
      </w:divBdr>
    </w:div>
    <w:div w:id="912205061">
      <w:bodyDiv w:val="1"/>
      <w:marLeft w:val="0"/>
      <w:marRight w:val="0"/>
      <w:marTop w:val="0"/>
      <w:marBottom w:val="0"/>
      <w:divBdr>
        <w:top w:val="none" w:sz="0" w:space="0" w:color="auto"/>
        <w:left w:val="none" w:sz="0" w:space="0" w:color="auto"/>
        <w:bottom w:val="none" w:sz="0" w:space="0" w:color="auto"/>
        <w:right w:val="none" w:sz="0" w:space="0" w:color="auto"/>
      </w:divBdr>
    </w:div>
    <w:div w:id="913248012">
      <w:bodyDiv w:val="1"/>
      <w:marLeft w:val="0"/>
      <w:marRight w:val="0"/>
      <w:marTop w:val="0"/>
      <w:marBottom w:val="0"/>
      <w:divBdr>
        <w:top w:val="none" w:sz="0" w:space="0" w:color="auto"/>
        <w:left w:val="none" w:sz="0" w:space="0" w:color="auto"/>
        <w:bottom w:val="none" w:sz="0" w:space="0" w:color="auto"/>
        <w:right w:val="none" w:sz="0" w:space="0" w:color="auto"/>
      </w:divBdr>
    </w:div>
    <w:div w:id="914048246">
      <w:bodyDiv w:val="1"/>
      <w:marLeft w:val="0"/>
      <w:marRight w:val="0"/>
      <w:marTop w:val="0"/>
      <w:marBottom w:val="0"/>
      <w:divBdr>
        <w:top w:val="none" w:sz="0" w:space="0" w:color="auto"/>
        <w:left w:val="none" w:sz="0" w:space="0" w:color="auto"/>
        <w:bottom w:val="none" w:sz="0" w:space="0" w:color="auto"/>
        <w:right w:val="none" w:sz="0" w:space="0" w:color="auto"/>
      </w:divBdr>
    </w:div>
    <w:div w:id="914365836">
      <w:bodyDiv w:val="1"/>
      <w:marLeft w:val="0"/>
      <w:marRight w:val="0"/>
      <w:marTop w:val="0"/>
      <w:marBottom w:val="0"/>
      <w:divBdr>
        <w:top w:val="none" w:sz="0" w:space="0" w:color="auto"/>
        <w:left w:val="none" w:sz="0" w:space="0" w:color="auto"/>
        <w:bottom w:val="none" w:sz="0" w:space="0" w:color="auto"/>
        <w:right w:val="none" w:sz="0" w:space="0" w:color="auto"/>
      </w:divBdr>
    </w:div>
    <w:div w:id="914435608">
      <w:bodyDiv w:val="1"/>
      <w:marLeft w:val="0"/>
      <w:marRight w:val="0"/>
      <w:marTop w:val="0"/>
      <w:marBottom w:val="0"/>
      <w:divBdr>
        <w:top w:val="none" w:sz="0" w:space="0" w:color="auto"/>
        <w:left w:val="none" w:sz="0" w:space="0" w:color="auto"/>
        <w:bottom w:val="none" w:sz="0" w:space="0" w:color="auto"/>
        <w:right w:val="none" w:sz="0" w:space="0" w:color="auto"/>
      </w:divBdr>
    </w:div>
    <w:div w:id="914436471">
      <w:bodyDiv w:val="1"/>
      <w:marLeft w:val="0"/>
      <w:marRight w:val="0"/>
      <w:marTop w:val="0"/>
      <w:marBottom w:val="0"/>
      <w:divBdr>
        <w:top w:val="none" w:sz="0" w:space="0" w:color="auto"/>
        <w:left w:val="none" w:sz="0" w:space="0" w:color="auto"/>
        <w:bottom w:val="none" w:sz="0" w:space="0" w:color="auto"/>
        <w:right w:val="none" w:sz="0" w:space="0" w:color="auto"/>
      </w:divBdr>
    </w:div>
    <w:div w:id="914781456">
      <w:bodyDiv w:val="1"/>
      <w:marLeft w:val="0"/>
      <w:marRight w:val="0"/>
      <w:marTop w:val="0"/>
      <w:marBottom w:val="0"/>
      <w:divBdr>
        <w:top w:val="none" w:sz="0" w:space="0" w:color="auto"/>
        <w:left w:val="none" w:sz="0" w:space="0" w:color="auto"/>
        <w:bottom w:val="none" w:sz="0" w:space="0" w:color="auto"/>
        <w:right w:val="none" w:sz="0" w:space="0" w:color="auto"/>
      </w:divBdr>
    </w:div>
    <w:div w:id="915627005">
      <w:bodyDiv w:val="1"/>
      <w:marLeft w:val="0"/>
      <w:marRight w:val="0"/>
      <w:marTop w:val="0"/>
      <w:marBottom w:val="0"/>
      <w:divBdr>
        <w:top w:val="none" w:sz="0" w:space="0" w:color="auto"/>
        <w:left w:val="none" w:sz="0" w:space="0" w:color="auto"/>
        <w:bottom w:val="none" w:sz="0" w:space="0" w:color="auto"/>
        <w:right w:val="none" w:sz="0" w:space="0" w:color="auto"/>
      </w:divBdr>
    </w:div>
    <w:div w:id="915943053">
      <w:bodyDiv w:val="1"/>
      <w:marLeft w:val="0"/>
      <w:marRight w:val="0"/>
      <w:marTop w:val="0"/>
      <w:marBottom w:val="0"/>
      <w:divBdr>
        <w:top w:val="none" w:sz="0" w:space="0" w:color="auto"/>
        <w:left w:val="none" w:sz="0" w:space="0" w:color="auto"/>
        <w:bottom w:val="none" w:sz="0" w:space="0" w:color="auto"/>
        <w:right w:val="none" w:sz="0" w:space="0" w:color="auto"/>
      </w:divBdr>
    </w:div>
    <w:div w:id="916094259">
      <w:bodyDiv w:val="1"/>
      <w:marLeft w:val="0"/>
      <w:marRight w:val="0"/>
      <w:marTop w:val="0"/>
      <w:marBottom w:val="0"/>
      <w:divBdr>
        <w:top w:val="none" w:sz="0" w:space="0" w:color="auto"/>
        <w:left w:val="none" w:sz="0" w:space="0" w:color="auto"/>
        <w:bottom w:val="none" w:sz="0" w:space="0" w:color="auto"/>
        <w:right w:val="none" w:sz="0" w:space="0" w:color="auto"/>
      </w:divBdr>
    </w:div>
    <w:div w:id="916205280">
      <w:bodyDiv w:val="1"/>
      <w:marLeft w:val="0"/>
      <w:marRight w:val="0"/>
      <w:marTop w:val="0"/>
      <w:marBottom w:val="0"/>
      <w:divBdr>
        <w:top w:val="none" w:sz="0" w:space="0" w:color="auto"/>
        <w:left w:val="none" w:sz="0" w:space="0" w:color="auto"/>
        <w:bottom w:val="none" w:sz="0" w:space="0" w:color="auto"/>
        <w:right w:val="none" w:sz="0" w:space="0" w:color="auto"/>
      </w:divBdr>
    </w:div>
    <w:div w:id="917373208">
      <w:bodyDiv w:val="1"/>
      <w:marLeft w:val="0"/>
      <w:marRight w:val="0"/>
      <w:marTop w:val="0"/>
      <w:marBottom w:val="0"/>
      <w:divBdr>
        <w:top w:val="none" w:sz="0" w:space="0" w:color="auto"/>
        <w:left w:val="none" w:sz="0" w:space="0" w:color="auto"/>
        <w:bottom w:val="none" w:sz="0" w:space="0" w:color="auto"/>
        <w:right w:val="none" w:sz="0" w:space="0" w:color="auto"/>
      </w:divBdr>
    </w:div>
    <w:div w:id="917439947">
      <w:bodyDiv w:val="1"/>
      <w:marLeft w:val="0"/>
      <w:marRight w:val="0"/>
      <w:marTop w:val="0"/>
      <w:marBottom w:val="0"/>
      <w:divBdr>
        <w:top w:val="none" w:sz="0" w:space="0" w:color="auto"/>
        <w:left w:val="none" w:sz="0" w:space="0" w:color="auto"/>
        <w:bottom w:val="none" w:sz="0" w:space="0" w:color="auto"/>
        <w:right w:val="none" w:sz="0" w:space="0" w:color="auto"/>
      </w:divBdr>
    </w:div>
    <w:div w:id="917445709">
      <w:bodyDiv w:val="1"/>
      <w:marLeft w:val="0"/>
      <w:marRight w:val="0"/>
      <w:marTop w:val="0"/>
      <w:marBottom w:val="0"/>
      <w:divBdr>
        <w:top w:val="none" w:sz="0" w:space="0" w:color="auto"/>
        <w:left w:val="none" w:sz="0" w:space="0" w:color="auto"/>
        <w:bottom w:val="none" w:sz="0" w:space="0" w:color="auto"/>
        <w:right w:val="none" w:sz="0" w:space="0" w:color="auto"/>
      </w:divBdr>
    </w:div>
    <w:div w:id="917786820">
      <w:bodyDiv w:val="1"/>
      <w:marLeft w:val="0"/>
      <w:marRight w:val="0"/>
      <w:marTop w:val="0"/>
      <w:marBottom w:val="0"/>
      <w:divBdr>
        <w:top w:val="none" w:sz="0" w:space="0" w:color="auto"/>
        <w:left w:val="none" w:sz="0" w:space="0" w:color="auto"/>
        <w:bottom w:val="none" w:sz="0" w:space="0" w:color="auto"/>
        <w:right w:val="none" w:sz="0" w:space="0" w:color="auto"/>
      </w:divBdr>
    </w:div>
    <w:div w:id="918103532">
      <w:bodyDiv w:val="1"/>
      <w:marLeft w:val="0"/>
      <w:marRight w:val="0"/>
      <w:marTop w:val="0"/>
      <w:marBottom w:val="0"/>
      <w:divBdr>
        <w:top w:val="none" w:sz="0" w:space="0" w:color="auto"/>
        <w:left w:val="none" w:sz="0" w:space="0" w:color="auto"/>
        <w:bottom w:val="none" w:sz="0" w:space="0" w:color="auto"/>
        <w:right w:val="none" w:sz="0" w:space="0" w:color="auto"/>
      </w:divBdr>
    </w:div>
    <w:div w:id="918175631">
      <w:bodyDiv w:val="1"/>
      <w:marLeft w:val="0"/>
      <w:marRight w:val="0"/>
      <w:marTop w:val="0"/>
      <w:marBottom w:val="0"/>
      <w:divBdr>
        <w:top w:val="none" w:sz="0" w:space="0" w:color="auto"/>
        <w:left w:val="none" w:sz="0" w:space="0" w:color="auto"/>
        <w:bottom w:val="none" w:sz="0" w:space="0" w:color="auto"/>
        <w:right w:val="none" w:sz="0" w:space="0" w:color="auto"/>
      </w:divBdr>
    </w:div>
    <w:div w:id="918519388">
      <w:bodyDiv w:val="1"/>
      <w:marLeft w:val="0"/>
      <w:marRight w:val="0"/>
      <w:marTop w:val="0"/>
      <w:marBottom w:val="0"/>
      <w:divBdr>
        <w:top w:val="none" w:sz="0" w:space="0" w:color="auto"/>
        <w:left w:val="none" w:sz="0" w:space="0" w:color="auto"/>
        <w:bottom w:val="none" w:sz="0" w:space="0" w:color="auto"/>
        <w:right w:val="none" w:sz="0" w:space="0" w:color="auto"/>
      </w:divBdr>
    </w:div>
    <w:div w:id="918632180">
      <w:bodyDiv w:val="1"/>
      <w:marLeft w:val="0"/>
      <w:marRight w:val="0"/>
      <w:marTop w:val="0"/>
      <w:marBottom w:val="0"/>
      <w:divBdr>
        <w:top w:val="none" w:sz="0" w:space="0" w:color="auto"/>
        <w:left w:val="none" w:sz="0" w:space="0" w:color="auto"/>
        <w:bottom w:val="none" w:sz="0" w:space="0" w:color="auto"/>
        <w:right w:val="none" w:sz="0" w:space="0" w:color="auto"/>
      </w:divBdr>
    </w:div>
    <w:div w:id="918826771">
      <w:bodyDiv w:val="1"/>
      <w:marLeft w:val="0"/>
      <w:marRight w:val="0"/>
      <w:marTop w:val="0"/>
      <w:marBottom w:val="0"/>
      <w:divBdr>
        <w:top w:val="none" w:sz="0" w:space="0" w:color="auto"/>
        <w:left w:val="none" w:sz="0" w:space="0" w:color="auto"/>
        <w:bottom w:val="none" w:sz="0" w:space="0" w:color="auto"/>
        <w:right w:val="none" w:sz="0" w:space="0" w:color="auto"/>
      </w:divBdr>
    </w:div>
    <w:div w:id="918946111">
      <w:bodyDiv w:val="1"/>
      <w:marLeft w:val="0"/>
      <w:marRight w:val="0"/>
      <w:marTop w:val="0"/>
      <w:marBottom w:val="0"/>
      <w:divBdr>
        <w:top w:val="none" w:sz="0" w:space="0" w:color="auto"/>
        <w:left w:val="none" w:sz="0" w:space="0" w:color="auto"/>
        <w:bottom w:val="none" w:sz="0" w:space="0" w:color="auto"/>
        <w:right w:val="none" w:sz="0" w:space="0" w:color="auto"/>
      </w:divBdr>
    </w:div>
    <w:div w:id="918951039">
      <w:bodyDiv w:val="1"/>
      <w:marLeft w:val="0"/>
      <w:marRight w:val="0"/>
      <w:marTop w:val="0"/>
      <w:marBottom w:val="0"/>
      <w:divBdr>
        <w:top w:val="none" w:sz="0" w:space="0" w:color="auto"/>
        <w:left w:val="none" w:sz="0" w:space="0" w:color="auto"/>
        <w:bottom w:val="none" w:sz="0" w:space="0" w:color="auto"/>
        <w:right w:val="none" w:sz="0" w:space="0" w:color="auto"/>
      </w:divBdr>
    </w:div>
    <w:div w:id="919101152">
      <w:bodyDiv w:val="1"/>
      <w:marLeft w:val="0"/>
      <w:marRight w:val="0"/>
      <w:marTop w:val="0"/>
      <w:marBottom w:val="0"/>
      <w:divBdr>
        <w:top w:val="none" w:sz="0" w:space="0" w:color="auto"/>
        <w:left w:val="none" w:sz="0" w:space="0" w:color="auto"/>
        <w:bottom w:val="none" w:sz="0" w:space="0" w:color="auto"/>
        <w:right w:val="none" w:sz="0" w:space="0" w:color="auto"/>
      </w:divBdr>
    </w:div>
    <w:div w:id="919218741">
      <w:bodyDiv w:val="1"/>
      <w:marLeft w:val="0"/>
      <w:marRight w:val="0"/>
      <w:marTop w:val="0"/>
      <w:marBottom w:val="0"/>
      <w:divBdr>
        <w:top w:val="none" w:sz="0" w:space="0" w:color="auto"/>
        <w:left w:val="none" w:sz="0" w:space="0" w:color="auto"/>
        <w:bottom w:val="none" w:sz="0" w:space="0" w:color="auto"/>
        <w:right w:val="none" w:sz="0" w:space="0" w:color="auto"/>
      </w:divBdr>
    </w:div>
    <w:div w:id="919363308">
      <w:bodyDiv w:val="1"/>
      <w:marLeft w:val="0"/>
      <w:marRight w:val="0"/>
      <w:marTop w:val="0"/>
      <w:marBottom w:val="0"/>
      <w:divBdr>
        <w:top w:val="none" w:sz="0" w:space="0" w:color="auto"/>
        <w:left w:val="none" w:sz="0" w:space="0" w:color="auto"/>
        <w:bottom w:val="none" w:sz="0" w:space="0" w:color="auto"/>
        <w:right w:val="none" w:sz="0" w:space="0" w:color="auto"/>
      </w:divBdr>
    </w:div>
    <w:div w:id="920064372">
      <w:bodyDiv w:val="1"/>
      <w:marLeft w:val="0"/>
      <w:marRight w:val="0"/>
      <w:marTop w:val="0"/>
      <w:marBottom w:val="0"/>
      <w:divBdr>
        <w:top w:val="none" w:sz="0" w:space="0" w:color="auto"/>
        <w:left w:val="none" w:sz="0" w:space="0" w:color="auto"/>
        <w:bottom w:val="none" w:sz="0" w:space="0" w:color="auto"/>
        <w:right w:val="none" w:sz="0" w:space="0" w:color="auto"/>
      </w:divBdr>
    </w:div>
    <w:div w:id="920407930">
      <w:bodyDiv w:val="1"/>
      <w:marLeft w:val="0"/>
      <w:marRight w:val="0"/>
      <w:marTop w:val="0"/>
      <w:marBottom w:val="0"/>
      <w:divBdr>
        <w:top w:val="none" w:sz="0" w:space="0" w:color="auto"/>
        <w:left w:val="none" w:sz="0" w:space="0" w:color="auto"/>
        <w:bottom w:val="none" w:sz="0" w:space="0" w:color="auto"/>
        <w:right w:val="none" w:sz="0" w:space="0" w:color="auto"/>
      </w:divBdr>
    </w:div>
    <w:div w:id="920413592">
      <w:bodyDiv w:val="1"/>
      <w:marLeft w:val="0"/>
      <w:marRight w:val="0"/>
      <w:marTop w:val="0"/>
      <w:marBottom w:val="0"/>
      <w:divBdr>
        <w:top w:val="none" w:sz="0" w:space="0" w:color="auto"/>
        <w:left w:val="none" w:sz="0" w:space="0" w:color="auto"/>
        <w:bottom w:val="none" w:sz="0" w:space="0" w:color="auto"/>
        <w:right w:val="none" w:sz="0" w:space="0" w:color="auto"/>
      </w:divBdr>
    </w:div>
    <w:div w:id="920606181">
      <w:bodyDiv w:val="1"/>
      <w:marLeft w:val="0"/>
      <w:marRight w:val="0"/>
      <w:marTop w:val="0"/>
      <w:marBottom w:val="0"/>
      <w:divBdr>
        <w:top w:val="none" w:sz="0" w:space="0" w:color="auto"/>
        <w:left w:val="none" w:sz="0" w:space="0" w:color="auto"/>
        <w:bottom w:val="none" w:sz="0" w:space="0" w:color="auto"/>
        <w:right w:val="none" w:sz="0" w:space="0" w:color="auto"/>
      </w:divBdr>
    </w:div>
    <w:div w:id="921063908">
      <w:bodyDiv w:val="1"/>
      <w:marLeft w:val="0"/>
      <w:marRight w:val="0"/>
      <w:marTop w:val="0"/>
      <w:marBottom w:val="0"/>
      <w:divBdr>
        <w:top w:val="none" w:sz="0" w:space="0" w:color="auto"/>
        <w:left w:val="none" w:sz="0" w:space="0" w:color="auto"/>
        <w:bottom w:val="none" w:sz="0" w:space="0" w:color="auto"/>
        <w:right w:val="none" w:sz="0" w:space="0" w:color="auto"/>
      </w:divBdr>
    </w:div>
    <w:div w:id="921260156">
      <w:bodyDiv w:val="1"/>
      <w:marLeft w:val="0"/>
      <w:marRight w:val="0"/>
      <w:marTop w:val="0"/>
      <w:marBottom w:val="0"/>
      <w:divBdr>
        <w:top w:val="none" w:sz="0" w:space="0" w:color="auto"/>
        <w:left w:val="none" w:sz="0" w:space="0" w:color="auto"/>
        <w:bottom w:val="none" w:sz="0" w:space="0" w:color="auto"/>
        <w:right w:val="none" w:sz="0" w:space="0" w:color="auto"/>
      </w:divBdr>
    </w:div>
    <w:div w:id="921992795">
      <w:bodyDiv w:val="1"/>
      <w:marLeft w:val="0"/>
      <w:marRight w:val="0"/>
      <w:marTop w:val="0"/>
      <w:marBottom w:val="0"/>
      <w:divBdr>
        <w:top w:val="none" w:sz="0" w:space="0" w:color="auto"/>
        <w:left w:val="none" w:sz="0" w:space="0" w:color="auto"/>
        <w:bottom w:val="none" w:sz="0" w:space="0" w:color="auto"/>
        <w:right w:val="none" w:sz="0" w:space="0" w:color="auto"/>
      </w:divBdr>
    </w:div>
    <w:div w:id="922110620">
      <w:bodyDiv w:val="1"/>
      <w:marLeft w:val="0"/>
      <w:marRight w:val="0"/>
      <w:marTop w:val="0"/>
      <w:marBottom w:val="0"/>
      <w:divBdr>
        <w:top w:val="none" w:sz="0" w:space="0" w:color="auto"/>
        <w:left w:val="none" w:sz="0" w:space="0" w:color="auto"/>
        <w:bottom w:val="none" w:sz="0" w:space="0" w:color="auto"/>
        <w:right w:val="none" w:sz="0" w:space="0" w:color="auto"/>
      </w:divBdr>
    </w:div>
    <w:div w:id="922179843">
      <w:bodyDiv w:val="1"/>
      <w:marLeft w:val="0"/>
      <w:marRight w:val="0"/>
      <w:marTop w:val="0"/>
      <w:marBottom w:val="0"/>
      <w:divBdr>
        <w:top w:val="none" w:sz="0" w:space="0" w:color="auto"/>
        <w:left w:val="none" w:sz="0" w:space="0" w:color="auto"/>
        <w:bottom w:val="none" w:sz="0" w:space="0" w:color="auto"/>
        <w:right w:val="none" w:sz="0" w:space="0" w:color="auto"/>
      </w:divBdr>
    </w:div>
    <w:div w:id="922370745">
      <w:bodyDiv w:val="1"/>
      <w:marLeft w:val="0"/>
      <w:marRight w:val="0"/>
      <w:marTop w:val="0"/>
      <w:marBottom w:val="0"/>
      <w:divBdr>
        <w:top w:val="none" w:sz="0" w:space="0" w:color="auto"/>
        <w:left w:val="none" w:sz="0" w:space="0" w:color="auto"/>
        <w:bottom w:val="none" w:sz="0" w:space="0" w:color="auto"/>
        <w:right w:val="none" w:sz="0" w:space="0" w:color="auto"/>
      </w:divBdr>
    </w:div>
    <w:div w:id="922451291">
      <w:bodyDiv w:val="1"/>
      <w:marLeft w:val="0"/>
      <w:marRight w:val="0"/>
      <w:marTop w:val="0"/>
      <w:marBottom w:val="0"/>
      <w:divBdr>
        <w:top w:val="none" w:sz="0" w:space="0" w:color="auto"/>
        <w:left w:val="none" w:sz="0" w:space="0" w:color="auto"/>
        <w:bottom w:val="none" w:sz="0" w:space="0" w:color="auto"/>
        <w:right w:val="none" w:sz="0" w:space="0" w:color="auto"/>
      </w:divBdr>
    </w:div>
    <w:div w:id="922569855">
      <w:bodyDiv w:val="1"/>
      <w:marLeft w:val="0"/>
      <w:marRight w:val="0"/>
      <w:marTop w:val="0"/>
      <w:marBottom w:val="0"/>
      <w:divBdr>
        <w:top w:val="none" w:sz="0" w:space="0" w:color="auto"/>
        <w:left w:val="none" w:sz="0" w:space="0" w:color="auto"/>
        <w:bottom w:val="none" w:sz="0" w:space="0" w:color="auto"/>
        <w:right w:val="none" w:sz="0" w:space="0" w:color="auto"/>
      </w:divBdr>
    </w:div>
    <w:div w:id="922761935">
      <w:bodyDiv w:val="1"/>
      <w:marLeft w:val="0"/>
      <w:marRight w:val="0"/>
      <w:marTop w:val="0"/>
      <w:marBottom w:val="0"/>
      <w:divBdr>
        <w:top w:val="none" w:sz="0" w:space="0" w:color="auto"/>
        <w:left w:val="none" w:sz="0" w:space="0" w:color="auto"/>
        <w:bottom w:val="none" w:sz="0" w:space="0" w:color="auto"/>
        <w:right w:val="none" w:sz="0" w:space="0" w:color="auto"/>
      </w:divBdr>
    </w:div>
    <w:div w:id="923031802">
      <w:bodyDiv w:val="1"/>
      <w:marLeft w:val="0"/>
      <w:marRight w:val="0"/>
      <w:marTop w:val="0"/>
      <w:marBottom w:val="0"/>
      <w:divBdr>
        <w:top w:val="none" w:sz="0" w:space="0" w:color="auto"/>
        <w:left w:val="none" w:sz="0" w:space="0" w:color="auto"/>
        <w:bottom w:val="none" w:sz="0" w:space="0" w:color="auto"/>
        <w:right w:val="none" w:sz="0" w:space="0" w:color="auto"/>
      </w:divBdr>
    </w:div>
    <w:div w:id="923413885">
      <w:bodyDiv w:val="1"/>
      <w:marLeft w:val="0"/>
      <w:marRight w:val="0"/>
      <w:marTop w:val="0"/>
      <w:marBottom w:val="0"/>
      <w:divBdr>
        <w:top w:val="none" w:sz="0" w:space="0" w:color="auto"/>
        <w:left w:val="none" w:sz="0" w:space="0" w:color="auto"/>
        <w:bottom w:val="none" w:sz="0" w:space="0" w:color="auto"/>
        <w:right w:val="none" w:sz="0" w:space="0" w:color="auto"/>
      </w:divBdr>
    </w:div>
    <w:div w:id="923805148">
      <w:bodyDiv w:val="1"/>
      <w:marLeft w:val="0"/>
      <w:marRight w:val="0"/>
      <w:marTop w:val="0"/>
      <w:marBottom w:val="0"/>
      <w:divBdr>
        <w:top w:val="none" w:sz="0" w:space="0" w:color="auto"/>
        <w:left w:val="none" w:sz="0" w:space="0" w:color="auto"/>
        <w:bottom w:val="none" w:sz="0" w:space="0" w:color="auto"/>
        <w:right w:val="none" w:sz="0" w:space="0" w:color="auto"/>
      </w:divBdr>
    </w:div>
    <w:div w:id="924270057">
      <w:bodyDiv w:val="1"/>
      <w:marLeft w:val="0"/>
      <w:marRight w:val="0"/>
      <w:marTop w:val="0"/>
      <w:marBottom w:val="0"/>
      <w:divBdr>
        <w:top w:val="none" w:sz="0" w:space="0" w:color="auto"/>
        <w:left w:val="none" w:sz="0" w:space="0" w:color="auto"/>
        <w:bottom w:val="none" w:sz="0" w:space="0" w:color="auto"/>
        <w:right w:val="none" w:sz="0" w:space="0" w:color="auto"/>
      </w:divBdr>
    </w:div>
    <w:div w:id="924460403">
      <w:bodyDiv w:val="1"/>
      <w:marLeft w:val="0"/>
      <w:marRight w:val="0"/>
      <w:marTop w:val="0"/>
      <w:marBottom w:val="0"/>
      <w:divBdr>
        <w:top w:val="none" w:sz="0" w:space="0" w:color="auto"/>
        <w:left w:val="none" w:sz="0" w:space="0" w:color="auto"/>
        <w:bottom w:val="none" w:sz="0" w:space="0" w:color="auto"/>
        <w:right w:val="none" w:sz="0" w:space="0" w:color="auto"/>
      </w:divBdr>
    </w:div>
    <w:div w:id="924610842">
      <w:bodyDiv w:val="1"/>
      <w:marLeft w:val="0"/>
      <w:marRight w:val="0"/>
      <w:marTop w:val="0"/>
      <w:marBottom w:val="0"/>
      <w:divBdr>
        <w:top w:val="none" w:sz="0" w:space="0" w:color="auto"/>
        <w:left w:val="none" w:sz="0" w:space="0" w:color="auto"/>
        <w:bottom w:val="none" w:sz="0" w:space="0" w:color="auto"/>
        <w:right w:val="none" w:sz="0" w:space="0" w:color="auto"/>
      </w:divBdr>
    </w:div>
    <w:div w:id="924723006">
      <w:bodyDiv w:val="1"/>
      <w:marLeft w:val="0"/>
      <w:marRight w:val="0"/>
      <w:marTop w:val="0"/>
      <w:marBottom w:val="0"/>
      <w:divBdr>
        <w:top w:val="none" w:sz="0" w:space="0" w:color="auto"/>
        <w:left w:val="none" w:sz="0" w:space="0" w:color="auto"/>
        <w:bottom w:val="none" w:sz="0" w:space="0" w:color="auto"/>
        <w:right w:val="none" w:sz="0" w:space="0" w:color="auto"/>
      </w:divBdr>
    </w:div>
    <w:div w:id="925068800">
      <w:bodyDiv w:val="1"/>
      <w:marLeft w:val="0"/>
      <w:marRight w:val="0"/>
      <w:marTop w:val="0"/>
      <w:marBottom w:val="0"/>
      <w:divBdr>
        <w:top w:val="none" w:sz="0" w:space="0" w:color="auto"/>
        <w:left w:val="none" w:sz="0" w:space="0" w:color="auto"/>
        <w:bottom w:val="none" w:sz="0" w:space="0" w:color="auto"/>
        <w:right w:val="none" w:sz="0" w:space="0" w:color="auto"/>
      </w:divBdr>
    </w:div>
    <w:div w:id="925190419">
      <w:bodyDiv w:val="1"/>
      <w:marLeft w:val="0"/>
      <w:marRight w:val="0"/>
      <w:marTop w:val="0"/>
      <w:marBottom w:val="0"/>
      <w:divBdr>
        <w:top w:val="none" w:sz="0" w:space="0" w:color="auto"/>
        <w:left w:val="none" w:sz="0" w:space="0" w:color="auto"/>
        <w:bottom w:val="none" w:sz="0" w:space="0" w:color="auto"/>
        <w:right w:val="none" w:sz="0" w:space="0" w:color="auto"/>
      </w:divBdr>
    </w:div>
    <w:div w:id="925456404">
      <w:bodyDiv w:val="1"/>
      <w:marLeft w:val="0"/>
      <w:marRight w:val="0"/>
      <w:marTop w:val="0"/>
      <w:marBottom w:val="0"/>
      <w:divBdr>
        <w:top w:val="none" w:sz="0" w:space="0" w:color="auto"/>
        <w:left w:val="none" w:sz="0" w:space="0" w:color="auto"/>
        <w:bottom w:val="none" w:sz="0" w:space="0" w:color="auto"/>
        <w:right w:val="none" w:sz="0" w:space="0" w:color="auto"/>
      </w:divBdr>
    </w:div>
    <w:div w:id="925530127">
      <w:bodyDiv w:val="1"/>
      <w:marLeft w:val="0"/>
      <w:marRight w:val="0"/>
      <w:marTop w:val="0"/>
      <w:marBottom w:val="0"/>
      <w:divBdr>
        <w:top w:val="none" w:sz="0" w:space="0" w:color="auto"/>
        <w:left w:val="none" w:sz="0" w:space="0" w:color="auto"/>
        <w:bottom w:val="none" w:sz="0" w:space="0" w:color="auto"/>
        <w:right w:val="none" w:sz="0" w:space="0" w:color="auto"/>
      </w:divBdr>
    </w:div>
    <w:div w:id="925580931">
      <w:bodyDiv w:val="1"/>
      <w:marLeft w:val="0"/>
      <w:marRight w:val="0"/>
      <w:marTop w:val="0"/>
      <w:marBottom w:val="0"/>
      <w:divBdr>
        <w:top w:val="none" w:sz="0" w:space="0" w:color="auto"/>
        <w:left w:val="none" w:sz="0" w:space="0" w:color="auto"/>
        <w:bottom w:val="none" w:sz="0" w:space="0" w:color="auto"/>
        <w:right w:val="none" w:sz="0" w:space="0" w:color="auto"/>
      </w:divBdr>
    </w:div>
    <w:div w:id="926184563">
      <w:bodyDiv w:val="1"/>
      <w:marLeft w:val="0"/>
      <w:marRight w:val="0"/>
      <w:marTop w:val="0"/>
      <w:marBottom w:val="0"/>
      <w:divBdr>
        <w:top w:val="none" w:sz="0" w:space="0" w:color="auto"/>
        <w:left w:val="none" w:sz="0" w:space="0" w:color="auto"/>
        <w:bottom w:val="none" w:sz="0" w:space="0" w:color="auto"/>
        <w:right w:val="none" w:sz="0" w:space="0" w:color="auto"/>
      </w:divBdr>
    </w:div>
    <w:div w:id="926380755">
      <w:bodyDiv w:val="1"/>
      <w:marLeft w:val="0"/>
      <w:marRight w:val="0"/>
      <w:marTop w:val="0"/>
      <w:marBottom w:val="0"/>
      <w:divBdr>
        <w:top w:val="none" w:sz="0" w:space="0" w:color="auto"/>
        <w:left w:val="none" w:sz="0" w:space="0" w:color="auto"/>
        <w:bottom w:val="none" w:sz="0" w:space="0" w:color="auto"/>
        <w:right w:val="none" w:sz="0" w:space="0" w:color="auto"/>
      </w:divBdr>
    </w:div>
    <w:div w:id="926614055">
      <w:bodyDiv w:val="1"/>
      <w:marLeft w:val="0"/>
      <w:marRight w:val="0"/>
      <w:marTop w:val="0"/>
      <w:marBottom w:val="0"/>
      <w:divBdr>
        <w:top w:val="none" w:sz="0" w:space="0" w:color="auto"/>
        <w:left w:val="none" w:sz="0" w:space="0" w:color="auto"/>
        <w:bottom w:val="none" w:sz="0" w:space="0" w:color="auto"/>
        <w:right w:val="none" w:sz="0" w:space="0" w:color="auto"/>
      </w:divBdr>
    </w:div>
    <w:div w:id="926622492">
      <w:bodyDiv w:val="1"/>
      <w:marLeft w:val="0"/>
      <w:marRight w:val="0"/>
      <w:marTop w:val="0"/>
      <w:marBottom w:val="0"/>
      <w:divBdr>
        <w:top w:val="none" w:sz="0" w:space="0" w:color="auto"/>
        <w:left w:val="none" w:sz="0" w:space="0" w:color="auto"/>
        <w:bottom w:val="none" w:sz="0" w:space="0" w:color="auto"/>
        <w:right w:val="none" w:sz="0" w:space="0" w:color="auto"/>
      </w:divBdr>
    </w:div>
    <w:div w:id="927082720">
      <w:bodyDiv w:val="1"/>
      <w:marLeft w:val="0"/>
      <w:marRight w:val="0"/>
      <w:marTop w:val="0"/>
      <w:marBottom w:val="0"/>
      <w:divBdr>
        <w:top w:val="none" w:sz="0" w:space="0" w:color="auto"/>
        <w:left w:val="none" w:sz="0" w:space="0" w:color="auto"/>
        <w:bottom w:val="none" w:sz="0" w:space="0" w:color="auto"/>
        <w:right w:val="none" w:sz="0" w:space="0" w:color="auto"/>
      </w:divBdr>
    </w:div>
    <w:div w:id="927156866">
      <w:bodyDiv w:val="1"/>
      <w:marLeft w:val="0"/>
      <w:marRight w:val="0"/>
      <w:marTop w:val="0"/>
      <w:marBottom w:val="0"/>
      <w:divBdr>
        <w:top w:val="none" w:sz="0" w:space="0" w:color="auto"/>
        <w:left w:val="none" w:sz="0" w:space="0" w:color="auto"/>
        <w:bottom w:val="none" w:sz="0" w:space="0" w:color="auto"/>
        <w:right w:val="none" w:sz="0" w:space="0" w:color="auto"/>
      </w:divBdr>
    </w:div>
    <w:div w:id="927888115">
      <w:bodyDiv w:val="1"/>
      <w:marLeft w:val="0"/>
      <w:marRight w:val="0"/>
      <w:marTop w:val="0"/>
      <w:marBottom w:val="0"/>
      <w:divBdr>
        <w:top w:val="none" w:sz="0" w:space="0" w:color="auto"/>
        <w:left w:val="none" w:sz="0" w:space="0" w:color="auto"/>
        <w:bottom w:val="none" w:sz="0" w:space="0" w:color="auto"/>
        <w:right w:val="none" w:sz="0" w:space="0" w:color="auto"/>
      </w:divBdr>
    </w:div>
    <w:div w:id="928542848">
      <w:bodyDiv w:val="1"/>
      <w:marLeft w:val="0"/>
      <w:marRight w:val="0"/>
      <w:marTop w:val="0"/>
      <w:marBottom w:val="0"/>
      <w:divBdr>
        <w:top w:val="none" w:sz="0" w:space="0" w:color="auto"/>
        <w:left w:val="none" w:sz="0" w:space="0" w:color="auto"/>
        <w:bottom w:val="none" w:sz="0" w:space="0" w:color="auto"/>
        <w:right w:val="none" w:sz="0" w:space="0" w:color="auto"/>
      </w:divBdr>
    </w:div>
    <w:div w:id="928776550">
      <w:bodyDiv w:val="1"/>
      <w:marLeft w:val="0"/>
      <w:marRight w:val="0"/>
      <w:marTop w:val="0"/>
      <w:marBottom w:val="0"/>
      <w:divBdr>
        <w:top w:val="none" w:sz="0" w:space="0" w:color="auto"/>
        <w:left w:val="none" w:sz="0" w:space="0" w:color="auto"/>
        <w:bottom w:val="none" w:sz="0" w:space="0" w:color="auto"/>
        <w:right w:val="none" w:sz="0" w:space="0" w:color="auto"/>
      </w:divBdr>
    </w:div>
    <w:div w:id="928930125">
      <w:bodyDiv w:val="1"/>
      <w:marLeft w:val="0"/>
      <w:marRight w:val="0"/>
      <w:marTop w:val="0"/>
      <w:marBottom w:val="0"/>
      <w:divBdr>
        <w:top w:val="none" w:sz="0" w:space="0" w:color="auto"/>
        <w:left w:val="none" w:sz="0" w:space="0" w:color="auto"/>
        <w:bottom w:val="none" w:sz="0" w:space="0" w:color="auto"/>
        <w:right w:val="none" w:sz="0" w:space="0" w:color="auto"/>
      </w:divBdr>
    </w:div>
    <w:div w:id="929000824">
      <w:bodyDiv w:val="1"/>
      <w:marLeft w:val="0"/>
      <w:marRight w:val="0"/>
      <w:marTop w:val="0"/>
      <w:marBottom w:val="0"/>
      <w:divBdr>
        <w:top w:val="none" w:sz="0" w:space="0" w:color="auto"/>
        <w:left w:val="none" w:sz="0" w:space="0" w:color="auto"/>
        <w:bottom w:val="none" w:sz="0" w:space="0" w:color="auto"/>
        <w:right w:val="none" w:sz="0" w:space="0" w:color="auto"/>
      </w:divBdr>
    </w:div>
    <w:div w:id="929002797">
      <w:bodyDiv w:val="1"/>
      <w:marLeft w:val="0"/>
      <w:marRight w:val="0"/>
      <w:marTop w:val="0"/>
      <w:marBottom w:val="0"/>
      <w:divBdr>
        <w:top w:val="none" w:sz="0" w:space="0" w:color="auto"/>
        <w:left w:val="none" w:sz="0" w:space="0" w:color="auto"/>
        <w:bottom w:val="none" w:sz="0" w:space="0" w:color="auto"/>
        <w:right w:val="none" w:sz="0" w:space="0" w:color="auto"/>
      </w:divBdr>
    </w:div>
    <w:div w:id="929197568">
      <w:bodyDiv w:val="1"/>
      <w:marLeft w:val="0"/>
      <w:marRight w:val="0"/>
      <w:marTop w:val="0"/>
      <w:marBottom w:val="0"/>
      <w:divBdr>
        <w:top w:val="none" w:sz="0" w:space="0" w:color="auto"/>
        <w:left w:val="none" w:sz="0" w:space="0" w:color="auto"/>
        <w:bottom w:val="none" w:sz="0" w:space="0" w:color="auto"/>
        <w:right w:val="none" w:sz="0" w:space="0" w:color="auto"/>
      </w:divBdr>
    </w:div>
    <w:div w:id="929235000">
      <w:bodyDiv w:val="1"/>
      <w:marLeft w:val="0"/>
      <w:marRight w:val="0"/>
      <w:marTop w:val="0"/>
      <w:marBottom w:val="0"/>
      <w:divBdr>
        <w:top w:val="none" w:sz="0" w:space="0" w:color="auto"/>
        <w:left w:val="none" w:sz="0" w:space="0" w:color="auto"/>
        <w:bottom w:val="none" w:sz="0" w:space="0" w:color="auto"/>
        <w:right w:val="none" w:sz="0" w:space="0" w:color="auto"/>
      </w:divBdr>
    </w:div>
    <w:div w:id="929436779">
      <w:bodyDiv w:val="1"/>
      <w:marLeft w:val="0"/>
      <w:marRight w:val="0"/>
      <w:marTop w:val="0"/>
      <w:marBottom w:val="0"/>
      <w:divBdr>
        <w:top w:val="none" w:sz="0" w:space="0" w:color="auto"/>
        <w:left w:val="none" w:sz="0" w:space="0" w:color="auto"/>
        <w:bottom w:val="none" w:sz="0" w:space="0" w:color="auto"/>
        <w:right w:val="none" w:sz="0" w:space="0" w:color="auto"/>
      </w:divBdr>
    </w:div>
    <w:div w:id="929507513">
      <w:bodyDiv w:val="1"/>
      <w:marLeft w:val="0"/>
      <w:marRight w:val="0"/>
      <w:marTop w:val="0"/>
      <w:marBottom w:val="0"/>
      <w:divBdr>
        <w:top w:val="none" w:sz="0" w:space="0" w:color="auto"/>
        <w:left w:val="none" w:sz="0" w:space="0" w:color="auto"/>
        <w:bottom w:val="none" w:sz="0" w:space="0" w:color="auto"/>
        <w:right w:val="none" w:sz="0" w:space="0" w:color="auto"/>
      </w:divBdr>
    </w:div>
    <w:div w:id="929508771">
      <w:bodyDiv w:val="1"/>
      <w:marLeft w:val="0"/>
      <w:marRight w:val="0"/>
      <w:marTop w:val="0"/>
      <w:marBottom w:val="0"/>
      <w:divBdr>
        <w:top w:val="none" w:sz="0" w:space="0" w:color="auto"/>
        <w:left w:val="none" w:sz="0" w:space="0" w:color="auto"/>
        <w:bottom w:val="none" w:sz="0" w:space="0" w:color="auto"/>
        <w:right w:val="none" w:sz="0" w:space="0" w:color="auto"/>
      </w:divBdr>
    </w:div>
    <w:div w:id="929585428">
      <w:bodyDiv w:val="1"/>
      <w:marLeft w:val="0"/>
      <w:marRight w:val="0"/>
      <w:marTop w:val="0"/>
      <w:marBottom w:val="0"/>
      <w:divBdr>
        <w:top w:val="none" w:sz="0" w:space="0" w:color="auto"/>
        <w:left w:val="none" w:sz="0" w:space="0" w:color="auto"/>
        <w:bottom w:val="none" w:sz="0" w:space="0" w:color="auto"/>
        <w:right w:val="none" w:sz="0" w:space="0" w:color="auto"/>
      </w:divBdr>
    </w:div>
    <w:div w:id="929899005">
      <w:bodyDiv w:val="1"/>
      <w:marLeft w:val="0"/>
      <w:marRight w:val="0"/>
      <w:marTop w:val="0"/>
      <w:marBottom w:val="0"/>
      <w:divBdr>
        <w:top w:val="none" w:sz="0" w:space="0" w:color="auto"/>
        <w:left w:val="none" w:sz="0" w:space="0" w:color="auto"/>
        <w:bottom w:val="none" w:sz="0" w:space="0" w:color="auto"/>
        <w:right w:val="none" w:sz="0" w:space="0" w:color="auto"/>
      </w:divBdr>
    </w:div>
    <w:div w:id="930047473">
      <w:bodyDiv w:val="1"/>
      <w:marLeft w:val="0"/>
      <w:marRight w:val="0"/>
      <w:marTop w:val="0"/>
      <w:marBottom w:val="0"/>
      <w:divBdr>
        <w:top w:val="none" w:sz="0" w:space="0" w:color="auto"/>
        <w:left w:val="none" w:sz="0" w:space="0" w:color="auto"/>
        <w:bottom w:val="none" w:sz="0" w:space="0" w:color="auto"/>
        <w:right w:val="none" w:sz="0" w:space="0" w:color="auto"/>
      </w:divBdr>
    </w:div>
    <w:div w:id="930353787">
      <w:bodyDiv w:val="1"/>
      <w:marLeft w:val="0"/>
      <w:marRight w:val="0"/>
      <w:marTop w:val="0"/>
      <w:marBottom w:val="0"/>
      <w:divBdr>
        <w:top w:val="none" w:sz="0" w:space="0" w:color="auto"/>
        <w:left w:val="none" w:sz="0" w:space="0" w:color="auto"/>
        <w:bottom w:val="none" w:sz="0" w:space="0" w:color="auto"/>
        <w:right w:val="none" w:sz="0" w:space="0" w:color="auto"/>
      </w:divBdr>
    </w:div>
    <w:div w:id="930359676">
      <w:bodyDiv w:val="1"/>
      <w:marLeft w:val="0"/>
      <w:marRight w:val="0"/>
      <w:marTop w:val="0"/>
      <w:marBottom w:val="0"/>
      <w:divBdr>
        <w:top w:val="none" w:sz="0" w:space="0" w:color="auto"/>
        <w:left w:val="none" w:sz="0" w:space="0" w:color="auto"/>
        <w:bottom w:val="none" w:sz="0" w:space="0" w:color="auto"/>
        <w:right w:val="none" w:sz="0" w:space="0" w:color="auto"/>
      </w:divBdr>
    </w:div>
    <w:div w:id="930429031">
      <w:bodyDiv w:val="1"/>
      <w:marLeft w:val="0"/>
      <w:marRight w:val="0"/>
      <w:marTop w:val="0"/>
      <w:marBottom w:val="0"/>
      <w:divBdr>
        <w:top w:val="none" w:sz="0" w:space="0" w:color="auto"/>
        <w:left w:val="none" w:sz="0" w:space="0" w:color="auto"/>
        <w:bottom w:val="none" w:sz="0" w:space="0" w:color="auto"/>
        <w:right w:val="none" w:sz="0" w:space="0" w:color="auto"/>
      </w:divBdr>
    </w:div>
    <w:div w:id="930698108">
      <w:bodyDiv w:val="1"/>
      <w:marLeft w:val="0"/>
      <w:marRight w:val="0"/>
      <w:marTop w:val="0"/>
      <w:marBottom w:val="0"/>
      <w:divBdr>
        <w:top w:val="none" w:sz="0" w:space="0" w:color="auto"/>
        <w:left w:val="none" w:sz="0" w:space="0" w:color="auto"/>
        <w:bottom w:val="none" w:sz="0" w:space="0" w:color="auto"/>
        <w:right w:val="none" w:sz="0" w:space="0" w:color="auto"/>
      </w:divBdr>
    </w:div>
    <w:div w:id="931011433">
      <w:bodyDiv w:val="1"/>
      <w:marLeft w:val="0"/>
      <w:marRight w:val="0"/>
      <w:marTop w:val="0"/>
      <w:marBottom w:val="0"/>
      <w:divBdr>
        <w:top w:val="none" w:sz="0" w:space="0" w:color="auto"/>
        <w:left w:val="none" w:sz="0" w:space="0" w:color="auto"/>
        <w:bottom w:val="none" w:sz="0" w:space="0" w:color="auto"/>
        <w:right w:val="none" w:sz="0" w:space="0" w:color="auto"/>
      </w:divBdr>
    </w:div>
    <w:div w:id="931818693">
      <w:bodyDiv w:val="1"/>
      <w:marLeft w:val="0"/>
      <w:marRight w:val="0"/>
      <w:marTop w:val="0"/>
      <w:marBottom w:val="0"/>
      <w:divBdr>
        <w:top w:val="none" w:sz="0" w:space="0" w:color="auto"/>
        <w:left w:val="none" w:sz="0" w:space="0" w:color="auto"/>
        <w:bottom w:val="none" w:sz="0" w:space="0" w:color="auto"/>
        <w:right w:val="none" w:sz="0" w:space="0" w:color="auto"/>
      </w:divBdr>
    </w:div>
    <w:div w:id="932053407">
      <w:bodyDiv w:val="1"/>
      <w:marLeft w:val="0"/>
      <w:marRight w:val="0"/>
      <w:marTop w:val="0"/>
      <w:marBottom w:val="0"/>
      <w:divBdr>
        <w:top w:val="none" w:sz="0" w:space="0" w:color="auto"/>
        <w:left w:val="none" w:sz="0" w:space="0" w:color="auto"/>
        <w:bottom w:val="none" w:sz="0" w:space="0" w:color="auto"/>
        <w:right w:val="none" w:sz="0" w:space="0" w:color="auto"/>
      </w:divBdr>
    </w:div>
    <w:div w:id="932400427">
      <w:bodyDiv w:val="1"/>
      <w:marLeft w:val="0"/>
      <w:marRight w:val="0"/>
      <w:marTop w:val="0"/>
      <w:marBottom w:val="0"/>
      <w:divBdr>
        <w:top w:val="none" w:sz="0" w:space="0" w:color="auto"/>
        <w:left w:val="none" w:sz="0" w:space="0" w:color="auto"/>
        <w:bottom w:val="none" w:sz="0" w:space="0" w:color="auto"/>
        <w:right w:val="none" w:sz="0" w:space="0" w:color="auto"/>
      </w:divBdr>
    </w:div>
    <w:div w:id="932512797">
      <w:bodyDiv w:val="1"/>
      <w:marLeft w:val="0"/>
      <w:marRight w:val="0"/>
      <w:marTop w:val="0"/>
      <w:marBottom w:val="0"/>
      <w:divBdr>
        <w:top w:val="none" w:sz="0" w:space="0" w:color="auto"/>
        <w:left w:val="none" w:sz="0" w:space="0" w:color="auto"/>
        <w:bottom w:val="none" w:sz="0" w:space="0" w:color="auto"/>
        <w:right w:val="none" w:sz="0" w:space="0" w:color="auto"/>
      </w:divBdr>
    </w:div>
    <w:div w:id="932593818">
      <w:bodyDiv w:val="1"/>
      <w:marLeft w:val="0"/>
      <w:marRight w:val="0"/>
      <w:marTop w:val="0"/>
      <w:marBottom w:val="0"/>
      <w:divBdr>
        <w:top w:val="none" w:sz="0" w:space="0" w:color="auto"/>
        <w:left w:val="none" w:sz="0" w:space="0" w:color="auto"/>
        <w:bottom w:val="none" w:sz="0" w:space="0" w:color="auto"/>
        <w:right w:val="none" w:sz="0" w:space="0" w:color="auto"/>
      </w:divBdr>
    </w:div>
    <w:div w:id="932710735">
      <w:bodyDiv w:val="1"/>
      <w:marLeft w:val="0"/>
      <w:marRight w:val="0"/>
      <w:marTop w:val="0"/>
      <w:marBottom w:val="0"/>
      <w:divBdr>
        <w:top w:val="none" w:sz="0" w:space="0" w:color="auto"/>
        <w:left w:val="none" w:sz="0" w:space="0" w:color="auto"/>
        <w:bottom w:val="none" w:sz="0" w:space="0" w:color="auto"/>
        <w:right w:val="none" w:sz="0" w:space="0" w:color="auto"/>
      </w:divBdr>
    </w:div>
    <w:div w:id="932977828">
      <w:bodyDiv w:val="1"/>
      <w:marLeft w:val="0"/>
      <w:marRight w:val="0"/>
      <w:marTop w:val="0"/>
      <w:marBottom w:val="0"/>
      <w:divBdr>
        <w:top w:val="none" w:sz="0" w:space="0" w:color="auto"/>
        <w:left w:val="none" w:sz="0" w:space="0" w:color="auto"/>
        <w:bottom w:val="none" w:sz="0" w:space="0" w:color="auto"/>
        <w:right w:val="none" w:sz="0" w:space="0" w:color="auto"/>
      </w:divBdr>
    </w:div>
    <w:div w:id="932978146">
      <w:bodyDiv w:val="1"/>
      <w:marLeft w:val="0"/>
      <w:marRight w:val="0"/>
      <w:marTop w:val="0"/>
      <w:marBottom w:val="0"/>
      <w:divBdr>
        <w:top w:val="none" w:sz="0" w:space="0" w:color="auto"/>
        <w:left w:val="none" w:sz="0" w:space="0" w:color="auto"/>
        <w:bottom w:val="none" w:sz="0" w:space="0" w:color="auto"/>
        <w:right w:val="none" w:sz="0" w:space="0" w:color="auto"/>
      </w:divBdr>
    </w:div>
    <w:div w:id="932982202">
      <w:bodyDiv w:val="1"/>
      <w:marLeft w:val="0"/>
      <w:marRight w:val="0"/>
      <w:marTop w:val="0"/>
      <w:marBottom w:val="0"/>
      <w:divBdr>
        <w:top w:val="none" w:sz="0" w:space="0" w:color="auto"/>
        <w:left w:val="none" w:sz="0" w:space="0" w:color="auto"/>
        <w:bottom w:val="none" w:sz="0" w:space="0" w:color="auto"/>
        <w:right w:val="none" w:sz="0" w:space="0" w:color="auto"/>
      </w:divBdr>
    </w:div>
    <w:div w:id="933591341">
      <w:bodyDiv w:val="1"/>
      <w:marLeft w:val="0"/>
      <w:marRight w:val="0"/>
      <w:marTop w:val="0"/>
      <w:marBottom w:val="0"/>
      <w:divBdr>
        <w:top w:val="none" w:sz="0" w:space="0" w:color="auto"/>
        <w:left w:val="none" w:sz="0" w:space="0" w:color="auto"/>
        <w:bottom w:val="none" w:sz="0" w:space="0" w:color="auto"/>
        <w:right w:val="none" w:sz="0" w:space="0" w:color="auto"/>
      </w:divBdr>
    </w:div>
    <w:div w:id="934561093">
      <w:bodyDiv w:val="1"/>
      <w:marLeft w:val="0"/>
      <w:marRight w:val="0"/>
      <w:marTop w:val="0"/>
      <w:marBottom w:val="0"/>
      <w:divBdr>
        <w:top w:val="none" w:sz="0" w:space="0" w:color="auto"/>
        <w:left w:val="none" w:sz="0" w:space="0" w:color="auto"/>
        <w:bottom w:val="none" w:sz="0" w:space="0" w:color="auto"/>
        <w:right w:val="none" w:sz="0" w:space="0" w:color="auto"/>
      </w:divBdr>
    </w:div>
    <w:div w:id="934635102">
      <w:bodyDiv w:val="1"/>
      <w:marLeft w:val="0"/>
      <w:marRight w:val="0"/>
      <w:marTop w:val="0"/>
      <w:marBottom w:val="0"/>
      <w:divBdr>
        <w:top w:val="none" w:sz="0" w:space="0" w:color="auto"/>
        <w:left w:val="none" w:sz="0" w:space="0" w:color="auto"/>
        <w:bottom w:val="none" w:sz="0" w:space="0" w:color="auto"/>
        <w:right w:val="none" w:sz="0" w:space="0" w:color="auto"/>
      </w:divBdr>
    </w:div>
    <w:div w:id="935016993">
      <w:bodyDiv w:val="1"/>
      <w:marLeft w:val="0"/>
      <w:marRight w:val="0"/>
      <w:marTop w:val="0"/>
      <w:marBottom w:val="0"/>
      <w:divBdr>
        <w:top w:val="none" w:sz="0" w:space="0" w:color="auto"/>
        <w:left w:val="none" w:sz="0" w:space="0" w:color="auto"/>
        <w:bottom w:val="none" w:sz="0" w:space="0" w:color="auto"/>
        <w:right w:val="none" w:sz="0" w:space="0" w:color="auto"/>
      </w:divBdr>
    </w:div>
    <w:div w:id="936016692">
      <w:bodyDiv w:val="1"/>
      <w:marLeft w:val="0"/>
      <w:marRight w:val="0"/>
      <w:marTop w:val="0"/>
      <w:marBottom w:val="0"/>
      <w:divBdr>
        <w:top w:val="none" w:sz="0" w:space="0" w:color="auto"/>
        <w:left w:val="none" w:sz="0" w:space="0" w:color="auto"/>
        <w:bottom w:val="none" w:sz="0" w:space="0" w:color="auto"/>
        <w:right w:val="none" w:sz="0" w:space="0" w:color="auto"/>
      </w:divBdr>
    </w:div>
    <w:div w:id="936134526">
      <w:bodyDiv w:val="1"/>
      <w:marLeft w:val="0"/>
      <w:marRight w:val="0"/>
      <w:marTop w:val="0"/>
      <w:marBottom w:val="0"/>
      <w:divBdr>
        <w:top w:val="none" w:sz="0" w:space="0" w:color="auto"/>
        <w:left w:val="none" w:sz="0" w:space="0" w:color="auto"/>
        <w:bottom w:val="none" w:sz="0" w:space="0" w:color="auto"/>
        <w:right w:val="none" w:sz="0" w:space="0" w:color="auto"/>
      </w:divBdr>
    </w:div>
    <w:div w:id="936329427">
      <w:bodyDiv w:val="1"/>
      <w:marLeft w:val="0"/>
      <w:marRight w:val="0"/>
      <w:marTop w:val="0"/>
      <w:marBottom w:val="0"/>
      <w:divBdr>
        <w:top w:val="none" w:sz="0" w:space="0" w:color="auto"/>
        <w:left w:val="none" w:sz="0" w:space="0" w:color="auto"/>
        <w:bottom w:val="none" w:sz="0" w:space="0" w:color="auto"/>
        <w:right w:val="none" w:sz="0" w:space="0" w:color="auto"/>
      </w:divBdr>
    </w:div>
    <w:div w:id="936670543">
      <w:bodyDiv w:val="1"/>
      <w:marLeft w:val="0"/>
      <w:marRight w:val="0"/>
      <w:marTop w:val="0"/>
      <w:marBottom w:val="0"/>
      <w:divBdr>
        <w:top w:val="none" w:sz="0" w:space="0" w:color="auto"/>
        <w:left w:val="none" w:sz="0" w:space="0" w:color="auto"/>
        <w:bottom w:val="none" w:sz="0" w:space="0" w:color="auto"/>
        <w:right w:val="none" w:sz="0" w:space="0" w:color="auto"/>
      </w:divBdr>
    </w:div>
    <w:div w:id="936861973">
      <w:bodyDiv w:val="1"/>
      <w:marLeft w:val="0"/>
      <w:marRight w:val="0"/>
      <w:marTop w:val="0"/>
      <w:marBottom w:val="0"/>
      <w:divBdr>
        <w:top w:val="none" w:sz="0" w:space="0" w:color="auto"/>
        <w:left w:val="none" w:sz="0" w:space="0" w:color="auto"/>
        <w:bottom w:val="none" w:sz="0" w:space="0" w:color="auto"/>
        <w:right w:val="none" w:sz="0" w:space="0" w:color="auto"/>
      </w:divBdr>
    </w:div>
    <w:div w:id="937248757">
      <w:bodyDiv w:val="1"/>
      <w:marLeft w:val="0"/>
      <w:marRight w:val="0"/>
      <w:marTop w:val="0"/>
      <w:marBottom w:val="0"/>
      <w:divBdr>
        <w:top w:val="none" w:sz="0" w:space="0" w:color="auto"/>
        <w:left w:val="none" w:sz="0" w:space="0" w:color="auto"/>
        <w:bottom w:val="none" w:sz="0" w:space="0" w:color="auto"/>
        <w:right w:val="none" w:sz="0" w:space="0" w:color="auto"/>
      </w:divBdr>
    </w:div>
    <w:div w:id="937525209">
      <w:bodyDiv w:val="1"/>
      <w:marLeft w:val="0"/>
      <w:marRight w:val="0"/>
      <w:marTop w:val="0"/>
      <w:marBottom w:val="0"/>
      <w:divBdr>
        <w:top w:val="none" w:sz="0" w:space="0" w:color="auto"/>
        <w:left w:val="none" w:sz="0" w:space="0" w:color="auto"/>
        <w:bottom w:val="none" w:sz="0" w:space="0" w:color="auto"/>
        <w:right w:val="none" w:sz="0" w:space="0" w:color="auto"/>
      </w:divBdr>
    </w:div>
    <w:div w:id="937635544">
      <w:bodyDiv w:val="1"/>
      <w:marLeft w:val="0"/>
      <w:marRight w:val="0"/>
      <w:marTop w:val="0"/>
      <w:marBottom w:val="0"/>
      <w:divBdr>
        <w:top w:val="none" w:sz="0" w:space="0" w:color="auto"/>
        <w:left w:val="none" w:sz="0" w:space="0" w:color="auto"/>
        <w:bottom w:val="none" w:sz="0" w:space="0" w:color="auto"/>
        <w:right w:val="none" w:sz="0" w:space="0" w:color="auto"/>
      </w:divBdr>
    </w:div>
    <w:div w:id="937639657">
      <w:bodyDiv w:val="1"/>
      <w:marLeft w:val="0"/>
      <w:marRight w:val="0"/>
      <w:marTop w:val="0"/>
      <w:marBottom w:val="0"/>
      <w:divBdr>
        <w:top w:val="none" w:sz="0" w:space="0" w:color="auto"/>
        <w:left w:val="none" w:sz="0" w:space="0" w:color="auto"/>
        <w:bottom w:val="none" w:sz="0" w:space="0" w:color="auto"/>
        <w:right w:val="none" w:sz="0" w:space="0" w:color="auto"/>
      </w:divBdr>
    </w:div>
    <w:div w:id="937905397">
      <w:bodyDiv w:val="1"/>
      <w:marLeft w:val="0"/>
      <w:marRight w:val="0"/>
      <w:marTop w:val="0"/>
      <w:marBottom w:val="0"/>
      <w:divBdr>
        <w:top w:val="none" w:sz="0" w:space="0" w:color="auto"/>
        <w:left w:val="none" w:sz="0" w:space="0" w:color="auto"/>
        <w:bottom w:val="none" w:sz="0" w:space="0" w:color="auto"/>
        <w:right w:val="none" w:sz="0" w:space="0" w:color="auto"/>
      </w:divBdr>
    </w:div>
    <w:div w:id="938224358">
      <w:bodyDiv w:val="1"/>
      <w:marLeft w:val="0"/>
      <w:marRight w:val="0"/>
      <w:marTop w:val="0"/>
      <w:marBottom w:val="0"/>
      <w:divBdr>
        <w:top w:val="none" w:sz="0" w:space="0" w:color="auto"/>
        <w:left w:val="none" w:sz="0" w:space="0" w:color="auto"/>
        <w:bottom w:val="none" w:sz="0" w:space="0" w:color="auto"/>
        <w:right w:val="none" w:sz="0" w:space="0" w:color="auto"/>
      </w:divBdr>
    </w:div>
    <w:div w:id="938416574">
      <w:bodyDiv w:val="1"/>
      <w:marLeft w:val="0"/>
      <w:marRight w:val="0"/>
      <w:marTop w:val="0"/>
      <w:marBottom w:val="0"/>
      <w:divBdr>
        <w:top w:val="none" w:sz="0" w:space="0" w:color="auto"/>
        <w:left w:val="none" w:sz="0" w:space="0" w:color="auto"/>
        <w:bottom w:val="none" w:sz="0" w:space="0" w:color="auto"/>
        <w:right w:val="none" w:sz="0" w:space="0" w:color="auto"/>
      </w:divBdr>
    </w:div>
    <w:div w:id="938754841">
      <w:bodyDiv w:val="1"/>
      <w:marLeft w:val="0"/>
      <w:marRight w:val="0"/>
      <w:marTop w:val="0"/>
      <w:marBottom w:val="0"/>
      <w:divBdr>
        <w:top w:val="none" w:sz="0" w:space="0" w:color="auto"/>
        <w:left w:val="none" w:sz="0" w:space="0" w:color="auto"/>
        <w:bottom w:val="none" w:sz="0" w:space="0" w:color="auto"/>
        <w:right w:val="none" w:sz="0" w:space="0" w:color="auto"/>
      </w:divBdr>
    </w:div>
    <w:div w:id="938835107">
      <w:bodyDiv w:val="1"/>
      <w:marLeft w:val="0"/>
      <w:marRight w:val="0"/>
      <w:marTop w:val="0"/>
      <w:marBottom w:val="0"/>
      <w:divBdr>
        <w:top w:val="none" w:sz="0" w:space="0" w:color="auto"/>
        <w:left w:val="none" w:sz="0" w:space="0" w:color="auto"/>
        <w:bottom w:val="none" w:sz="0" w:space="0" w:color="auto"/>
        <w:right w:val="none" w:sz="0" w:space="0" w:color="auto"/>
      </w:divBdr>
    </w:div>
    <w:div w:id="939407963">
      <w:bodyDiv w:val="1"/>
      <w:marLeft w:val="0"/>
      <w:marRight w:val="0"/>
      <w:marTop w:val="0"/>
      <w:marBottom w:val="0"/>
      <w:divBdr>
        <w:top w:val="none" w:sz="0" w:space="0" w:color="auto"/>
        <w:left w:val="none" w:sz="0" w:space="0" w:color="auto"/>
        <w:bottom w:val="none" w:sz="0" w:space="0" w:color="auto"/>
        <w:right w:val="none" w:sz="0" w:space="0" w:color="auto"/>
      </w:divBdr>
    </w:div>
    <w:div w:id="939721569">
      <w:bodyDiv w:val="1"/>
      <w:marLeft w:val="0"/>
      <w:marRight w:val="0"/>
      <w:marTop w:val="0"/>
      <w:marBottom w:val="0"/>
      <w:divBdr>
        <w:top w:val="none" w:sz="0" w:space="0" w:color="auto"/>
        <w:left w:val="none" w:sz="0" w:space="0" w:color="auto"/>
        <w:bottom w:val="none" w:sz="0" w:space="0" w:color="auto"/>
        <w:right w:val="none" w:sz="0" w:space="0" w:color="auto"/>
      </w:divBdr>
    </w:div>
    <w:div w:id="939722388">
      <w:bodyDiv w:val="1"/>
      <w:marLeft w:val="0"/>
      <w:marRight w:val="0"/>
      <w:marTop w:val="0"/>
      <w:marBottom w:val="0"/>
      <w:divBdr>
        <w:top w:val="none" w:sz="0" w:space="0" w:color="auto"/>
        <w:left w:val="none" w:sz="0" w:space="0" w:color="auto"/>
        <w:bottom w:val="none" w:sz="0" w:space="0" w:color="auto"/>
        <w:right w:val="none" w:sz="0" w:space="0" w:color="auto"/>
      </w:divBdr>
    </w:div>
    <w:div w:id="939803258">
      <w:bodyDiv w:val="1"/>
      <w:marLeft w:val="0"/>
      <w:marRight w:val="0"/>
      <w:marTop w:val="0"/>
      <w:marBottom w:val="0"/>
      <w:divBdr>
        <w:top w:val="none" w:sz="0" w:space="0" w:color="auto"/>
        <w:left w:val="none" w:sz="0" w:space="0" w:color="auto"/>
        <w:bottom w:val="none" w:sz="0" w:space="0" w:color="auto"/>
        <w:right w:val="none" w:sz="0" w:space="0" w:color="auto"/>
      </w:divBdr>
    </w:div>
    <w:div w:id="939873669">
      <w:bodyDiv w:val="1"/>
      <w:marLeft w:val="0"/>
      <w:marRight w:val="0"/>
      <w:marTop w:val="0"/>
      <w:marBottom w:val="0"/>
      <w:divBdr>
        <w:top w:val="none" w:sz="0" w:space="0" w:color="auto"/>
        <w:left w:val="none" w:sz="0" w:space="0" w:color="auto"/>
        <w:bottom w:val="none" w:sz="0" w:space="0" w:color="auto"/>
        <w:right w:val="none" w:sz="0" w:space="0" w:color="auto"/>
      </w:divBdr>
    </w:div>
    <w:div w:id="939947207">
      <w:bodyDiv w:val="1"/>
      <w:marLeft w:val="0"/>
      <w:marRight w:val="0"/>
      <w:marTop w:val="0"/>
      <w:marBottom w:val="0"/>
      <w:divBdr>
        <w:top w:val="none" w:sz="0" w:space="0" w:color="auto"/>
        <w:left w:val="none" w:sz="0" w:space="0" w:color="auto"/>
        <w:bottom w:val="none" w:sz="0" w:space="0" w:color="auto"/>
        <w:right w:val="none" w:sz="0" w:space="0" w:color="auto"/>
      </w:divBdr>
    </w:div>
    <w:div w:id="940114364">
      <w:bodyDiv w:val="1"/>
      <w:marLeft w:val="0"/>
      <w:marRight w:val="0"/>
      <w:marTop w:val="0"/>
      <w:marBottom w:val="0"/>
      <w:divBdr>
        <w:top w:val="none" w:sz="0" w:space="0" w:color="auto"/>
        <w:left w:val="none" w:sz="0" w:space="0" w:color="auto"/>
        <w:bottom w:val="none" w:sz="0" w:space="0" w:color="auto"/>
        <w:right w:val="none" w:sz="0" w:space="0" w:color="auto"/>
      </w:divBdr>
    </w:div>
    <w:div w:id="940181755">
      <w:bodyDiv w:val="1"/>
      <w:marLeft w:val="0"/>
      <w:marRight w:val="0"/>
      <w:marTop w:val="0"/>
      <w:marBottom w:val="0"/>
      <w:divBdr>
        <w:top w:val="none" w:sz="0" w:space="0" w:color="auto"/>
        <w:left w:val="none" w:sz="0" w:space="0" w:color="auto"/>
        <w:bottom w:val="none" w:sz="0" w:space="0" w:color="auto"/>
        <w:right w:val="none" w:sz="0" w:space="0" w:color="auto"/>
      </w:divBdr>
    </w:div>
    <w:div w:id="940259902">
      <w:bodyDiv w:val="1"/>
      <w:marLeft w:val="0"/>
      <w:marRight w:val="0"/>
      <w:marTop w:val="0"/>
      <w:marBottom w:val="0"/>
      <w:divBdr>
        <w:top w:val="none" w:sz="0" w:space="0" w:color="auto"/>
        <w:left w:val="none" w:sz="0" w:space="0" w:color="auto"/>
        <w:bottom w:val="none" w:sz="0" w:space="0" w:color="auto"/>
        <w:right w:val="none" w:sz="0" w:space="0" w:color="auto"/>
      </w:divBdr>
    </w:div>
    <w:div w:id="940769688">
      <w:bodyDiv w:val="1"/>
      <w:marLeft w:val="0"/>
      <w:marRight w:val="0"/>
      <w:marTop w:val="0"/>
      <w:marBottom w:val="0"/>
      <w:divBdr>
        <w:top w:val="none" w:sz="0" w:space="0" w:color="auto"/>
        <w:left w:val="none" w:sz="0" w:space="0" w:color="auto"/>
        <w:bottom w:val="none" w:sz="0" w:space="0" w:color="auto"/>
        <w:right w:val="none" w:sz="0" w:space="0" w:color="auto"/>
      </w:divBdr>
    </w:div>
    <w:div w:id="940920056">
      <w:bodyDiv w:val="1"/>
      <w:marLeft w:val="0"/>
      <w:marRight w:val="0"/>
      <w:marTop w:val="0"/>
      <w:marBottom w:val="0"/>
      <w:divBdr>
        <w:top w:val="none" w:sz="0" w:space="0" w:color="auto"/>
        <w:left w:val="none" w:sz="0" w:space="0" w:color="auto"/>
        <w:bottom w:val="none" w:sz="0" w:space="0" w:color="auto"/>
        <w:right w:val="none" w:sz="0" w:space="0" w:color="auto"/>
      </w:divBdr>
    </w:div>
    <w:div w:id="941188535">
      <w:bodyDiv w:val="1"/>
      <w:marLeft w:val="0"/>
      <w:marRight w:val="0"/>
      <w:marTop w:val="0"/>
      <w:marBottom w:val="0"/>
      <w:divBdr>
        <w:top w:val="none" w:sz="0" w:space="0" w:color="auto"/>
        <w:left w:val="none" w:sz="0" w:space="0" w:color="auto"/>
        <w:bottom w:val="none" w:sz="0" w:space="0" w:color="auto"/>
        <w:right w:val="none" w:sz="0" w:space="0" w:color="auto"/>
      </w:divBdr>
    </w:div>
    <w:div w:id="942109651">
      <w:bodyDiv w:val="1"/>
      <w:marLeft w:val="0"/>
      <w:marRight w:val="0"/>
      <w:marTop w:val="0"/>
      <w:marBottom w:val="0"/>
      <w:divBdr>
        <w:top w:val="none" w:sz="0" w:space="0" w:color="auto"/>
        <w:left w:val="none" w:sz="0" w:space="0" w:color="auto"/>
        <w:bottom w:val="none" w:sz="0" w:space="0" w:color="auto"/>
        <w:right w:val="none" w:sz="0" w:space="0" w:color="auto"/>
      </w:divBdr>
    </w:div>
    <w:div w:id="942492801">
      <w:bodyDiv w:val="1"/>
      <w:marLeft w:val="0"/>
      <w:marRight w:val="0"/>
      <w:marTop w:val="0"/>
      <w:marBottom w:val="0"/>
      <w:divBdr>
        <w:top w:val="none" w:sz="0" w:space="0" w:color="auto"/>
        <w:left w:val="none" w:sz="0" w:space="0" w:color="auto"/>
        <w:bottom w:val="none" w:sz="0" w:space="0" w:color="auto"/>
        <w:right w:val="none" w:sz="0" w:space="0" w:color="auto"/>
      </w:divBdr>
    </w:div>
    <w:div w:id="942610562">
      <w:bodyDiv w:val="1"/>
      <w:marLeft w:val="0"/>
      <w:marRight w:val="0"/>
      <w:marTop w:val="0"/>
      <w:marBottom w:val="0"/>
      <w:divBdr>
        <w:top w:val="none" w:sz="0" w:space="0" w:color="auto"/>
        <w:left w:val="none" w:sz="0" w:space="0" w:color="auto"/>
        <w:bottom w:val="none" w:sz="0" w:space="0" w:color="auto"/>
        <w:right w:val="none" w:sz="0" w:space="0" w:color="auto"/>
      </w:divBdr>
    </w:div>
    <w:div w:id="942612518">
      <w:bodyDiv w:val="1"/>
      <w:marLeft w:val="0"/>
      <w:marRight w:val="0"/>
      <w:marTop w:val="0"/>
      <w:marBottom w:val="0"/>
      <w:divBdr>
        <w:top w:val="none" w:sz="0" w:space="0" w:color="auto"/>
        <w:left w:val="none" w:sz="0" w:space="0" w:color="auto"/>
        <w:bottom w:val="none" w:sz="0" w:space="0" w:color="auto"/>
        <w:right w:val="none" w:sz="0" w:space="0" w:color="auto"/>
      </w:divBdr>
    </w:div>
    <w:div w:id="943194208">
      <w:bodyDiv w:val="1"/>
      <w:marLeft w:val="0"/>
      <w:marRight w:val="0"/>
      <w:marTop w:val="0"/>
      <w:marBottom w:val="0"/>
      <w:divBdr>
        <w:top w:val="none" w:sz="0" w:space="0" w:color="auto"/>
        <w:left w:val="none" w:sz="0" w:space="0" w:color="auto"/>
        <w:bottom w:val="none" w:sz="0" w:space="0" w:color="auto"/>
        <w:right w:val="none" w:sz="0" w:space="0" w:color="auto"/>
      </w:divBdr>
    </w:div>
    <w:div w:id="943852291">
      <w:bodyDiv w:val="1"/>
      <w:marLeft w:val="0"/>
      <w:marRight w:val="0"/>
      <w:marTop w:val="0"/>
      <w:marBottom w:val="0"/>
      <w:divBdr>
        <w:top w:val="none" w:sz="0" w:space="0" w:color="auto"/>
        <w:left w:val="none" w:sz="0" w:space="0" w:color="auto"/>
        <w:bottom w:val="none" w:sz="0" w:space="0" w:color="auto"/>
        <w:right w:val="none" w:sz="0" w:space="0" w:color="auto"/>
      </w:divBdr>
    </w:div>
    <w:div w:id="943919454">
      <w:bodyDiv w:val="1"/>
      <w:marLeft w:val="0"/>
      <w:marRight w:val="0"/>
      <w:marTop w:val="0"/>
      <w:marBottom w:val="0"/>
      <w:divBdr>
        <w:top w:val="none" w:sz="0" w:space="0" w:color="auto"/>
        <w:left w:val="none" w:sz="0" w:space="0" w:color="auto"/>
        <w:bottom w:val="none" w:sz="0" w:space="0" w:color="auto"/>
        <w:right w:val="none" w:sz="0" w:space="0" w:color="auto"/>
      </w:divBdr>
    </w:div>
    <w:div w:id="943927041">
      <w:bodyDiv w:val="1"/>
      <w:marLeft w:val="0"/>
      <w:marRight w:val="0"/>
      <w:marTop w:val="0"/>
      <w:marBottom w:val="0"/>
      <w:divBdr>
        <w:top w:val="none" w:sz="0" w:space="0" w:color="auto"/>
        <w:left w:val="none" w:sz="0" w:space="0" w:color="auto"/>
        <w:bottom w:val="none" w:sz="0" w:space="0" w:color="auto"/>
        <w:right w:val="none" w:sz="0" w:space="0" w:color="auto"/>
      </w:divBdr>
    </w:div>
    <w:div w:id="944112180">
      <w:bodyDiv w:val="1"/>
      <w:marLeft w:val="0"/>
      <w:marRight w:val="0"/>
      <w:marTop w:val="0"/>
      <w:marBottom w:val="0"/>
      <w:divBdr>
        <w:top w:val="none" w:sz="0" w:space="0" w:color="auto"/>
        <w:left w:val="none" w:sz="0" w:space="0" w:color="auto"/>
        <w:bottom w:val="none" w:sz="0" w:space="0" w:color="auto"/>
        <w:right w:val="none" w:sz="0" w:space="0" w:color="auto"/>
      </w:divBdr>
    </w:div>
    <w:div w:id="944463845">
      <w:bodyDiv w:val="1"/>
      <w:marLeft w:val="0"/>
      <w:marRight w:val="0"/>
      <w:marTop w:val="0"/>
      <w:marBottom w:val="0"/>
      <w:divBdr>
        <w:top w:val="none" w:sz="0" w:space="0" w:color="auto"/>
        <w:left w:val="none" w:sz="0" w:space="0" w:color="auto"/>
        <w:bottom w:val="none" w:sz="0" w:space="0" w:color="auto"/>
        <w:right w:val="none" w:sz="0" w:space="0" w:color="auto"/>
      </w:divBdr>
    </w:div>
    <w:div w:id="944533222">
      <w:bodyDiv w:val="1"/>
      <w:marLeft w:val="0"/>
      <w:marRight w:val="0"/>
      <w:marTop w:val="0"/>
      <w:marBottom w:val="0"/>
      <w:divBdr>
        <w:top w:val="none" w:sz="0" w:space="0" w:color="auto"/>
        <w:left w:val="none" w:sz="0" w:space="0" w:color="auto"/>
        <w:bottom w:val="none" w:sz="0" w:space="0" w:color="auto"/>
        <w:right w:val="none" w:sz="0" w:space="0" w:color="auto"/>
      </w:divBdr>
    </w:div>
    <w:div w:id="944849345">
      <w:bodyDiv w:val="1"/>
      <w:marLeft w:val="0"/>
      <w:marRight w:val="0"/>
      <w:marTop w:val="0"/>
      <w:marBottom w:val="0"/>
      <w:divBdr>
        <w:top w:val="none" w:sz="0" w:space="0" w:color="auto"/>
        <w:left w:val="none" w:sz="0" w:space="0" w:color="auto"/>
        <w:bottom w:val="none" w:sz="0" w:space="0" w:color="auto"/>
        <w:right w:val="none" w:sz="0" w:space="0" w:color="auto"/>
      </w:divBdr>
    </w:div>
    <w:div w:id="944918748">
      <w:bodyDiv w:val="1"/>
      <w:marLeft w:val="0"/>
      <w:marRight w:val="0"/>
      <w:marTop w:val="0"/>
      <w:marBottom w:val="0"/>
      <w:divBdr>
        <w:top w:val="none" w:sz="0" w:space="0" w:color="auto"/>
        <w:left w:val="none" w:sz="0" w:space="0" w:color="auto"/>
        <w:bottom w:val="none" w:sz="0" w:space="0" w:color="auto"/>
        <w:right w:val="none" w:sz="0" w:space="0" w:color="auto"/>
      </w:divBdr>
    </w:div>
    <w:div w:id="944994160">
      <w:bodyDiv w:val="1"/>
      <w:marLeft w:val="0"/>
      <w:marRight w:val="0"/>
      <w:marTop w:val="0"/>
      <w:marBottom w:val="0"/>
      <w:divBdr>
        <w:top w:val="none" w:sz="0" w:space="0" w:color="auto"/>
        <w:left w:val="none" w:sz="0" w:space="0" w:color="auto"/>
        <w:bottom w:val="none" w:sz="0" w:space="0" w:color="auto"/>
        <w:right w:val="none" w:sz="0" w:space="0" w:color="auto"/>
      </w:divBdr>
    </w:div>
    <w:div w:id="945037170">
      <w:bodyDiv w:val="1"/>
      <w:marLeft w:val="0"/>
      <w:marRight w:val="0"/>
      <w:marTop w:val="0"/>
      <w:marBottom w:val="0"/>
      <w:divBdr>
        <w:top w:val="none" w:sz="0" w:space="0" w:color="auto"/>
        <w:left w:val="none" w:sz="0" w:space="0" w:color="auto"/>
        <w:bottom w:val="none" w:sz="0" w:space="0" w:color="auto"/>
        <w:right w:val="none" w:sz="0" w:space="0" w:color="auto"/>
      </w:divBdr>
    </w:div>
    <w:div w:id="945162537">
      <w:bodyDiv w:val="1"/>
      <w:marLeft w:val="0"/>
      <w:marRight w:val="0"/>
      <w:marTop w:val="0"/>
      <w:marBottom w:val="0"/>
      <w:divBdr>
        <w:top w:val="none" w:sz="0" w:space="0" w:color="auto"/>
        <w:left w:val="none" w:sz="0" w:space="0" w:color="auto"/>
        <w:bottom w:val="none" w:sz="0" w:space="0" w:color="auto"/>
        <w:right w:val="none" w:sz="0" w:space="0" w:color="auto"/>
      </w:divBdr>
    </w:div>
    <w:div w:id="945575560">
      <w:bodyDiv w:val="1"/>
      <w:marLeft w:val="0"/>
      <w:marRight w:val="0"/>
      <w:marTop w:val="0"/>
      <w:marBottom w:val="0"/>
      <w:divBdr>
        <w:top w:val="none" w:sz="0" w:space="0" w:color="auto"/>
        <w:left w:val="none" w:sz="0" w:space="0" w:color="auto"/>
        <w:bottom w:val="none" w:sz="0" w:space="0" w:color="auto"/>
        <w:right w:val="none" w:sz="0" w:space="0" w:color="auto"/>
      </w:divBdr>
    </w:div>
    <w:div w:id="945961174">
      <w:bodyDiv w:val="1"/>
      <w:marLeft w:val="0"/>
      <w:marRight w:val="0"/>
      <w:marTop w:val="0"/>
      <w:marBottom w:val="0"/>
      <w:divBdr>
        <w:top w:val="none" w:sz="0" w:space="0" w:color="auto"/>
        <w:left w:val="none" w:sz="0" w:space="0" w:color="auto"/>
        <w:bottom w:val="none" w:sz="0" w:space="0" w:color="auto"/>
        <w:right w:val="none" w:sz="0" w:space="0" w:color="auto"/>
      </w:divBdr>
    </w:div>
    <w:div w:id="946078822">
      <w:bodyDiv w:val="1"/>
      <w:marLeft w:val="0"/>
      <w:marRight w:val="0"/>
      <w:marTop w:val="0"/>
      <w:marBottom w:val="0"/>
      <w:divBdr>
        <w:top w:val="none" w:sz="0" w:space="0" w:color="auto"/>
        <w:left w:val="none" w:sz="0" w:space="0" w:color="auto"/>
        <w:bottom w:val="none" w:sz="0" w:space="0" w:color="auto"/>
        <w:right w:val="none" w:sz="0" w:space="0" w:color="auto"/>
      </w:divBdr>
    </w:div>
    <w:div w:id="946735746">
      <w:bodyDiv w:val="1"/>
      <w:marLeft w:val="0"/>
      <w:marRight w:val="0"/>
      <w:marTop w:val="0"/>
      <w:marBottom w:val="0"/>
      <w:divBdr>
        <w:top w:val="none" w:sz="0" w:space="0" w:color="auto"/>
        <w:left w:val="none" w:sz="0" w:space="0" w:color="auto"/>
        <w:bottom w:val="none" w:sz="0" w:space="0" w:color="auto"/>
        <w:right w:val="none" w:sz="0" w:space="0" w:color="auto"/>
      </w:divBdr>
    </w:div>
    <w:div w:id="947078263">
      <w:bodyDiv w:val="1"/>
      <w:marLeft w:val="0"/>
      <w:marRight w:val="0"/>
      <w:marTop w:val="0"/>
      <w:marBottom w:val="0"/>
      <w:divBdr>
        <w:top w:val="none" w:sz="0" w:space="0" w:color="auto"/>
        <w:left w:val="none" w:sz="0" w:space="0" w:color="auto"/>
        <w:bottom w:val="none" w:sz="0" w:space="0" w:color="auto"/>
        <w:right w:val="none" w:sz="0" w:space="0" w:color="auto"/>
      </w:divBdr>
    </w:div>
    <w:div w:id="947351930">
      <w:bodyDiv w:val="1"/>
      <w:marLeft w:val="0"/>
      <w:marRight w:val="0"/>
      <w:marTop w:val="0"/>
      <w:marBottom w:val="0"/>
      <w:divBdr>
        <w:top w:val="none" w:sz="0" w:space="0" w:color="auto"/>
        <w:left w:val="none" w:sz="0" w:space="0" w:color="auto"/>
        <w:bottom w:val="none" w:sz="0" w:space="0" w:color="auto"/>
        <w:right w:val="none" w:sz="0" w:space="0" w:color="auto"/>
      </w:divBdr>
    </w:div>
    <w:div w:id="947471664">
      <w:bodyDiv w:val="1"/>
      <w:marLeft w:val="0"/>
      <w:marRight w:val="0"/>
      <w:marTop w:val="0"/>
      <w:marBottom w:val="0"/>
      <w:divBdr>
        <w:top w:val="none" w:sz="0" w:space="0" w:color="auto"/>
        <w:left w:val="none" w:sz="0" w:space="0" w:color="auto"/>
        <w:bottom w:val="none" w:sz="0" w:space="0" w:color="auto"/>
        <w:right w:val="none" w:sz="0" w:space="0" w:color="auto"/>
      </w:divBdr>
    </w:div>
    <w:div w:id="947812042">
      <w:bodyDiv w:val="1"/>
      <w:marLeft w:val="0"/>
      <w:marRight w:val="0"/>
      <w:marTop w:val="0"/>
      <w:marBottom w:val="0"/>
      <w:divBdr>
        <w:top w:val="none" w:sz="0" w:space="0" w:color="auto"/>
        <w:left w:val="none" w:sz="0" w:space="0" w:color="auto"/>
        <w:bottom w:val="none" w:sz="0" w:space="0" w:color="auto"/>
        <w:right w:val="none" w:sz="0" w:space="0" w:color="auto"/>
      </w:divBdr>
    </w:div>
    <w:div w:id="947926647">
      <w:bodyDiv w:val="1"/>
      <w:marLeft w:val="0"/>
      <w:marRight w:val="0"/>
      <w:marTop w:val="0"/>
      <w:marBottom w:val="0"/>
      <w:divBdr>
        <w:top w:val="none" w:sz="0" w:space="0" w:color="auto"/>
        <w:left w:val="none" w:sz="0" w:space="0" w:color="auto"/>
        <w:bottom w:val="none" w:sz="0" w:space="0" w:color="auto"/>
        <w:right w:val="none" w:sz="0" w:space="0" w:color="auto"/>
      </w:divBdr>
    </w:div>
    <w:div w:id="947933161">
      <w:bodyDiv w:val="1"/>
      <w:marLeft w:val="0"/>
      <w:marRight w:val="0"/>
      <w:marTop w:val="0"/>
      <w:marBottom w:val="0"/>
      <w:divBdr>
        <w:top w:val="none" w:sz="0" w:space="0" w:color="auto"/>
        <w:left w:val="none" w:sz="0" w:space="0" w:color="auto"/>
        <w:bottom w:val="none" w:sz="0" w:space="0" w:color="auto"/>
        <w:right w:val="none" w:sz="0" w:space="0" w:color="auto"/>
      </w:divBdr>
    </w:div>
    <w:div w:id="948271274">
      <w:bodyDiv w:val="1"/>
      <w:marLeft w:val="0"/>
      <w:marRight w:val="0"/>
      <w:marTop w:val="0"/>
      <w:marBottom w:val="0"/>
      <w:divBdr>
        <w:top w:val="none" w:sz="0" w:space="0" w:color="auto"/>
        <w:left w:val="none" w:sz="0" w:space="0" w:color="auto"/>
        <w:bottom w:val="none" w:sz="0" w:space="0" w:color="auto"/>
        <w:right w:val="none" w:sz="0" w:space="0" w:color="auto"/>
      </w:divBdr>
    </w:div>
    <w:div w:id="948658339">
      <w:bodyDiv w:val="1"/>
      <w:marLeft w:val="0"/>
      <w:marRight w:val="0"/>
      <w:marTop w:val="0"/>
      <w:marBottom w:val="0"/>
      <w:divBdr>
        <w:top w:val="none" w:sz="0" w:space="0" w:color="auto"/>
        <w:left w:val="none" w:sz="0" w:space="0" w:color="auto"/>
        <w:bottom w:val="none" w:sz="0" w:space="0" w:color="auto"/>
        <w:right w:val="none" w:sz="0" w:space="0" w:color="auto"/>
      </w:divBdr>
    </w:div>
    <w:div w:id="948975662">
      <w:bodyDiv w:val="1"/>
      <w:marLeft w:val="0"/>
      <w:marRight w:val="0"/>
      <w:marTop w:val="0"/>
      <w:marBottom w:val="0"/>
      <w:divBdr>
        <w:top w:val="none" w:sz="0" w:space="0" w:color="auto"/>
        <w:left w:val="none" w:sz="0" w:space="0" w:color="auto"/>
        <w:bottom w:val="none" w:sz="0" w:space="0" w:color="auto"/>
        <w:right w:val="none" w:sz="0" w:space="0" w:color="auto"/>
      </w:divBdr>
    </w:div>
    <w:div w:id="949044047">
      <w:bodyDiv w:val="1"/>
      <w:marLeft w:val="0"/>
      <w:marRight w:val="0"/>
      <w:marTop w:val="0"/>
      <w:marBottom w:val="0"/>
      <w:divBdr>
        <w:top w:val="none" w:sz="0" w:space="0" w:color="auto"/>
        <w:left w:val="none" w:sz="0" w:space="0" w:color="auto"/>
        <w:bottom w:val="none" w:sz="0" w:space="0" w:color="auto"/>
        <w:right w:val="none" w:sz="0" w:space="0" w:color="auto"/>
      </w:divBdr>
    </w:div>
    <w:div w:id="949894853">
      <w:bodyDiv w:val="1"/>
      <w:marLeft w:val="0"/>
      <w:marRight w:val="0"/>
      <w:marTop w:val="0"/>
      <w:marBottom w:val="0"/>
      <w:divBdr>
        <w:top w:val="none" w:sz="0" w:space="0" w:color="auto"/>
        <w:left w:val="none" w:sz="0" w:space="0" w:color="auto"/>
        <w:bottom w:val="none" w:sz="0" w:space="0" w:color="auto"/>
        <w:right w:val="none" w:sz="0" w:space="0" w:color="auto"/>
      </w:divBdr>
    </w:div>
    <w:div w:id="949975444">
      <w:bodyDiv w:val="1"/>
      <w:marLeft w:val="0"/>
      <w:marRight w:val="0"/>
      <w:marTop w:val="0"/>
      <w:marBottom w:val="0"/>
      <w:divBdr>
        <w:top w:val="none" w:sz="0" w:space="0" w:color="auto"/>
        <w:left w:val="none" w:sz="0" w:space="0" w:color="auto"/>
        <w:bottom w:val="none" w:sz="0" w:space="0" w:color="auto"/>
        <w:right w:val="none" w:sz="0" w:space="0" w:color="auto"/>
      </w:divBdr>
    </w:div>
    <w:div w:id="950285607">
      <w:bodyDiv w:val="1"/>
      <w:marLeft w:val="0"/>
      <w:marRight w:val="0"/>
      <w:marTop w:val="0"/>
      <w:marBottom w:val="0"/>
      <w:divBdr>
        <w:top w:val="none" w:sz="0" w:space="0" w:color="auto"/>
        <w:left w:val="none" w:sz="0" w:space="0" w:color="auto"/>
        <w:bottom w:val="none" w:sz="0" w:space="0" w:color="auto"/>
        <w:right w:val="none" w:sz="0" w:space="0" w:color="auto"/>
      </w:divBdr>
    </w:div>
    <w:div w:id="950553345">
      <w:bodyDiv w:val="1"/>
      <w:marLeft w:val="0"/>
      <w:marRight w:val="0"/>
      <w:marTop w:val="0"/>
      <w:marBottom w:val="0"/>
      <w:divBdr>
        <w:top w:val="none" w:sz="0" w:space="0" w:color="auto"/>
        <w:left w:val="none" w:sz="0" w:space="0" w:color="auto"/>
        <w:bottom w:val="none" w:sz="0" w:space="0" w:color="auto"/>
        <w:right w:val="none" w:sz="0" w:space="0" w:color="auto"/>
      </w:divBdr>
    </w:div>
    <w:div w:id="950629853">
      <w:bodyDiv w:val="1"/>
      <w:marLeft w:val="0"/>
      <w:marRight w:val="0"/>
      <w:marTop w:val="0"/>
      <w:marBottom w:val="0"/>
      <w:divBdr>
        <w:top w:val="none" w:sz="0" w:space="0" w:color="auto"/>
        <w:left w:val="none" w:sz="0" w:space="0" w:color="auto"/>
        <w:bottom w:val="none" w:sz="0" w:space="0" w:color="auto"/>
        <w:right w:val="none" w:sz="0" w:space="0" w:color="auto"/>
      </w:divBdr>
    </w:div>
    <w:div w:id="950665757">
      <w:bodyDiv w:val="1"/>
      <w:marLeft w:val="0"/>
      <w:marRight w:val="0"/>
      <w:marTop w:val="0"/>
      <w:marBottom w:val="0"/>
      <w:divBdr>
        <w:top w:val="none" w:sz="0" w:space="0" w:color="auto"/>
        <w:left w:val="none" w:sz="0" w:space="0" w:color="auto"/>
        <w:bottom w:val="none" w:sz="0" w:space="0" w:color="auto"/>
        <w:right w:val="none" w:sz="0" w:space="0" w:color="auto"/>
      </w:divBdr>
    </w:div>
    <w:div w:id="951013708">
      <w:bodyDiv w:val="1"/>
      <w:marLeft w:val="0"/>
      <w:marRight w:val="0"/>
      <w:marTop w:val="0"/>
      <w:marBottom w:val="0"/>
      <w:divBdr>
        <w:top w:val="none" w:sz="0" w:space="0" w:color="auto"/>
        <w:left w:val="none" w:sz="0" w:space="0" w:color="auto"/>
        <w:bottom w:val="none" w:sz="0" w:space="0" w:color="auto"/>
        <w:right w:val="none" w:sz="0" w:space="0" w:color="auto"/>
      </w:divBdr>
    </w:div>
    <w:div w:id="951862135">
      <w:bodyDiv w:val="1"/>
      <w:marLeft w:val="0"/>
      <w:marRight w:val="0"/>
      <w:marTop w:val="0"/>
      <w:marBottom w:val="0"/>
      <w:divBdr>
        <w:top w:val="none" w:sz="0" w:space="0" w:color="auto"/>
        <w:left w:val="none" w:sz="0" w:space="0" w:color="auto"/>
        <w:bottom w:val="none" w:sz="0" w:space="0" w:color="auto"/>
        <w:right w:val="none" w:sz="0" w:space="0" w:color="auto"/>
      </w:divBdr>
    </w:div>
    <w:div w:id="952175297">
      <w:bodyDiv w:val="1"/>
      <w:marLeft w:val="0"/>
      <w:marRight w:val="0"/>
      <w:marTop w:val="0"/>
      <w:marBottom w:val="0"/>
      <w:divBdr>
        <w:top w:val="none" w:sz="0" w:space="0" w:color="auto"/>
        <w:left w:val="none" w:sz="0" w:space="0" w:color="auto"/>
        <w:bottom w:val="none" w:sz="0" w:space="0" w:color="auto"/>
        <w:right w:val="none" w:sz="0" w:space="0" w:color="auto"/>
      </w:divBdr>
    </w:div>
    <w:div w:id="952204000">
      <w:bodyDiv w:val="1"/>
      <w:marLeft w:val="0"/>
      <w:marRight w:val="0"/>
      <w:marTop w:val="0"/>
      <w:marBottom w:val="0"/>
      <w:divBdr>
        <w:top w:val="none" w:sz="0" w:space="0" w:color="auto"/>
        <w:left w:val="none" w:sz="0" w:space="0" w:color="auto"/>
        <w:bottom w:val="none" w:sz="0" w:space="0" w:color="auto"/>
        <w:right w:val="none" w:sz="0" w:space="0" w:color="auto"/>
      </w:divBdr>
    </w:div>
    <w:div w:id="952249424">
      <w:bodyDiv w:val="1"/>
      <w:marLeft w:val="0"/>
      <w:marRight w:val="0"/>
      <w:marTop w:val="0"/>
      <w:marBottom w:val="0"/>
      <w:divBdr>
        <w:top w:val="none" w:sz="0" w:space="0" w:color="auto"/>
        <w:left w:val="none" w:sz="0" w:space="0" w:color="auto"/>
        <w:bottom w:val="none" w:sz="0" w:space="0" w:color="auto"/>
        <w:right w:val="none" w:sz="0" w:space="0" w:color="auto"/>
      </w:divBdr>
    </w:div>
    <w:div w:id="952513848">
      <w:bodyDiv w:val="1"/>
      <w:marLeft w:val="0"/>
      <w:marRight w:val="0"/>
      <w:marTop w:val="0"/>
      <w:marBottom w:val="0"/>
      <w:divBdr>
        <w:top w:val="none" w:sz="0" w:space="0" w:color="auto"/>
        <w:left w:val="none" w:sz="0" w:space="0" w:color="auto"/>
        <w:bottom w:val="none" w:sz="0" w:space="0" w:color="auto"/>
        <w:right w:val="none" w:sz="0" w:space="0" w:color="auto"/>
      </w:divBdr>
    </w:div>
    <w:div w:id="952593408">
      <w:bodyDiv w:val="1"/>
      <w:marLeft w:val="0"/>
      <w:marRight w:val="0"/>
      <w:marTop w:val="0"/>
      <w:marBottom w:val="0"/>
      <w:divBdr>
        <w:top w:val="none" w:sz="0" w:space="0" w:color="auto"/>
        <w:left w:val="none" w:sz="0" w:space="0" w:color="auto"/>
        <w:bottom w:val="none" w:sz="0" w:space="0" w:color="auto"/>
        <w:right w:val="none" w:sz="0" w:space="0" w:color="auto"/>
      </w:divBdr>
    </w:div>
    <w:div w:id="952782330">
      <w:bodyDiv w:val="1"/>
      <w:marLeft w:val="0"/>
      <w:marRight w:val="0"/>
      <w:marTop w:val="0"/>
      <w:marBottom w:val="0"/>
      <w:divBdr>
        <w:top w:val="none" w:sz="0" w:space="0" w:color="auto"/>
        <w:left w:val="none" w:sz="0" w:space="0" w:color="auto"/>
        <w:bottom w:val="none" w:sz="0" w:space="0" w:color="auto"/>
        <w:right w:val="none" w:sz="0" w:space="0" w:color="auto"/>
      </w:divBdr>
    </w:div>
    <w:div w:id="952903032">
      <w:bodyDiv w:val="1"/>
      <w:marLeft w:val="0"/>
      <w:marRight w:val="0"/>
      <w:marTop w:val="0"/>
      <w:marBottom w:val="0"/>
      <w:divBdr>
        <w:top w:val="none" w:sz="0" w:space="0" w:color="auto"/>
        <w:left w:val="none" w:sz="0" w:space="0" w:color="auto"/>
        <w:bottom w:val="none" w:sz="0" w:space="0" w:color="auto"/>
        <w:right w:val="none" w:sz="0" w:space="0" w:color="auto"/>
      </w:divBdr>
    </w:div>
    <w:div w:id="953025477">
      <w:bodyDiv w:val="1"/>
      <w:marLeft w:val="0"/>
      <w:marRight w:val="0"/>
      <w:marTop w:val="0"/>
      <w:marBottom w:val="0"/>
      <w:divBdr>
        <w:top w:val="none" w:sz="0" w:space="0" w:color="auto"/>
        <w:left w:val="none" w:sz="0" w:space="0" w:color="auto"/>
        <w:bottom w:val="none" w:sz="0" w:space="0" w:color="auto"/>
        <w:right w:val="none" w:sz="0" w:space="0" w:color="auto"/>
      </w:divBdr>
    </w:div>
    <w:div w:id="953169235">
      <w:bodyDiv w:val="1"/>
      <w:marLeft w:val="0"/>
      <w:marRight w:val="0"/>
      <w:marTop w:val="0"/>
      <w:marBottom w:val="0"/>
      <w:divBdr>
        <w:top w:val="none" w:sz="0" w:space="0" w:color="auto"/>
        <w:left w:val="none" w:sz="0" w:space="0" w:color="auto"/>
        <w:bottom w:val="none" w:sz="0" w:space="0" w:color="auto"/>
        <w:right w:val="none" w:sz="0" w:space="0" w:color="auto"/>
      </w:divBdr>
    </w:div>
    <w:div w:id="953484337">
      <w:bodyDiv w:val="1"/>
      <w:marLeft w:val="0"/>
      <w:marRight w:val="0"/>
      <w:marTop w:val="0"/>
      <w:marBottom w:val="0"/>
      <w:divBdr>
        <w:top w:val="none" w:sz="0" w:space="0" w:color="auto"/>
        <w:left w:val="none" w:sz="0" w:space="0" w:color="auto"/>
        <w:bottom w:val="none" w:sz="0" w:space="0" w:color="auto"/>
        <w:right w:val="none" w:sz="0" w:space="0" w:color="auto"/>
      </w:divBdr>
    </w:div>
    <w:div w:id="953632056">
      <w:bodyDiv w:val="1"/>
      <w:marLeft w:val="0"/>
      <w:marRight w:val="0"/>
      <w:marTop w:val="0"/>
      <w:marBottom w:val="0"/>
      <w:divBdr>
        <w:top w:val="none" w:sz="0" w:space="0" w:color="auto"/>
        <w:left w:val="none" w:sz="0" w:space="0" w:color="auto"/>
        <w:bottom w:val="none" w:sz="0" w:space="0" w:color="auto"/>
        <w:right w:val="none" w:sz="0" w:space="0" w:color="auto"/>
      </w:divBdr>
    </w:div>
    <w:div w:id="953634356">
      <w:bodyDiv w:val="1"/>
      <w:marLeft w:val="0"/>
      <w:marRight w:val="0"/>
      <w:marTop w:val="0"/>
      <w:marBottom w:val="0"/>
      <w:divBdr>
        <w:top w:val="none" w:sz="0" w:space="0" w:color="auto"/>
        <w:left w:val="none" w:sz="0" w:space="0" w:color="auto"/>
        <w:bottom w:val="none" w:sz="0" w:space="0" w:color="auto"/>
        <w:right w:val="none" w:sz="0" w:space="0" w:color="auto"/>
      </w:divBdr>
    </w:div>
    <w:div w:id="953829065">
      <w:bodyDiv w:val="1"/>
      <w:marLeft w:val="0"/>
      <w:marRight w:val="0"/>
      <w:marTop w:val="0"/>
      <w:marBottom w:val="0"/>
      <w:divBdr>
        <w:top w:val="none" w:sz="0" w:space="0" w:color="auto"/>
        <w:left w:val="none" w:sz="0" w:space="0" w:color="auto"/>
        <w:bottom w:val="none" w:sz="0" w:space="0" w:color="auto"/>
        <w:right w:val="none" w:sz="0" w:space="0" w:color="auto"/>
      </w:divBdr>
    </w:div>
    <w:div w:id="954096626">
      <w:bodyDiv w:val="1"/>
      <w:marLeft w:val="0"/>
      <w:marRight w:val="0"/>
      <w:marTop w:val="0"/>
      <w:marBottom w:val="0"/>
      <w:divBdr>
        <w:top w:val="none" w:sz="0" w:space="0" w:color="auto"/>
        <w:left w:val="none" w:sz="0" w:space="0" w:color="auto"/>
        <w:bottom w:val="none" w:sz="0" w:space="0" w:color="auto"/>
        <w:right w:val="none" w:sz="0" w:space="0" w:color="auto"/>
      </w:divBdr>
    </w:div>
    <w:div w:id="954869093">
      <w:bodyDiv w:val="1"/>
      <w:marLeft w:val="0"/>
      <w:marRight w:val="0"/>
      <w:marTop w:val="0"/>
      <w:marBottom w:val="0"/>
      <w:divBdr>
        <w:top w:val="none" w:sz="0" w:space="0" w:color="auto"/>
        <w:left w:val="none" w:sz="0" w:space="0" w:color="auto"/>
        <w:bottom w:val="none" w:sz="0" w:space="0" w:color="auto"/>
        <w:right w:val="none" w:sz="0" w:space="0" w:color="auto"/>
      </w:divBdr>
    </w:div>
    <w:div w:id="954944418">
      <w:bodyDiv w:val="1"/>
      <w:marLeft w:val="0"/>
      <w:marRight w:val="0"/>
      <w:marTop w:val="0"/>
      <w:marBottom w:val="0"/>
      <w:divBdr>
        <w:top w:val="none" w:sz="0" w:space="0" w:color="auto"/>
        <w:left w:val="none" w:sz="0" w:space="0" w:color="auto"/>
        <w:bottom w:val="none" w:sz="0" w:space="0" w:color="auto"/>
        <w:right w:val="none" w:sz="0" w:space="0" w:color="auto"/>
      </w:divBdr>
    </w:div>
    <w:div w:id="955058565">
      <w:bodyDiv w:val="1"/>
      <w:marLeft w:val="0"/>
      <w:marRight w:val="0"/>
      <w:marTop w:val="0"/>
      <w:marBottom w:val="0"/>
      <w:divBdr>
        <w:top w:val="none" w:sz="0" w:space="0" w:color="auto"/>
        <w:left w:val="none" w:sz="0" w:space="0" w:color="auto"/>
        <w:bottom w:val="none" w:sz="0" w:space="0" w:color="auto"/>
        <w:right w:val="none" w:sz="0" w:space="0" w:color="auto"/>
      </w:divBdr>
    </w:div>
    <w:div w:id="955211212">
      <w:bodyDiv w:val="1"/>
      <w:marLeft w:val="0"/>
      <w:marRight w:val="0"/>
      <w:marTop w:val="0"/>
      <w:marBottom w:val="0"/>
      <w:divBdr>
        <w:top w:val="none" w:sz="0" w:space="0" w:color="auto"/>
        <w:left w:val="none" w:sz="0" w:space="0" w:color="auto"/>
        <w:bottom w:val="none" w:sz="0" w:space="0" w:color="auto"/>
        <w:right w:val="none" w:sz="0" w:space="0" w:color="auto"/>
      </w:divBdr>
    </w:div>
    <w:div w:id="955411974">
      <w:bodyDiv w:val="1"/>
      <w:marLeft w:val="0"/>
      <w:marRight w:val="0"/>
      <w:marTop w:val="0"/>
      <w:marBottom w:val="0"/>
      <w:divBdr>
        <w:top w:val="none" w:sz="0" w:space="0" w:color="auto"/>
        <w:left w:val="none" w:sz="0" w:space="0" w:color="auto"/>
        <w:bottom w:val="none" w:sz="0" w:space="0" w:color="auto"/>
        <w:right w:val="none" w:sz="0" w:space="0" w:color="auto"/>
      </w:divBdr>
    </w:div>
    <w:div w:id="955911455">
      <w:bodyDiv w:val="1"/>
      <w:marLeft w:val="0"/>
      <w:marRight w:val="0"/>
      <w:marTop w:val="0"/>
      <w:marBottom w:val="0"/>
      <w:divBdr>
        <w:top w:val="none" w:sz="0" w:space="0" w:color="auto"/>
        <w:left w:val="none" w:sz="0" w:space="0" w:color="auto"/>
        <w:bottom w:val="none" w:sz="0" w:space="0" w:color="auto"/>
        <w:right w:val="none" w:sz="0" w:space="0" w:color="auto"/>
      </w:divBdr>
    </w:div>
    <w:div w:id="956567910">
      <w:bodyDiv w:val="1"/>
      <w:marLeft w:val="0"/>
      <w:marRight w:val="0"/>
      <w:marTop w:val="0"/>
      <w:marBottom w:val="0"/>
      <w:divBdr>
        <w:top w:val="none" w:sz="0" w:space="0" w:color="auto"/>
        <w:left w:val="none" w:sz="0" w:space="0" w:color="auto"/>
        <w:bottom w:val="none" w:sz="0" w:space="0" w:color="auto"/>
        <w:right w:val="none" w:sz="0" w:space="0" w:color="auto"/>
      </w:divBdr>
    </w:div>
    <w:div w:id="956638344">
      <w:bodyDiv w:val="1"/>
      <w:marLeft w:val="0"/>
      <w:marRight w:val="0"/>
      <w:marTop w:val="0"/>
      <w:marBottom w:val="0"/>
      <w:divBdr>
        <w:top w:val="none" w:sz="0" w:space="0" w:color="auto"/>
        <w:left w:val="none" w:sz="0" w:space="0" w:color="auto"/>
        <w:bottom w:val="none" w:sz="0" w:space="0" w:color="auto"/>
        <w:right w:val="none" w:sz="0" w:space="0" w:color="auto"/>
      </w:divBdr>
    </w:div>
    <w:div w:id="956764835">
      <w:bodyDiv w:val="1"/>
      <w:marLeft w:val="0"/>
      <w:marRight w:val="0"/>
      <w:marTop w:val="0"/>
      <w:marBottom w:val="0"/>
      <w:divBdr>
        <w:top w:val="none" w:sz="0" w:space="0" w:color="auto"/>
        <w:left w:val="none" w:sz="0" w:space="0" w:color="auto"/>
        <w:bottom w:val="none" w:sz="0" w:space="0" w:color="auto"/>
        <w:right w:val="none" w:sz="0" w:space="0" w:color="auto"/>
      </w:divBdr>
    </w:div>
    <w:div w:id="957639922">
      <w:bodyDiv w:val="1"/>
      <w:marLeft w:val="0"/>
      <w:marRight w:val="0"/>
      <w:marTop w:val="0"/>
      <w:marBottom w:val="0"/>
      <w:divBdr>
        <w:top w:val="none" w:sz="0" w:space="0" w:color="auto"/>
        <w:left w:val="none" w:sz="0" w:space="0" w:color="auto"/>
        <w:bottom w:val="none" w:sz="0" w:space="0" w:color="auto"/>
        <w:right w:val="none" w:sz="0" w:space="0" w:color="auto"/>
      </w:divBdr>
    </w:div>
    <w:div w:id="957685195">
      <w:bodyDiv w:val="1"/>
      <w:marLeft w:val="0"/>
      <w:marRight w:val="0"/>
      <w:marTop w:val="0"/>
      <w:marBottom w:val="0"/>
      <w:divBdr>
        <w:top w:val="none" w:sz="0" w:space="0" w:color="auto"/>
        <w:left w:val="none" w:sz="0" w:space="0" w:color="auto"/>
        <w:bottom w:val="none" w:sz="0" w:space="0" w:color="auto"/>
        <w:right w:val="none" w:sz="0" w:space="0" w:color="auto"/>
      </w:divBdr>
    </w:div>
    <w:div w:id="957755650">
      <w:bodyDiv w:val="1"/>
      <w:marLeft w:val="0"/>
      <w:marRight w:val="0"/>
      <w:marTop w:val="0"/>
      <w:marBottom w:val="0"/>
      <w:divBdr>
        <w:top w:val="none" w:sz="0" w:space="0" w:color="auto"/>
        <w:left w:val="none" w:sz="0" w:space="0" w:color="auto"/>
        <w:bottom w:val="none" w:sz="0" w:space="0" w:color="auto"/>
        <w:right w:val="none" w:sz="0" w:space="0" w:color="auto"/>
      </w:divBdr>
    </w:div>
    <w:div w:id="957833624">
      <w:bodyDiv w:val="1"/>
      <w:marLeft w:val="0"/>
      <w:marRight w:val="0"/>
      <w:marTop w:val="0"/>
      <w:marBottom w:val="0"/>
      <w:divBdr>
        <w:top w:val="none" w:sz="0" w:space="0" w:color="auto"/>
        <w:left w:val="none" w:sz="0" w:space="0" w:color="auto"/>
        <w:bottom w:val="none" w:sz="0" w:space="0" w:color="auto"/>
        <w:right w:val="none" w:sz="0" w:space="0" w:color="auto"/>
      </w:divBdr>
    </w:div>
    <w:div w:id="957833743">
      <w:bodyDiv w:val="1"/>
      <w:marLeft w:val="0"/>
      <w:marRight w:val="0"/>
      <w:marTop w:val="0"/>
      <w:marBottom w:val="0"/>
      <w:divBdr>
        <w:top w:val="none" w:sz="0" w:space="0" w:color="auto"/>
        <w:left w:val="none" w:sz="0" w:space="0" w:color="auto"/>
        <w:bottom w:val="none" w:sz="0" w:space="0" w:color="auto"/>
        <w:right w:val="none" w:sz="0" w:space="0" w:color="auto"/>
      </w:divBdr>
    </w:div>
    <w:div w:id="958340847">
      <w:bodyDiv w:val="1"/>
      <w:marLeft w:val="0"/>
      <w:marRight w:val="0"/>
      <w:marTop w:val="0"/>
      <w:marBottom w:val="0"/>
      <w:divBdr>
        <w:top w:val="none" w:sz="0" w:space="0" w:color="auto"/>
        <w:left w:val="none" w:sz="0" w:space="0" w:color="auto"/>
        <w:bottom w:val="none" w:sz="0" w:space="0" w:color="auto"/>
        <w:right w:val="none" w:sz="0" w:space="0" w:color="auto"/>
      </w:divBdr>
    </w:div>
    <w:div w:id="958529689">
      <w:bodyDiv w:val="1"/>
      <w:marLeft w:val="0"/>
      <w:marRight w:val="0"/>
      <w:marTop w:val="0"/>
      <w:marBottom w:val="0"/>
      <w:divBdr>
        <w:top w:val="none" w:sz="0" w:space="0" w:color="auto"/>
        <w:left w:val="none" w:sz="0" w:space="0" w:color="auto"/>
        <w:bottom w:val="none" w:sz="0" w:space="0" w:color="auto"/>
        <w:right w:val="none" w:sz="0" w:space="0" w:color="auto"/>
      </w:divBdr>
    </w:div>
    <w:div w:id="958533435">
      <w:bodyDiv w:val="1"/>
      <w:marLeft w:val="0"/>
      <w:marRight w:val="0"/>
      <w:marTop w:val="0"/>
      <w:marBottom w:val="0"/>
      <w:divBdr>
        <w:top w:val="none" w:sz="0" w:space="0" w:color="auto"/>
        <w:left w:val="none" w:sz="0" w:space="0" w:color="auto"/>
        <w:bottom w:val="none" w:sz="0" w:space="0" w:color="auto"/>
        <w:right w:val="none" w:sz="0" w:space="0" w:color="auto"/>
      </w:divBdr>
    </w:div>
    <w:div w:id="958727354">
      <w:bodyDiv w:val="1"/>
      <w:marLeft w:val="0"/>
      <w:marRight w:val="0"/>
      <w:marTop w:val="0"/>
      <w:marBottom w:val="0"/>
      <w:divBdr>
        <w:top w:val="none" w:sz="0" w:space="0" w:color="auto"/>
        <w:left w:val="none" w:sz="0" w:space="0" w:color="auto"/>
        <w:bottom w:val="none" w:sz="0" w:space="0" w:color="auto"/>
        <w:right w:val="none" w:sz="0" w:space="0" w:color="auto"/>
      </w:divBdr>
    </w:div>
    <w:div w:id="958954599">
      <w:bodyDiv w:val="1"/>
      <w:marLeft w:val="0"/>
      <w:marRight w:val="0"/>
      <w:marTop w:val="0"/>
      <w:marBottom w:val="0"/>
      <w:divBdr>
        <w:top w:val="none" w:sz="0" w:space="0" w:color="auto"/>
        <w:left w:val="none" w:sz="0" w:space="0" w:color="auto"/>
        <w:bottom w:val="none" w:sz="0" w:space="0" w:color="auto"/>
        <w:right w:val="none" w:sz="0" w:space="0" w:color="auto"/>
      </w:divBdr>
    </w:div>
    <w:div w:id="959189192">
      <w:bodyDiv w:val="1"/>
      <w:marLeft w:val="0"/>
      <w:marRight w:val="0"/>
      <w:marTop w:val="0"/>
      <w:marBottom w:val="0"/>
      <w:divBdr>
        <w:top w:val="none" w:sz="0" w:space="0" w:color="auto"/>
        <w:left w:val="none" w:sz="0" w:space="0" w:color="auto"/>
        <w:bottom w:val="none" w:sz="0" w:space="0" w:color="auto"/>
        <w:right w:val="none" w:sz="0" w:space="0" w:color="auto"/>
      </w:divBdr>
    </w:div>
    <w:div w:id="959527613">
      <w:bodyDiv w:val="1"/>
      <w:marLeft w:val="0"/>
      <w:marRight w:val="0"/>
      <w:marTop w:val="0"/>
      <w:marBottom w:val="0"/>
      <w:divBdr>
        <w:top w:val="none" w:sz="0" w:space="0" w:color="auto"/>
        <w:left w:val="none" w:sz="0" w:space="0" w:color="auto"/>
        <w:bottom w:val="none" w:sz="0" w:space="0" w:color="auto"/>
        <w:right w:val="none" w:sz="0" w:space="0" w:color="auto"/>
      </w:divBdr>
    </w:div>
    <w:div w:id="959607180">
      <w:bodyDiv w:val="1"/>
      <w:marLeft w:val="0"/>
      <w:marRight w:val="0"/>
      <w:marTop w:val="0"/>
      <w:marBottom w:val="0"/>
      <w:divBdr>
        <w:top w:val="none" w:sz="0" w:space="0" w:color="auto"/>
        <w:left w:val="none" w:sz="0" w:space="0" w:color="auto"/>
        <w:bottom w:val="none" w:sz="0" w:space="0" w:color="auto"/>
        <w:right w:val="none" w:sz="0" w:space="0" w:color="auto"/>
      </w:divBdr>
    </w:div>
    <w:div w:id="959648094">
      <w:bodyDiv w:val="1"/>
      <w:marLeft w:val="0"/>
      <w:marRight w:val="0"/>
      <w:marTop w:val="0"/>
      <w:marBottom w:val="0"/>
      <w:divBdr>
        <w:top w:val="none" w:sz="0" w:space="0" w:color="auto"/>
        <w:left w:val="none" w:sz="0" w:space="0" w:color="auto"/>
        <w:bottom w:val="none" w:sz="0" w:space="0" w:color="auto"/>
        <w:right w:val="none" w:sz="0" w:space="0" w:color="auto"/>
      </w:divBdr>
    </w:div>
    <w:div w:id="959804460">
      <w:bodyDiv w:val="1"/>
      <w:marLeft w:val="0"/>
      <w:marRight w:val="0"/>
      <w:marTop w:val="0"/>
      <w:marBottom w:val="0"/>
      <w:divBdr>
        <w:top w:val="none" w:sz="0" w:space="0" w:color="auto"/>
        <w:left w:val="none" w:sz="0" w:space="0" w:color="auto"/>
        <w:bottom w:val="none" w:sz="0" w:space="0" w:color="auto"/>
        <w:right w:val="none" w:sz="0" w:space="0" w:color="auto"/>
      </w:divBdr>
    </w:div>
    <w:div w:id="959921827">
      <w:bodyDiv w:val="1"/>
      <w:marLeft w:val="0"/>
      <w:marRight w:val="0"/>
      <w:marTop w:val="0"/>
      <w:marBottom w:val="0"/>
      <w:divBdr>
        <w:top w:val="none" w:sz="0" w:space="0" w:color="auto"/>
        <w:left w:val="none" w:sz="0" w:space="0" w:color="auto"/>
        <w:bottom w:val="none" w:sz="0" w:space="0" w:color="auto"/>
        <w:right w:val="none" w:sz="0" w:space="0" w:color="auto"/>
      </w:divBdr>
    </w:div>
    <w:div w:id="960107428">
      <w:bodyDiv w:val="1"/>
      <w:marLeft w:val="0"/>
      <w:marRight w:val="0"/>
      <w:marTop w:val="0"/>
      <w:marBottom w:val="0"/>
      <w:divBdr>
        <w:top w:val="none" w:sz="0" w:space="0" w:color="auto"/>
        <w:left w:val="none" w:sz="0" w:space="0" w:color="auto"/>
        <w:bottom w:val="none" w:sz="0" w:space="0" w:color="auto"/>
        <w:right w:val="none" w:sz="0" w:space="0" w:color="auto"/>
      </w:divBdr>
    </w:div>
    <w:div w:id="960723325">
      <w:bodyDiv w:val="1"/>
      <w:marLeft w:val="0"/>
      <w:marRight w:val="0"/>
      <w:marTop w:val="0"/>
      <w:marBottom w:val="0"/>
      <w:divBdr>
        <w:top w:val="none" w:sz="0" w:space="0" w:color="auto"/>
        <w:left w:val="none" w:sz="0" w:space="0" w:color="auto"/>
        <w:bottom w:val="none" w:sz="0" w:space="0" w:color="auto"/>
        <w:right w:val="none" w:sz="0" w:space="0" w:color="auto"/>
      </w:divBdr>
    </w:div>
    <w:div w:id="960763065">
      <w:bodyDiv w:val="1"/>
      <w:marLeft w:val="0"/>
      <w:marRight w:val="0"/>
      <w:marTop w:val="0"/>
      <w:marBottom w:val="0"/>
      <w:divBdr>
        <w:top w:val="none" w:sz="0" w:space="0" w:color="auto"/>
        <w:left w:val="none" w:sz="0" w:space="0" w:color="auto"/>
        <w:bottom w:val="none" w:sz="0" w:space="0" w:color="auto"/>
        <w:right w:val="none" w:sz="0" w:space="0" w:color="auto"/>
      </w:divBdr>
    </w:div>
    <w:div w:id="960771565">
      <w:bodyDiv w:val="1"/>
      <w:marLeft w:val="0"/>
      <w:marRight w:val="0"/>
      <w:marTop w:val="0"/>
      <w:marBottom w:val="0"/>
      <w:divBdr>
        <w:top w:val="none" w:sz="0" w:space="0" w:color="auto"/>
        <w:left w:val="none" w:sz="0" w:space="0" w:color="auto"/>
        <w:bottom w:val="none" w:sz="0" w:space="0" w:color="auto"/>
        <w:right w:val="none" w:sz="0" w:space="0" w:color="auto"/>
      </w:divBdr>
    </w:div>
    <w:div w:id="961039322">
      <w:bodyDiv w:val="1"/>
      <w:marLeft w:val="0"/>
      <w:marRight w:val="0"/>
      <w:marTop w:val="0"/>
      <w:marBottom w:val="0"/>
      <w:divBdr>
        <w:top w:val="none" w:sz="0" w:space="0" w:color="auto"/>
        <w:left w:val="none" w:sz="0" w:space="0" w:color="auto"/>
        <w:bottom w:val="none" w:sz="0" w:space="0" w:color="auto"/>
        <w:right w:val="none" w:sz="0" w:space="0" w:color="auto"/>
      </w:divBdr>
    </w:div>
    <w:div w:id="961350226">
      <w:bodyDiv w:val="1"/>
      <w:marLeft w:val="0"/>
      <w:marRight w:val="0"/>
      <w:marTop w:val="0"/>
      <w:marBottom w:val="0"/>
      <w:divBdr>
        <w:top w:val="none" w:sz="0" w:space="0" w:color="auto"/>
        <w:left w:val="none" w:sz="0" w:space="0" w:color="auto"/>
        <w:bottom w:val="none" w:sz="0" w:space="0" w:color="auto"/>
        <w:right w:val="none" w:sz="0" w:space="0" w:color="auto"/>
      </w:divBdr>
    </w:div>
    <w:div w:id="962075658">
      <w:bodyDiv w:val="1"/>
      <w:marLeft w:val="0"/>
      <w:marRight w:val="0"/>
      <w:marTop w:val="0"/>
      <w:marBottom w:val="0"/>
      <w:divBdr>
        <w:top w:val="none" w:sz="0" w:space="0" w:color="auto"/>
        <w:left w:val="none" w:sz="0" w:space="0" w:color="auto"/>
        <w:bottom w:val="none" w:sz="0" w:space="0" w:color="auto"/>
        <w:right w:val="none" w:sz="0" w:space="0" w:color="auto"/>
      </w:divBdr>
    </w:div>
    <w:div w:id="962148606">
      <w:bodyDiv w:val="1"/>
      <w:marLeft w:val="0"/>
      <w:marRight w:val="0"/>
      <w:marTop w:val="0"/>
      <w:marBottom w:val="0"/>
      <w:divBdr>
        <w:top w:val="none" w:sz="0" w:space="0" w:color="auto"/>
        <w:left w:val="none" w:sz="0" w:space="0" w:color="auto"/>
        <w:bottom w:val="none" w:sz="0" w:space="0" w:color="auto"/>
        <w:right w:val="none" w:sz="0" w:space="0" w:color="auto"/>
      </w:divBdr>
    </w:div>
    <w:div w:id="962540791">
      <w:bodyDiv w:val="1"/>
      <w:marLeft w:val="0"/>
      <w:marRight w:val="0"/>
      <w:marTop w:val="0"/>
      <w:marBottom w:val="0"/>
      <w:divBdr>
        <w:top w:val="none" w:sz="0" w:space="0" w:color="auto"/>
        <w:left w:val="none" w:sz="0" w:space="0" w:color="auto"/>
        <w:bottom w:val="none" w:sz="0" w:space="0" w:color="auto"/>
        <w:right w:val="none" w:sz="0" w:space="0" w:color="auto"/>
      </w:divBdr>
    </w:div>
    <w:div w:id="962618700">
      <w:bodyDiv w:val="1"/>
      <w:marLeft w:val="0"/>
      <w:marRight w:val="0"/>
      <w:marTop w:val="0"/>
      <w:marBottom w:val="0"/>
      <w:divBdr>
        <w:top w:val="none" w:sz="0" w:space="0" w:color="auto"/>
        <w:left w:val="none" w:sz="0" w:space="0" w:color="auto"/>
        <w:bottom w:val="none" w:sz="0" w:space="0" w:color="auto"/>
        <w:right w:val="none" w:sz="0" w:space="0" w:color="auto"/>
      </w:divBdr>
    </w:div>
    <w:div w:id="962661165">
      <w:bodyDiv w:val="1"/>
      <w:marLeft w:val="0"/>
      <w:marRight w:val="0"/>
      <w:marTop w:val="0"/>
      <w:marBottom w:val="0"/>
      <w:divBdr>
        <w:top w:val="none" w:sz="0" w:space="0" w:color="auto"/>
        <w:left w:val="none" w:sz="0" w:space="0" w:color="auto"/>
        <w:bottom w:val="none" w:sz="0" w:space="0" w:color="auto"/>
        <w:right w:val="none" w:sz="0" w:space="0" w:color="auto"/>
      </w:divBdr>
    </w:div>
    <w:div w:id="962930575">
      <w:bodyDiv w:val="1"/>
      <w:marLeft w:val="0"/>
      <w:marRight w:val="0"/>
      <w:marTop w:val="0"/>
      <w:marBottom w:val="0"/>
      <w:divBdr>
        <w:top w:val="none" w:sz="0" w:space="0" w:color="auto"/>
        <w:left w:val="none" w:sz="0" w:space="0" w:color="auto"/>
        <w:bottom w:val="none" w:sz="0" w:space="0" w:color="auto"/>
        <w:right w:val="none" w:sz="0" w:space="0" w:color="auto"/>
      </w:divBdr>
    </w:div>
    <w:div w:id="963004579">
      <w:bodyDiv w:val="1"/>
      <w:marLeft w:val="0"/>
      <w:marRight w:val="0"/>
      <w:marTop w:val="0"/>
      <w:marBottom w:val="0"/>
      <w:divBdr>
        <w:top w:val="none" w:sz="0" w:space="0" w:color="auto"/>
        <w:left w:val="none" w:sz="0" w:space="0" w:color="auto"/>
        <w:bottom w:val="none" w:sz="0" w:space="0" w:color="auto"/>
        <w:right w:val="none" w:sz="0" w:space="0" w:color="auto"/>
      </w:divBdr>
    </w:div>
    <w:div w:id="963072475">
      <w:bodyDiv w:val="1"/>
      <w:marLeft w:val="0"/>
      <w:marRight w:val="0"/>
      <w:marTop w:val="0"/>
      <w:marBottom w:val="0"/>
      <w:divBdr>
        <w:top w:val="none" w:sz="0" w:space="0" w:color="auto"/>
        <w:left w:val="none" w:sz="0" w:space="0" w:color="auto"/>
        <w:bottom w:val="none" w:sz="0" w:space="0" w:color="auto"/>
        <w:right w:val="none" w:sz="0" w:space="0" w:color="auto"/>
      </w:divBdr>
    </w:div>
    <w:div w:id="963385461">
      <w:bodyDiv w:val="1"/>
      <w:marLeft w:val="0"/>
      <w:marRight w:val="0"/>
      <w:marTop w:val="0"/>
      <w:marBottom w:val="0"/>
      <w:divBdr>
        <w:top w:val="none" w:sz="0" w:space="0" w:color="auto"/>
        <w:left w:val="none" w:sz="0" w:space="0" w:color="auto"/>
        <w:bottom w:val="none" w:sz="0" w:space="0" w:color="auto"/>
        <w:right w:val="none" w:sz="0" w:space="0" w:color="auto"/>
      </w:divBdr>
    </w:div>
    <w:div w:id="963386400">
      <w:bodyDiv w:val="1"/>
      <w:marLeft w:val="0"/>
      <w:marRight w:val="0"/>
      <w:marTop w:val="0"/>
      <w:marBottom w:val="0"/>
      <w:divBdr>
        <w:top w:val="none" w:sz="0" w:space="0" w:color="auto"/>
        <w:left w:val="none" w:sz="0" w:space="0" w:color="auto"/>
        <w:bottom w:val="none" w:sz="0" w:space="0" w:color="auto"/>
        <w:right w:val="none" w:sz="0" w:space="0" w:color="auto"/>
      </w:divBdr>
    </w:div>
    <w:div w:id="963660882">
      <w:bodyDiv w:val="1"/>
      <w:marLeft w:val="0"/>
      <w:marRight w:val="0"/>
      <w:marTop w:val="0"/>
      <w:marBottom w:val="0"/>
      <w:divBdr>
        <w:top w:val="none" w:sz="0" w:space="0" w:color="auto"/>
        <w:left w:val="none" w:sz="0" w:space="0" w:color="auto"/>
        <w:bottom w:val="none" w:sz="0" w:space="0" w:color="auto"/>
        <w:right w:val="none" w:sz="0" w:space="0" w:color="auto"/>
      </w:divBdr>
    </w:div>
    <w:div w:id="963846831">
      <w:bodyDiv w:val="1"/>
      <w:marLeft w:val="0"/>
      <w:marRight w:val="0"/>
      <w:marTop w:val="0"/>
      <w:marBottom w:val="0"/>
      <w:divBdr>
        <w:top w:val="none" w:sz="0" w:space="0" w:color="auto"/>
        <w:left w:val="none" w:sz="0" w:space="0" w:color="auto"/>
        <w:bottom w:val="none" w:sz="0" w:space="0" w:color="auto"/>
        <w:right w:val="none" w:sz="0" w:space="0" w:color="auto"/>
      </w:divBdr>
    </w:div>
    <w:div w:id="964580304">
      <w:bodyDiv w:val="1"/>
      <w:marLeft w:val="0"/>
      <w:marRight w:val="0"/>
      <w:marTop w:val="0"/>
      <w:marBottom w:val="0"/>
      <w:divBdr>
        <w:top w:val="none" w:sz="0" w:space="0" w:color="auto"/>
        <w:left w:val="none" w:sz="0" w:space="0" w:color="auto"/>
        <w:bottom w:val="none" w:sz="0" w:space="0" w:color="auto"/>
        <w:right w:val="none" w:sz="0" w:space="0" w:color="auto"/>
      </w:divBdr>
    </w:div>
    <w:div w:id="964775527">
      <w:bodyDiv w:val="1"/>
      <w:marLeft w:val="0"/>
      <w:marRight w:val="0"/>
      <w:marTop w:val="0"/>
      <w:marBottom w:val="0"/>
      <w:divBdr>
        <w:top w:val="none" w:sz="0" w:space="0" w:color="auto"/>
        <w:left w:val="none" w:sz="0" w:space="0" w:color="auto"/>
        <w:bottom w:val="none" w:sz="0" w:space="0" w:color="auto"/>
        <w:right w:val="none" w:sz="0" w:space="0" w:color="auto"/>
      </w:divBdr>
    </w:div>
    <w:div w:id="965237370">
      <w:bodyDiv w:val="1"/>
      <w:marLeft w:val="0"/>
      <w:marRight w:val="0"/>
      <w:marTop w:val="0"/>
      <w:marBottom w:val="0"/>
      <w:divBdr>
        <w:top w:val="none" w:sz="0" w:space="0" w:color="auto"/>
        <w:left w:val="none" w:sz="0" w:space="0" w:color="auto"/>
        <w:bottom w:val="none" w:sz="0" w:space="0" w:color="auto"/>
        <w:right w:val="none" w:sz="0" w:space="0" w:color="auto"/>
      </w:divBdr>
    </w:div>
    <w:div w:id="965310733">
      <w:bodyDiv w:val="1"/>
      <w:marLeft w:val="0"/>
      <w:marRight w:val="0"/>
      <w:marTop w:val="0"/>
      <w:marBottom w:val="0"/>
      <w:divBdr>
        <w:top w:val="none" w:sz="0" w:space="0" w:color="auto"/>
        <w:left w:val="none" w:sz="0" w:space="0" w:color="auto"/>
        <w:bottom w:val="none" w:sz="0" w:space="0" w:color="auto"/>
        <w:right w:val="none" w:sz="0" w:space="0" w:color="auto"/>
      </w:divBdr>
    </w:div>
    <w:div w:id="965623724">
      <w:bodyDiv w:val="1"/>
      <w:marLeft w:val="0"/>
      <w:marRight w:val="0"/>
      <w:marTop w:val="0"/>
      <w:marBottom w:val="0"/>
      <w:divBdr>
        <w:top w:val="none" w:sz="0" w:space="0" w:color="auto"/>
        <w:left w:val="none" w:sz="0" w:space="0" w:color="auto"/>
        <w:bottom w:val="none" w:sz="0" w:space="0" w:color="auto"/>
        <w:right w:val="none" w:sz="0" w:space="0" w:color="auto"/>
      </w:divBdr>
    </w:div>
    <w:div w:id="965698061">
      <w:bodyDiv w:val="1"/>
      <w:marLeft w:val="0"/>
      <w:marRight w:val="0"/>
      <w:marTop w:val="0"/>
      <w:marBottom w:val="0"/>
      <w:divBdr>
        <w:top w:val="none" w:sz="0" w:space="0" w:color="auto"/>
        <w:left w:val="none" w:sz="0" w:space="0" w:color="auto"/>
        <w:bottom w:val="none" w:sz="0" w:space="0" w:color="auto"/>
        <w:right w:val="none" w:sz="0" w:space="0" w:color="auto"/>
      </w:divBdr>
    </w:div>
    <w:div w:id="966813462">
      <w:bodyDiv w:val="1"/>
      <w:marLeft w:val="0"/>
      <w:marRight w:val="0"/>
      <w:marTop w:val="0"/>
      <w:marBottom w:val="0"/>
      <w:divBdr>
        <w:top w:val="none" w:sz="0" w:space="0" w:color="auto"/>
        <w:left w:val="none" w:sz="0" w:space="0" w:color="auto"/>
        <w:bottom w:val="none" w:sz="0" w:space="0" w:color="auto"/>
        <w:right w:val="none" w:sz="0" w:space="0" w:color="auto"/>
      </w:divBdr>
    </w:div>
    <w:div w:id="966814411">
      <w:bodyDiv w:val="1"/>
      <w:marLeft w:val="0"/>
      <w:marRight w:val="0"/>
      <w:marTop w:val="0"/>
      <w:marBottom w:val="0"/>
      <w:divBdr>
        <w:top w:val="none" w:sz="0" w:space="0" w:color="auto"/>
        <w:left w:val="none" w:sz="0" w:space="0" w:color="auto"/>
        <w:bottom w:val="none" w:sz="0" w:space="0" w:color="auto"/>
        <w:right w:val="none" w:sz="0" w:space="0" w:color="auto"/>
      </w:divBdr>
    </w:div>
    <w:div w:id="966815762">
      <w:bodyDiv w:val="1"/>
      <w:marLeft w:val="0"/>
      <w:marRight w:val="0"/>
      <w:marTop w:val="0"/>
      <w:marBottom w:val="0"/>
      <w:divBdr>
        <w:top w:val="none" w:sz="0" w:space="0" w:color="auto"/>
        <w:left w:val="none" w:sz="0" w:space="0" w:color="auto"/>
        <w:bottom w:val="none" w:sz="0" w:space="0" w:color="auto"/>
        <w:right w:val="none" w:sz="0" w:space="0" w:color="auto"/>
      </w:divBdr>
    </w:div>
    <w:div w:id="967200865">
      <w:bodyDiv w:val="1"/>
      <w:marLeft w:val="0"/>
      <w:marRight w:val="0"/>
      <w:marTop w:val="0"/>
      <w:marBottom w:val="0"/>
      <w:divBdr>
        <w:top w:val="none" w:sz="0" w:space="0" w:color="auto"/>
        <w:left w:val="none" w:sz="0" w:space="0" w:color="auto"/>
        <w:bottom w:val="none" w:sz="0" w:space="0" w:color="auto"/>
        <w:right w:val="none" w:sz="0" w:space="0" w:color="auto"/>
      </w:divBdr>
    </w:div>
    <w:div w:id="967661664">
      <w:bodyDiv w:val="1"/>
      <w:marLeft w:val="0"/>
      <w:marRight w:val="0"/>
      <w:marTop w:val="0"/>
      <w:marBottom w:val="0"/>
      <w:divBdr>
        <w:top w:val="none" w:sz="0" w:space="0" w:color="auto"/>
        <w:left w:val="none" w:sz="0" w:space="0" w:color="auto"/>
        <w:bottom w:val="none" w:sz="0" w:space="0" w:color="auto"/>
        <w:right w:val="none" w:sz="0" w:space="0" w:color="auto"/>
      </w:divBdr>
    </w:div>
    <w:div w:id="967976634">
      <w:bodyDiv w:val="1"/>
      <w:marLeft w:val="0"/>
      <w:marRight w:val="0"/>
      <w:marTop w:val="0"/>
      <w:marBottom w:val="0"/>
      <w:divBdr>
        <w:top w:val="none" w:sz="0" w:space="0" w:color="auto"/>
        <w:left w:val="none" w:sz="0" w:space="0" w:color="auto"/>
        <w:bottom w:val="none" w:sz="0" w:space="0" w:color="auto"/>
        <w:right w:val="none" w:sz="0" w:space="0" w:color="auto"/>
      </w:divBdr>
    </w:div>
    <w:div w:id="968046742">
      <w:bodyDiv w:val="1"/>
      <w:marLeft w:val="0"/>
      <w:marRight w:val="0"/>
      <w:marTop w:val="0"/>
      <w:marBottom w:val="0"/>
      <w:divBdr>
        <w:top w:val="none" w:sz="0" w:space="0" w:color="auto"/>
        <w:left w:val="none" w:sz="0" w:space="0" w:color="auto"/>
        <w:bottom w:val="none" w:sz="0" w:space="0" w:color="auto"/>
        <w:right w:val="none" w:sz="0" w:space="0" w:color="auto"/>
      </w:divBdr>
    </w:div>
    <w:div w:id="968708338">
      <w:bodyDiv w:val="1"/>
      <w:marLeft w:val="0"/>
      <w:marRight w:val="0"/>
      <w:marTop w:val="0"/>
      <w:marBottom w:val="0"/>
      <w:divBdr>
        <w:top w:val="none" w:sz="0" w:space="0" w:color="auto"/>
        <w:left w:val="none" w:sz="0" w:space="0" w:color="auto"/>
        <w:bottom w:val="none" w:sz="0" w:space="0" w:color="auto"/>
        <w:right w:val="none" w:sz="0" w:space="0" w:color="auto"/>
      </w:divBdr>
    </w:div>
    <w:div w:id="968977725">
      <w:bodyDiv w:val="1"/>
      <w:marLeft w:val="0"/>
      <w:marRight w:val="0"/>
      <w:marTop w:val="0"/>
      <w:marBottom w:val="0"/>
      <w:divBdr>
        <w:top w:val="none" w:sz="0" w:space="0" w:color="auto"/>
        <w:left w:val="none" w:sz="0" w:space="0" w:color="auto"/>
        <w:bottom w:val="none" w:sz="0" w:space="0" w:color="auto"/>
        <w:right w:val="none" w:sz="0" w:space="0" w:color="auto"/>
      </w:divBdr>
    </w:div>
    <w:div w:id="969090121">
      <w:bodyDiv w:val="1"/>
      <w:marLeft w:val="0"/>
      <w:marRight w:val="0"/>
      <w:marTop w:val="0"/>
      <w:marBottom w:val="0"/>
      <w:divBdr>
        <w:top w:val="none" w:sz="0" w:space="0" w:color="auto"/>
        <w:left w:val="none" w:sz="0" w:space="0" w:color="auto"/>
        <w:bottom w:val="none" w:sz="0" w:space="0" w:color="auto"/>
        <w:right w:val="none" w:sz="0" w:space="0" w:color="auto"/>
      </w:divBdr>
    </w:div>
    <w:div w:id="969172085">
      <w:bodyDiv w:val="1"/>
      <w:marLeft w:val="0"/>
      <w:marRight w:val="0"/>
      <w:marTop w:val="0"/>
      <w:marBottom w:val="0"/>
      <w:divBdr>
        <w:top w:val="none" w:sz="0" w:space="0" w:color="auto"/>
        <w:left w:val="none" w:sz="0" w:space="0" w:color="auto"/>
        <w:bottom w:val="none" w:sz="0" w:space="0" w:color="auto"/>
        <w:right w:val="none" w:sz="0" w:space="0" w:color="auto"/>
      </w:divBdr>
    </w:div>
    <w:div w:id="969361857">
      <w:bodyDiv w:val="1"/>
      <w:marLeft w:val="0"/>
      <w:marRight w:val="0"/>
      <w:marTop w:val="0"/>
      <w:marBottom w:val="0"/>
      <w:divBdr>
        <w:top w:val="none" w:sz="0" w:space="0" w:color="auto"/>
        <w:left w:val="none" w:sz="0" w:space="0" w:color="auto"/>
        <w:bottom w:val="none" w:sz="0" w:space="0" w:color="auto"/>
        <w:right w:val="none" w:sz="0" w:space="0" w:color="auto"/>
      </w:divBdr>
    </w:div>
    <w:div w:id="969365160">
      <w:bodyDiv w:val="1"/>
      <w:marLeft w:val="0"/>
      <w:marRight w:val="0"/>
      <w:marTop w:val="0"/>
      <w:marBottom w:val="0"/>
      <w:divBdr>
        <w:top w:val="none" w:sz="0" w:space="0" w:color="auto"/>
        <w:left w:val="none" w:sz="0" w:space="0" w:color="auto"/>
        <w:bottom w:val="none" w:sz="0" w:space="0" w:color="auto"/>
        <w:right w:val="none" w:sz="0" w:space="0" w:color="auto"/>
      </w:divBdr>
    </w:div>
    <w:div w:id="969553410">
      <w:bodyDiv w:val="1"/>
      <w:marLeft w:val="0"/>
      <w:marRight w:val="0"/>
      <w:marTop w:val="0"/>
      <w:marBottom w:val="0"/>
      <w:divBdr>
        <w:top w:val="none" w:sz="0" w:space="0" w:color="auto"/>
        <w:left w:val="none" w:sz="0" w:space="0" w:color="auto"/>
        <w:bottom w:val="none" w:sz="0" w:space="0" w:color="auto"/>
        <w:right w:val="none" w:sz="0" w:space="0" w:color="auto"/>
      </w:divBdr>
    </w:div>
    <w:div w:id="969558029">
      <w:bodyDiv w:val="1"/>
      <w:marLeft w:val="0"/>
      <w:marRight w:val="0"/>
      <w:marTop w:val="0"/>
      <w:marBottom w:val="0"/>
      <w:divBdr>
        <w:top w:val="none" w:sz="0" w:space="0" w:color="auto"/>
        <w:left w:val="none" w:sz="0" w:space="0" w:color="auto"/>
        <w:bottom w:val="none" w:sz="0" w:space="0" w:color="auto"/>
        <w:right w:val="none" w:sz="0" w:space="0" w:color="auto"/>
      </w:divBdr>
    </w:div>
    <w:div w:id="969945439">
      <w:bodyDiv w:val="1"/>
      <w:marLeft w:val="0"/>
      <w:marRight w:val="0"/>
      <w:marTop w:val="0"/>
      <w:marBottom w:val="0"/>
      <w:divBdr>
        <w:top w:val="none" w:sz="0" w:space="0" w:color="auto"/>
        <w:left w:val="none" w:sz="0" w:space="0" w:color="auto"/>
        <w:bottom w:val="none" w:sz="0" w:space="0" w:color="auto"/>
        <w:right w:val="none" w:sz="0" w:space="0" w:color="auto"/>
      </w:divBdr>
    </w:div>
    <w:div w:id="970013464">
      <w:bodyDiv w:val="1"/>
      <w:marLeft w:val="0"/>
      <w:marRight w:val="0"/>
      <w:marTop w:val="0"/>
      <w:marBottom w:val="0"/>
      <w:divBdr>
        <w:top w:val="none" w:sz="0" w:space="0" w:color="auto"/>
        <w:left w:val="none" w:sz="0" w:space="0" w:color="auto"/>
        <w:bottom w:val="none" w:sz="0" w:space="0" w:color="auto"/>
        <w:right w:val="none" w:sz="0" w:space="0" w:color="auto"/>
      </w:divBdr>
    </w:div>
    <w:div w:id="970136952">
      <w:bodyDiv w:val="1"/>
      <w:marLeft w:val="0"/>
      <w:marRight w:val="0"/>
      <w:marTop w:val="0"/>
      <w:marBottom w:val="0"/>
      <w:divBdr>
        <w:top w:val="none" w:sz="0" w:space="0" w:color="auto"/>
        <w:left w:val="none" w:sz="0" w:space="0" w:color="auto"/>
        <w:bottom w:val="none" w:sz="0" w:space="0" w:color="auto"/>
        <w:right w:val="none" w:sz="0" w:space="0" w:color="auto"/>
      </w:divBdr>
    </w:div>
    <w:div w:id="970522880">
      <w:bodyDiv w:val="1"/>
      <w:marLeft w:val="0"/>
      <w:marRight w:val="0"/>
      <w:marTop w:val="0"/>
      <w:marBottom w:val="0"/>
      <w:divBdr>
        <w:top w:val="none" w:sz="0" w:space="0" w:color="auto"/>
        <w:left w:val="none" w:sz="0" w:space="0" w:color="auto"/>
        <w:bottom w:val="none" w:sz="0" w:space="0" w:color="auto"/>
        <w:right w:val="none" w:sz="0" w:space="0" w:color="auto"/>
      </w:divBdr>
    </w:div>
    <w:div w:id="970554789">
      <w:bodyDiv w:val="1"/>
      <w:marLeft w:val="0"/>
      <w:marRight w:val="0"/>
      <w:marTop w:val="0"/>
      <w:marBottom w:val="0"/>
      <w:divBdr>
        <w:top w:val="none" w:sz="0" w:space="0" w:color="auto"/>
        <w:left w:val="none" w:sz="0" w:space="0" w:color="auto"/>
        <w:bottom w:val="none" w:sz="0" w:space="0" w:color="auto"/>
        <w:right w:val="none" w:sz="0" w:space="0" w:color="auto"/>
      </w:divBdr>
    </w:div>
    <w:div w:id="970668307">
      <w:bodyDiv w:val="1"/>
      <w:marLeft w:val="0"/>
      <w:marRight w:val="0"/>
      <w:marTop w:val="0"/>
      <w:marBottom w:val="0"/>
      <w:divBdr>
        <w:top w:val="none" w:sz="0" w:space="0" w:color="auto"/>
        <w:left w:val="none" w:sz="0" w:space="0" w:color="auto"/>
        <w:bottom w:val="none" w:sz="0" w:space="0" w:color="auto"/>
        <w:right w:val="none" w:sz="0" w:space="0" w:color="auto"/>
      </w:divBdr>
    </w:div>
    <w:div w:id="970936386">
      <w:bodyDiv w:val="1"/>
      <w:marLeft w:val="0"/>
      <w:marRight w:val="0"/>
      <w:marTop w:val="0"/>
      <w:marBottom w:val="0"/>
      <w:divBdr>
        <w:top w:val="none" w:sz="0" w:space="0" w:color="auto"/>
        <w:left w:val="none" w:sz="0" w:space="0" w:color="auto"/>
        <w:bottom w:val="none" w:sz="0" w:space="0" w:color="auto"/>
        <w:right w:val="none" w:sz="0" w:space="0" w:color="auto"/>
      </w:divBdr>
    </w:div>
    <w:div w:id="971061861">
      <w:bodyDiv w:val="1"/>
      <w:marLeft w:val="0"/>
      <w:marRight w:val="0"/>
      <w:marTop w:val="0"/>
      <w:marBottom w:val="0"/>
      <w:divBdr>
        <w:top w:val="none" w:sz="0" w:space="0" w:color="auto"/>
        <w:left w:val="none" w:sz="0" w:space="0" w:color="auto"/>
        <w:bottom w:val="none" w:sz="0" w:space="0" w:color="auto"/>
        <w:right w:val="none" w:sz="0" w:space="0" w:color="auto"/>
      </w:divBdr>
    </w:div>
    <w:div w:id="971713699">
      <w:bodyDiv w:val="1"/>
      <w:marLeft w:val="0"/>
      <w:marRight w:val="0"/>
      <w:marTop w:val="0"/>
      <w:marBottom w:val="0"/>
      <w:divBdr>
        <w:top w:val="none" w:sz="0" w:space="0" w:color="auto"/>
        <w:left w:val="none" w:sz="0" w:space="0" w:color="auto"/>
        <w:bottom w:val="none" w:sz="0" w:space="0" w:color="auto"/>
        <w:right w:val="none" w:sz="0" w:space="0" w:color="auto"/>
      </w:divBdr>
    </w:div>
    <w:div w:id="971911105">
      <w:bodyDiv w:val="1"/>
      <w:marLeft w:val="0"/>
      <w:marRight w:val="0"/>
      <w:marTop w:val="0"/>
      <w:marBottom w:val="0"/>
      <w:divBdr>
        <w:top w:val="none" w:sz="0" w:space="0" w:color="auto"/>
        <w:left w:val="none" w:sz="0" w:space="0" w:color="auto"/>
        <w:bottom w:val="none" w:sz="0" w:space="0" w:color="auto"/>
        <w:right w:val="none" w:sz="0" w:space="0" w:color="auto"/>
      </w:divBdr>
    </w:div>
    <w:div w:id="972248107">
      <w:bodyDiv w:val="1"/>
      <w:marLeft w:val="0"/>
      <w:marRight w:val="0"/>
      <w:marTop w:val="0"/>
      <w:marBottom w:val="0"/>
      <w:divBdr>
        <w:top w:val="none" w:sz="0" w:space="0" w:color="auto"/>
        <w:left w:val="none" w:sz="0" w:space="0" w:color="auto"/>
        <w:bottom w:val="none" w:sz="0" w:space="0" w:color="auto"/>
        <w:right w:val="none" w:sz="0" w:space="0" w:color="auto"/>
      </w:divBdr>
    </w:div>
    <w:div w:id="972297853">
      <w:bodyDiv w:val="1"/>
      <w:marLeft w:val="0"/>
      <w:marRight w:val="0"/>
      <w:marTop w:val="0"/>
      <w:marBottom w:val="0"/>
      <w:divBdr>
        <w:top w:val="none" w:sz="0" w:space="0" w:color="auto"/>
        <w:left w:val="none" w:sz="0" w:space="0" w:color="auto"/>
        <w:bottom w:val="none" w:sz="0" w:space="0" w:color="auto"/>
        <w:right w:val="none" w:sz="0" w:space="0" w:color="auto"/>
      </w:divBdr>
    </w:div>
    <w:div w:id="972489612">
      <w:bodyDiv w:val="1"/>
      <w:marLeft w:val="0"/>
      <w:marRight w:val="0"/>
      <w:marTop w:val="0"/>
      <w:marBottom w:val="0"/>
      <w:divBdr>
        <w:top w:val="none" w:sz="0" w:space="0" w:color="auto"/>
        <w:left w:val="none" w:sz="0" w:space="0" w:color="auto"/>
        <w:bottom w:val="none" w:sz="0" w:space="0" w:color="auto"/>
        <w:right w:val="none" w:sz="0" w:space="0" w:color="auto"/>
      </w:divBdr>
    </w:div>
    <w:div w:id="972519682">
      <w:bodyDiv w:val="1"/>
      <w:marLeft w:val="0"/>
      <w:marRight w:val="0"/>
      <w:marTop w:val="0"/>
      <w:marBottom w:val="0"/>
      <w:divBdr>
        <w:top w:val="none" w:sz="0" w:space="0" w:color="auto"/>
        <w:left w:val="none" w:sz="0" w:space="0" w:color="auto"/>
        <w:bottom w:val="none" w:sz="0" w:space="0" w:color="auto"/>
        <w:right w:val="none" w:sz="0" w:space="0" w:color="auto"/>
      </w:divBdr>
    </w:div>
    <w:div w:id="972561817">
      <w:bodyDiv w:val="1"/>
      <w:marLeft w:val="0"/>
      <w:marRight w:val="0"/>
      <w:marTop w:val="0"/>
      <w:marBottom w:val="0"/>
      <w:divBdr>
        <w:top w:val="none" w:sz="0" w:space="0" w:color="auto"/>
        <w:left w:val="none" w:sz="0" w:space="0" w:color="auto"/>
        <w:bottom w:val="none" w:sz="0" w:space="0" w:color="auto"/>
        <w:right w:val="none" w:sz="0" w:space="0" w:color="auto"/>
      </w:divBdr>
    </w:div>
    <w:div w:id="972636129">
      <w:bodyDiv w:val="1"/>
      <w:marLeft w:val="0"/>
      <w:marRight w:val="0"/>
      <w:marTop w:val="0"/>
      <w:marBottom w:val="0"/>
      <w:divBdr>
        <w:top w:val="none" w:sz="0" w:space="0" w:color="auto"/>
        <w:left w:val="none" w:sz="0" w:space="0" w:color="auto"/>
        <w:bottom w:val="none" w:sz="0" w:space="0" w:color="auto"/>
        <w:right w:val="none" w:sz="0" w:space="0" w:color="auto"/>
      </w:divBdr>
    </w:div>
    <w:div w:id="973170948">
      <w:bodyDiv w:val="1"/>
      <w:marLeft w:val="0"/>
      <w:marRight w:val="0"/>
      <w:marTop w:val="0"/>
      <w:marBottom w:val="0"/>
      <w:divBdr>
        <w:top w:val="none" w:sz="0" w:space="0" w:color="auto"/>
        <w:left w:val="none" w:sz="0" w:space="0" w:color="auto"/>
        <w:bottom w:val="none" w:sz="0" w:space="0" w:color="auto"/>
        <w:right w:val="none" w:sz="0" w:space="0" w:color="auto"/>
      </w:divBdr>
    </w:div>
    <w:div w:id="973408593">
      <w:bodyDiv w:val="1"/>
      <w:marLeft w:val="0"/>
      <w:marRight w:val="0"/>
      <w:marTop w:val="0"/>
      <w:marBottom w:val="0"/>
      <w:divBdr>
        <w:top w:val="none" w:sz="0" w:space="0" w:color="auto"/>
        <w:left w:val="none" w:sz="0" w:space="0" w:color="auto"/>
        <w:bottom w:val="none" w:sz="0" w:space="0" w:color="auto"/>
        <w:right w:val="none" w:sz="0" w:space="0" w:color="auto"/>
      </w:divBdr>
    </w:div>
    <w:div w:id="973874927">
      <w:bodyDiv w:val="1"/>
      <w:marLeft w:val="0"/>
      <w:marRight w:val="0"/>
      <w:marTop w:val="0"/>
      <w:marBottom w:val="0"/>
      <w:divBdr>
        <w:top w:val="none" w:sz="0" w:space="0" w:color="auto"/>
        <w:left w:val="none" w:sz="0" w:space="0" w:color="auto"/>
        <w:bottom w:val="none" w:sz="0" w:space="0" w:color="auto"/>
        <w:right w:val="none" w:sz="0" w:space="0" w:color="auto"/>
      </w:divBdr>
    </w:div>
    <w:div w:id="973875448">
      <w:bodyDiv w:val="1"/>
      <w:marLeft w:val="0"/>
      <w:marRight w:val="0"/>
      <w:marTop w:val="0"/>
      <w:marBottom w:val="0"/>
      <w:divBdr>
        <w:top w:val="none" w:sz="0" w:space="0" w:color="auto"/>
        <w:left w:val="none" w:sz="0" w:space="0" w:color="auto"/>
        <w:bottom w:val="none" w:sz="0" w:space="0" w:color="auto"/>
        <w:right w:val="none" w:sz="0" w:space="0" w:color="auto"/>
      </w:divBdr>
    </w:div>
    <w:div w:id="974138944">
      <w:bodyDiv w:val="1"/>
      <w:marLeft w:val="0"/>
      <w:marRight w:val="0"/>
      <w:marTop w:val="0"/>
      <w:marBottom w:val="0"/>
      <w:divBdr>
        <w:top w:val="none" w:sz="0" w:space="0" w:color="auto"/>
        <w:left w:val="none" w:sz="0" w:space="0" w:color="auto"/>
        <w:bottom w:val="none" w:sz="0" w:space="0" w:color="auto"/>
        <w:right w:val="none" w:sz="0" w:space="0" w:color="auto"/>
      </w:divBdr>
    </w:div>
    <w:div w:id="974916623">
      <w:bodyDiv w:val="1"/>
      <w:marLeft w:val="0"/>
      <w:marRight w:val="0"/>
      <w:marTop w:val="0"/>
      <w:marBottom w:val="0"/>
      <w:divBdr>
        <w:top w:val="none" w:sz="0" w:space="0" w:color="auto"/>
        <w:left w:val="none" w:sz="0" w:space="0" w:color="auto"/>
        <w:bottom w:val="none" w:sz="0" w:space="0" w:color="auto"/>
        <w:right w:val="none" w:sz="0" w:space="0" w:color="auto"/>
      </w:divBdr>
    </w:div>
    <w:div w:id="975447177">
      <w:bodyDiv w:val="1"/>
      <w:marLeft w:val="0"/>
      <w:marRight w:val="0"/>
      <w:marTop w:val="0"/>
      <w:marBottom w:val="0"/>
      <w:divBdr>
        <w:top w:val="none" w:sz="0" w:space="0" w:color="auto"/>
        <w:left w:val="none" w:sz="0" w:space="0" w:color="auto"/>
        <w:bottom w:val="none" w:sz="0" w:space="0" w:color="auto"/>
        <w:right w:val="none" w:sz="0" w:space="0" w:color="auto"/>
      </w:divBdr>
    </w:div>
    <w:div w:id="975454520">
      <w:bodyDiv w:val="1"/>
      <w:marLeft w:val="0"/>
      <w:marRight w:val="0"/>
      <w:marTop w:val="0"/>
      <w:marBottom w:val="0"/>
      <w:divBdr>
        <w:top w:val="none" w:sz="0" w:space="0" w:color="auto"/>
        <w:left w:val="none" w:sz="0" w:space="0" w:color="auto"/>
        <w:bottom w:val="none" w:sz="0" w:space="0" w:color="auto"/>
        <w:right w:val="none" w:sz="0" w:space="0" w:color="auto"/>
      </w:divBdr>
    </w:div>
    <w:div w:id="975793829">
      <w:bodyDiv w:val="1"/>
      <w:marLeft w:val="0"/>
      <w:marRight w:val="0"/>
      <w:marTop w:val="0"/>
      <w:marBottom w:val="0"/>
      <w:divBdr>
        <w:top w:val="none" w:sz="0" w:space="0" w:color="auto"/>
        <w:left w:val="none" w:sz="0" w:space="0" w:color="auto"/>
        <w:bottom w:val="none" w:sz="0" w:space="0" w:color="auto"/>
        <w:right w:val="none" w:sz="0" w:space="0" w:color="auto"/>
      </w:divBdr>
    </w:div>
    <w:div w:id="975917190">
      <w:bodyDiv w:val="1"/>
      <w:marLeft w:val="0"/>
      <w:marRight w:val="0"/>
      <w:marTop w:val="0"/>
      <w:marBottom w:val="0"/>
      <w:divBdr>
        <w:top w:val="none" w:sz="0" w:space="0" w:color="auto"/>
        <w:left w:val="none" w:sz="0" w:space="0" w:color="auto"/>
        <w:bottom w:val="none" w:sz="0" w:space="0" w:color="auto"/>
        <w:right w:val="none" w:sz="0" w:space="0" w:color="auto"/>
      </w:divBdr>
    </w:div>
    <w:div w:id="975986950">
      <w:bodyDiv w:val="1"/>
      <w:marLeft w:val="0"/>
      <w:marRight w:val="0"/>
      <w:marTop w:val="0"/>
      <w:marBottom w:val="0"/>
      <w:divBdr>
        <w:top w:val="none" w:sz="0" w:space="0" w:color="auto"/>
        <w:left w:val="none" w:sz="0" w:space="0" w:color="auto"/>
        <w:bottom w:val="none" w:sz="0" w:space="0" w:color="auto"/>
        <w:right w:val="none" w:sz="0" w:space="0" w:color="auto"/>
      </w:divBdr>
    </w:div>
    <w:div w:id="976033604">
      <w:bodyDiv w:val="1"/>
      <w:marLeft w:val="0"/>
      <w:marRight w:val="0"/>
      <w:marTop w:val="0"/>
      <w:marBottom w:val="0"/>
      <w:divBdr>
        <w:top w:val="none" w:sz="0" w:space="0" w:color="auto"/>
        <w:left w:val="none" w:sz="0" w:space="0" w:color="auto"/>
        <w:bottom w:val="none" w:sz="0" w:space="0" w:color="auto"/>
        <w:right w:val="none" w:sz="0" w:space="0" w:color="auto"/>
      </w:divBdr>
    </w:div>
    <w:div w:id="976060331">
      <w:bodyDiv w:val="1"/>
      <w:marLeft w:val="0"/>
      <w:marRight w:val="0"/>
      <w:marTop w:val="0"/>
      <w:marBottom w:val="0"/>
      <w:divBdr>
        <w:top w:val="none" w:sz="0" w:space="0" w:color="auto"/>
        <w:left w:val="none" w:sz="0" w:space="0" w:color="auto"/>
        <w:bottom w:val="none" w:sz="0" w:space="0" w:color="auto"/>
        <w:right w:val="none" w:sz="0" w:space="0" w:color="auto"/>
      </w:divBdr>
    </w:div>
    <w:div w:id="976180536">
      <w:bodyDiv w:val="1"/>
      <w:marLeft w:val="0"/>
      <w:marRight w:val="0"/>
      <w:marTop w:val="0"/>
      <w:marBottom w:val="0"/>
      <w:divBdr>
        <w:top w:val="none" w:sz="0" w:space="0" w:color="auto"/>
        <w:left w:val="none" w:sz="0" w:space="0" w:color="auto"/>
        <w:bottom w:val="none" w:sz="0" w:space="0" w:color="auto"/>
        <w:right w:val="none" w:sz="0" w:space="0" w:color="auto"/>
      </w:divBdr>
    </w:div>
    <w:div w:id="976183666">
      <w:bodyDiv w:val="1"/>
      <w:marLeft w:val="0"/>
      <w:marRight w:val="0"/>
      <w:marTop w:val="0"/>
      <w:marBottom w:val="0"/>
      <w:divBdr>
        <w:top w:val="none" w:sz="0" w:space="0" w:color="auto"/>
        <w:left w:val="none" w:sz="0" w:space="0" w:color="auto"/>
        <w:bottom w:val="none" w:sz="0" w:space="0" w:color="auto"/>
        <w:right w:val="none" w:sz="0" w:space="0" w:color="auto"/>
      </w:divBdr>
    </w:div>
    <w:div w:id="976376841">
      <w:bodyDiv w:val="1"/>
      <w:marLeft w:val="0"/>
      <w:marRight w:val="0"/>
      <w:marTop w:val="0"/>
      <w:marBottom w:val="0"/>
      <w:divBdr>
        <w:top w:val="none" w:sz="0" w:space="0" w:color="auto"/>
        <w:left w:val="none" w:sz="0" w:space="0" w:color="auto"/>
        <w:bottom w:val="none" w:sz="0" w:space="0" w:color="auto"/>
        <w:right w:val="none" w:sz="0" w:space="0" w:color="auto"/>
      </w:divBdr>
    </w:div>
    <w:div w:id="976448888">
      <w:bodyDiv w:val="1"/>
      <w:marLeft w:val="0"/>
      <w:marRight w:val="0"/>
      <w:marTop w:val="0"/>
      <w:marBottom w:val="0"/>
      <w:divBdr>
        <w:top w:val="none" w:sz="0" w:space="0" w:color="auto"/>
        <w:left w:val="none" w:sz="0" w:space="0" w:color="auto"/>
        <w:bottom w:val="none" w:sz="0" w:space="0" w:color="auto"/>
        <w:right w:val="none" w:sz="0" w:space="0" w:color="auto"/>
      </w:divBdr>
    </w:div>
    <w:div w:id="976689222">
      <w:bodyDiv w:val="1"/>
      <w:marLeft w:val="0"/>
      <w:marRight w:val="0"/>
      <w:marTop w:val="0"/>
      <w:marBottom w:val="0"/>
      <w:divBdr>
        <w:top w:val="none" w:sz="0" w:space="0" w:color="auto"/>
        <w:left w:val="none" w:sz="0" w:space="0" w:color="auto"/>
        <w:bottom w:val="none" w:sz="0" w:space="0" w:color="auto"/>
        <w:right w:val="none" w:sz="0" w:space="0" w:color="auto"/>
      </w:divBdr>
    </w:div>
    <w:div w:id="976835722">
      <w:bodyDiv w:val="1"/>
      <w:marLeft w:val="0"/>
      <w:marRight w:val="0"/>
      <w:marTop w:val="0"/>
      <w:marBottom w:val="0"/>
      <w:divBdr>
        <w:top w:val="none" w:sz="0" w:space="0" w:color="auto"/>
        <w:left w:val="none" w:sz="0" w:space="0" w:color="auto"/>
        <w:bottom w:val="none" w:sz="0" w:space="0" w:color="auto"/>
        <w:right w:val="none" w:sz="0" w:space="0" w:color="auto"/>
      </w:divBdr>
    </w:div>
    <w:div w:id="976837599">
      <w:bodyDiv w:val="1"/>
      <w:marLeft w:val="0"/>
      <w:marRight w:val="0"/>
      <w:marTop w:val="0"/>
      <w:marBottom w:val="0"/>
      <w:divBdr>
        <w:top w:val="none" w:sz="0" w:space="0" w:color="auto"/>
        <w:left w:val="none" w:sz="0" w:space="0" w:color="auto"/>
        <w:bottom w:val="none" w:sz="0" w:space="0" w:color="auto"/>
        <w:right w:val="none" w:sz="0" w:space="0" w:color="auto"/>
      </w:divBdr>
    </w:div>
    <w:div w:id="977343639">
      <w:bodyDiv w:val="1"/>
      <w:marLeft w:val="0"/>
      <w:marRight w:val="0"/>
      <w:marTop w:val="0"/>
      <w:marBottom w:val="0"/>
      <w:divBdr>
        <w:top w:val="none" w:sz="0" w:space="0" w:color="auto"/>
        <w:left w:val="none" w:sz="0" w:space="0" w:color="auto"/>
        <w:bottom w:val="none" w:sz="0" w:space="0" w:color="auto"/>
        <w:right w:val="none" w:sz="0" w:space="0" w:color="auto"/>
      </w:divBdr>
    </w:div>
    <w:div w:id="977490981">
      <w:bodyDiv w:val="1"/>
      <w:marLeft w:val="0"/>
      <w:marRight w:val="0"/>
      <w:marTop w:val="0"/>
      <w:marBottom w:val="0"/>
      <w:divBdr>
        <w:top w:val="none" w:sz="0" w:space="0" w:color="auto"/>
        <w:left w:val="none" w:sz="0" w:space="0" w:color="auto"/>
        <w:bottom w:val="none" w:sz="0" w:space="0" w:color="auto"/>
        <w:right w:val="none" w:sz="0" w:space="0" w:color="auto"/>
      </w:divBdr>
    </w:div>
    <w:div w:id="977880202">
      <w:bodyDiv w:val="1"/>
      <w:marLeft w:val="0"/>
      <w:marRight w:val="0"/>
      <w:marTop w:val="0"/>
      <w:marBottom w:val="0"/>
      <w:divBdr>
        <w:top w:val="none" w:sz="0" w:space="0" w:color="auto"/>
        <w:left w:val="none" w:sz="0" w:space="0" w:color="auto"/>
        <w:bottom w:val="none" w:sz="0" w:space="0" w:color="auto"/>
        <w:right w:val="none" w:sz="0" w:space="0" w:color="auto"/>
      </w:divBdr>
    </w:div>
    <w:div w:id="978343187">
      <w:bodyDiv w:val="1"/>
      <w:marLeft w:val="0"/>
      <w:marRight w:val="0"/>
      <w:marTop w:val="0"/>
      <w:marBottom w:val="0"/>
      <w:divBdr>
        <w:top w:val="none" w:sz="0" w:space="0" w:color="auto"/>
        <w:left w:val="none" w:sz="0" w:space="0" w:color="auto"/>
        <w:bottom w:val="none" w:sz="0" w:space="0" w:color="auto"/>
        <w:right w:val="none" w:sz="0" w:space="0" w:color="auto"/>
      </w:divBdr>
    </w:div>
    <w:div w:id="978455363">
      <w:bodyDiv w:val="1"/>
      <w:marLeft w:val="0"/>
      <w:marRight w:val="0"/>
      <w:marTop w:val="0"/>
      <w:marBottom w:val="0"/>
      <w:divBdr>
        <w:top w:val="none" w:sz="0" w:space="0" w:color="auto"/>
        <w:left w:val="none" w:sz="0" w:space="0" w:color="auto"/>
        <w:bottom w:val="none" w:sz="0" w:space="0" w:color="auto"/>
        <w:right w:val="none" w:sz="0" w:space="0" w:color="auto"/>
      </w:divBdr>
    </w:div>
    <w:div w:id="979267534">
      <w:bodyDiv w:val="1"/>
      <w:marLeft w:val="0"/>
      <w:marRight w:val="0"/>
      <w:marTop w:val="0"/>
      <w:marBottom w:val="0"/>
      <w:divBdr>
        <w:top w:val="none" w:sz="0" w:space="0" w:color="auto"/>
        <w:left w:val="none" w:sz="0" w:space="0" w:color="auto"/>
        <w:bottom w:val="none" w:sz="0" w:space="0" w:color="auto"/>
        <w:right w:val="none" w:sz="0" w:space="0" w:color="auto"/>
      </w:divBdr>
    </w:div>
    <w:div w:id="979532916">
      <w:bodyDiv w:val="1"/>
      <w:marLeft w:val="0"/>
      <w:marRight w:val="0"/>
      <w:marTop w:val="0"/>
      <w:marBottom w:val="0"/>
      <w:divBdr>
        <w:top w:val="none" w:sz="0" w:space="0" w:color="auto"/>
        <w:left w:val="none" w:sz="0" w:space="0" w:color="auto"/>
        <w:bottom w:val="none" w:sz="0" w:space="0" w:color="auto"/>
        <w:right w:val="none" w:sz="0" w:space="0" w:color="auto"/>
      </w:divBdr>
    </w:div>
    <w:div w:id="979581008">
      <w:bodyDiv w:val="1"/>
      <w:marLeft w:val="0"/>
      <w:marRight w:val="0"/>
      <w:marTop w:val="0"/>
      <w:marBottom w:val="0"/>
      <w:divBdr>
        <w:top w:val="none" w:sz="0" w:space="0" w:color="auto"/>
        <w:left w:val="none" w:sz="0" w:space="0" w:color="auto"/>
        <w:bottom w:val="none" w:sz="0" w:space="0" w:color="auto"/>
        <w:right w:val="none" w:sz="0" w:space="0" w:color="auto"/>
      </w:divBdr>
    </w:div>
    <w:div w:id="980110153">
      <w:bodyDiv w:val="1"/>
      <w:marLeft w:val="0"/>
      <w:marRight w:val="0"/>
      <w:marTop w:val="0"/>
      <w:marBottom w:val="0"/>
      <w:divBdr>
        <w:top w:val="none" w:sz="0" w:space="0" w:color="auto"/>
        <w:left w:val="none" w:sz="0" w:space="0" w:color="auto"/>
        <w:bottom w:val="none" w:sz="0" w:space="0" w:color="auto"/>
        <w:right w:val="none" w:sz="0" w:space="0" w:color="auto"/>
      </w:divBdr>
    </w:div>
    <w:div w:id="980236007">
      <w:bodyDiv w:val="1"/>
      <w:marLeft w:val="0"/>
      <w:marRight w:val="0"/>
      <w:marTop w:val="0"/>
      <w:marBottom w:val="0"/>
      <w:divBdr>
        <w:top w:val="none" w:sz="0" w:space="0" w:color="auto"/>
        <w:left w:val="none" w:sz="0" w:space="0" w:color="auto"/>
        <w:bottom w:val="none" w:sz="0" w:space="0" w:color="auto"/>
        <w:right w:val="none" w:sz="0" w:space="0" w:color="auto"/>
      </w:divBdr>
    </w:div>
    <w:div w:id="980307852">
      <w:bodyDiv w:val="1"/>
      <w:marLeft w:val="0"/>
      <w:marRight w:val="0"/>
      <w:marTop w:val="0"/>
      <w:marBottom w:val="0"/>
      <w:divBdr>
        <w:top w:val="none" w:sz="0" w:space="0" w:color="auto"/>
        <w:left w:val="none" w:sz="0" w:space="0" w:color="auto"/>
        <w:bottom w:val="none" w:sz="0" w:space="0" w:color="auto"/>
        <w:right w:val="none" w:sz="0" w:space="0" w:color="auto"/>
      </w:divBdr>
    </w:div>
    <w:div w:id="980496752">
      <w:bodyDiv w:val="1"/>
      <w:marLeft w:val="0"/>
      <w:marRight w:val="0"/>
      <w:marTop w:val="0"/>
      <w:marBottom w:val="0"/>
      <w:divBdr>
        <w:top w:val="none" w:sz="0" w:space="0" w:color="auto"/>
        <w:left w:val="none" w:sz="0" w:space="0" w:color="auto"/>
        <w:bottom w:val="none" w:sz="0" w:space="0" w:color="auto"/>
        <w:right w:val="none" w:sz="0" w:space="0" w:color="auto"/>
      </w:divBdr>
    </w:div>
    <w:div w:id="980501720">
      <w:bodyDiv w:val="1"/>
      <w:marLeft w:val="0"/>
      <w:marRight w:val="0"/>
      <w:marTop w:val="0"/>
      <w:marBottom w:val="0"/>
      <w:divBdr>
        <w:top w:val="none" w:sz="0" w:space="0" w:color="auto"/>
        <w:left w:val="none" w:sz="0" w:space="0" w:color="auto"/>
        <w:bottom w:val="none" w:sz="0" w:space="0" w:color="auto"/>
        <w:right w:val="none" w:sz="0" w:space="0" w:color="auto"/>
      </w:divBdr>
    </w:div>
    <w:div w:id="980963403">
      <w:bodyDiv w:val="1"/>
      <w:marLeft w:val="0"/>
      <w:marRight w:val="0"/>
      <w:marTop w:val="0"/>
      <w:marBottom w:val="0"/>
      <w:divBdr>
        <w:top w:val="none" w:sz="0" w:space="0" w:color="auto"/>
        <w:left w:val="none" w:sz="0" w:space="0" w:color="auto"/>
        <w:bottom w:val="none" w:sz="0" w:space="0" w:color="auto"/>
        <w:right w:val="none" w:sz="0" w:space="0" w:color="auto"/>
      </w:divBdr>
    </w:div>
    <w:div w:id="981040606">
      <w:bodyDiv w:val="1"/>
      <w:marLeft w:val="0"/>
      <w:marRight w:val="0"/>
      <w:marTop w:val="0"/>
      <w:marBottom w:val="0"/>
      <w:divBdr>
        <w:top w:val="none" w:sz="0" w:space="0" w:color="auto"/>
        <w:left w:val="none" w:sz="0" w:space="0" w:color="auto"/>
        <w:bottom w:val="none" w:sz="0" w:space="0" w:color="auto"/>
        <w:right w:val="none" w:sz="0" w:space="0" w:color="auto"/>
      </w:divBdr>
    </w:div>
    <w:div w:id="981156569">
      <w:bodyDiv w:val="1"/>
      <w:marLeft w:val="0"/>
      <w:marRight w:val="0"/>
      <w:marTop w:val="0"/>
      <w:marBottom w:val="0"/>
      <w:divBdr>
        <w:top w:val="none" w:sz="0" w:space="0" w:color="auto"/>
        <w:left w:val="none" w:sz="0" w:space="0" w:color="auto"/>
        <w:bottom w:val="none" w:sz="0" w:space="0" w:color="auto"/>
        <w:right w:val="none" w:sz="0" w:space="0" w:color="auto"/>
      </w:divBdr>
    </w:div>
    <w:div w:id="981301797">
      <w:bodyDiv w:val="1"/>
      <w:marLeft w:val="0"/>
      <w:marRight w:val="0"/>
      <w:marTop w:val="0"/>
      <w:marBottom w:val="0"/>
      <w:divBdr>
        <w:top w:val="none" w:sz="0" w:space="0" w:color="auto"/>
        <w:left w:val="none" w:sz="0" w:space="0" w:color="auto"/>
        <w:bottom w:val="none" w:sz="0" w:space="0" w:color="auto"/>
        <w:right w:val="none" w:sz="0" w:space="0" w:color="auto"/>
      </w:divBdr>
    </w:div>
    <w:div w:id="981691325">
      <w:bodyDiv w:val="1"/>
      <w:marLeft w:val="0"/>
      <w:marRight w:val="0"/>
      <w:marTop w:val="0"/>
      <w:marBottom w:val="0"/>
      <w:divBdr>
        <w:top w:val="none" w:sz="0" w:space="0" w:color="auto"/>
        <w:left w:val="none" w:sz="0" w:space="0" w:color="auto"/>
        <w:bottom w:val="none" w:sz="0" w:space="0" w:color="auto"/>
        <w:right w:val="none" w:sz="0" w:space="0" w:color="auto"/>
      </w:divBdr>
    </w:div>
    <w:div w:id="981806708">
      <w:bodyDiv w:val="1"/>
      <w:marLeft w:val="0"/>
      <w:marRight w:val="0"/>
      <w:marTop w:val="0"/>
      <w:marBottom w:val="0"/>
      <w:divBdr>
        <w:top w:val="none" w:sz="0" w:space="0" w:color="auto"/>
        <w:left w:val="none" w:sz="0" w:space="0" w:color="auto"/>
        <w:bottom w:val="none" w:sz="0" w:space="0" w:color="auto"/>
        <w:right w:val="none" w:sz="0" w:space="0" w:color="auto"/>
      </w:divBdr>
    </w:div>
    <w:div w:id="981884872">
      <w:bodyDiv w:val="1"/>
      <w:marLeft w:val="0"/>
      <w:marRight w:val="0"/>
      <w:marTop w:val="0"/>
      <w:marBottom w:val="0"/>
      <w:divBdr>
        <w:top w:val="none" w:sz="0" w:space="0" w:color="auto"/>
        <w:left w:val="none" w:sz="0" w:space="0" w:color="auto"/>
        <w:bottom w:val="none" w:sz="0" w:space="0" w:color="auto"/>
        <w:right w:val="none" w:sz="0" w:space="0" w:color="auto"/>
      </w:divBdr>
    </w:div>
    <w:div w:id="982850631">
      <w:bodyDiv w:val="1"/>
      <w:marLeft w:val="0"/>
      <w:marRight w:val="0"/>
      <w:marTop w:val="0"/>
      <w:marBottom w:val="0"/>
      <w:divBdr>
        <w:top w:val="none" w:sz="0" w:space="0" w:color="auto"/>
        <w:left w:val="none" w:sz="0" w:space="0" w:color="auto"/>
        <w:bottom w:val="none" w:sz="0" w:space="0" w:color="auto"/>
        <w:right w:val="none" w:sz="0" w:space="0" w:color="auto"/>
      </w:divBdr>
    </w:div>
    <w:div w:id="982857232">
      <w:bodyDiv w:val="1"/>
      <w:marLeft w:val="0"/>
      <w:marRight w:val="0"/>
      <w:marTop w:val="0"/>
      <w:marBottom w:val="0"/>
      <w:divBdr>
        <w:top w:val="none" w:sz="0" w:space="0" w:color="auto"/>
        <w:left w:val="none" w:sz="0" w:space="0" w:color="auto"/>
        <w:bottom w:val="none" w:sz="0" w:space="0" w:color="auto"/>
        <w:right w:val="none" w:sz="0" w:space="0" w:color="auto"/>
      </w:divBdr>
    </w:div>
    <w:div w:id="982926279">
      <w:bodyDiv w:val="1"/>
      <w:marLeft w:val="0"/>
      <w:marRight w:val="0"/>
      <w:marTop w:val="0"/>
      <w:marBottom w:val="0"/>
      <w:divBdr>
        <w:top w:val="none" w:sz="0" w:space="0" w:color="auto"/>
        <w:left w:val="none" w:sz="0" w:space="0" w:color="auto"/>
        <w:bottom w:val="none" w:sz="0" w:space="0" w:color="auto"/>
        <w:right w:val="none" w:sz="0" w:space="0" w:color="auto"/>
      </w:divBdr>
    </w:div>
    <w:div w:id="983192250">
      <w:bodyDiv w:val="1"/>
      <w:marLeft w:val="0"/>
      <w:marRight w:val="0"/>
      <w:marTop w:val="0"/>
      <w:marBottom w:val="0"/>
      <w:divBdr>
        <w:top w:val="none" w:sz="0" w:space="0" w:color="auto"/>
        <w:left w:val="none" w:sz="0" w:space="0" w:color="auto"/>
        <w:bottom w:val="none" w:sz="0" w:space="0" w:color="auto"/>
        <w:right w:val="none" w:sz="0" w:space="0" w:color="auto"/>
      </w:divBdr>
    </w:div>
    <w:div w:id="98343462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984359510">
      <w:bodyDiv w:val="1"/>
      <w:marLeft w:val="0"/>
      <w:marRight w:val="0"/>
      <w:marTop w:val="0"/>
      <w:marBottom w:val="0"/>
      <w:divBdr>
        <w:top w:val="none" w:sz="0" w:space="0" w:color="auto"/>
        <w:left w:val="none" w:sz="0" w:space="0" w:color="auto"/>
        <w:bottom w:val="none" w:sz="0" w:space="0" w:color="auto"/>
        <w:right w:val="none" w:sz="0" w:space="0" w:color="auto"/>
      </w:divBdr>
    </w:div>
    <w:div w:id="984435475">
      <w:bodyDiv w:val="1"/>
      <w:marLeft w:val="0"/>
      <w:marRight w:val="0"/>
      <w:marTop w:val="0"/>
      <w:marBottom w:val="0"/>
      <w:divBdr>
        <w:top w:val="none" w:sz="0" w:space="0" w:color="auto"/>
        <w:left w:val="none" w:sz="0" w:space="0" w:color="auto"/>
        <w:bottom w:val="none" w:sz="0" w:space="0" w:color="auto"/>
        <w:right w:val="none" w:sz="0" w:space="0" w:color="auto"/>
      </w:divBdr>
    </w:div>
    <w:div w:id="984550869">
      <w:bodyDiv w:val="1"/>
      <w:marLeft w:val="0"/>
      <w:marRight w:val="0"/>
      <w:marTop w:val="0"/>
      <w:marBottom w:val="0"/>
      <w:divBdr>
        <w:top w:val="none" w:sz="0" w:space="0" w:color="auto"/>
        <w:left w:val="none" w:sz="0" w:space="0" w:color="auto"/>
        <w:bottom w:val="none" w:sz="0" w:space="0" w:color="auto"/>
        <w:right w:val="none" w:sz="0" w:space="0" w:color="auto"/>
      </w:divBdr>
    </w:div>
    <w:div w:id="984551836">
      <w:bodyDiv w:val="1"/>
      <w:marLeft w:val="0"/>
      <w:marRight w:val="0"/>
      <w:marTop w:val="0"/>
      <w:marBottom w:val="0"/>
      <w:divBdr>
        <w:top w:val="none" w:sz="0" w:space="0" w:color="auto"/>
        <w:left w:val="none" w:sz="0" w:space="0" w:color="auto"/>
        <w:bottom w:val="none" w:sz="0" w:space="0" w:color="auto"/>
        <w:right w:val="none" w:sz="0" w:space="0" w:color="auto"/>
      </w:divBdr>
    </w:div>
    <w:div w:id="985208535">
      <w:bodyDiv w:val="1"/>
      <w:marLeft w:val="0"/>
      <w:marRight w:val="0"/>
      <w:marTop w:val="0"/>
      <w:marBottom w:val="0"/>
      <w:divBdr>
        <w:top w:val="none" w:sz="0" w:space="0" w:color="auto"/>
        <w:left w:val="none" w:sz="0" w:space="0" w:color="auto"/>
        <w:bottom w:val="none" w:sz="0" w:space="0" w:color="auto"/>
        <w:right w:val="none" w:sz="0" w:space="0" w:color="auto"/>
      </w:divBdr>
    </w:div>
    <w:div w:id="985353078">
      <w:bodyDiv w:val="1"/>
      <w:marLeft w:val="0"/>
      <w:marRight w:val="0"/>
      <w:marTop w:val="0"/>
      <w:marBottom w:val="0"/>
      <w:divBdr>
        <w:top w:val="none" w:sz="0" w:space="0" w:color="auto"/>
        <w:left w:val="none" w:sz="0" w:space="0" w:color="auto"/>
        <w:bottom w:val="none" w:sz="0" w:space="0" w:color="auto"/>
        <w:right w:val="none" w:sz="0" w:space="0" w:color="auto"/>
      </w:divBdr>
    </w:div>
    <w:div w:id="985670158">
      <w:bodyDiv w:val="1"/>
      <w:marLeft w:val="0"/>
      <w:marRight w:val="0"/>
      <w:marTop w:val="0"/>
      <w:marBottom w:val="0"/>
      <w:divBdr>
        <w:top w:val="none" w:sz="0" w:space="0" w:color="auto"/>
        <w:left w:val="none" w:sz="0" w:space="0" w:color="auto"/>
        <w:bottom w:val="none" w:sz="0" w:space="0" w:color="auto"/>
        <w:right w:val="none" w:sz="0" w:space="0" w:color="auto"/>
      </w:divBdr>
    </w:div>
    <w:div w:id="985742922">
      <w:bodyDiv w:val="1"/>
      <w:marLeft w:val="0"/>
      <w:marRight w:val="0"/>
      <w:marTop w:val="0"/>
      <w:marBottom w:val="0"/>
      <w:divBdr>
        <w:top w:val="none" w:sz="0" w:space="0" w:color="auto"/>
        <w:left w:val="none" w:sz="0" w:space="0" w:color="auto"/>
        <w:bottom w:val="none" w:sz="0" w:space="0" w:color="auto"/>
        <w:right w:val="none" w:sz="0" w:space="0" w:color="auto"/>
      </w:divBdr>
      <w:divsChild>
        <w:div w:id="880557705">
          <w:marLeft w:val="0"/>
          <w:marRight w:val="0"/>
          <w:marTop w:val="0"/>
          <w:marBottom w:val="0"/>
          <w:divBdr>
            <w:top w:val="none" w:sz="0" w:space="0" w:color="auto"/>
            <w:left w:val="none" w:sz="0" w:space="0" w:color="auto"/>
            <w:bottom w:val="none" w:sz="0" w:space="0" w:color="auto"/>
            <w:right w:val="none" w:sz="0" w:space="0" w:color="auto"/>
          </w:divBdr>
          <w:divsChild>
            <w:div w:id="21052357">
              <w:marLeft w:val="0"/>
              <w:marRight w:val="0"/>
              <w:marTop w:val="0"/>
              <w:marBottom w:val="0"/>
              <w:divBdr>
                <w:top w:val="none" w:sz="0" w:space="0" w:color="auto"/>
                <w:left w:val="none" w:sz="0" w:space="0" w:color="auto"/>
                <w:bottom w:val="none" w:sz="0" w:space="0" w:color="auto"/>
                <w:right w:val="none" w:sz="0" w:space="0" w:color="auto"/>
              </w:divBdr>
            </w:div>
            <w:div w:id="176117871">
              <w:marLeft w:val="0"/>
              <w:marRight w:val="0"/>
              <w:marTop w:val="0"/>
              <w:marBottom w:val="0"/>
              <w:divBdr>
                <w:top w:val="none" w:sz="0" w:space="0" w:color="auto"/>
                <w:left w:val="none" w:sz="0" w:space="0" w:color="auto"/>
                <w:bottom w:val="none" w:sz="0" w:space="0" w:color="auto"/>
                <w:right w:val="none" w:sz="0" w:space="0" w:color="auto"/>
              </w:divBdr>
            </w:div>
            <w:div w:id="224920612">
              <w:marLeft w:val="0"/>
              <w:marRight w:val="0"/>
              <w:marTop w:val="0"/>
              <w:marBottom w:val="0"/>
              <w:divBdr>
                <w:top w:val="none" w:sz="0" w:space="0" w:color="auto"/>
                <w:left w:val="none" w:sz="0" w:space="0" w:color="auto"/>
                <w:bottom w:val="none" w:sz="0" w:space="0" w:color="auto"/>
                <w:right w:val="none" w:sz="0" w:space="0" w:color="auto"/>
              </w:divBdr>
            </w:div>
            <w:div w:id="398942523">
              <w:marLeft w:val="0"/>
              <w:marRight w:val="0"/>
              <w:marTop w:val="0"/>
              <w:marBottom w:val="0"/>
              <w:divBdr>
                <w:top w:val="none" w:sz="0" w:space="0" w:color="auto"/>
                <w:left w:val="none" w:sz="0" w:space="0" w:color="auto"/>
                <w:bottom w:val="none" w:sz="0" w:space="0" w:color="auto"/>
                <w:right w:val="none" w:sz="0" w:space="0" w:color="auto"/>
              </w:divBdr>
            </w:div>
            <w:div w:id="404105390">
              <w:marLeft w:val="0"/>
              <w:marRight w:val="0"/>
              <w:marTop w:val="0"/>
              <w:marBottom w:val="0"/>
              <w:divBdr>
                <w:top w:val="none" w:sz="0" w:space="0" w:color="auto"/>
                <w:left w:val="none" w:sz="0" w:space="0" w:color="auto"/>
                <w:bottom w:val="none" w:sz="0" w:space="0" w:color="auto"/>
                <w:right w:val="none" w:sz="0" w:space="0" w:color="auto"/>
              </w:divBdr>
            </w:div>
            <w:div w:id="466123864">
              <w:marLeft w:val="0"/>
              <w:marRight w:val="0"/>
              <w:marTop w:val="0"/>
              <w:marBottom w:val="0"/>
              <w:divBdr>
                <w:top w:val="none" w:sz="0" w:space="0" w:color="auto"/>
                <w:left w:val="none" w:sz="0" w:space="0" w:color="auto"/>
                <w:bottom w:val="none" w:sz="0" w:space="0" w:color="auto"/>
                <w:right w:val="none" w:sz="0" w:space="0" w:color="auto"/>
              </w:divBdr>
            </w:div>
            <w:div w:id="511260196">
              <w:marLeft w:val="0"/>
              <w:marRight w:val="0"/>
              <w:marTop w:val="0"/>
              <w:marBottom w:val="0"/>
              <w:divBdr>
                <w:top w:val="none" w:sz="0" w:space="0" w:color="auto"/>
                <w:left w:val="none" w:sz="0" w:space="0" w:color="auto"/>
                <w:bottom w:val="none" w:sz="0" w:space="0" w:color="auto"/>
                <w:right w:val="none" w:sz="0" w:space="0" w:color="auto"/>
              </w:divBdr>
            </w:div>
            <w:div w:id="597568254">
              <w:marLeft w:val="0"/>
              <w:marRight w:val="0"/>
              <w:marTop w:val="0"/>
              <w:marBottom w:val="0"/>
              <w:divBdr>
                <w:top w:val="none" w:sz="0" w:space="0" w:color="auto"/>
                <w:left w:val="none" w:sz="0" w:space="0" w:color="auto"/>
                <w:bottom w:val="none" w:sz="0" w:space="0" w:color="auto"/>
                <w:right w:val="none" w:sz="0" w:space="0" w:color="auto"/>
              </w:divBdr>
            </w:div>
            <w:div w:id="615674910">
              <w:marLeft w:val="0"/>
              <w:marRight w:val="0"/>
              <w:marTop w:val="0"/>
              <w:marBottom w:val="0"/>
              <w:divBdr>
                <w:top w:val="none" w:sz="0" w:space="0" w:color="auto"/>
                <w:left w:val="none" w:sz="0" w:space="0" w:color="auto"/>
                <w:bottom w:val="none" w:sz="0" w:space="0" w:color="auto"/>
                <w:right w:val="none" w:sz="0" w:space="0" w:color="auto"/>
              </w:divBdr>
            </w:div>
            <w:div w:id="663898202">
              <w:marLeft w:val="0"/>
              <w:marRight w:val="0"/>
              <w:marTop w:val="0"/>
              <w:marBottom w:val="0"/>
              <w:divBdr>
                <w:top w:val="none" w:sz="0" w:space="0" w:color="auto"/>
                <w:left w:val="none" w:sz="0" w:space="0" w:color="auto"/>
                <w:bottom w:val="none" w:sz="0" w:space="0" w:color="auto"/>
                <w:right w:val="none" w:sz="0" w:space="0" w:color="auto"/>
              </w:divBdr>
            </w:div>
            <w:div w:id="679503786">
              <w:marLeft w:val="0"/>
              <w:marRight w:val="0"/>
              <w:marTop w:val="0"/>
              <w:marBottom w:val="0"/>
              <w:divBdr>
                <w:top w:val="none" w:sz="0" w:space="0" w:color="auto"/>
                <w:left w:val="none" w:sz="0" w:space="0" w:color="auto"/>
                <w:bottom w:val="none" w:sz="0" w:space="0" w:color="auto"/>
                <w:right w:val="none" w:sz="0" w:space="0" w:color="auto"/>
              </w:divBdr>
            </w:div>
            <w:div w:id="765200558">
              <w:marLeft w:val="0"/>
              <w:marRight w:val="0"/>
              <w:marTop w:val="0"/>
              <w:marBottom w:val="0"/>
              <w:divBdr>
                <w:top w:val="none" w:sz="0" w:space="0" w:color="auto"/>
                <w:left w:val="none" w:sz="0" w:space="0" w:color="auto"/>
                <w:bottom w:val="none" w:sz="0" w:space="0" w:color="auto"/>
                <w:right w:val="none" w:sz="0" w:space="0" w:color="auto"/>
              </w:divBdr>
            </w:div>
            <w:div w:id="821626113">
              <w:marLeft w:val="0"/>
              <w:marRight w:val="0"/>
              <w:marTop w:val="0"/>
              <w:marBottom w:val="0"/>
              <w:divBdr>
                <w:top w:val="none" w:sz="0" w:space="0" w:color="auto"/>
                <w:left w:val="none" w:sz="0" w:space="0" w:color="auto"/>
                <w:bottom w:val="none" w:sz="0" w:space="0" w:color="auto"/>
                <w:right w:val="none" w:sz="0" w:space="0" w:color="auto"/>
              </w:divBdr>
            </w:div>
            <w:div w:id="843782948">
              <w:marLeft w:val="0"/>
              <w:marRight w:val="0"/>
              <w:marTop w:val="0"/>
              <w:marBottom w:val="0"/>
              <w:divBdr>
                <w:top w:val="none" w:sz="0" w:space="0" w:color="auto"/>
                <w:left w:val="none" w:sz="0" w:space="0" w:color="auto"/>
                <w:bottom w:val="none" w:sz="0" w:space="0" w:color="auto"/>
                <w:right w:val="none" w:sz="0" w:space="0" w:color="auto"/>
              </w:divBdr>
            </w:div>
            <w:div w:id="854268057">
              <w:marLeft w:val="0"/>
              <w:marRight w:val="0"/>
              <w:marTop w:val="0"/>
              <w:marBottom w:val="0"/>
              <w:divBdr>
                <w:top w:val="none" w:sz="0" w:space="0" w:color="auto"/>
                <w:left w:val="none" w:sz="0" w:space="0" w:color="auto"/>
                <w:bottom w:val="none" w:sz="0" w:space="0" w:color="auto"/>
                <w:right w:val="none" w:sz="0" w:space="0" w:color="auto"/>
              </w:divBdr>
            </w:div>
            <w:div w:id="857813275">
              <w:marLeft w:val="0"/>
              <w:marRight w:val="0"/>
              <w:marTop w:val="0"/>
              <w:marBottom w:val="0"/>
              <w:divBdr>
                <w:top w:val="none" w:sz="0" w:space="0" w:color="auto"/>
                <w:left w:val="none" w:sz="0" w:space="0" w:color="auto"/>
                <w:bottom w:val="none" w:sz="0" w:space="0" w:color="auto"/>
                <w:right w:val="none" w:sz="0" w:space="0" w:color="auto"/>
              </w:divBdr>
            </w:div>
            <w:div w:id="875510614">
              <w:marLeft w:val="0"/>
              <w:marRight w:val="0"/>
              <w:marTop w:val="0"/>
              <w:marBottom w:val="0"/>
              <w:divBdr>
                <w:top w:val="none" w:sz="0" w:space="0" w:color="auto"/>
                <w:left w:val="none" w:sz="0" w:space="0" w:color="auto"/>
                <w:bottom w:val="none" w:sz="0" w:space="0" w:color="auto"/>
                <w:right w:val="none" w:sz="0" w:space="0" w:color="auto"/>
              </w:divBdr>
            </w:div>
            <w:div w:id="896015627">
              <w:marLeft w:val="0"/>
              <w:marRight w:val="0"/>
              <w:marTop w:val="0"/>
              <w:marBottom w:val="0"/>
              <w:divBdr>
                <w:top w:val="none" w:sz="0" w:space="0" w:color="auto"/>
                <w:left w:val="none" w:sz="0" w:space="0" w:color="auto"/>
                <w:bottom w:val="none" w:sz="0" w:space="0" w:color="auto"/>
                <w:right w:val="none" w:sz="0" w:space="0" w:color="auto"/>
              </w:divBdr>
            </w:div>
            <w:div w:id="1034111893">
              <w:marLeft w:val="0"/>
              <w:marRight w:val="0"/>
              <w:marTop w:val="0"/>
              <w:marBottom w:val="0"/>
              <w:divBdr>
                <w:top w:val="none" w:sz="0" w:space="0" w:color="auto"/>
                <w:left w:val="none" w:sz="0" w:space="0" w:color="auto"/>
                <w:bottom w:val="none" w:sz="0" w:space="0" w:color="auto"/>
                <w:right w:val="none" w:sz="0" w:space="0" w:color="auto"/>
              </w:divBdr>
            </w:div>
            <w:div w:id="1043165787">
              <w:marLeft w:val="0"/>
              <w:marRight w:val="0"/>
              <w:marTop w:val="0"/>
              <w:marBottom w:val="0"/>
              <w:divBdr>
                <w:top w:val="none" w:sz="0" w:space="0" w:color="auto"/>
                <w:left w:val="none" w:sz="0" w:space="0" w:color="auto"/>
                <w:bottom w:val="none" w:sz="0" w:space="0" w:color="auto"/>
                <w:right w:val="none" w:sz="0" w:space="0" w:color="auto"/>
              </w:divBdr>
            </w:div>
            <w:div w:id="1166824624">
              <w:marLeft w:val="0"/>
              <w:marRight w:val="0"/>
              <w:marTop w:val="0"/>
              <w:marBottom w:val="0"/>
              <w:divBdr>
                <w:top w:val="none" w:sz="0" w:space="0" w:color="auto"/>
                <w:left w:val="none" w:sz="0" w:space="0" w:color="auto"/>
                <w:bottom w:val="none" w:sz="0" w:space="0" w:color="auto"/>
                <w:right w:val="none" w:sz="0" w:space="0" w:color="auto"/>
              </w:divBdr>
            </w:div>
            <w:div w:id="1169980741">
              <w:marLeft w:val="0"/>
              <w:marRight w:val="0"/>
              <w:marTop w:val="0"/>
              <w:marBottom w:val="0"/>
              <w:divBdr>
                <w:top w:val="none" w:sz="0" w:space="0" w:color="auto"/>
                <w:left w:val="none" w:sz="0" w:space="0" w:color="auto"/>
                <w:bottom w:val="none" w:sz="0" w:space="0" w:color="auto"/>
                <w:right w:val="none" w:sz="0" w:space="0" w:color="auto"/>
              </w:divBdr>
            </w:div>
            <w:div w:id="1182822062">
              <w:marLeft w:val="0"/>
              <w:marRight w:val="0"/>
              <w:marTop w:val="0"/>
              <w:marBottom w:val="0"/>
              <w:divBdr>
                <w:top w:val="none" w:sz="0" w:space="0" w:color="auto"/>
                <w:left w:val="none" w:sz="0" w:space="0" w:color="auto"/>
                <w:bottom w:val="none" w:sz="0" w:space="0" w:color="auto"/>
                <w:right w:val="none" w:sz="0" w:space="0" w:color="auto"/>
              </w:divBdr>
            </w:div>
            <w:div w:id="1222860208">
              <w:marLeft w:val="0"/>
              <w:marRight w:val="0"/>
              <w:marTop w:val="0"/>
              <w:marBottom w:val="0"/>
              <w:divBdr>
                <w:top w:val="none" w:sz="0" w:space="0" w:color="auto"/>
                <w:left w:val="none" w:sz="0" w:space="0" w:color="auto"/>
                <w:bottom w:val="none" w:sz="0" w:space="0" w:color="auto"/>
                <w:right w:val="none" w:sz="0" w:space="0" w:color="auto"/>
              </w:divBdr>
            </w:div>
            <w:div w:id="1271547461">
              <w:marLeft w:val="0"/>
              <w:marRight w:val="0"/>
              <w:marTop w:val="0"/>
              <w:marBottom w:val="0"/>
              <w:divBdr>
                <w:top w:val="none" w:sz="0" w:space="0" w:color="auto"/>
                <w:left w:val="none" w:sz="0" w:space="0" w:color="auto"/>
                <w:bottom w:val="none" w:sz="0" w:space="0" w:color="auto"/>
                <w:right w:val="none" w:sz="0" w:space="0" w:color="auto"/>
              </w:divBdr>
            </w:div>
            <w:div w:id="1512641953">
              <w:marLeft w:val="0"/>
              <w:marRight w:val="0"/>
              <w:marTop w:val="0"/>
              <w:marBottom w:val="0"/>
              <w:divBdr>
                <w:top w:val="none" w:sz="0" w:space="0" w:color="auto"/>
                <w:left w:val="none" w:sz="0" w:space="0" w:color="auto"/>
                <w:bottom w:val="none" w:sz="0" w:space="0" w:color="auto"/>
                <w:right w:val="none" w:sz="0" w:space="0" w:color="auto"/>
              </w:divBdr>
            </w:div>
            <w:div w:id="1546335140">
              <w:marLeft w:val="0"/>
              <w:marRight w:val="0"/>
              <w:marTop w:val="0"/>
              <w:marBottom w:val="0"/>
              <w:divBdr>
                <w:top w:val="none" w:sz="0" w:space="0" w:color="auto"/>
                <w:left w:val="none" w:sz="0" w:space="0" w:color="auto"/>
                <w:bottom w:val="none" w:sz="0" w:space="0" w:color="auto"/>
                <w:right w:val="none" w:sz="0" w:space="0" w:color="auto"/>
              </w:divBdr>
            </w:div>
            <w:div w:id="1640381343">
              <w:marLeft w:val="0"/>
              <w:marRight w:val="0"/>
              <w:marTop w:val="0"/>
              <w:marBottom w:val="0"/>
              <w:divBdr>
                <w:top w:val="none" w:sz="0" w:space="0" w:color="auto"/>
                <w:left w:val="none" w:sz="0" w:space="0" w:color="auto"/>
                <w:bottom w:val="none" w:sz="0" w:space="0" w:color="auto"/>
                <w:right w:val="none" w:sz="0" w:space="0" w:color="auto"/>
              </w:divBdr>
            </w:div>
            <w:div w:id="1664701214">
              <w:marLeft w:val="0"/>
              <w:marRight w:val="0"/>
              <w:marTop w:val="0"/>
              <w:marBottom w:val="0"/>
              <w:divBdr>
                <w:top w:val="none" w:sz="0" w:space="0" w:color="auto"/>
                <w:left w:val="none" w:sz="0" w:space="0" w:color="auto"/>
                <w:bottom w:val="none" w:sz="0" w:space="0" w:color="auto"/>
                <w:right w:val="none" w:sz="0" w:space="0" w:color="auto"/>
              </w:divBdr>
            </w:div>
            <w:div w:id="1727029722">
              <w:marLeft w:val="0"/>
              <w:marRight w:val="0"/>
              <w:marTop w:val="0"/>
              <w:marBottom w:val="0"/>
              <w:divBdr>
                <w:top w:val="none" w:sz="0" w:space="0" w:color="auto"/>
                <w:left w:val="none" w:sz="0" w:space="0" w:color="auto"/>
                <w:bottom w:val="none" w:sz="0" w:space="0" w:color="auto"/>
                <w:right w:val="none" w:sz="0" w:space="0" w:color="auto"/>
              </w:divBdr>
            </w:div>
            <w:div w:id="1751657846">
              <w:marLeft w:val="0"/>
              <w:marRight w:val="0"/>
              <w:marTop w:val="0"/>
              <w:marBottom w:val="0"/>
              <w:divBdr>
                <w:top w:val="none" w:sz="0" w:space="0" w:color="auto"/>
                <w:left w:val="none" w:sz="0" w:space="0" w:color="auto"/>
                <w:bottom w:val="none" w:sz="0" w:space="0" w:color="auto"/>
                <w:right w:val="none" w:sz="0" w:space="0" w:color="auto"/>
              </w:divBdr>
            </w:div>
            <w:div w:id="1814251680">
              <w:marLeft w:val="0"/>
              <w:marRight w:val="0"/>
              <w:marTop w:val="0"/>
              <w:marBottom w:val="0"/>
              <w:divBdr>
                <w:top w:val="none" w:sz="0" w:space="0" w:color="auto"/>
                <w:left w:val="none" w:sz="0" w:space="0" w:color="auto"/>
                <w:bottom w:val="none" w:sz="0" w:space="0" w:color="auto"/>
                <w:right w:val="none" w:sz="0" w:space="0" w:color="auto"/>
              </w:divBdr>
            </w:div>
            <w:div w:id="1912887350">
              <w:marLeft w:val="0"/>
              <w:marRight w:val="0"/>
              <w:marTop w:val="0"/>
              <w:marBottom w:val="0"/>
              <w:divBdr>
                <w:top w:val="none" w:sz="0" w:space="0" w:color="auto"/>
                <w:left w:val="none" w:sz="0" w:space="0" w:color="auto"/>
                <w:bottom w:val="none" w:sz="0" w:space="0" w:color="auto"/>
                <w:right w:val="none" w:sz="0" w:space="0" w:color="auto"/>
              </w:divBdr>
            </w:div>
            <w:div w:id="1963532951">
              <w:marLeft w:val="0"/>
              <w:marRight w:val="0"/>
              <w:marTop w:val="0"/>
              <w:marBottom w:val="0"/>
              <w:divBdr>
                <w:top w:val="none" w:sz="0" w:space="0" w:color="auto"/>
                <w:left w:val="none" w:sz="0" w:space="0" w:color="auto"/>
                <w:bottom w:val="none" w:sz="0" w:space="0" w:color="auto"/>
                <w:right w:val="none" w:sz="0" w:space="0" w:color="auto"/>
              </w:divBdr>
            </w:div>
            <w:div w:id="1965501485">
              <w:marLeft w:val="0"/>
              <w:marRight w:val="0"/>
              <w:marTop w:val="0"/>
              <w:marBottom w:val="0"/>
              <w:divBdr>
                <w:top w:val="none" w:sz="0" w:space="0" w:color="auto"/>
                <w:left w:val="none" w:sz="0" w:space="0" w:color="auto"/>
                <w:bottom w:val="none" w:sz="0" w:space="0" w:color="auto"/>
                <w:right w:val="none" w:sz="0" w:space="0" w:color="auto"/>
              </w:divBdr>
            </w:div>
            <w:div w:id="2061130442">
              <w:marLeft w:val="0"/>
              <w:marRight w:val="0"/>
              <w:marTop w:val="0"/>
              <w:marBottom w:val="0"/>
              <w:divBdr>
                <w:top w:val="none" w:sz="0" w:space="0" w:color="auto"/>
                <w:left w:val="none" w:sz="0" w:space="0" w:color="auto"/>
                <w:bottom w:val="none" w:sz="0" w:space="0" w:color="auto"/>
                <w:right w:val="none" w:sz="0" w:space="0" w:color="auto"/>
              </w:divBdr>
            </w:div>
            <w:div w:id="2076201800">
              <w:marLeft w:val="0"/>
              <w:marRight w:val="0"/>
              <w:marTop w:val="0"/>
              <w:marBottom w:val="0"/>
              <w:divBdr>
                <w:top w:val="none" w:sz="0" w:space="0" w:color="auto"/>
                <w:left w:val="none" w:sz="0" w:space="0" w:color="auto"/>
                <w:bottom w:val="none" w:sz="0" w:space="0" w:color="auto"/>
                <w:right w:val="none" w:sz="0" w:space="0" w:color="auto"/>
              </w:divBdr>
            </w:div>
            <w:div w:id="21132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9950">
      <w:bodyDiv w:val="1"/>
      <w:marLeft w:val="0"/>
      <w:marRight w:val="0"/>
      <w:marTop w:val="0"/>
      <w:marBottom w:val="0"/>
      <w:divBdr>
        <w:top w:val="none" w:sz="0" w:space="0" w:color="auto"/>
        <w:left w:val="none" w:sz="0" w:space="0" w:color="auto"/>
        <w:bottom w:val="none" w:sz="0" w:space="0" w:color="auto"/>
        <w:right w:val="none" w:sz="0" w:space="0" w:color="auto"/>
      </w:divBdr>
    </w:div>
    <w:div w:id="986083048">
      <w:bodyDiv w:val="1"/>
      <w:marLeft w:val="0"/>
      <w:marRight w:val="0"/>
      <w:marTop w:val="0"/>
      <w:marBottom w:val="0"/>
      <w:divBdr>
        <w:top w:val="none" w:sz="0" w:space="0" w:color="auto"/>
        <w:left w:val="none" w:sz="0" w:space="0" w:color="auto"/>
        <w:bottom w:val="none" w:sz="0" w:space="0" w:color="auto"/>
        <w:right w:val="none" w:sz="0" w:space="0" w:color="auto"/>
      </w:divBdr>
    </w:div>
    <w:div w:id="986131121">
      <w:bodyDiv w:val="1"/>
      <w:marLeft w:val="0"/>
      <w:marRight w:val="0"/>
      <w:marTop w:val="0"/>
      <w:marBottom w:val="0"/>
      <w:divBdr>
        <w:top w:val="none" w:sz="0" w:space="0" w:color="auto"/>
        <w:left w:val="none" w:sz="0" w:space="0" w:color="auto"/>
        <w:bottom w:val="none" w:sz="0" w:space="0" w:color="auto"/>
        <w:right w:val="none" w:sz="0" w:space="0" w:color="auto"/>
      </w:divBdr>
    </w:div>
    <w:div w:id="986470031">
      <w:bodyDiv w:val="1"/>
      <w:marLeft w:val="0"/>
      <w:marRight w:val="0"/>
      <w:marTop w:val="0"/>
      <w:marBottom w:val="0"/>
      <w:divBdr>
        <w:top w:val="none" w:sz="0" w:space="0" w:color="auto"/>
        <w:left w:val="none" w:sz="0" w:space="0" w:color="auto"/>
        <w:bottom w:val="none" w:sz="0" w:space="0" w:color="auto"/>
        <w:right w:val="none" w:sz="0" w:space="0" w:color="auto"/>
      </w:divBdr>
    </w:div>
    <w:div w:id="986663296">
      <w:bodyDiv w:val="1"/>
      <w:marLeft w:val="0"/>
      <w:marRight w:val="0"/>
      <w:marTop w:val="0"/>
      <w:marBottom w:val="0"/>
      <w:divBdr>
        <w:top w:val="none" w:sz="0" w:space="0" w:color="auto"/>
        <w:left w:val="none" w:sz="0" w:space="0" w:color="auto"/>
        <w:bottom w:val="none" w:sz="0" w:space="0" w:color="auto"/>
        <w:right w:val="none" w:sz="0" w:space="0" w:color="auto"/>
      </w:divBdr>
    </w:div>
    <w:div w:id="986780142">
      <w:bodyDiv w:val="1"/>
      <w:marLeft w:val="0"/>
      <w:marRight w:val="0"/>
      <w:marTop w:val="0"/>
      <w:marBottom w:val="0"/>
      <w:divBdr>
        <w:top w:val="none" w:sz="0" w:space="0" w:color="auto"/>
        <w:left w:val="none" w:sz="0" w:space="0" w:color="auto"/>
        <w:bottom w:val="none" w:sz="0" w:space="0" w:color="auto"/>
        <w:right w:val="none" w:sz="0" w:space="0" w:color="auto"/>
      </w:divBdr>
    </w:div>
    <w:div w:id="986786704">
      <w:bodyDiv w:val="1"/>
      <w:marLeft w:val="0"/>
      <w:marRight w:val="0"/>
      <w:marTop w:val="0"/>
      <w:marBottom w:val="0"/>
      <w:divBdr>
        <w:top w:val="none" w:sz="0" w:space="0" w:color="auto"/>
        <w:left w:val="none" w:sz="0" w:space="0" w:color="auto"/>
        <w:bottom w:val="none" w:sz="0" w:space="0" w:color="auto"/>
        <w:right w:val="none" w:sz="0" w:space="0" w:color="auto"/>
      </w:divBdr>
    </w:div>
    <w:div w:id="986980880">
      <w:bodyDiv w:val="1"/>
      <w:marLeft w:val="0"/>
      <w:marRight w:val="0"/>
      <w:marTop w:val="0"/>
      <w:marBottom w:val="0"/>
      <w:divBdr>
        <w:top w:val="none" w:sz="0" w:space="0" w:color="auto"/>
        <w:left w:val="none" w:sz="0" w:space="0" w:color="auto"/>
        <w:bottom w:val="none" w:sz="0" w:space="0" w:color="auto"/>
        <w:right w:val="none" w:sz="0" w:space="0" w:color="auto"/>
      </w:divBdr>
    </w:div>
    <w:div w:id="987170274">
      <w:bodyDiv w:val="1"/>
      <w:marLeft w:val="0"/>
      <w:marRight w:val="0"/>
      <w:marTop w:val="0"/>
      <w:marBottom w:val="0"/>
      <w:divBdr>
        <w:top w:val="none" w:sz="0" w:space="0" w:color="auto"/>
        <w:left w:val="none" w:sz="0" w:space="0" w:color="auto"/>
        <w:bottom w:val="none" w:sz="0" w:space="0" w:color="auto"/>
        <w:right w:val="none" w:sz="0" w:space="0" w:color="auto"/>
      </w:divBdr>
    </w:div>
    <w:div w:id="987246834">
      <w:bodyDiv w:val="1"/>
      <w:marLeft w:val="0"/>
      <w:marRight w:val="0"/>
      <w:marTop w:val="0"/>
      <w:marBottom w:val="0"/>
      <w:divBdr>
        <w:top w:val="none" w:sz="0" w:space="0" w:color="auto"/>
        <w:left w:val="none" w:sz="0" w:space="0" w:color="auto"/>
        <w:bottom w:val="none" w:sz="0" w:space="0" w:color="auto"/>
        <w:right w:val="none" w:sz="0" w:space="0" w:color="auto"/>
      </w:divBdr>
    </w:div>
    <w:div w:id="987593253">
      <w:bodyDiv w:val="1"/>
      <w:marLeft w:val="0"/>
      <w:marRight w:val="0"/>
      <w:marTop w:val="0"/>
      <w:marBottom w:val="0"/>
      <w:divBdr>
        <w:top w:val="none" w:sz="0" w:space="0" w:color="auto"/>
        <w:left w:val="none" w:sz="0" w:space="0" w:color="auto"/>
        <w:bottom w:val="none" w:sz="0" w:space="0" w:color="auto"/>
        <w:right w:val="none" w:sz="0" w:space="0" w:color="auto"/>
      </w:divBdr>
    </w:div>
    <w:div w:id="987856184">
      <w:bodyDiv w:val="1"/>
      <w:marLeft w:val="0"/>
      <w:marRight w:val="0"/>
      <w:marTop w:val="0"/>
      <w:marBottom w:val="0"/>
      <w:divBdr>
        <w:top w:val="none" w:sz="0" w:space="0" w:color="auto"/>
        <w:left w:val="none" w:sz="0" w:space="0" w:color="auto"/>
        <w:bottom w:val="none" w:sz="0" w:space="0" w:color="auto"/>
        <w:right w:val="none" w:sz="0" w:space="0" w:color="auto"/>
      </w:divBdr>
    </w:div>
    <w:div w:id="987897771">
      <w:bodyDiv w:val="1"/>
      <w:marLeft w:val="0"/>
      <w:marRight w:val="0"/>
      <w:marTop w:val="0"/>
      <w:marBottom w:val="0"/>
      <w:divBdr>
        <w:top w:val="none" w:sz="0" w:space="0" w:color="auto"/>
        <w:left w:val="none" w:sz="0" w:space="0" w:color="auto"/>
        <w:bottom w:val="none" w:sz="0" w:space="0" w:color="auto"/>
        <w:right w:val="none" w:sz="0" w:space="0" w:color="auto"/>
      </w:divBdr>
    </w:div>
    <w:div w:id="987976052">
      <w:bodyDiv w:val="1"/>
      <w:marLeft w:val="0"/>
      <w:marRight w:val="0"/>
      <w:marTop w:val="0"/>
      <w:marBottom w:val="0"/>
      <w:divBdr>
        <w:top w:val="none" w:sz="0" w:space="0" w:color="auto"/>
        <w:left w:val="none" w:sz="0" w:space="0" w:color="auto"/>
        <w:bottom w:val="none" w:sz="0" w:space="0" w:color="auto"/>
        <w:right w:val="none" w:sz="0" w:space="0" w:color="auto"/>
      </w:divBdr>
    </w:div>
    <w:div w:id="988249811">
      <w:bodyDiv w:val="1"/>
      <w:marLeft w:val="0"/>
      <w:marRight w:val="0"/>
      <w:marTop w:val="0"/>
      <w:marBottom w:val="0"/>
      <w:divBdr>
        <w:top w:val="none" w:sz="0" w:space="0" w:color="auto"/>
        <w:left w:val="none" w:sz="0" w:space="0" w:color="auto"/>
        <w:bottom w:val="none" w:sz="0" w:space="0" w:color="auto"/>
        <w:right w:val="none" w:sz="0" w:space="0" w:color="auto"/>
      </w:divBdr>
    </w:div>
    <w:div w:id="988483972">
      <w:bodyDiv w:val="1"/>
      <w:marLeft w:val="0"/>
      <w:marRight w:val="0"/>
      <w:marTop w:val="0"/>
      <w:marBottom w:val="0"/>
      <w:divBdr>
        <w:top w:val="none" w:sz="0" w:space="0" w:color="auto"/>
        <w:left w:val="none" w:sz="0" w:space="0" w:color="auto"/>
        <w:bottom w:val="none" w:sz="0" w:space="0" w:color="auto"/>
        <w:right w:val="none" w:sz="0" w:space="0" w:color="auto"/>
      </w:divBdr>
    </w:div>
    <w:div w:id="988561703">
      <w:bodyDiv w:val="1"/>
      <w:marLeft w:val="0"/>
      <w:marRight w:val="0"/>
      <w:marTop w:val="0"/>
      <w:marBottom w:val="0"/>
      <w:divBdr>
        <w:top w:val="none" w:sz="0" w:space="0" w:color="auto"/>
        <w:left w:val="none" w:sz="0" w:space="0" w:color="auto"/>
        <w:bottom w:val="none" w:sz="0" w:space="0" w:color="auto"/>
        <w:right w:val="none" w:sz="0" w:space="0" w:color="auto"/>
      </w:divBdr>
    </w:div>
    <w:div w:id="988703718">
      <w:bodyDiv w:val="1"/>
      <w:marLeft w:val="0"/>
      <w:marRight w:val="0"/>
      <w:marTop w:val="0"/>
      <w:marBottom w:val="0"/>
      <w:divBdr>
        <w:top w:val="none" w:sz="0" w:space="0" w:color="auto"/>
        <w:left w:val="none" w:sz="0" w:space="0" w:color="auto"/>
        <w:bottom w:val="none" w:sz="0" w:space="0" w:color="auto"/>
        <w:right w:val="none" w:sz="0" w:space="0" w:color="auto"/>
      </w:divBdr>
    </w:div>
    <w:div w:id="989140629">
      <w:bodyDiv w:val="1"/>
      <w:marLeft w:val="0"/>
      <w:marRight w:val="0"/>
      <w:marTop w:val="0"/>
      <w:marBottom w:val="0"/>
      <w:divBdr>
        <w:top w:val="none" w:sz="0" w:space="0" w:color="auto"/>
        <w:left w:val="none" w:sz="0" w:space="0" w:color="auto"/>
        <w:bottom w:val="none" w:sz="0" w:space="0" w:color="auto"/>
        <w:right w:val="none" w:sz="0" w:space="0" w:color="auto"/>
      </w:divBdr>
    </w:div>
    <w:div w:id="989407788">
      <w:bodyDiv w:val="1"/>
      <w:marLeft w:val="0"/>
      <w:marRight w:val="0"/>
      <w:marTop w:val="0"/>
      <w:marBottom w:val="0"/>
      <w:divBdr>
        <w:top w:val="none" w:sz="0" w:space="0" w:color="auto"/>
        <w:left w:val="none" w:sz="0" w:space="0" w:color="auto"/>
        <w:bottom w:val="none" w:sz="0" w:space="0" w:color="auto"/>
        <w:right w:val="none" w:sz="0" w:space="0" w:color="auto"/>
      </w:divBdr>
    </w:div>
    <w:div w:id="990016147">
      <w:bodyDiv w:val="1"/>
      <w:marLeft w:val="0"/>
      <w:marRight w:val="0"/>
      <w:marTop w:val="0"/>
      <w:marBottom w:val="0"/>
      <w:divBdr>
        <w:top w:val="none" w:sz="0" w:space="0" w:color="auto"/>
        <w:left w:val="none" w:sz="0" w:space="0" w:color="auto"/>
        <w:bottom w:val="none" w:sz="0" w:space="0" w:color="auto"/>
        <w:right w:val="none" w:sz="0" w:space="0" w:color="auto"/>
      </w:divBdr>
    </w:div>
    <w:div w:id="990132259">
      <w:bodyDiv w:val="1"/>
      <w:marLeft w:val="0"/>
      <w:marRight w:val="0"/>
      <w:marTop w:val="0"/>
      <w:marBottom w:val="0"/>
      <w:divBdr>
        <w:top w:val="none" w:sz="0" w:space="0" w:color="auto"/>
        <w:left w:val="none" w:sz="0" w:space="0" w:color="auto"/>
        <w:bottom w:val="none" w:sz="0" w:space="0" w:color="auto"/>
        <w:right w:val="none" w:sz="0" w:space="0" w:color="auto"/>
      </w:divBdr>
    </w:div>
    <w:div w:id="990214494">
      <w:bodyDiv w:val="1"/>
      <w:marLeft w:val="0"/>
      <w:marRight w:val="0"/>
      <w:marTop w:val="0"/>
      <w:marBottom w:val="0"/>
      <w:divBdr>
        <w:top w:val="none" w:sz="0" w:space="0" w:color="auto"/>
        <w:left w:val="none" w:sz="0" w:space="0" w:color="auto"/>
        <w:bottom w:val="none" w:sz="0" w:space="0" w:color="auto"/>
        <w:right w:val="none" w:sz="0" w:space="0" w:color="auto"/>
      </w:divBdr>
    </w:div>
    <w:div w:id="990255880">
      <w:bodyDiv w:val="1"/>
      <w:marLeft w:val="0"/>
      <w:marRight w:val="0"/>
      <w:marTop w:val="0"/>
      <w:marBottom w:val="0"/>
      <w:divBdr>
        <w:top w:val="none" w:sz="0" w:space="0" w:color="auto"/>
        <w:left w:val="none" w:sz="0" w:space="0" w:color="auto"/>
        <w:bottom w:val="none" w:sz="0" w:space="0" w:color="auto"/>
        <w:right w:val="none" w:sz="0" w:space="0" w:color="auto"/>
      </w:divBdr>
    </w:div>
    <w:div w:id="990599832">
      <w:bodyDiv w:val="1"/>
      <w:marLeft w:val="0"/>
      <w:marRight w:val="0"/>
      <w:marTop w:val="0"/>
      <w:marBottom w:val="0"/>
      <w:divBdr>
        <w:top w:val="none" w:sz="0" w:space="0" w:color="auto"/>
        <w:left w:val="none" w:sz="0" w:space="0" w:color="auto"/>
        <w:bottom w:val="none" w:sz="0" w:space="0" w:color="auto"/>
        <w:right w:val="none" w:sz="0" w:space="0" w:color="auto"/>
      </w:divBdr>
    </w:div>
    <w:div w:id="991130827">
      <w:bodyDiv w:val="1"/>
      <w:marLeft w:val="0"/>
      <w:marRight w:val="0"/>
      <w:marTop w:val="0"/>
      <w:marBottom w:val="0"/>
      <w:divBdr>
        <w:top w:val="none" w:sz="0" w:space="0" w:color="auto"/>
        <w:left w:val="none" w:sz="0" w:space="0" w:color="auto"/>
        <w:bottom w:val="none" w:sz="0" w:space="0" w:color="auto"/>
        <w:right w:val="none" w:sz="0" w:space="0" w:color="auto"/>
      </w:divBdr>
    </w:div>
    <w:div w:id="991833334">
      <w:bodyDiv w:val="1"/>
      <w:marLeft w:val="0"/>
      <w:marRight w:val="0"/>
      <w:marTop w:val="0"/>
      <w:marBottom w:val="0"/>
      <w:divBdr>
        <w:top w:val="none" w:sz="0" w:space="0" w:color="auto"/>
        <w:left w:val="none" w:sz="0" w:space="0" w:color="auto"/>
        <w:bottom w:val="none" w:sz="0" w:space="0" w:color="auto"/>
        <w:right w:val="none" w:sz="0" w:space="0" w:color="auto"/>
      </w:divBdr>
    </w:div>
    <w:div w:id="992443699">
      <w:bodyDiv w:val="1"/>
      <w:marLeft w:val="0"/>
      <w:marRight w:val="0"/>
      <w:marTop w:val="0"/>
      <w:marBottom w:val="0"/>
      <w:divBdr>
        <w:top w:val="none" w:sz="0" w:space="0" w:color="auto"/>
        <w:left w:val="none" w:sz="0" w:space="0" w:color="auto"/>
        <w:bottom w:val="none" w:sz="0" w:space="0" w:color="auto"/>
        <w:right w:val="none" w:sz="0" w:space="0" w:color="auto"/>
      </w:divBdr>
    </w:div>
    <w:div w:id="992484056">
      <w:bodyDiv w:val="1"/>
      <w:marLeft w:val="0"/>
      <w:marRight w:val="0"/>
      <w:marTop w:val="0"/>
      <w:marBottom w:val="0"/>
      <w:divBdr>
        <w:top w:val="none" w:sz="0" w:space="0" w:color="auto"/>
        <w:left w:val="none" w:sz="0" w:space="0" w:color="auto"/>
        <w:bottom w:val="none" w:sz="0" w:space="0" w:color="auto"/>
        <w:right w:val="none" w:sz="0" w:space="0" w:color="auto"/>
      </w:divBdr>
    </w:div>
    <w:div w:id="992484549">
      <w:bodyDiv w:val="1"/>
      <w:marLeft w:val="0"/>
      <w:marRight w:val="0"/>
      <w:marTop w:val="0"/>
      <w:marBottom w:val="0"/>
      <w:divBdr>
        <w:top w:val="none" w:sz="0" w:space="0" w:color="auto"/>
        <w:left w:val="none" w:sz="0" w:space="0" w:color="auto"/>
        <w:bottom w:val="none" w:sz="0" w:space="0" w:color="auto"/>
        <w:right w:val="none" w:sz="0" w:space="0" w:color="auto"/>
      </w:divBdr>
    </w:div>
    <w:div w:id="992567666">
      <w:bodyDiv w:val="1"/>
      <w:marLeft w:val="0"/>
      <w:marRight w:val="0"/>
      <w:marTop w:val="0"/>
      <w:marBottom w:val="0"/>
      <w:divBdr>
        <w:top w:val="none" w:sz="0" w:space="0" w:color="auto"/>
        <w:left w:val="none" w:sz="0" w:space="0" w:color="auto"/>
        <w:bottom w:val="none" w:sz="0" w:space="0" w:color="auto"/>
        <w:right w:val="none" w:sz="0" w:space="0" w:color="auto"/>
      </w:divBdr>
    </w:div>
    <w:div w:id="992872832">
      <w:bodyDiv w:val="1"/>
      <w:marLeft w:val="0"/>
      <w:marRight w:val="0"/>
      <w:marTop w:val="0"/>
      <w:marBottom w:val="0"/>
      <w:divBdr>
        <w:top w:val="none" w:sz="0" w:space="0" w:color="auto"/>
        <w:left w:val="none" w:sz="0" w:space="0" w:color="auto"/>
        <w:bottom w:val="none" w:sz="0" w:space="0" w:color="auto"/>
        <w:right w:val="none" w:sz="0" w:space="0" w:color="auto"/>
      </w:divBdr>
    </w:div>
    <w:div w:id="992946215">
      <w:bodyDiv w:val="1"/>
      <w:marLeft w:val="0"/>
      <w:marRight w:val="0"/>
      <w:marTop w:val="0"/>
      <w:marBottom w:val="0"/>
      <w:divBdr>
        <w:top w:val="none" w:sz="0" w:space="0" w:color="auto"/>
        <w:left w:val="none" w:sz="0" w:space="0" w:color="auto"/>
        <w:bottom w:val="none" w:sz="0" w:space="0" w:color="auto"/>
        <w:right w:val="none" w:sz="0" w:space="0" w:color="auto"/>
      </w:divBdr>
    </w:div>
    <w:div w:id="993098528">
      <w:bodyDiv w:val="1"/>
      <w:marLeft w:val="0"/>
      <w:marRight w:val="0"/>
      <w:marTop w:val="0"/>
      <w:marBottom w:val="0"/>
      <w:divBdr>
        <w:top w:val="none" w:sz="0" w:space="0" w:color="auto"/>
        <w:left w:val="none" w:sz="0" w:space="0" w:color="auto"/>
        <w:bottom w:val="none" w:sz="0" w:space="0" w:color="auto"/>
        <w:right w:val="none" w:sz="0" w:space="0" w:color="auto"/>
      </w:divBdr>
    </w:div>
    <w:div w:id="993140084">
      <w:bodyDiv w:val="1"/>
      <w:marLeft w:val="0"/>
      <w:marRight w:val="0"/>
      <w:marTop w:val="0"/>
      <w:marBottom w:val="0"/>
      <w:divBdr>
        <w:top w:val="none" w:sz="0" w:space="0" w:color="auto"/>
        <w:left w:val="none" w:sz="0" w:space="0" w:color="auto"/>
        <w:bottom w:val="none" w:sz="0" w:space="0" w:color="auto"/>
        <w:right w:val="none" w:sz="0" w:space="0" w:color="auto"/>
      </w:divBdr>
    </w:div>
    <w:div w:id="993417321">
      <w:bodyDiv w:val="1"/>
      <w:marLeft w:val="0"/>
      <w:marRight w:val="0"/>
      <w:marTop w:val="0"/>
      <w:marBottom w:val="0"/>
      <w:divBdr>
        <w:top w:val="none" w:sz="0" w:space="0" w:color="auto"/>
        <w:left w:val="none" w:sz="0" w:space="0" w:color="auto"/>
        <w:bottom w:val="none" w:sz="0" w:space="0" w:color="auto"/>
        <w:right w:val="none" w:sz="0" w:space="0" w:color="auto"/>
      </w:divBdr>
    </w:div>
    <w:div w:id="994065431">
      <w:bodyDiv w:val="1"/>
      <w:marLeft w:val="0"/>
      <w:marRight w:val="0"/>
      <w:marTop w:val="0"/>
      <w:marBottom w:val="0"/>
      <w:divBdr>
        <w:top w:val="none" w:sz="0" w:space="0" w:color="auto"/>
        <w:left w:val="none" w:sz="0" w:space="0" w:color="auto"/>
        <w:bottom w:val="none" w:sz="0" w:space="0" w:color="auto"/>
        <w:right w:val="none" w:sz="0" w:space="0" w:color="auto"/>
      </w:divBdr>
    </w:div>
    <w:div w:id="994532857">
      <w:bodyDiv w:val="1"/>
      <w:marLeft w:val="0"/>
      <w:marRight w:val="0"/>
      <w:marTop w:val="0"/>
      <w:marBottom w:val="0"/>
      <w:divBdr>
        <w:top w:val="none" w:sz="0" w:space="0" w:color="auto"/>
        <w:left w:val="none" w:sz="0" w:space="0" w:color="auto"/>
        <w:bottom w:val="none" w:sz="0" w:space="0" w:color="auto"/>
        <w:right w:val="none" w:sz="0" w:space="0" w:color="auto"/>
      </w:divBdr>
    </w:div>
    <w:div w:id="994727927">
      <w:bodyDiv w:val="1"/>
      <w:marLeft w:val="0"/>
      <w:marRight w:val="0"/>
      <w:marTop w:val="0"/>
      <w:marBottom w:val="0"/>
      <w:divBdr>
        <w:top w:val="none" w:sz="0" w:space="0" w:color="auto"/>
        <w:left w:val="none" w:sz="0" w:space="0" w:color="auto"/>
        <w:bottom w:val="none" w:sz="0" w:space="0" w:color="auto"/>
        <w:right w:val="none" w:sz="0" w:space="0" w:color="auto"/>
      </w:divBdr>
    </w:div>
    <w:div w:id="994794272">
      <w:bodyDiv w:val="1"/>
      <w:marLeft w:val="0"/>
      <w:marRight w:val="0"/>
      <w:marTop w:val="0"/>
      <w:marBottom w:val="0"/>
      <w:divBdr>
        <w:top w:val="none" w:sz="0" w:space="0" w:color="auto"/>
        <w:left w:val="none" w:sz="0" w:space="0" w:color="auto"/>
        <w:bottom w:val="none" w:sz="0" w:space="0" w:color="auto"/>
        <w:right w:val="none" w:sz="0" w:space="0" w:color="auto"/>
      </w:divBdr>
    </w:div>
    <w:div w:id="995108660">
      <w:bodyDiv w:val="1"/>
      <w:marLeft w:val="0"/>
      <w:marRight w:val="0"/>
      <w:marTop w:val="0"/>
      <w:marBottom w:val="0"/>
      <w:divBdr>
        <w:top w:val="none" w:sz="0" w:space="0" w:color="auto"/>
        <w:left w:val="none" w:sz="0" w:space="0" w:color="auto"/>
        <w:bottom w:val="none" w:sz="0" w:space="0" w:color="auto"/>
        <w:right w:val="none" w:sz="0" w:space="0" w:color="auto"/>
      </w:divBdr>
    </w:div>
    <w:div w:id="995110118">
      <w:bodyDiv w:val="1"/>
      <w:marLeft w:val="0"/>
      <w:marRight w:val="0"/>
      <w:marTop w:val="0"/>
      <w:marBottom w:val="0"/>
      <w:divBdr>
        <w:top w:val="none" w:sz="0" w:space="0" w:color="auto"/>
        <w:left w:val="none" w:sz="0" w:space="0" w:color="auto"/>
        <w:bottom w:val="none" w:sz="0" w:space="0" w:color="auto"/>
        <w:right w:val="none" w:sz="0" w:space="0" w:color="auto"/>
      </w:divBdr>
    </w:div>
    <w:div w:id="995450239">
      <w:bodyDiv w:val="1"/>
      <w:marLeft w:val="0"/>
      <w:marRight w:val="0"/>
      <w:marTop w:val="0"/>
      <w:marBottom w:val="0"/>
      <w:divBdr>
        <w:top w:val="none" w:sz="0" w:space="0" w:color="auto"/>
        <w:left w:val="none" w:sz="0" w:space="0" w:color="auto"/>
        <w:bottom w:val="none" w:sz="0" w:space="0" w:color="auto"/>
        <w:right w:val="none" w:sz="0" w:space="0" w:color="auto"/>
      </w:divBdr>
    </w:div>
    <w:div w:id="995450709">
      <w:bodyDiv w:val="1"/>
      <w:marLeft w:val="0"/>
      <w:marRight w:val="0"/>
      <w:marTop w:val="0"/>
      <w:marBottom w:val="0"/>
      <w:divBdr>
        <w:top w:val="none" w:sz="0" w:space="0" w:color="auto"/>
        <w:left w:val="none" w:sz="0" w:space="0" w:color="auto"/>
        <w:bottom w:val="none" w:sz="0" w:space="0" w:color="auto"/>
        <w:right w:val="none" w:sz="0" w:space="0" w:color="auto"/>
      </w:divBdr>
    </w:div>
    <w:div w:id="995693275">
      <w:bodyDiv w:val="1"/>
      <w:marLeft w:val="0"/>
      <w:marRight w:val="0"/>
      <w:marTop w:val="0"/>
      <w:marBottom w:val="0"/>
      <w:divBdr>
        <w:top w:val="none" w:sz="0" w:space="0" w:color="auto"/>
        <w:left w:val="none" w:sz="0" w:space="0" w:color="auto"/>
        <w:bottom w:val="none" w:sz="0" w:space="0" w:color="auto"/>
        <w:right w:val="none" w:sz="0" w:space="0" w:color="auto"/>
      </w:divBdr>
    </w:div>
    <w:div w:id="995767406">
      <w:bodyDiv w:val="1"/>
      <w:marLeft w:val="0"/>
      <w:marRight w:val="0"/>
      <w:marTop w:val="0"/>
      <w:marBottom w:val="0"/>
      <w:divBdr>
        <w:top w:val="none" w:sz="0" w:space="0" w:color="auto"/>
        <w:left w:val="none" w:sz="0" w:space="0" w:color="auto"/>
        <w:bottom w:val="none" w:sz="0" w:space="0" w:color="auto"/>
        <w:right w:val="none" w:sz="0" w:space="0" w:color="auto"/>
      </w:divBdr>
    </w:div>
    <w:div w:id="995955981">
      <w:bodyDiv w:val="1"/>
      <w:marLeft w:val="0"/>
      <w:marRight w:val="0"/>
      <w:marTop w:val="0"/>
      <w:marBottom w:val="0"/>
      <w:divBdr>
        <w:top w:val="none" w:sz="0" w:space="0" w:color="auto"/>
        <w:left w:val="none" w:sz="0" w:space="0" w:color="auto"/>
        <w:bottom w:val="none" w:sz="0" w:space="0" w:color="auto"/>
        <w:right w:val="none" w:sz="0" w:space="0" w:color="auto"/>
      </w:divBdr>
    </w:div>
    <w:div w:id="996032418">
      <w:bodyDiv w:val="1"/>
      <w:marLeft w:val="0"/>
      <w:marRight w:val="0"/>
      <w:marTop w:val="0"/>
      <w:marBottom w:val="0"/>
      <w:divBdr>
        <w:top w:val="none" w:sz="0" w:space="0" w:color="auto"/>
        <w:left w:val="none" w:sz="0" w:space="0" w:color="auto"/>
        <w:bottom w:val="none" w:sz="0" w:space="0" w:color="auto"/>
        <w:right w:val="none" w:sz="0" w:space="0" w:color="auto"/>
      </w:divBdr>
    </w:div>
    <w:div w:id="996568057">
      <w:bodyDiv w:val="1"/>
      <w:marLeft w:val="0"/>
      <w:marRight w:val="0"/>
      <w:marTop w:val="0"/>
      <w:marBottom w:val="0"/>
      <w:divBdr>
        <w:top w:val="none" w:sz="0" w:space="0" w:color="auto"/>
        <w:left w:val="none" w:sz="0" w:space="0" w:color="auto"/>
        <w:bottom w:val="none" w:sz="0" w:space="0" w:color="auto"/>
        <w:right w:val="none" w:sz="0" w:space="0" w:color="auto"/>
      </w:divBdr>
    </w:div>
    <w:div w:id="997080266">
      <w:bodyDiv w:val="1"/>
      <w:marLeft w:val="0"/>
      <w:marRight w:val="0"/>
      <w:marTop w:val="0"/>
      <w:marBottom w:val="0"/>
      <w:divBdr>
        <w:top w:val="none" w:sz="0" w:space="0" w:color="auto"/>
        <w:left w:val="none" w:sz="0" w:space="0" w:color="auto"/>
        <w:bottom w:val="none" w:sz="0" w:space="0" w:color="auto"/>
        <w:right w:val="none" w:sz="0" w:space="0" w:color="auto"/>
      </w:divBdr>
    </w:div>
    <w:div w:id="997270100">
      <w:bodyDiv w:val="1"/>
      <w:marLeft w:val="0"/>
      <w:marRight w:val="0"/>
      <w:marTop w:val="0"/>
      <w:marBottom w:val="0"/>
      <w:divBdr>
        <w:top w:val="none" w:sz="0" w:space="0" w:color="auto"/>
        <w:left w:val="none" w:sz="0" w:space="0" w:color="auto"/>
        <w:bottom w:val="none" w:sz="0" w:space="0" w:color="auto"/>
        <w:right w:val="none" w:sz="0" w:space="0" w:color="auto"/>
      </w:divBdr>
    </w:div>
    <w:div w:id="997270463">
      <w:bodyDiv w:val="1"/>
      <w:marLeft w:val="0"/>
      <w:marRight w:val="0"/>
      <w:marTop w:val="0"/>
      <w:marBottom w:val="0"/>
      <w:divBdr>
        <w:top w:val="none" w:sz="0" w:space="0" w:color="auto"/>
        <w:left w:val="none" w:sz="0" w:space="0" w:color="auto"/>
        <w:bottom w:val="none" w:sz="0" w:space="0" w:color="auto"/>
        <w:right w:val="none" w:sz="0" w:space="0" w:color="auto"/>
      </w:divBdr>
    </w:div>
    <w:div w:id="998004538">
      <w:bodyDiv w:val="1"/>
      <w:marLeft w:val="0"/>
      <w:marRight w:val="0"/>
      <w:marTop w:val="0"/>
      <w:marBottom w:val="0"/>
      <w:divBdr>
        <w:top w:val="none" w:sz="0" w:space="0" w:color="auto"/>
        <w:left w:val="none" w:sz="0" w:space="0" w:color="auto"/>
        <w:bottom w:val="none" w:sz="0" w:space="0" w:color="auto"/>
        <w:right w:val="none" w:sz="0" w:space="0" w:color="auto"/>
      </w:divBdr>
    </w:div>
    <w:div w:id="998074963">
      <w:bodyDiv w:val="1"/>
      <w:marLeft w:val="0"/>
      <w:marRight w:val="0"/>
      <w:marTop w:val="0"/>
      <w:marBottom w:val="0"/>
      <w:divBdr>
        <w:top w:val="none" w:sz="0" w:space="0" w:color="auto"/>
        <w:left w:val="none" w:sz="0" w:space="0" w:color="auto"/>
        <w:bottom w:val="none" w:sz="0" w:space="0" w:color="auto"/>
        <w:right w:val="none" w:sz="0" w:space="0" w:color="auto"/>
      </w:divBdr>
    </w:div>
    <w:div w:id="998312870">
      <w:bodyDiv w:val="1"/>
      <w:marLeft w:val="0"/>
      <w:marRight w:val="0"/>
      <w:marTop w:val="0"/>
      <w:marBottom w:val="0"/>
      <w:divBdr>
        <w:top w:val="none" w:sz="0" w:space="0" w:color="auto"/>
        <w:left w:val="none" w:sz="0" w:space="0" w:color="auto"/>
        <w:bottom w:val="none" w:sz="0" w:space="0" w:color="auto"/>
        <w:right w:val="none" w:sz="0" w:space="0" w:color="auto"/>
      </w:divBdr>
    </w:div>
    <w:div w:id="998315042">
      <w:bodyDiv w:val="1"/>
      <w:marLeft w:val="0"/>
      <w:marRight w:val="0"/>
      <w:marTop w:val="0"/>
      <w:marBottom w:val="0"/>
      <w:divBdr>
        <w:top w:val="none" w:sz="0" w:space="0" w:color="auto"/>
        <w:left w:val="none" w:sz="0" w:space="0" w:color="auto"/>
        <w:bottom w:val="none" w:sz="0" w:space="0" w:color="auto"/>
        <w:right w:val="none" w:sz="0" w:space="0" w:color="auto"/>
      </w:divBdr>
    </w:div>
    <w:div w:id="998386304">
      <w:bodyDiv w:val="1"/>
      <w:marLeft w:val="0"/>
      <w:marRight w:val="0"/>
      <w:marTop w:val="0"/>
      <w:marBottom w:val="0"/>
      <w:divBdr>
        <w:top w:val="none" w:sz="0" w:space="0" w:color="auto"/>
        <w:left w:val="none" w:sz="0" w:space="0" w:color="auto"/>
        <w:bottom w:val="none" w:sz="0" w:space="0" w:color="auto"/>
        <w:right w:val="none" w:sz="0" w:space="0" w:color="auto"/>
      </w:divBdr>
    </w:div>
    <w:div w:id="998800956">
      <w:bodyDiv w:val="1"/>
      <w:marLeft w:val="0"/>
      <w:marRight w:val="0"/>
      <w:marTop w:val="0"/>
      <w:marBottom w:val="0"/>
      <w:divBdr>
        <w:top w:val="none" w:sz="0" w:space="0" w:color="auto"/>
        <w:left w:val="none" w:sz="0" w:space="0" w:color="auto"/>
        <w:bottom w:val="none" w:sz="0" w:space="0" w:color="auto"/>
        <w:right w:val="none" w:sz="0" w:space="0" w:color="auto"/>
      </w:divBdr>
    </w:div>
    <w:div w:id="999116490">
      <w:bodyDiv w:val="1"/>
      <w:marLeft w:val="0"/>
      <w:marRight w:val="0"/>
      <w:marTop w:val="0"/>
      <w:marBottom w:val="0"/>
      <w:divBdr>
        <w:top w:val="none" w:sz="0" w:space="0" w:color="auto"/>
        <w:left w:val="none" w:sz="0" w:space="0" w:color="auto"/>
        <w:bottom w:val="none" w:sz="0" w:space="0" w:color="auto"/>
        <w:right w:val="none" w:sz="0" w:space="0" w:color="auto"/>
      </w:divBdr>
    </w:div>
    <w:div w:id="999188687">
      <w:bodyDiv w:val="1"/>
      <w:marLeft w:val="0"/>
      <w:marRight w:val="0"/>
      <w:marTop w:val="0"/>
      <w:marBottom w:val="0"/>
      <w:divBdr>
        <w:top w:val="none" w:sz="0" w:space="0" w:color="auto"/>
        <w:left w:val="none" w:sz="0" w:space="0" w:color="auto"/>
        <w:bottom w:val="none" w:sz="0" w:space="0" w:color="auto"/>
        <w:right w:val="none" w:sz="0" w:space="0" w:color="auto"/>
      </w:divBdr>
    </w:div>
    <w:div w:id="999229977">
      <w:bodyDiv w:val="1"/>
      <w:marLeft w:val="0"/>
      <w:marRight w:val="0"/>
      <w:marTop w:val="0"/>
      <w:marBottom w:val="0"/>
      <w:divBdr>
        <w:top w:val="none" w:sz="0" w:space="0" w:color="auto"/>
        <w:left w:val="none" w:sz="0" w:space="0" w:color="auto"/>
        <w:bottom w:val="none" w:sz="0" w:space="0" w:color="auto"/>
        <w:right w:val="none" w:sz="0" w:space="0" w:color="auto"/>
      </w:divBdr>
    </w:div>
    <w:div w:id="999575685">
      <w:bodyDiv w:val="1"/>
      <w:marLeft w:val="0"/>
      <w:marRight w:val="0"/>
      <w:marTop w:val="0"/>
      <w:marBottom w:val="0"/>
      <w:divBdr>
        <w:top w:val="none" w:sz="0" w:space="0" w:color="auto"/>
        <w:left w:val="none" w:sz="0" w:space="0" w:color="auto"/>
        <w:bottom w:val="none" w:sz="0" w:space="0" w:color="auto"/>
        <w:right w:val="none" w:sz="0" w:space="0" w:color="auto"/>
      </w:divBdr>
    </w:div>
    <w:div w:id="1000280858">
      <w:bodyDiv w:val="1"/>
      <w:marLeft w:val="0"/>
      <w:marRight w:val="0"/>
      <w:marTop w:val="0"/>
      <w:marBottom w:val="0"/>
      <w:divBdr>
        <w:top w:val="none" w:sz="0" w:space="0" w:color="auto"/>
        <w:left w:val="none" w:sz="0" w:space="0" w:color="auto"/>
        <w:bottom w:val="none" w:sz="0" w:space="0" w:color="auto"/>
        <w:right w:val="none" w:sz="0" w:space="0" w:color="auto"/>
      </w:divBdr>
    </w:div>
    <w:div w:id="1000735894">
      <w:bodyDiv w:val="1"/>
      <w:marLeft w:val="0"/>
      <w:marRight w:val="0"/>
      <w:marTop w:val="0"/>
      <w:marBottom w:val="0"/>
      <w:divBdr>
        <w:top w:val="none" w:sz="0" w:space="0" w:color="auto"/>
        <w:left w:val="none" w:sz="0" w:space="0" w:color="auto"/>
        <w:bottom w:val="none" w:sz="0" w:space="0" w:color="auto"/>
        <w:right w:val="none" w:sz="0" w:space="0" w:color="auto"/>
      </w:divBdr>
    </w:div>
    <w:div w:id="1000962276">
      <w:bodyDiv w:val="1"/>
      <w:marLeft w:val="0"/>
      <w:marRight w:val="0"/>
      <w:marTop w:val="0"/>
      <w:marBottom w:val="0"/>
      <w:divBdr>
        <w:top w:val="none" w:sz="0" w:space="0" w:color="auto"/>
        <w:left w:val="none" w:sz="0" w:space="0" w:color="auto"/>
        <w:bottom w:val="none" w:sz="0" w:space="0" w:color="auto"/>
        <w:right w:val="none" w:sz="0" w:space="0" w:color="auto"/>
      </w:divBdr>
    </w:div>
    <w:div w:id="1001156824">
      <w:bodyDiv w:val="1"/>
      <w:marLeft w:val="0"/>
      <w:marRight w:val="0"/>
      <w:marTop w:val="0"/>
      <w:marBottom w:val="0"/>
      <w:divBdr>
        <w:top w:val="none" w:sz="0" w:space="0" w:color="auto"/>
        <w:left w:val="none" w:sz="0" w:space="0" w:color="auto"/>
        <w:bottom w:val="none" w:sz="0" w:space="0" w:color="auto"/>
        <w:right w:val="none" w:sz="0" w:space="0" w:color="auto"/>
      </w:divBdr>
    </w:div>
    <w:div w:id="1001543733">
      <w:bodyDiv w:val="1"/>
      <w:marLeft w:val="0"/>
      <w:marRight w:val="0"/>
      <w:marTop w:val="0"/>
      <w:marBottom w:val="0"/>
      <w:divBdr>
        <w:top w:val="none" w:sz="0" w:space="0" w:color="auto"/>
        <w:left w:val="none" w:sz="0" w:space="0" w:color="auto"/>
        <w:bottom w:val="none" w:sz="0" w:space="0" w:color="auto"/>
        <w:right w:val="none" w:sz="0" w:space="0" w:color="auto"/>
      </w:divBdr>
    </w:div>
    <w:div w:id="1001741108">
      <w:bodyDiv w:val="1"/>
      <w:marLeft w:val="0"/>
      <w:marRight w:val="0"/>
      <w:marTop w:val="0"/>
      <w:marBottom w:val="0"/>
      <w:divBdr>
        <w:top w:val="none" w:sz="0" w:space="0" w:color="auto"/>
        <w:left w:val="none" w:sz="0" w:space="0" w:color="auto"/>
        <w:bottom w:val="none" w:sz="0" w:space="0" w:color="auto"/>
        <w:right w:val="none" w:sz="0" w:space="0" w:color="auto"/>
      </w:divBdr>
    </w:div>
    <w:div w:id="1001855489">
      <w:bodyDiv w:val="1"/>
      <w:marLeft w:val="0"/>
      <w:marRight w:val="0"/>
      <w:marTop w:val="0"/>
      <w:marBottom w:val="0"/>
      <w:divBdr>
        <w:top w:val="none" w:sz="0" w:space="0" w:color="auto"/>
        <w:left w:val="none" w:sz="0" w:space="0" w:color="auto"/>
        <w:bottom w:val="none" w:sz="0" w:space="0" w:color="auto"/>
        <w:right w:val="none" w:sz="0" w:space="0" w:color="auto"/>
      </w:divBdr>
    </w:div>
    <w:div w:id="1002201946">
      <w:bodyDiv w:val="1"/>
      <w:marLeft w:val="0"/>
      <w:marRight w:val="0"/>
      <w:marTop w:val="0"/>
      <w:marBottom w:val="0"/>
      <w:divBdr>
        <w:top w:val="none" w:sz="0" w:space="0" w:color="auto"/>
        <w:left w:val="none" w:sz="0" w:space="0" w:color="auto"/>
        <w:bottom w:val="none" w:sz="0" w:space="0" w:color="auto"/>
        <w:right w:val="none" w:sz="0" w:space="0" w:color="auto"/>
      </w:divBdr>
    </w:div>
    <w:div w:id="1002271285">
      <w:bodyDiv w:val="1"/>
      <w:marLeft w:val="0"/>
      <w:marRight w:val="0"/>
      <w:marTop w:val="0"/>
      <w:marBottom w:val="0"/>
      <w:divBdr>
        <w:top w:val="none" w:sz="0" w:space="0" w:color="auto"/>
        <w:left w:val="none" w:sz="0" w:space="0" w:color="auto"/>
        <w:bottom w:val="none" w:sz="0" w:space="0" w:color="auto"/>
        <w:right w:val="none" w:sz="0" w:space="0" w:color="auto"/>
      </w:divBdr>
    </w:div>
    <w:div w:id="1002392225">
      <w:bodyDiv w:val="1"/>
      <w:marLeft w:val="0"/>
      <w:marRight w:val="0"/>
      <w:marTop w:val="0"/>
      <w:marBottom w:val="0"/>
      <w:divBdr>
        <w:top w:val="none" w:sz="0" w:space="0" w:color="auto"/>
        <w:left w:val="none" w:sz="0" w:space="0" w:color="auto"/>
        <w:bottom w:val="none" w:sz="0" w:space="0" w:color="auto"/>
        <w:right w:val="none" w:sz="0" w:space="0" w:color="auto"/>
      </w:divBdr>
    </w:div>
    <w:div w:id="1002783438">
      <w:bodyDiv w:val="1"/>
      <w:marLeft w:val="0"/>
      <w:marRight w:val="0"/>
      <w:marTop w:val="0"/>
      <w:marBottom w:val="0"/>
      <w:divBdr>
        <w:top w:val="none" w:sz="0" w:space="0" w:color="auto"/>
        <w:left w:val="none" w:sz="0" w:space="0" w:color="auto"/>
        <w:bottom w:val="none" w:sz="0" w:space="0" w:color="auto"/>
        <w:right w:val="none" w:sz="0" w:space="0" w:color="auto"/>
      </w:divBdr>
    </w:div>
    <w:div w:id="1003556573">
      <w:bodyDiv w:val="1"/>
      <w:marLeft w:val="0"/>
      <w:marRight w:val="0"/>
      <w:marTop w:val="0"/>
      <w:marBottom w:val="0"/>
      <w:divBdr>
        <w:top w:val="none" w:sz="0" w:space="0" w:color="auto"/>
        <w:left w:val="none" w:sz="0" w:space="0" w:color="auto"/>
        <w:bottom w:val="none" w:sz="0" w:space="0" w:color="auto"/>
        <w:right w:val="none" w:sz="0" w:space="0" w:color="auto"/>
      </w:divBdr>
    </w:div>
    <w:div w:id="1003781151">
      <w:bodyDiv w:val="1"/>
      <w:marLeft w:val="0"/>
      <w:marRight w:val="0"/>
      <w:marTop w:val="0"/>
      <w:marBottom w:val="0"/>
      <w:divBdr>
        <w:top w:val="none" w:sz="0" w:space="0" w:color="auto"/>
        <w:left w:val="none" w:sz="0" w:space="0" w:color="auto"/>
        <w:bottom w:val="none" w:sz="0" w:space="0" w:color="auto"/>
        <w:right w:val="none" w:sz="0" w:space="0" w:color="auto"/>
      </w:divBdr>
    </w:div>
    <w:div w:id="1003974837">
      <w:bodyDiv w:val="1"/>
      <w:marLeft w:val="0"/>
      <w:marRight w:val="0"/>
      <w:marTop w:val="0"/>
      <w:marBottom w:val="0"/>
      <w:divBdr>
        <w:top w:val="none" w:sz="0" w:space="0" w:color="auto"/>
        <w:left w:val="none" w:sz="0" w:space="0" w:color="auto"/>
        <w:bottom w:val="none" w:sz="0" w:space="0" w:color="auto"/>
        <w:right w:val="none" w:sz="0" w:space="0" w:color="auto"/>
      </w:divBdr>
    </w:div>
    <w:div w:id="1004087749">
      <w:bodyDiv w:val="1"/>
      <w:marLeft w:val="0"/>
      <w:marRight w:val="0"/>
      <w:marTop w:val="0"/>
      <w:marBottom w:val="0"/>
      <w:divBdr>
        <w:top w:val="none" w:sz="0" w:space="0" w:color="auto"/>
        <w:left w:val="none" w:sz="0" w:space="0" w:color="auto"/>
        <w:bottom w:val="none" w:sz="0" w:space="0" w:color="auto"/>
        <w:right w:val="none" w:sz="0" w:space="0" w:color="auto"/>
      </w:divBdr>
    </w:div>
    <w:div w:id="1004431167">
      <w:bodyDiv w:val="1"/>
      <w:marLeft w:val="0"/>
      <w:marRight w:val="0"/>
      <w:marTop w:val="0"/>
      <w:marBottom w:val="0"/>
      <w:divBdr>
        <w:top w:val="none" w:sz="0" w:space="0" w:color="auto"/>
        <w:left w:val="none" w:sz="0" w:space="0" w:color="auto"/>
        <w:bottom w:val="none" w:sz="0" w:space="0" w:color="auto"/>
        <w:right w:val="none" w:sz="0" w:space="0" w:color="auto"/>
      </w:divBdr>
    </w:div>
    <w:div w:id="1004434402">
      <w:bodyDiv w:val="1"/>
      <w:marLeft w:val="0"/>
      <w:marRight w:val="0"/>
      <w:marTop w:val="0"/>
      <w:marBottom w:val="0"/>
      <w:divBdr>
        <w:top w:val="none" w:sz="0" w:space="0" w:color="auto"/>
        <w:left w:val="none" w:sz="0" w:space="0" w:color="auto"/>
        <w:bottom w:val="none" w:sz="0" w:space="0" w:color="auto"/>
        <w:right w:val="none" w:sz="0" w:space="0" w:color="auto"/>
      </w:divBdr>
    </w:div>
    <w:div w:id="1004556949">
      <w:bodyDiv w:val="1"/>
      <w:marLeft w:val="0"/>
      <w:marRight w:val="0"/>
      <w:marTop w:val="0"/>
      <w:marBottom w:val="0"/>
      <w:divBdr>
        <w:top w:val="none" w:sz="0" w:space="0" w:color="auto"/>
        <w:left w:val="none" w:sz="0" w:space="0" w:color="auto"/>
        <w:bottom w:val="none" w:sz="0" w:space="0" w:color="auto"/>
        <w:right w:val="none" w:sz="0" w:space="0" w:color="auto"/>
      </w:divBdr>
    </w:div>
    <w:div w:id="1004743297">
      <w:bodyDiv w:val="1"/>
      <w:marLeft w:val="0"/>
      <w:marRight w:val="0"/>
      <w:marTop w:val="0"/>
      <w:marBottom w:val="0"/>
      <w:divBdr>
        <w:top w:val="none" w:sz="0" w:space="0" w:color="auto"/>
        <w:left w:val="none" w:sz="0" w:space="0" w:color="auto"/>
        <w:bottom w:val="none" w:sz="0" w:space="0" w:color="auto"/>
        <w:right w:val="none" w:sz="0" w:space="0" w:color="auto"/>
      </w:divBdr>
    </w:div>
    <w:div w:id="1004818360">
      <w:bodyDiv w:val="1"/>
      <w:marLeft w:val="0"/>
      <w:marRight w:val="0"/>
      <w:marTop w:val="0"/>
      <w:marBottom w:val="0"/>
      <w:divBdr>
        <w:top w:val="none" w:sz="0" w:space="0" w:color="auto"/>
        <w:left w:val="none" w:sz="0" w:space="0" w:color="auto"/>
        <w:bottom w:val="none" w:sz="0" w:space="0" w:color="auto"/>
        <w:right w:val="none" w:sz="0" w:space="0" w:color="auto"/>
      </w:divBdr>
    </w:div>
    <w:div w:id="1004936383">
      <w:bodyDiv w:val="1"/>
      <w:marLeft w:val="0"/>
      <w:marRight w:val="0"/>
      <w:marTop w:val="0"/>
      <w:marBottom w:val="0"/>
      <w:divBdr>
        <w:top w:val="none" w:sz="0" w:space="0" w:color="auto"/>
        <w:left w:val="none" w:sz="0" w:space="0" w:color="auto"/>
        <w:bottom w:val="none" w:sz="0" w:space="0" w:color="auto"/>
        <w:right w:val="none" w:sz="0" w:space="0" w:color="auto"/>
      </w:divBdr>
    </w:div>
    <w:div w:id="1005286607">
      <w:bodyDiv w:val="1"/>
      <w:marLeft w:val="0"/>
      <w:marRight w:val="0"/>
      <w:marTop w:val="0"/>
      <w:marBottom w:val="0"/>
      <w:divBdr>
        <w:top w:val="none" w:sz="0" w:space="0" w:color="auto"/>
        <w:left w:val="none" w:sz="0" w:space="0" w:color="auto"/>
        <w:bottom w:val="none" w:sz="0" w:space="0" w:color="auto"/>
        <w:right w:val="none" w:sz="0" w:space="0" w:color="auto"/>
      </w:divBdr>
    </w:div>
    <w:div w:id="1005741298">
      <w:bodyDiv w:val="1"/>
      <w:marLeft w:val="0"/>
      <w:marRight w:val="0"/>
      <w:marTop w:val="0"/>
      <w:marBottom w:val="0"/>
      <w:divBdr>
        <w:top w:val="none" w:sz="0" w:space="0" w:color="auto"/>
        <w:left w:val="none" w:sz="0" w:space="0" w:color="auto"/>
        <w:bottom w:val="none" w:sz="0" w:space="0" w:color="auto"/>
        <w:right w:val="none" w:sz="0" w:space="0" w:color="auto"/>
      </w:divBdr>
    </w:div>
    <w:div w:id="1006320906">
      <w:bodyDiv w:val="1"/>
      <w:marLeft w:val="0"/>
      <w:marRight w:val="0"/>
      <w:marTop w:val="0"/>
      <w:marBottom w:val="0"/>
      <w:divBdr>
        <w:top w:val="none" w:sz="0" w:space="0" w:color="auto"/>
        <w:left w:val="none" w:sz="0" w:space="0" w:color="auto"/>
        <w:bottom w:val="none" w:sz="0" w:space="0" w:color="auto"/>
        <w:right w:val="none" w:sz="0" w:space="0" w:color="auto"/>
      </w:divBdr>
    </w:div>
    <w:div w:id="1006441498">
      <w:bodyDiv w:val="1"/>
      <w:marLeft w:val="0"/>
      <w:marRight w:val="0"/>
      <w:marTop w:val="0"/>
      <w:marBottom w:val="0"/>
      <w:divBdr>
        <w:top w:val="none" w:sz="0" w:space="0" w:color="auto"/>
        <w:left w:val="none" w:sz="0" w:space="0" w:color="auto"/>
        <w:bottom w:val="none" w:sz="0" w:space="0" w:color="auto"/>
        <w:right w:val="none" w:sz="0" w:space="0" w:color="auto"/>
      </w:divBdr>
    </w:div>
    <w:div w:id="1007026619">
      <w:bodyDiv w:val="1"/>
      <w:marLeft w:val="0"/>
      <w:marRight w:val="0"/>
      <w:marTop w:val="0"/>
      <w:marBottom w:val="0"/>
      <w:divBdr>
        <w:top w:val="none" w:sz="0" w:space="0" w:color="auto"/>
        <w:left w:val="none" w:sz="0" w:space="0" w:color="auto"/>
        <w:bottom w:val="none" w:sz="0" w:space="0" w:color="auto"/>
        <w:right w:val="none" w:sz="0" w:space="0" w:color="auto"/>
      </w:divBdr>
    </w:div>
    <w:div w:id="1007175976">
      <w:bodyDiv w:val="1"/>
      <w:marLeft w:val="0"/>
      <w:marRight w:val="0"/>
      <w:marTop w:val="0"/>
      <w:marBottom w:val="0"/>
      <w:divBdr>
        <w:top w:val="none" w:sz="0" w:space="0" w:color="auto"/>
        <w:left w:val="none" w:sz="0" w:space="0" w:color="auto"/>
        <w:bottom w:val="none" w:sz="0" w:space="0" w:color="auto"/>
        <w:right w:val="none" w:sz="0" w:space="0" w:color="auto"/>
      </w:divBdr>
    </w:div>
    <w:div w:id="1007513081">
      <w:bodyDiv w:val="1"/>
      <w:marLeft w:val="0"/>
      <w:marRight w:val="0"/>
      <w:marTop w:val="0"/>
      <w:marBottom w:val="0"/>
      <w:divBdr>
        <w:top w:val="none" w:sz="0" w:space="0" w:color="auto"/>
        <w:left w:val="none" w:sz="0" w:space="0" w:color="auto"/>
        <w:bottom w:val="none" w:sz="0" w:space="0" w:color="auto"/>
        <w:right w:val="none" w:sz="0" w:space="0" w:color="auto"/>
      </w:divBdr>
    </w:div>
    <w:div w:id="1008141974">
      <w:bodyDiv w:val="1"/>
      <w:marLeft w:val="0"/>
      <w:marRight w:val="0"/>
      <w:marTop w:val="0"/>
      <w:marBottom w:val="0"/>
      <w:divBdr>
        <w:top w:val="none" w:sz="0" w:space="0" w:color="auto"/>
        <w:left w:val="none" w:sz="0" w:space="0" w:color="auto"/>
        <w:bottom w:val="none" w:sz="0" w:space="0" w:color="auto"/>
        <w:right w:val="none" w:sz="0" w:space="0" w:color="auto"/>
      </w:divBdr>
    </w:div>
    <w:div w:id="1009059080">
      <w:bodyDiv w:val="1"/>
      <w:marLeft w:val="0"/>
      <w:marRight w:val="0"/>
      <w:marTop w:val="0"/>
      <w:marBottom w:val="0"/>
      <w:divBdr>
        <w:top w:val="none" w:sz="0" w:space="0" w:color="auto"/>
        <w:left w:val="none" w:sz="0" w:space="0" w:color="auto"/>
        <w:bottom w:val="none" w:sz="0" w:space="0" w:color="auto"/>
        <w:right w:val="none" w:sz="0" w:space="0" w:color="auto"/>
      </w:divBdr>
    </w:div>
    <w:div w:id="1009068534">
      <w:bodyDiv w:val="1"/>
      <w:marLeft w:val="0"/>
      <w:marRight w:val="0"/>
      <w:marTop w:val="0"/>
      <w:marBottom w:val="0"/>
      <w:divBdr>
        <w:top w:val="none" w:sz="0" w:space="0" w:color="auto"/>
        <w:left w:val="none" w:sz="0" w:space="0" w:color="auto"/>
        <w:bottom w:val="none" w:sz="0" w:space="0" w:color="auto"/>
        <w:right w:val="none" w:sz="0" w:space="0" w:color="auto"/>
      </w:divBdr>
    </w:div>
    <w:div w:id="1009141865">
      <w:bodyDiv w:val="1"/>
      <w:marLeft w:val="0"/>
      <w:marRight w:val="0"/>
      <w:marTop w:val="0"/>
      <w:marBottom w:val="0"/>
      <w:divBdr>
        <w:top w:val="none" w:sz="0" w:space="0" w:color="auto"/>
        <w:left w:val="none" w:sz="0" w:space="0" w:color="auto"/>
        <w:bottom w:val="none" w:sz="0" w:space="0" w:color="auto"/>
        <w:right w:val="none" w:sz="0" w:space="0" w:color="auto"/>
      </w:divBdr>
    </w:div>
    <w:div w:id="1009213124">
      <w:bodyDiv w:val="1"/>
      <w:marLeft w:val="0"/>
      <w:marRight w:val="0"/>
      <w:marTop w:val="0"/>
      <w:marBottom w:val="0"/>
      <w:divBdr>
        <w:top w:val="none" w:sz="0" w:space="0" w:color="auto"/>
        <w:left w:val="none" w:sz="0" w:space="0" w:color="auto"/>
        <w:bottom w:val="none" w:sz="0" w:space="0" w:color="auto"/>
        <w:right w:val="none" w:sz="0" w:space="0" w:color="auto"/>
      </w:divBdr>
    </w:div>
    <w:div w:id="1009599736">
      <w:bodyDiv w:val="1"/>
      <w:marLeft w:val="0"/>
      <w:marRight w:val="0"/>
      <w:marTop w:val="0"/>
      <w:marBottom w:val="0"/>
      <w:divBdr>
        <w:top w:val="none" w:sz="0" w:space="0" w:color="auto"/>
        <w:left w:val="none" w:sz="0" w:space="0" w:color="auto"/>
        <w:bottom w:val="none" w:sz="0" w:space="0" w:color="auto"/>
        <w:right w:val="none" w:sz="0" w:space="0" w:color="auto"/>
      </w:divBdr>
    </w:div>
    <w:div w:id="1009790999">
      <w:bodyDiv w:val="1"/>
      <w:marLeft w:val="0"/>
      <w:marRight w:val="0"/>
      <w:marTop w:val="0"/>
      <w:marBottom w:val="0"/>
      <w:divBdr>
        <w:top w:val="none" w:sz="0" w:space="0" w:color="auto"/>
        <w:left w:val="none" w:sz="0" w:space="0" w:color="auto"/>
        <w:bottom w:val="none" w:sz="0" w:space="0" w:color="auto"/>
        <w:right w:val="none" w:sz="0" w:space="0" w:color="auto"/>
      </w:divBdr>
    </w:div>
    <w:div w:id="1009984308">
      <w:bodyDiv w:val="1"/>
      <w:marLeft w:val="0"/>
      <w:marRight w:val="0"/>
      <w:marTop w:val="0"/>
      <w:marBottom w:val="0"/>
      <w:divBdr>
        <w:top w:val="none" w:sz="0" w:space="0" w:color="auto"/>
        <w:left w:val="none" w:sz="0" w:space="0" w:color="auto"/>
        <w:bottom w:val="none" w:sz="0" w:space="0" w:color="auto"/>
        <w:right w:val="none" w:sz="0" w:space="0" w:color="auto"/>
      </w:divBdr>
    </w:div>
    <w:div w:id="1010060306">
      <w:bodyDiv w:val="1"/>
      <w:marLeft w:val="0"/>
      <w:marRight w:val="0"/>
      <w:marTop w:val="0"/>
      <w:marBottom w:val="0"/>
      <w:divBdr>
        <w:top w:val="none" w:sz="0" w:space="0" w:color="auto"/>
        <w:left w:val="none" w:sz="0" w:space="0" w:color="auto"/>
        <w:bottom w:val="none" w:sz="0" w:space="0" w:color="auto"/>
        <w:right w:val="none" w:sz="0" w:space="0" w:color="auto"/>
      </w:divBdr>
    </w:div>
    <w:div w:id="1010303170">
      <w:bodyDiv w:val="1"/>
      <w:marLeft w:val="0"/>
      <w:marRight w:val="0"/>
      <w:marTop w:val="0"/>
      <w:marBottom w:val="0"/>
      <w:divBdr>
        <w:top w:val="none" w:sz="0" w:space="0" w:color="auto"/>
        <w:left w:val="none" w:sz="0" w:space="0" w:color="auto"/>
        <w:bottom w:val="none" w:sz="0" w:space="0" w:color="auto"/>
        <w:right w:val="none" w:sz="0" w:space="0" w:color="auto"/>
      </w:divBdr>
    </w:div>
    <w:div w:id="1010572312">
      <w:bodyDiv w:val="1"/>
      <w:marLeft w:val="0"/>
      <w:marRight w:val="0"/>
      <w:marTop w:val="0"/>
      <w:marBottom w:val="0"/>
      <w:divBdr>
        <w:top w:val="none" w:sz="0" w:space="0" w:color="auto"/>
        <w:left w:val="none" w:sz="0" w:space="0" w:color="auto"/>
        <w:bottom w:val="none" w:sz="0" w:space="0" w:color="auto"/>
        <w:right w:val="none" w:sz="0" w:space="0" w:color="auto"/>
      </w:divBdr>
    </w:div>
    <w:div w:id="1011685637">
      <w:bodyDiv w:val="1"/>
      <w:marLeft w:val="0"/>
      <w:marRight w:val="0"/>
      <w:marTop w:val="0"/>
      <w:marBottom w:val="0"/>
      <w:divBdr>
        <w:top w:val="none" w:sz="0" w:space="0" w:color="auto"/>
        <w:left w:val="none" w:sz="0" w:space="0" w:color="auto"/>
        <w:bottom w:val="none" w:sz="0" w:space="0" w:color="auto"/>
        <w:right w:val="none" w:sz="0" w:space="0" w:color="auto"/>
      </w:divBdr>
    </w:div>
    <w:div w:id="1012759479">
      <w:bodyDiv w:val="1"/>
      <w:marLeft w:val="0"/>
      <w:marRight w:val="0"/>
      <w:marTop w:val="0"/>
      <w:marBottom w:val="0"/>
      <w:divBdr>
        <w:top w:val="none" w:sz="0" w:space="0" w:color="auto"/>
        <w:left w:val="none" w:sz="0" w:space="0" w:color="auto"/>
        <w:bottom w:val="none" w:sz="0" w:space="0" w:color="auto"/>
        <w:right w:val="none" w:sz="0" w:space="0" w:color="auto"/>
      </w:divBdr>
    </w:div>
    <w:div w:id="1013071037">
      <w:bodyDiv w:val="1"/>
      <w:marLeft w:val="0"/>
      <w:marRight w:val="0"/>
      <w:marTop w:val="0"/>
      <w:marBottom w:val="0"/>
      <w:divBdr>
        <w:top w:val="none" w:sz="0" w:space="0" w:color="auto"/>
        <w:left w:val="none" w:sz="0" w:space="0" w:color="auto"/>
        <w:bottom w:val="none" w:sz="0" w:space="0" w:color="auto"/>
        <w:right w:val="none" w:sz="0" w:space="0" w:color="auto"/>
      </w:divBdr>
    </w:div>
    <w:div w:id="1013074479">
      <w:bodyDiv w:val="1"/>
      <w:marLeft w:val="0"/>
      <w:marRight w:val="0"/>
      <w:marTop w:val="0"/>
      <w:marBottom w:val="0"/>
      <w:divBdr>
        <w:top w:val="none" w:sz="0" w:space="0" w:color="auto"/>
        <w:left w:val="none" w:sz="0" w:space="0" w:color="auto"/>
        <w:bottom w:val="none" w:sz="0" w:space="0" w:color="auto"/>
        <w:right w:val="none" w:sz="0" w:space="0" w:color="auto"/>
      </w:divBdr>
    </w:div>
    <w:div w:id="1013141446">
      <w:bodyDiv w:val="1"/>
      <w:marLeft w:val="0"/>
      <w:marRight w:val="0"/>
      <w:marTop w:val="0"/>
      <w:marBottom w:val="0"/>
      <w:divBdr>
        <w:top w:val="none" w:sz="0" w:space="0" w:color="auto"/>
        <w:left w:val="none" w:sz="0" w:space="0" w:color="auto"/>
        <w:bottom w:val="none" w:sz="0" w:space="0" w:color="auto"/>
        <w:right w:val="none" w:sz="0" w:space="0" w:color="auto"/>
      </w:divBdr>
    </w:div>
    <w:div w:id="1013535477">
      <w:bodyDiv w:val="1"/>
      <w:marLeft w:val="0"/>
      <w:marRight w:val="0"/>
      <w:marTop w:val="0"/>
      <w:marBottom w:val="0"/>
      <w:divBdr>
        <w:top w:val="none" w:sz="0" w:space="0" w:color="auto"/>
        <w:left w:val="none" w:sz="0" w:space="0" w:color="auto"/>
        <w:bottom w:val="none" w:sz="0" w:space="0" w:color="auto"/>
        <w:right w:val="none" w:sz="0" w:space="0" w:color="auto"/>
      </w:divBdr>
    </w:div>
    <w:div w:id="1014111912">
      <w:bodyDiv w:val="1"/>
      <w:marLeft w:val="0"/>
      <w:marRight w:val="0"/>
      <w:marTop w:val="0"/>
      <w:marBottom w:val="0"/>
      <w:divBdr>
        <w:top w:val="none" w:sz="0" w:space="0" w:color="auto"/>
        <w:left w:val="none" w:sz="0" w:space="0" w:color="auto"/>
        <w:bottom w:val="none" w:sz="0" w:space="0" w:color="auto"/>
        <w:right w:val="none" w:sz="0" w:space="0" w:color="auto"/>
      </w:divBdr>
    </w:div>
    <w:div w:id="1014267574">
      <w:bodyDiv w:val="1"/>
      <w:marLeft w:val="0"/>
      <w:marRight w:val="0"/>
      <w:marTop w:val="0"/>
      <w:marBottom w:val="0"/>
      <w:divBdr>
        <w:top w:val="none" w:sz="0" w:space="0" w:color="auto"/>
        <w:left w:val="none" w:sz="0" w:space="0" w:color="auto"/>
        <w:bottom w:val="none" w:sz="0" w:space="0" w:color="auto"/>
        <w:right w:val="none" w:sz="0" w:space="0" w:color="auto"/>
      </w:divBdr>
    </w:div>
    <w:div w:id="1014570307">
      <w:bodyDiv w:val="1"/>
      <w:marLeft w:val="0"/>
      <w:marRight w:val="0"/>
      <w:marTop w:val="0"/>
      <w:marBottom w:val="0"/>
      <w:divBdr>
        <w:top w:val="none" w:sz="0" w:space="0" w:color="auto"/>
        <w:left w:val="none" w:sz="0" w:space="0" w:color="auto"/>
        <w:bottom w:val="none" w:sz="0" w:space="0" w:color="auto"/>
        <w:right w:val="none" w:sz="0" w:space="0" w:color="auto"/>
      </w:divBdr>
    </w:div>
    <w:div w:id="1014651747">
      <w:bodyDiv w:val="1"/>
      <w:marLeft w:val="0"/>
      <w:marRight w:val="0"/>
      <w:marTop w:val="0"/>
      <w:marBottom w:val="0"/>
      <w:divBdr>
        <w:top w:val="none" w:sz="0" w:space="0" w:color="auto"/>
        <w:left w:val="none" w:sz="0" w:space="0" w:color="auto"/>
        <w:bottom w:val="none" w:sz="0" w:space="0" w:color="auto"/>
        <w:right w:val="none" w:sz="0" w:space="0" w:color="auto"/>
      </w:divBdr>
    </w:div>
    <w:div w:id="1014846380">
      <w:bodyDiv w:val="1"/>
      <w:marLeft w:val="0"/>
      <w:marRight w:val="0"/>
      <w:marTop w:val="0"/>
      <w:marBottom w:val="0"/>
      <w:divBdr>
        <w:top w:val="none" w:sz="0" w:space="0" w:color="auto"/>
        <w:left w:val="none" w:sz="0" w:space="0" w:color="auto"/>
        <w:bottom w:val="none" w:sz="0" w:space="0" w:color="auto"/>
        <w:right w:val="none" w:sz="0" w:space="0" w:color="auto"/>
      </w:divBdr>
    </w:div>
    <w:div w:id="1015038972">
      <w:bodyDiv w:val="1"/>
      <w:marLeft w:val="0"/>
      <w:marRight w:val="0"/>
      <w:marTop w:val="0"/>
      <w:marBottom w:val="0"/>
      <w:divBdr>
        <w:top w:val="none" w:sz="0" w:space="0" w:color="auto"/>
        <w:left w:val="none" w:sz="0" w:space="0" w:color="auto"/>
        <w:bottom w:val="none" w:sz="0" w:space="0" w:color="auto"/>
        <w:right w:val="none" w:sz="0" w:space="0" w:color="auto"/>
      </w:divBdr>
    </w:div>
    <w:div w:id="1015155966">
      <w:bodyDiv w:val="1"/>
      <w:marLeft w:val="0"/>
      <w:marRight w:val="0"/>
      <w:marTop w:val="0"/>
      <w:marBottom w:val="0"/>
      <w:divBdr>
        <w:top w:val="none" w:sz="0" w:space="0" w:color="auto"/>
        <w:left w:val="none" w:sz="0" w:space="0" w:color="auto"/>
        <w:bottom w:val="none" w:sz="0" w:space="0" w:color="auto"/>
        <w:right w:val="none" w:sz="0" w:space="0" w:color="auto"/>
      </w:divBdr>
    </w:div>
    <w:div w:id="1015230343">
      <w:bodyDiv w:val="1"/>
      <w:marLeft w:val="0"/>
      <w:marRight w:val="0"/>
      <w:marTop w:val="0"/>
      <w:marBottom w:val="0"/>
      <w:divBdr>
        <w:top w:val="none" w:sz="0" w:space="0" w:color="auto"/>
        <w:left w:val="none" w:sz="0" w:space="0" w:color="auto"/>
        <w:bottom w:val="none" w:sz="0" w:space="0" w:color="auto"/>
        <w:right w:val="none" w:sz="0" w:space="0" w:color="auto"/>
      </w:divBdr>
    </w:div>
    <w:div w:id="1015380684">
      <w:bodyDiv w:val="1"/>
      <w:marLeft w:val="0"/>
      <w:marRight w:val="0"/>
      <w:marTop w:val="0"/>
      <w:marBottom w:val="0"/>
      <w:divBdr>
        <w:top w:val="none" w:sz="0" w:space="0" w:color="auto"/>
        <w:left w:val="none" w:sz="0" w:space="0" w:color="auto"/>
        <w:bottom w:val="none" w:sz="0" w:space="0" w:color="auto"/>
        <w:right w:val="none" w:sz="0" w:space="0" w:color="auto"/>
      </w:divBdr>
    </w:div>
    <w:div w:id="1015494943">
      <w:bodyDiv w:val="1"/>
      <w:marLeft w:val="0"/>
      <w:marRight w:val="0"/>
      <w:marTop w:val="0"/>
      <w:marBottom w:val="0"/>
      <w:divBdr>
        <w:top w:val="none" w:sz="0" w:space="0" w:color="auto"/>
        <w:left w:val="none" w:sz="0" w:space="0" w:color="auto"/>
        <w:bottom w:val="none" w:sz="0" w:space="0" w:color="auto"/>
        <w:right w:val="none" w:sz="0" w:space="0" w:color="auto"/>
      </w:divBdr>
    </w:div>
    <w:div w:id="1015811789">
      <w:bodyDiv w:val="1"/>
      <w:marLeft w:val="0"/>
      <w:marRight w:val="0"/>
      <w:marTop w:val="0"/>
      <w:marBottom w:val="0"/>
      <w:divBdr>
        <w:top w:val="none" w:sz="0" w:space="0" w:color="auto"/>
        <w:left w:val="none" w:sz="0" w:space="0" w:color="auto"/>
        <w:bottom w:val="none" w:sz="0" w:space="0" w:color="auto"/>
        <w:right w:val="none" w:sz="0" w:space="0" w:color="auto"/>
      </w:divBdr>
    </w:div>
    <w:div w:id="1015881896">
      <w:bodyDiv w:val="1"/>
      <w:marLeft w:val="0"/>
      <w:marRight w:val="0"/>
      <w:marTop w:val="0"/>
      <w:marBottom w:val="0"/>
      <w:divBdr>
        <w:top w:val="none" w:sz="0" w:space="0" w:color="auto"/>
        <w:left w:val="none" w:sz="0" w:space="0" w:color="auto"/>
        <w:bottom w:val="none" w:sz="0" w:space="0" w:color="auto"/>
        <w:right w:val="none" w:sz="0" w:space="0" w:color="auto"/>
      </w:divBdr>
    </w:div>
    <w:div w:id="1016033279">
      <w:bodyDiv w:val="1"/>
      <w:marLeft w:val="0"/>
      <w:marRight w:val="0"/>
      <w:marTop w:val="0"/>
      <w:marBottom w:val="0"/>
      <w:divBdr>
        <w:top w:val="none" w:sz="0" w:space="0" w:color="auto"/>
        <w:left w:val="none" w:sz="0" w:space="0" w:color="auto"/>
        <w:bottom w:val="none" w:sz="0" w:space="0" w:color="auto"/>
        <w:right w:val="none" w:sz="0" w:space="0" w:color="auto"/>
      </w:divBdr>
    </w:div>
    <w:div w:id="1016230754">
      <w:bodyDiv w:val="1"/>
      <w:marLeft w:val="0"/>
      <w:marRight w:val="0"/>
      <w:marTop w:val="0"/>
      <w:marBottom w:val="0"/>
      <w:divBdr>
        <w:top w:val="none" w:sz="0" w:space="0" w:color="auto"/>
        <w:left w:val="none" w:sz="0" w:space="0" w:color="auto"/>
        <w:bottom w:val="none" w:sz="0" w:space="0" w:color="auto"/>
        <w:right w:val="none" w:sz="0" w:space="0" w:color="auto"/>
      </w:divBdr>
    </w:div>
    <w:div w:id="1016424138">
      <w:bodyDiv w:val="1"/>
      <w:marLeft w:val="0"/>
      <w:marRight w:val="0"/>
      <w:marTop w:val="0"/>
      <w:marBottom w:val="0"/>
      <w:divBdr>
        <w:top w:val="none" w:sz="0" w:space="0" w:color="auto"/>
        <w:left w:val="none" w:sz="0" w:space="0" w:color="auto"/>
        <w:bottom w:val="none" w:sz="0" w:space="0" w:color="auto"/>
        <w:right w:val="none" w:sz="0" w:space="0" w:color="auto"/>
      </w:divBdr>
    </w:div>
    <w:div w:id="1016614804">
      <w:bodyDiv w:val="1"/>
      <w:marLeft w:val="0"/>
      <w:marRight w:val="0"/>
      <w:marTop w:val="0"/>
      <w:marBottom w:val="0"/>
      <w:divBdr>
        <w:top w:val="none" w:sz="0" w:space="0" w:color="auto"/>
        <w:left w:val="none" w:sz="0" w:space="0" w:color="auto"/>
        <w:bottom w:val="none" w:sz="0" w:space="0" w:color="auto"/>
        <w:right w:val="none" w:sz="0" w:space="0" w:color="auto"/>
      </w:divBdr>
    </w:div>
    <w:div w:id="1017078747">
      <w:bodyDiv w:val="1"/>
      <w:marLeft w:val="0"/>
      <w:marRight w:val="0"/>
      <w:marTop w:val="0"/>
      <w:marBottom w:val="0"/>
      <w:divBdr>
        <w:top w:val="none" w:sz="0" w:space="0" w:color="auto"/>
        <w:left w:val="none" w:sz="0" w:space="0" w:color="auto"/>
        <w:bottom w:val="none" w:sz="0" w:space="0" w:color="auto"/>
        <w:right w:val="none" w:sz="0" w:space="0" w:color="auto"/>
      </w:divBdr>
    </w:div>
    <w:div w:id="1017149053">
      <w:bodyDiv w:val="1"/>
      <w:marLeft w:val="0"/>
      <w:marRight w:val="0"/>
      <w:marTop w:val="0"/>
      <w:marBottom w:val="0"/>
      <w:divBdr>
        <w:top w:val="none" w:sz="0" w:space="0" w:color="auto"/>
        <w:left w:val="none" w:sz="0" w:space="0" w:color="auto"/>
        <w:bottom w:val="none" w:sz="0" w:space="0" w:color="auto"/>
        <w:right w:val="none" w:sz="0" w:space="0" w:color="auto"/>
      </w:divBdr>
    </w:div>
    <w:div w:id="1017318115">
      <w:bodyDiv w:val="1"/>
      <w:marLeft w:val="0"/>
      <w:marRight w:val="0"/>
      <w:marTop w:val="0"/>
      <w:marBottom w:val="0"/>
      <w:divBdr>
        <w:top w:val="none" w:sz="0" w:space="0" w:color="auto"/>
        <w:left w:val="none" w:sz="0" w:space="0" w:color="auto"/>
        <w:bottom w:val="none" w:sz="0" w:space="0" w:color="auto"/>
        <w:right w:val="none" w:sz="0" w:space="0" w:color="auto"/>
      </w:divBdr>
    </w:div>
    <w:div w:id="1017347097">
      <w:bodyDiv w:val="1"/>
      <w:marLeft w:val="0"/>
      <w:marRight w:val="0"/>
      <w:marTop w:val="0"/>
      <w:marBottom w:val="0"/>
      <w:divBdr>
        <w:top w:val="none" w:sz="0" w:space="0" w:color="auto"/>
        <w:left w:val="none" w:sz="0" w:space="0" w:color="auto"/>
        <w:bottom w:val="none" w:sz="0" w:space="0" w:color="auto"/>
        <w:right w:val="none" w:sz="0" w:space="0" w:color="auto"/>
      </w:divBdr>
    </w:div>
    <w:div w:id="1017728625">
      <w:bodyDiv w:val="1"/>
      <w:marLeft w:val="0"/>
      <w:marRight w:val="0"/>
      <w:marTop w:val="0"/>
      <w:marBottom w:val="0"/>
      <w:divBdr>
        <w:top w:val="none" w:sz="0" w:space="0" w:color="auto"/>
        <w:left w:val="none" w:sz="0" w:space="0" w:color="auto"/>
        <w:bottom w:val="none" w:sz="0" w:space="0" w:color="auto"/>
        <w:right w:val="none" w:sz="0" w:space="0" w:color="auto"/>
      </w:divBdr>
    </w:div>
    <w:div w:id="1018000877">
      <w:bodyDiv w:val="1"/>
      <w:marLeft w:val="0"/>
      <w:marRight w:val="0"/>
      <w:marTop w:val="0"/>
      <w:marBottom w:val="0"/>
      <w:divBdr>
        <w:top w:val="none" w:sz="0" w:space="0" w:color="auto"/>
        <w:left w:val="none" w:sz="0" w:space="0" w:color="auto"/>
        <w:bottom w:val="none" w:sz="0" w:space="0" w:color="auto"/>
        <w:right w:val="none" w:sz="0" w:space="0" w:color="auto"/>
      </w:divBdr>
    </w:div>
    <w:div w:id="1018233795">
      <w:bodyDiv w:val="1"/>
      <w:marLeft w:val="0"/>
      <w:marRight w:val="0"/>
      <w:marTop w:val="0"/>
      <w:marBottom w:val="0"/>
      <w:divBdr>
        <w:top w:val="none" w:sz="0" w:space="0" w:color="auto"/>
        <w:left w:val="none" w:sz="0" w:space="0" w:color="auto"/>
        <w:bottom w:val="none" w:sz="0" w:space="0" w:color="auto"/>
        <w:right w:val="none" w:sz="0" w:space="0" w:color="auto"/>
      </w:divBdr>
    </w:div>
    <w:div w:id="1018653830">
      <w:bodyDiv w:val="1"/>
      <w:marLeft w:val="0"/>
      <w:marRight w:val="0"/>
      <w:marTop w:val="0"/>
      <w:marBottom w:val="0"/>
      <w:divBdr>
        <w:top w:val="none" w:sz="0" w:space="0" w:color="auto"/>
        <w:left w:val="none" w:sz="0" w:space="0" w:color="auto"/>
        <w:bottom w:val="none" w:sz="0" w:space="0" w:color="auto"/>
        <w:right w:val="none" w:sz="0" w:space="0" w:color="auto"/>
      </w:divBdr>
    </w:div>
    <w:div w:id="1018850723">
      <w:bodyDiv w:val="1"/>
      <w:marLeft w:val="0"/>
      <w:marRight w:val="0"/>
      <w:marTop w:val="0"/>
      <w:marBottom w:val="0"/>
      <w:divBdr>
        <w:top w:val="none" w:sz="0" w:space="0" w:color="auto"/>
        <w:left w:val="none" w:sz="0" w:space="0" w:color="auto"/>
        <w:bottom w:val="none" w:sz="0" w:space="0" w:color="auto"/>
        <w:right w:val="none" w:sz="0" w:space="0" w:color="auto"/>
      </w:divBdr>
    </w:div>
    <w:div w:id="1018854845">
      <w:bodyDiv w:val="1"/>
      <w:marLeft w:val="0"/>
      <w:marRight w:val="0"/>
      <w:marTop w:val="0"/>
      <w:marBottom w:val="0"/>
      <w:divBdr>
        <w:top w:val="none" w:sz="0" w:space="0" w:color="auto"/>
        <w:left w:val="none" w:sz="0" w:space="0" w:color="auto"/>
        <w:bottom w:val="none" w:sz="0" w:space="0" w:color="auto"/>
        <w:right w:val="none" w:sz="0" w:space="0" w:color="auto"/>
      </w:divBdr>
    </w:div>
    <w:div w:id="1018971444">
      <w:bodyDiv w:val="1"/>
      <w:marLeft w:val="0"/>
      <w:marRight w:val="0"/>
      <w:marTop w:val="0"/>
      <w:marBottom w:val="0"/>
      <w:divBdr>
        <w:top w:val="none" w:sz="0" w:space="0" w:color="auto"/>
        <w:left w:val="none" w:sz="0" w:space="0" w:color="auto"/>
        <w:bottom w:val="none" w:sz="0" w:space="0" w:color="auto"/>
        <w:right w:val="none" w:sz="0" w:space="0" w:color="auto"/>
      </w:divBdr>
    </w:div>
    <w:div w:id="1019358867">
      <w:bodyDiv w:val="1"/>
      <w:marLeft w:val="0"/>
      <w:marRight w:val="0"/>
      <w:marTop w:val="0"/>
      <w:marBottom w:val="0"/>
      <w:divBdr>
        <w:top w:val="none" w:sz="0" w:space="0" w:color="auto"/>
        <w:left w:val="none" w:sz="0" w:space="0" w:color="auto"/>
        <w:bottom w:val="none" w:sz="0" w:space="0" w:color="auto"/>
        <w:right w:val="none" w:sz="0" w:space="0" w:color="auto"/>
      </w:divBdr>
    </w:div>
    <w:div w:id="1019425391">
      <w:bodyDiv w:val="1"/>
      <w:marLeft w:val="0"/>
      <w:marRight w:val="0"/>
      <w:marTop w:val="0"/>
      <w:marBottom w:val="0"/>
      <w:divBdr>
        <w:top w:val="none" w:sz="0" w:space="0" w:color="auto"/>
        <w:left w:val="none" w:sz="0" w:space="0" w:color="auto"/>
        <w:bottom w:val="none" w:sz="0" w:space="0" w:color="auto"/>
        <w:right w:val="none" w:sz="0" w:space="0" w:color="auto"/>
      </w:divBdr>
    </w:div>
    <w:div w:id="1019701404">
      <w:bodyDiv w:val="1"/>
      <w:marLeft w:val="0"/>
      <w:marRight w:val="0"/>
      <w:marTop w:val="0"/>
      <w:marBottom w:val="0"/>
      <w:divBdr>
        <w:top w:val="none" w:sz="0" w:space="0" w:color="auto"/>
        <w:left w:val="none" w:sz="0" w:space="0" w:color="auto"/>
        <w:bottom w:val="none" w:sz="0" w:space="0" w:color="auto"/>
        <w:right w:val="none" w:sz="0" w:space="0" w:color="auto"/>
      </w:divBdr>
    </w:div>
    <w:div w:id="1019741815">
      <w:bodyDiv w:val="1"/>
      <w:marLeft w:val="0"/>
      <w:marRight w:val="0"/>
      <w:marTop w:val="0"/>
      <w:marBottom w:val="0"/>
      <w:divBdr>
        <w:top w:val="none" w:sz="0" w:space="0" w:color="auto"/>
        <w:left w:val="none" w:sz="0" w:space="0" w:color="auto"/>
        <w:bottom w:val="none" w:sz="0" w:space="0" w:color="auto"/>
        <w:right w:val="none" w:sz="0" w:space="0" w:color="auto"/>
      </w:divBdr>
    </w:div>
    <w:div w:id="1019892406">
      <w:bodyDiv w:val="1"/>
      <w:marLeft w:val="0"/>
      <w:marRight w:val="0"/>
      <w:marTop w:val="0"/>
      <w:marBottom w:val="0"/>
      <w:divBdr>
        <w:top w:val="none" w:sz="0" w:space="0" w:color="auto"/>
        <w:left w:val="none" w:sz="0" w:space="0" w:color="auto"/>
        <w:bottom w:val="none" w:sz="0" w:space="0" w:color="auto"/>
        <w:right w:val="none" w:sz="0" w:space="0" w:color="auto"/>
      </w:divBdr>
    </w:div>
    <w:div w:id="1019968120">
      <w:bodyDiv w:val="1"/>
      <w:marLeft w:val="0"/>
      <w:marRight w:val="0"/>
      <w:marTop w:val="0"/>
      <w:marBottom w:val="0"/>
      <w:divBdr>
        <w:top w:val="none" w:sz="0" w:space="0" w:color="auto"/>
        <w:left w:val="none" w:sz="0" w:space="0" w:color="auto"/>
        <w:bottom w:val="none" w:sz="0" w:space="0" w:color="auto"/>
        <w:right w:val="none" w:sz="0" w:space="0" w:color="auto"/>
      </w:divBdr>
    </w:div>
    <w:div w:id="1020467615">
      <w:bodyDiv w:val="1"/>
      <w:marLeft w:val="0"/>
      <w:marRight w:val="0"/>
      <w:marTop w:val="0"/>
      <w:marBottom w:val="0"/>
      <w:divBdr>
        <w:top w:val="none" w:sz="0" w:space="0" w:color="auto"/>
        <w:left w:val="none" w:sz="0" w:space="0" w:color="auto"/>
        <w:bottom w:val="none" w:sz="0" w:space="0" w:color="auto"/>
        <w:right w:val="none" w:sz="0" w:space="0" w:color="auto"/>
      </w:divBdr>
    </w:div>
    <w:div w:id="1020551532">
      <w:bodyDiv w:val="1"/>
      <w:marLeft w:val="0"/>
      <w:marRight w:val="0"/>
      <w:marTop w:val="0"/>
      <w:marBottom w:val="0"/>
      <w:divBdr>
        <w:top w:val="none" w:sz="0" w:space="0" w:color="auto"/>
        <w:left w:val="none" w:sz="0" w:space="0" w:color="auto"/>
        <w:bottom w:val="none" w:sz="0" w:space="0" w:color="auto"/>
        <w:right w:val="none" w:sz="0" w:space="0" w:color="auto"/>
      </w:divBdr>
    </w:div>
    <w:div w:id="1020624858">
      <w:bodyDiv w:val="1"/>
      <w:marLeft w:val="0"/>
      <w:marRight w:val="0"/>
      <w:marTop w:val="0"/>
      <w:marBottom w:val="0"/>
      <w:divBdr>
        <w:top w:val="none" w:sz="0" w:space="0" w:color="auto"/>
        <w:left w:val="none" w:sz="0" w:space="0" w:color="auto"/>
        <w:bottom w:val="none" w:sz="0" w:space="0" w:color="auto"/>
        <w:right w:val="none" w:sz="0" w:space="0" w:color="auto"/>
      </w:divBdr>
    </w:div>
    <w:div w:id="1020669912">
      <w:bodyDiv w:val="1"/>
      <w:marLeft w:val="0"/>
      <w:marRight w:val="0"/>
      <w:marTop w:val="0"/>
      <w:marBottom w:val="0"/>
      <w:divBdr>
        <w:top w:val="none" w:sz="0" w:space="0" w:color="auto"/>
        <w:left w:val="none" w:sz="0" w:space="0" w:color="auto"/>
        <w:bottom w:val="none" w:sz="0" w:space="0" w:color="auto"/>
        <w:right w:val="none" w:sz="0" w:space="0" w:color="auto"/>
      </w:divBdr>
    </w:div>
    <w:div w:id="1020816045">
      <w:bodyDiv w:val="1"/>
      <w:marLeft w:val="0"/>
      <w:marRight w:val="0"/>
      <w:marTop w:val="0"/>
      <w:marBottom w:val="0"/>
      <w:divBdr>
        <w:top w:val="none" w:sz="0" w:space="0" w:color="auto"/>
        <w:left w:val="none" w:sz="0" w:space="0" w:color="auto"/>
        <w:bottom w:val="none" w:sz="0" w:space="0" w:color="auto"/>
        <w:right w:val="none" w:sz="0" w:space="0" w:color="auto"/>
      </w:divBdr>
    </w:div>
    <w:div w:id="1021082072">
      <w:bodyDiv w:val="1"/>
      <w:marLeft w:val="0"/>
      <w:marRight w:val="0"/>
      <w:marTop w:val="0"/>
      <w:marBottom w:val="0"/>
      <w:divBdr>
        <w:top w:val="none" w:sz="0" w:space="0" w:color="auto"/>
        <w:left w:val="none" w:sz="0" w:space="0" w:color="auto"/>
        <w:bottom w:val="none" w:sz="0" w:space="0" w:color="auto"/>
        <w:right w:val="none" w:sz="0" w:space="0" w:color="auto"/>
      </w:divBdr>
    </w:div>
    <w:div w:id="1021784803">
      <w:bodyDiv w:val="1"/>
      <w:marLeft w:val="0"/>
      <w:marRight w:val="0"/>
      <w:marTop w:val="0"/>
      <w:marBottom w:val="0"/>
      <w:divBdr>
        <w:top w:val="none" w:sz="0" w:space="0" w:color="auto"/>
        <w:left w:val="none" w:sz="0" w:space="0" w:color="auto"/>
        <w:bottom w:val="none" w:sz="0" w:space="0" w:color="auto"/>
        <w:right w:val="none" w:sz="0" w:space="0" w:color="auto"/>
      </w:divBdr>
      <w:divsChild>
        <w:div w:id="840122177">
          <w:marLeft w:val="0"/>
          <w:marRight w:val="0"/>
          <w:marTop w:val="0"/>
          <w:marBottom w:val="0"/>
          <w:divBdr>
            <w:top w:val="none" w:sz="0" w:space="0" w:color="auto"/>
            <w:left w:val="none" w:sz="0" w:space="0" w:color="auto"/>
            <w:bottom w:val="none" w:sz="0" w:space="0" w:color="auto"/>
            <w:right w:val="none" w:sz="0" w:space="0" w:color="auto"/>
          </w:divBdr>
          <w:divsChild>
            <w:div w:id="992833385">
              <w:marLeft w:val="0"/>
              <w:marRight w:val="0"/>
              <w:marTop w:val="0"/>
              <w:marBottom w:val="0"/>
              <w:divBdr>
                <w:top w:val="none" w:sz="0" w:space="0" w:color="auto"/>
                <w:left w:val="none" w:sz="0" w:space="0" w:color="auto"/>
                <w:bottom w:val="none" w:sz="0" w:space="0" w:color="auto"/>
                <w:right w:val="none" w:sz="0" w:space="0" w:color="auto"/>
              </w:divBdr>
              <w:divsChild>
                <w:div w:id="2079479195">
                  <w:marLeft w:val="0"/>
                  <w:marRight w:val="0"/>
                  <w:marTop w:val="0"/>
                  <w:marBottom w:val="0"/>
                  <w:divBdr>
                    <w:top w:val="none" w:sz="0" w:space="0" w:color="auto"/>
                    <w:left w:val="none" w:sz="0" w:space="0" w:color="auto"/>
                    <w:bottom w:val="none" w:sz="0" w:space="0" w:color="auto"/>
                    <w:right w:val="none" w:sz="0" w:space="0" w:color="auto"/>
                  </w:divBdr>
                  <w:divsChild>
                    <w:div w:id="5118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5203">
          <w:marLeft w:val="0"/>
          <w:marRight w:val="0"/>
          <w:marTop w:val="0"/>
          <w:marBottom w:val="0"/>
          <w:divBdr>
            <w:top w:val="none" w:sz="0" w:space="0" w:color="auto"/>
            <w:left w:val="none" w:sz="0" w:space="0" w:color="auto"/>
            <w:bottom w:val="none" w:sz="0" w:space="0" w:color="auto"/>
            <w:right w:val="none" w:sz="0" w:space="0" w:color="auto"/>
          </w:divBdr>
          <w:divsChild>
            <w:div w:id="1835484838">
              <w:marLeft w:val="0"/>
              <w:marRight w:val="0"/>
              <w:marTop w:val="0"/>
              <w:marBottom w:val="0"/>
              <w:divBdr>
                <w:top w:val="none" w:sz="0" w:space="0" w:color="auto"/>
                <w:left w:val="none" w:sz="0" w:space="0" w:color="auto"/>
                <w:bottom w:val="none" w:sz="0" w:space="0" w:color="auto"/>
                <w:right w:val="none" w:sz="0" w:space="0" w:color="auto"/>
              </w:divBdr>
              <w:divsChild>
                <w:div w:id="1306083235">
                  <w:marLeft w:val="0"/>
                  <w:marRight w:val="0"/>
                  <w:marTop w:val="0"/>
                  <w:marBottom w:val="0"/>
                  <w:divBdr>
                    <w:top w:val="none" w:sz="0" w:space="0" w:color="auto"/>
                    <w:left w:val="none" w:sz="0" w:space="0" w:color="auto"/>
                    <w:bottom w:val="none" w:sz="0" w:space="0" w:color="auto"/>
                    <w:right w:val="none" w:sz="0" w:space="0" w:color="auto"/>
                  </w:divBdr>
                  <w:divsChild>
                    <w:div w:id="17155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72226">
      <w:bodyDiv w:val="1"/>
      <w:marLeft w:val="0"/>
      <w:marRight w:val="0"/>
      <w:marTop w:val="0"/>
      <w:marBottom w:val="0"/>
      <w:divBdr>
        <w:top w:val="none" w:sz="0" w:space="0" w:color="auto"/>
        <w:left w:val="none" w:sz="0" w:space="0" w:color="auto"/>
        <w:bottom w:val="none" w:sz="0" w:space="0" w:color="auto"/>
        <w:right w:val="none" w:sz="0" w:space="0" w:color="auto"/>
      </w:divBdr>
    </w:div>
    <w:div w:id="1022362868">
      <w:bodyDiv w:val="1"/>
      <w:marLeft w:val="0"/>
      <w:marRight w:val="0"/>
      <w:marTop w:val="0"/>
      <w:marBottom w:val="0"/>
      <w:divBdr>
        <w:top w:val="none" w:sz="0" w:space="0" w:color="auto"/>
        <w:left w:val="none" w:sz="0" w:space="0" w:color="auto"/>
        <w:bottom w:val="none" w:sz="0" w:space="0" w:color="auto"/>
        <w:right w:val="none" w:sz="0" w:space="0" w:color="auto"/>
      </w:divBdr>
    </w:div>
    <w:div w:id="1022710588">
      <w:bodyDiv w:val="1"/>
      <w:marLeft w:val="0"/>
      <w:marRight w:val="0"/>
      <w:marTop w:val="0"/>
      <w:marBottom w:val="0"/>
      <w:divBdr>
        <w:top w:val="none" w:sz="0" w:space="0" w:color="auto"/>
        <w:left w:val="none" w:sz="0" w:space="0" w:color="auto"/>
        <w:bottom w:val="none" w:sz="0" w:space="0" w:color="auto"/>
        <w:right w:val="none" w:sz="0" w:space="0" w:color="auto"/>
      </w:divBdr>
    </w:div>
    <w:div w:id="1022899201">
      <w:bodyDiv w:val="1"/>
      <w:marLeft w:val="0"/>
      <w:marRight w:val="0"/>
      <w:marTop w:val="0"/>
      <w:marBottom w:val="0"/>
      <w:divBdr>
        <w:top w:val="none" w:sz="0" w:space="0" w:color="auto"/>
        <w:left w:val="none" w:sz="0" w:space="0" w:color="auto"/>
        <w:bottom w:val="none" w:sz="0" w:space="0" w:color="auto"/>
        <w:right w:val="none" w:sz="0" w:space="0" w:color="auto"/>
      </w:divBdr>
    </w:div>
    <w:div w:id="1023362142">
      <w:bodyDiv w:val="1"/>
      <w:marLeft w:val="0"/>
      <w:marRight w:val="0"/>
      <w:marTop w:val="0"/>
      <w:marBottom w:val="0"/>
      <w:divBdr>
        <w:top w:val="none" w:sz="0" w:space="0" w:color="auto"/>
        <w:left w:val="none" w:sz="0" w:space="0" w:color="auto"/>
        <w:bottom w:val="none" w:sz="0" w:space="0" w:color="auto"/>
        <w:right w:val="none" w:sz="0" w:space="0" w:color="auto"/>
      </w:divBdr>
    </w:div>
    <w:div w:id="1023434414">
      <w:bodyDiv w:val="1"/>
      <w:marLeft w:val="0"/>
      <w:marRight w:val="0"/>
      <w:marTop w:val="0"/>
      <w:marBottom w:val="0"/>
      <w:divBdr>
        <w:top w:val="none" w:sz="0" w:space="0" w:color="auto"/>
        <w:left w:val="none" w:sz="0" w:space="0" w:color="auto"/>
        <w:bottom w:val="none" w:sz="0" w:space="0" w:color="auto"/>
        <w:right w:val="none" w:sz="0" w:space="0" w:color="auto"/>
      </w:divBdr>
    </w:div>
    <w:div w:id="1023897031">
      <w:bodyDiv w:val="1"/>
      <w:marLeft w:val="0"/>
      <w:marRight w:val="0"/>
      <w:marTop w:val="0"/>
      <w:marBottom w:val="0"/>
      <w:divBdr>
        <w:top w:val="none" w:sz="0" w:space="0" w:color="auto"/>
        <w:left w:val="none" w:sz="0" w:space="0" w:color="auto"/>
        <w:bottom w:val="none" w:sz="0" w:space="0" w:color="auto"/>
        <w:right w:val="none" w:sz="0" w:space="0" w:color="auto"/>
      </w:divBdr>
    </w:div>
    <w:div w:id="1024551871">
      <w:bodyDiv w:val="1"/>
      <w:marLeft w:val="0"/>
      <w:marRight w:val="0"/>
      <w:marTop w:val="0"/>
      <w:marBottom w:val="0"/>
      <w:divBdr>
        <w:top w:val="none" w:sz="0" w:space="0" w:color="auto"/>
        <w:left w:val="none" w:sz="0" w:space="0" w:color="auto"/>
        <w:bottom w:val="none" w:sz="0" w:space="0" w:color="auto"/>
        <w:right w:val="none" w:sz="0" w:space="0" w:color="auto"/>
      </w:divBdr>
    </w:div>
    <w:div w:id="1024791778">
      <w:bodyDiv w:val="1"/>
      <w:marLeft w:val="0"/>
      <w:marRight w:val="0"/>
      <w:marTop w:val="0"/>
      <w:marBottom w:val="0"/>
      <w:divBdr>
        <w:top w:val="none" w:sz="0" w:space="0" w:color="auto"/>
        <w:left w:val="none" w:sz="0" w:space="0" w:color="auto"/>
        <w:bottom w:val="none" w:sz="0" w:space="0" w:color="auto"/>
        <w:right w:val="none" w:sz="0" w:space="0" w:color="auto"/>
      </w:divBdr>
    </w:div>
    <w:div w:id="1024936307">
      <w:bodyDiv w:val="1"/>
      <w:marLeft w:val="0"/>
      <w:marRight w:val="0"/>
      <w:marTop w:val="0"/>
      <w:marBottom w:val="0"/>
      <w:divBdr>
        <w:top w:val="none" w:sz="0" w:space="0" w:color="auto"/>
        <w:left w:val="none" w:sz="0" w:space="0" w:color="auto"/>
        <w:bottom w:val="none" w:sz="0" w:space="0" w:color="auto"/>
        <w:right w:val="none" w:sz="0" w:space="0" w:color="auto"/>
      </w:divBdr>
    </w:div>
    <w:div w:id="1025600567">
      <w:bodyDiv w:val="1"/>
      <w:marLeft w:val="0"/>
      <w:marRight w:val="0"/>
      <w:marTop w:val="0"/>
      <w:marBottom w:val="0"/>
      <w:divBdr>
        <w:top w:val="none" w:sz="0" w:space="0" w:color="auto"/>
        <w:left w:val="none" w:sz="0" w:space="0" w:color="auto"/>
        <w:bottom w:val="none" w:sz="0" w:space="0" w:color="auto"/>
        <w:right w:val="none" w:sz="0" w:space="0" w:color="auto"/>
      </w:divBdr>
    </w:div>
    <w:div w:id="1026055426">
      <w:bodyDiv w:val="1"/>
      <w:marLeft w:val="0"/>
      <w:marRight w:val="0"/>
      <w:marTop w:val="0"/>
      <w:marBottom w:val="0"/>
      <w:divBdr>
        <w:top w:val="none" w:sz="0" w:space="0" w:color="auto"/>
        <w:left w:val="none" w:sz="0" w:space="0" w:color="auto"/>
        <w:bottom w:val="none" w:sz="0" w:space="0" w:color="auto"/>
        <w:right w:val="none" w:sz="0" w:space="0" w:color="auto"/>
      </w:divBdr>
    </w:div>
    <w:div w:id="1026178588">
      <w:bodyDiv w:val="1"/>
      <w:marLeft w:val="0"/>
      <w:marRight w:val="0"/>
      <w:marTop w:val="0"/>
      <w:marBottom w:val="0"/>
      <w:divBdr>
        <w:top w:val="none" w:sz="0" w:space="0" w:color="auto"/>
        <w:left w:val="none" w:sz="0" w:space="0" w:color="auto"/>
        <w:bottom w:val="none" w:sz="0" w:space="0" w:color="auto"/>
        <w:right w:val="none" w:sz="0" w:space="0" w:color="auto"/>
      </w:divBdr>
    </w:div>
    <w:div w:id="1026517463">
      <w:bodyDiv w:val="1"/>
      <w:marLeft w:val="0"/>
      <w:marRight w:val="0"/>
      <w:marTop w:val="0"/>
      <w:marBottom w:val="0"/>
      <w:divBdr>
        <w:top w:val="none" w:sz="0" w:space="0" w:color="auto"/>
        <w:left w:val="none" w:sz="0" w:space="0" w:color="auto"/>
        <w:bottom w:val="none" w:sz="0" w:space="0" w:color="auto"/>
        <w:right w:val="none" w:sz="0" w:space="0" w:color="auto"/>
      </w:divBdr>
    </w:div>
    <w:div w:id="1026716422">
      <w:bodyDiv w:val="1"/>
      <w:marLeft w:val="0"/>
      <w:marRight w:val="0"/>
      <w:marTop w:val="0"/>
      <w:marBottom w:val="0"/>
      <w:divBdr>
        <w:top w:val="none" w:sz="0" w:space="0" w:color="auto"/>
        <w:left w:val="none" w:sz="0" w:space="0" w:color="auto"/>
        <w:bottom w:val="none" w:sz="0" w:space="0" w:color="auto"/>
        <w:right w:val="none" w:sz="0" w:space="0" w:color="auto"/>
      </w:divBdr>
    </w:div>
    <w:div w:id="1027178135">
      <w:bodyDiv w:val="1"/>
      <w:marLeft w:val="0"/>
      <w:marRight w:val="0"/>
      <w:marTop w:val="0"/>
      <w:marBottom w:val="0"/>
      <w:divBdr>
        <w:top w:val="none" w:sz="0" w:space="0" w:color="auto"/>
        <w:left w:val="none" w:sz="0" w:space="0" w:color="auto"/>
        <w:bottom w:val="none" w:sz="0" w:space="0" w:color="auto"/>
        <w:right w:val="none" w:sz="0" w:space="0" w:color="auto"/>
      </w:divBdr>
    </w:div>
    <w:div w:id="1027412099">
      <w:bodyDiv w:val="1"/>
      <w:marLeft w:val="0"/>
      <w:marRight w:val="0"/>
      <w:marTop w:val="0"/>
      <w:marBottom w:val="0"/>
      <w:divBdr>
        <w:top w:val="none" w:sz="0" w:space="0" w:color="auto"/>
        <w:left w:val="none" w:sz="0" w:space="0" w:color="auto"/>
        <w:bottom w:val="none" w:sz="0" w:space="0" w:color="auto"/>
        <w:right w:val="none" w:sz="0" w:space="0" w:color="auto"/>
      </w:divBdr>
    </w:div>
    <w:div w:id="1027607227">
      <w:bodyDiv w:val="1"/>
      <w:marLeft w:val="0"/>
      <w:marRight w:val="0"/>
      <w:marTop w:val="0"/>
      <w:marBottom w:val="0"/>
      <w:divBdr>
        <w:top w:val="none" w:sz="0" w:space="0" w:color="auto"/>
        <w:left w:val="none" w:sz="0" w:space="0" w:color="auto"/>
        <w:bottom w:val="none" w:sz="0" w:space="0" w:color="auto"/>
        <w:right w:val="none" w:sz="0" w:space="0" w:color="auto"/>
      </w:divBdr>
    </w:div>
    <w:div w:id="1029063814">
      <w:bodyDiv w:val="1"/>
      <w:marLeft w:val="0"/>
      <w:marRight w:val="0"/>
      <w:marTop w:val="0"/>
      <w:marBottom w:val="0"/>
      <w:divBdr>
        <w:top w:val="none" w:sz="0" w:space="0" w:color="auto"/>
        <w:left w:val="none" w:sz="0" w:space="0" w:color="auto"/>
        <w:bottom w:val="none" w:sz="0" w:space="0" w:color="auto"/>
        <w:right w:val="none" w:sz="0" w:space="0" w:color="auto"/>
      </w:divBdr>
    </w:div>
    <w:div w:id="1029181448">
      <w:bodyDiv w:val="1"/>
      <w:marLeft w:val="0"/>
      <w:marRight w:val="0"/>
      <w:marTop w:val="0"/>
      <w:marBottom w:val="0"/>
      <w:divBdr>
        <w:top w:val="none" w:sz="0" w:space="0" w:color="auto"/>
        <w:left w:val="none" w:sz="0" w:space="0" w:color="auto"/>
        <w:bottom w:val="none" w:sz="0" w:space="0" w:color="auto"/>
        <w:right w:val="none" w:sz="0" w:space="0" w:color="auto"/>
      </w:divBdr>
    </w:div>
    <w:div w:id="1029260875">
      <w:bodyDiv w:val="1"/>
      <w:marLeft w:val="0"/>
      <w:marRight w:val="0"/>
      <w:marTop w:val="0"/>
      <w:marBottom w:val="0"/>
      <w:divBdr>
        <w:top w:val="none" w:sz="0" w:space="0" w:color="auto"/>
        <w:left w:val="none" w:sz="0" w:space="0" w:color="auto"/>
        <w:bottom w:val="none" w:sz="0" w:space="0" w:color="auto"/>
        <w:right w:val="none" w:sz="0" w:space="0" w:color="auto"/>
      </w:divBdr>
    </w:div>
    <w:div w:id="1029527793">
      <w:bodyDiv w:val="1"/>
      <w:marLeft w:val="0"/>
      <w:marRight w:val="0"/>
      <w:marTop w:val="0"/>
      <w:marBottom w:val="0"/>
      <w:divBdr>
        <w:top w:val="none" w:sz="0" w:space="0" w:color="auto"/>
        <w:left w:val="none" w:sz="0" w:space="0" w:color="auto"/>
        <w:bottom w:val="none" w:sz="0" w:space="0" w:color="auto"/>
        <w:right w:val="none" w:sz="0" w:space="0" w:color="auto"/>
      </w:divBdr>
    </w:div>
    <w:div w:id="1029570858">
      <w:bodyDiv w:val="1"/>
      <w:marLeft w:val="0"/>
      <w:marRight w:val="0"/>
      <w:marTop w:val="0"/>
      <w:marBottom w:val="0"/>
      <w:divBdr>
        <w:top w:val="none" w:sz="0" w:space="0" w:color="auto"/>
        <w:left w:val="none" w:sz="0" w:space="0" w:color="auto"/>
        <w:bottom w:val="none" w:sz="0" w:space="0" w:color="auto"/>
        <w:right w:val="none" w:sz="0" w:space="0" w:color="auto"/>
      </w:divBdr>
    </w:div>
    <w:div w:id="1030761531">
      <w:bodyDiv w:val="1"/>
      <w:marLeft w:val="0"/>
      <w:marRight w:val="0"/>
      <w:marTop w:val="0"/>
      <w:marBottom w:val="0"/>
      <w:divBdr>
        <w:top w:val="none" w:sz="0" w:space="0" w:color="auto"/>
        <w:left w:val="none" w:sz="0" w:space="0" w:color="auto"/>
        <w:bottom w:val="none" w:sz="0" w:space="0" w:color="auto"/>
        <w:right w:val="none" w:sz="0" w:space="0" w:color="auto"/>
      </w:divBdr>
    </w:div>
    <w:div w:id="1030910217">
      <w:bodyDiv w:val="1"/>
      <w:marLeft w:val="0"/>
      <w:marRight w:val="0"/>
      <w:marTop w:val="0"/>
      <w:marBottom w:val="0"/>
      <w:divBdr>
        <w:top w:val="none" w:sz="0" w:space="0" w:color="auto"/>
        <w:left w:val="none" w:sz="0" w:space="0" w:color="auto"/>
        <w:bottom w:val="none" w:sz="0" w:space="0" w:color="auto"/>
        <w:right w:val="none" w:sz="0" w:space="0" w:color="auto"/>
      </w:divBdr>
    </w:div>
    <w:div w:id="1031103062">
      <w:bodyDiv w:val="1"/>
      <w:marLeft w:val="0"/>
      <w:marRight w:val="0"/>
      <w:marTop w:val="0"/>
      <w:marBottom w:val="0"/>
      <w:divBdr>
        <w:top w:val="none" w:sz="0" w:space="0" w:color="auto"/>
        <w:left w:val="none" w:sz="0" w:space="0" w:color="auto"/>
        <w:bottom w:val="none" w:sz="0" w:space="0" w:color="auto"/>
        <w:right w:val="none" w:sz="0" w:space="0" w:color="auto"/>
      </w:divBdr>
    </w:div>
    <w:div w:id="1031109985">
      <w:bodyDiv w:val="1"/>
      <w:marLeft w:val="0"/>
      <w:marRight w:val="0"/>
      <w:marTop w:val="0"/>
      <w:marBottom w:val="0"/>
      <w:divBdr>
        <w:top w:val="none" w:sz="0" w:space="0" w:color="auto"/>
        <w:left w:val="none" w:sz="0" w:space="0" w:color="auto"/>
        <w:bottom w:val="none" w:sz="0" w:space="0" w:color="auto"/>
        <w:right w:val="none" w:sz="0" w:space="0" w:color="auto"/>
      </w:divBdr>
    </w:div>
    <w:div w:id="1031228034">
      <w:bodyDiv w:val="1"/>
      <w:marLeft w:val="0"/>
      <w:marRight w:val="0"/>
      <w:marTop w:val="0"/>
      <w:marBottom w:val="0"/>
      <w:divBdr>
        <w:top w:val="none" w:sz="0" w:space="0" w:color="auto"/>
        <w:left w:val="none" w:sz="0" w:space="0" w:color="auto"/>
        <w:bottom w:val="none" w:sz="0" w:space="0" w:color="auto"/>
        <w:right w:val="none" w:sz="0" w:space="0" w:color="auto"/>
      </w:divBdr>
    </w:div>
    <w:div w:id="1031229310">
      <w:bodyDiv w:val="1"/>
      <w:marLeft w:val="0"/>
      <w:marRight w:val="0"/>
      <w:marTop w:val="0"/>
      <w:marBottom w:val="0"/>
      <w:divBdr>
        <w:top w:val="none" w:sz="0" w:space="0" w:color="auto"/>
        <w:left w:val="none" w:sz="0" w:space="0" w:color="auto"/>
        <w:bottom w:val="none" w:sz="0" w:space="0" w:color="auto"/>
        <w:right w:val="none" w:sz="0" w:space="0" w:color="auto"/>
      </w:divBdr>
    </w:div>
    <w:div w:id="1031490266">
      <w:bodyDiv w:val="1"/>
      <w:marLeft w:val="0"/>
      <w:marRight w:val="0"/>
      <w:marTop w:val="0"/>
      <w:marBottom w:val="0"/>
      <w:divBdr>
        <w:top w:val="none" w:sz="0" w:space="0" w:color="auto"/>
        <w:left w:val="none" w:sz="0" w:space="0" w:color="auto"/>
        <w:bottom w:val="none" w:sz="0" w:space="0" w:color="auto"/>
        <w:right w:val="none" w:sz="0" w:space="0" w:color="auto"/>
      </w:divBdr>
    </w:div>
    <w:div w:id="1031954695">
      <w:bodyDiv w:val="1"/>
      <w:marLeft w:val="0"/>
      <w:marRight w:val="0"/>
      <w:marTop w:val="0"/>
      <w:marBottom w:val="0"/>
      <w:divBdr>
        <w:top w:val="none" w:sz="0" w:space="0" w:color="auto"/>
        <w:left w:val="none" w:sz="0" w:space="0" w:color="auto"/>
        <w:bottom w:val="none" w:sz="0" w:space="0" w:color="auto"/>
        <w:right w:val="none" w:sz="0" w:space="0" w:color="auto"/>
      </w:divBdr>
    </w:div>
    <w:div w:id="1032072729">
      <w:bodyDiv w:val="1"/>
      <w:marLeft w:val="0"/>
      <w:marRight w:val="0"/>
      <w:marTop w:val="0"/>
      <w:marBottom w:val="0"/>
      <w:divBdr>
        <w:top w:val="none" w:sz="0" w:space="0" w:color="auto"/>
        <w:left w:val="none" w:sz="0" w:space="0" w:color="auto"/>
        <w:bottom w:val="none" w:sz="0" w:space="0" w:color="auto"/>
        <w:right w:val="none" w:sz="0" w:space="0" w:color="auto"/>
      </w:divBdr>
    </w:div>
    <w:div w:id="1032147475">
      <w:bodyDiv w:val="1"/>
      <w:marLeft w:val="0"/>
      <w:marRight w:val="0"/>
      <w:marTop w:val="0"/>
      <w:marBottom w:val="0"/>
      <w:divBdr>
        <w:top w:val="none" w:sz="0" w:space="0" w:color="auto"/>
        <w:left w:val="none" w:sz="0" w:space="0" w:color="auto"/>
        <w:bottom w:val="none" w:sz="0" w:space="0" w:color="auto"/>
        <w:right w:val="none" w:sz="0" w:space="0" w:color="auto"/>
      </w:divBdr>
    </w:div>
    <w:div w:id="1032147680">
      <w:bodyDiv w:val="1"/>
      <w:marLeft w:val="0"/>
      <w:marRight w:val="0"/>
      <w:marTop w:val="0"/>
      <w:marBottom w:val="0"/>
      <w:divBdr>
        <w:top w:val="none" w:sz="0" w:space="0" w:color="auto"/>
        <w:left w:val="none" w:sz="0" w:space="0" w:color="auto"/>
        <w:bottom w:val="none" w:sz="0" w:space="0" w:color="auto"/>
        <w:right w:val="none" w:sz="0" w:space="0" w:color="auto"/>
      </w:divBdr>
    </w:div>
    <w:div w:id="1032340678">
      <w:bodyDiv w:val="1"/>
      <w:marLeft w:val="0"/>
      <w:marRight w:val="0"/>
      <w:marTop w:val="0"/>
      <w:marBottom w:val="0"/>
      <w:divBdr>
        <w:top w:val="none" w:sz="0" w:space="0" w:color="auto"/>
        <w:left w:val="none" w:sz="0" w:space="0" w:color="auto"/>
        <w:bottom w:val="none" w:sz="0" w:space="0" w:color="auto"/>
        <w:right w:val="none" w:sz="0" w:space="0" w:color="auto"/>
      </w:divBdr>
    </w:div>
    <w:div w:id="1034380433">
      <w:bodyDiv w:val="1"/>
      <w:marLeft w:val="0"/>
      <w:marRight w:val="0"/>
      <w:marTop w:val="0"/>
      <w:marBottom w:val="0"/>
      <w:divBdr>
        <w:top w:val="none" w:sz="0" w:space="0" w:color="auto"/>
        <w:left w:val="none" w:sz="0" w:space="0" w:color="auto"/>
        <w:bottom w:val="none" w:sz="0" w:space="0" w:color="auto"/>
        <w:right w:val="none" w:sz="0" w:space="0" w:color="auto"/>
      </w:divBdr>
    </w:div>
    <w:div w:id="1034386538">
      <w:bodyDiv w:val="1"/>
      <w:marLeft w:val="0"/>
      <w:marRight w:val="0"/>
      <w:marTop w:val="0"/>
      <w:marBottom w:val="0"/>
      <w:divBdr>
        <w:top w:val="none" w:sz="0" w:space="0" w:color="auto"/>
        <w:left w:val="none" w:sz="0" w:space="0" w:color="auto"/>
        <w:bottom w:val="none" w:sz="0" w:space="0" w:color="auto"/>
        <w:right w:val="none" w:sz="0" w:space="0" w:color="auto"/>
      </w:divBdr>
    </w:div>
    <w:div w:id="1034694058">
      <w:bodyDiv w:val="1"/>
      <w:marLeft w:val="0"/>
      <w:marRight w:val="0"/>
      <w:marTop w:val="0"/>
      <w:marBottom w:val="0"/>
      <w:divBdr>
        <w:top w:val="none" w:sz="0" w:space="0" w:color="auto"/>
        <w:left w:val="none" w:sz="0" w:space="0" w:color="auto"/>
        <w:bottom w:val="none" w:sz="0" w:space="0" w:color="auto"/>
        <w:right w:val="none" w:sz="0" w:space="0" w:color="auto"/>
      </w:divBdr>
    </w:div>
    <w:div w:id="1035350266">
      <w:bodyDiv w:val="1"/>
      <w:marLeft w:val="0"/>
      <w:marRight w:val="0"/>
      <w:marTop w:val="0"/>
      <w:marBottom w:val="0"/>
      <w:divBdr>
        <w:top w:val="none" w:sz="0" w:space="0" w:color="auto"/>
        <w:left w:val="none" w:sz="0" w:space="0" w:color="auto"/>
        <w:bottom w:val="none" w:sz="0" w:space="0" w:color="auto"/>
        <w:right w:val="none" w:sz="0" w:space="0" w:color="auto"/>
      </w:divBdr>
    </w:div>
    <w:div w:id="1035928233">
      <w:bodyDiv w:val="1"/>
      <w:marLeft w:val="0"/>
      <w:marRight w:val="0"/>
      <w:marTop w:val="0"/>
      <w:marBottom w:val="0"/>
      <w:divBdr>
        <w:top w:val="none" w:sz="0" w:space="0" w:color="auto"/>
        <w:left w:val="none" w:sz="0" w:space="0" w:color="auto"/>
        <w:bottom w:val="none" w:sz="0" w:space="0" w:color="auto"/>
        <w:right w:val="none" w:sz="0" w:space="0" w:color="auto"/>
      </w:divBdr>
    </w:div>
    <w:div w:id="1036193687">
      <w:bodyDiv w:val="1"/>
      <w:marLeft w:val="0"/>
      <w:marRight w:val="0"/>
      <w:marTop w:val="0"/>
      <w:marBottom w:val="0"/>
      <w:divBdr>
        <w:top w:val="none" w:sz="0" w:space="0" w:color="auto"/>
        <w:left w:val="none" w:sz="0" w:space="0" w:color="auto"/>
        <w:bottom w:val="none" w:sz="0" w:space="0" w:color="auto"/>
        <w:right w:val="none" w:sz="0" w:space="0" w:color="auto"/>
      </w:divBdr>
    </w:div>
    <w:div w:id="1036471189">
      <w:bodyDiv w:val="1"/>
      <w:marLeft w:val="0"/>
      <w:marRight w:val="0"/>
      <w:marTop w:val="0"/>
      <w:marBottom w:val="0"/>
      <w:divBdr>
        <w:top w:val="none" w:sz="0" w:space="0" w:color="auto"/>
        <w:left w:val="none" w:sz="0" w:space="0" w:color="auto"/>
        <w:bottom w:val="none" w:sz="0" w:space="0" w:color="auto"/>
        <w:right w:val="none" w:sz="0" w:space="0" w:color="auto"/>
      </w:divBdr>
    </w:div>
    <w:div w:id="1036850870">
      <w:bodyDiv w:val="1"/>
      <w:marLeft w:val="0"/>
      <w:marRight w:val="0"/>
      <w:marTop w:val="0"/>
      <w:marBottom w:val="0"/>
      <w:divBdr>
        <w:top w:val="none" w:sz="0" w:space="0" w:color="auto"/>
        <w:left w:val="none" w:sz="0" w:space="0" w:color="auto"/>
        <w:bottom w:val="none" w:sz="0" w:space="0" w:color="auto"/>
        <w:right w:val="none" w:sz="0" w:space="0" w:color="auto"/>
      </w:divBdr>
    </w:div>
    <w:div w:id="1036924413">
      <w:bodyDiv w:val="1"/>
      <w:marLeft w:val="0"/>
      <w:marRight w:val="0"/>
      <w:marTop w:val="0"/>
      <w:marBottom w:val="0"/>
      <w:divBdr>
        <w:top w:val="none" w:sz="0" w:space="0" w:color="auto"/>
        <w:left w:val="none" w:sz="0" w:space="0" w:color="auto"/>
        <w:bottom w:val="none" w:sz="0" w:space="0" w:color="auto"/>
        <w:right w:val="none" w:sz="0" w:space="0" w:color="auto"/>
      </w:divBdr>
    </w:div>
    <w:div w:id="1037042233">
      <w:bodyDiv w:val="1"/>
      <w:marLeft w:val="0"/>
      <w:marRight w:val="0"/>
      <w:marTop w:val="0"/>
      <w:marBottom w:val="0"/>
      <w:divBdr>
        <w:top w:val="none" w:sz="0" w:space="0" w:color="auto"/>
        <w:left w:val="none" w:sz="0" w:space="0" w:color="auto"/>
        <w:bottom w:val="none" w:sz="0" w:space="0" w:color="auto"/>
        <w:right w:val="none" w:sz="0" w:space="0" w:color="auto"/>
      </w:divBdr>
    </w:div>
    <w:div w:id="1037588381">
      <w:bodyDiv w:val="1"/>
      <w:marLeft w:val="0"/>
      <w:marRight w:val="0"/>
      <w:marTop w:val="0"/>
      <w:marBottom w:val="0"/>
      <w:divBdr>
        <w:top w:val="none" w:sz="0" w:space="0" w:color="auto"/>
        <w:left w:val="none" w:sz="0" w:space="0" w:color="auto"/>
        <w:bottom w:val="none" w:sz="0" w:space="0" w:color="auto"/>
        <w:right w:val="none" w:sz="0" w:space="0" w:color="auto"/>
      </w:divBdr>
    </w:div>
    <w:div w:id="1038091011">
      <w:bodyDiv w:val="1"/>
      <w:marLeft w:val="0"/>
      <w:marRight w:val="0"/>
      <w:marTop w:val="0"/>
      <w:marBottom w:val="0"/>
      <w:divBdr>
        <w:top w:val="none" w:sz="0" w:space="0" w:color="auto"/>
        <w:left w:val="none" w:sz="0" w:space="0" w:color="auto"/>
        <w:bottom w:val="none" w:sz="0" w:space="0" w:color="auto"/>
        <w:right w:val="none" w:sz="0" w:space="0" w:color="auto"/>
      </w:divBdr>
    </w:div>
    <w:div w:id="1038969404">
      <w:bodyDiv w:val="1"/>
      <w:marLeft w:val="0"/>
      <w:marRight w:val="0"/>
      <w:marTop w:val="0"/>
      <w:marBottom w:val="0"/>
      <w:divBdr>
        <w:top w:val="none" w:sz="0" w:space="0" w:color="auto"/>
        <w:left w:val="none" w:sz="0" w:space="0" w:color="auto"/>
        <w:bottom w:val="none" w:sz="0" w:space="0" w:color="auto"/>
        <w:right w:val="none" w:sz="0" w:space="0" w:color="auto"/>
      </w:divBdr>
    </w:div>
    <w:div w:id="1039552353">
      <w:bodyDiv w:val="1"/>
      <w:marLeft w:val="0"/>
      <w:marRight w:val="0"/>
      <w:marTop w:val="0"/>
      <w:marBottom w:val="0"/>
      <w:divBdr>
        <w:top w:val="none" w:sz="0" w:space="0" w:color="auto"/>
        <w:left w:val="none" w:sz="0" w:space="0" w:color="auto"/>
        <w:bottom w:val="none" w:sz="0" w:space="0" w:color="auto"/>
        <w:right w:val="none" w:sz="0" w:space="0" w:color="auto"/>
      </w:divBdr>
    </w:div>
    <w:div w:id="1039866303">
      <w:bodyDiv w:val="1"/>
      <w:marLeft w:val="0"/>
      <w:marRight w:val="0"/>
      <w:marTop w:val="0"/>
      <w:marBottom w:val="0"/>
      <w:divBdr>
        <w:top w:val="none" w:sz="0" w:space="0" w:color="auto"/>
        <w:left w:val="none" w:sz="0" w:space="0" w:color="auto"/>
        <w:bottom w:val="none" w:sz="0" w:space="0" w:color="auto"/>
        <w:right w:val="none" w:sz="0" w:space="0" w:color="auto"/>
      </w:divBdr>
    </w:div>
    <w:div w:id="1039931961">
      <w:bodyDiv w:val="1"/>
      <w:marLeft w:val="0"/>
      <w:marRight w:val="0"/>
      <w:marTop w:val="0"/>
      <w:marBottom w:val="0"/>
      <w:divBdr>
        <w:top w:val="none" w:sz="0" w:space="0" w:color="auto"/>
        <w:left w:val="none" w:sz="0" w:space="0" w:color="auto"/>
        <w:bottom w:val="none" w:sz="0" w:space="0" w:color="auto"/>
        <w:right w:val="none" w:sz="0" w:space="0" w:color="auto"/>
      </w:divBdr>
    </w:div>
    <w:div w:id="1040667866">
      <w:bodyDiv w:val="1"/>
      <w:marLeft w:val="0"/>
      <w:marRight w:val="0"/>
      <w:marTop w:val="0"/>
      <w:marBottom w:val="0"/>
      <w:divBdr>
        <w:top w:val="none" w:sz="0" w:space="0" w:color="auto"/>
        <w:left w:val="none" w:sz="0" w:space="0" w:color="auto"/>
        <w:bottom w:val="none" w:sz="0" w:space="0" w:color="auto"/>
        <w:right w:val="none" w:sz="0" w:space="0" w:color="auto"/>
      </w:divBdr>
    </w:div>
    <w:div w:id="1040782044">
      <w:bodyDiv w:val="1"/>
      <w:marLeft w:val="0"/>
      <w:marRight w:val="0"/>
      <w:marTop w:val="0"/>
      <w:marBottom w:val="0"/>
      <w:divBdr>
        <w:top w:val="none" w:sz="0" w:space="0" w:color="auto"/>
        <w:left w:val="none" w:sz="0" w:space="0" w:color="auto"/>
        <w:bottom w:val="none" w:sz="0" w:space="0" w:color="auto"/>
        <w:right w:val="none" w:sz="0" w:space="0" w:color="auto"/>
      </w:divBdr>
    </w:div>
    <w:div w:id="1040980336">
      <w:bodyDiv w:val="1"/>
      <w:marLeft w:val="0"/>
      <w:marRight w:val="0"/>
      <w:marTop w:val="0"/>
      <w:marBottom w:val="0"/>
      <w:divBdr>
        <w:top w:val="none" w:sz="0" w:space="0" w:color="auto"/>
        <w:left w:val="none" w:sz="0" w:space="0" w:color="auto"/>
        <w:bottom w:val="none" w:sz="0" w:space="0" w:color="auto"/>
        <w:right w:val="none" w:sz="0" w:space="0" w:color="auto"/>
      </w:divBdr>
    </w:div>
    <w:div w:id="1041053279">
      <w:bodyDiv w:val="1"/>
      <w:marLeft w:val="0"/>
      <w:marRight w:val="0"/>
      <w:marTop w:val="0"/>
      <w:marBottom w:val="0"/>
      <w:divBdr>
        <w:top w:val="none" w:sz="0" w:space="0" w:color="auto"/>
        <w:left w:val="none" w:sz="0" w:space="0" w:color="auto"/>
        <w:bottom w:val="none" w:sz="0" w:space="0" w:color="auto"/>
        <w:right w:val="none" w:sz="0" w:space="0" w:color="auto"/>
      </w:divBdr>
    </w:div>
    <w:div w:id="1041174990">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370078">
      <w:bodyDiv w:val="1"/>
      <w:marLeft w:val="0"/>
      <w:marRight w:val="0"/>
      <w:marTop w:val="0"/>
      <w:marBottom w:val="0"/>
      <w:divBdr>
        <w:top w:val="none" w:sz="0" w:space="0" w:color="auto"/>
        <w:left w:val="none" w:sz="0" w:space="0" w:color="auto"/>
        <w:bottom w:val="none" w:sz="0" w:space="0" w:color="auto"/>
        <w:right w:val="none" w:sz="0" w:space="0" w:color="auto"/>
      </w:divBdr>
    </w:div>
    <w:div w:id="1041435974">
      <w:bodyDiv w:val="1"/>
      <w:marLeft w:val="0"/>
      <w:marRight w:val="0"/>
      <w:marTop w:val="0"/>
      <w:marBottom w:val="0"/>
      <w:divBdr>
        <w:top w:val="none" w:sz="0" w:space="0" w:color="auto"/>
        <w:left w:val="none" w:sz="0" w:space="0" w:color="auto"/>
        <w:bottom w:val="none" w:sz="0" w:space="0" w:color="auto"/>
        <w:right w:val="none" w:sz="0" w:space="0" w:color="auto"/>
      </w:divBdr>
    </w:div>
    <w:div w:id="1041441871">
      <w:bodyDiv w:val="1"/>
      <w:marLeft w:val="0"/>
      <w:marRight w:val="0"/>
      <w:marTop w:val="0"/>
      <w:marBottom w:val="0"/>
      <w:divBdr>
        <w:top w:val="none" w:sz="0" w:space="0" w:color="auto"/>
        <w:left w:val="none" w:sz="0" w:space="0" w:color="auto"/>
        <w:bottom w:val="none" w:sz="0" w:space="0" w:color="auto"/>
        <w:right w:val="none" w:sz="0" w:space="0" w:color="auto"/>
      </w:divBdr>
    </w:div>
    <w:div w:id="1042367813">
      <w:bodyDiv w:val="1"/>
      <w:marLeft w:val="0"/>
      <w:marRight w:val="0"/>
      <w:marTop w:val="0"/>
      <w:marBottom w:val="0"/>
      <w:divBdr>
        <w:top w:val="none" w:sz="0" w:space="0" w:color="auto"/>
        <w:left w:val="none" w:sz="0" w:space="0" w:color="auto"/>
        <w:bottom w:val="none" w:sz="0" w:space="0" w:color="auto"/>
        <w:right w:val="none" w:sz="0" w:space="0" w:color="auto"/>
      </w:divBdr>
    </w:div>
    <w:div w:id="1042556794">
      <w:bodyDiv w:val="1"/>
      <w:marLeft w:val="0"/>
      <w:marRight w:val="0"/>
      <w:marTop w:val="0"/>
      <w:marBottom w:val="0"/>
      <w:divBdr>
        <w:top w:val="none" w:sz="0" w:space="0" w:color="auto"/>
        <w:left w:val="none" w:sz="0" w:space="0" w:color="auto"/>
        <w:bottom w:val="none" w:sz="0" w:space="0" w:color="auto"/>
        <w:right w:val="none" w:sz="0" w:space="0" w:color="auto"/>
      </w:divBdr>
    </w:div>
    <w:div w:id="1042753085">
      <w:bodyDiv w:val="1"/>
      <w:marLeft w:val="0"/>
      <w:marRight w:val="0"/>
      <w:marTop w:val="0"/>
      <w:marBottom w:val="0"/>
      <w:divBdr>
        <w:top w:val="none" w:sz="0" w:space="0" w:color="auto"/>
        <w:left w:val="none" w:sz="0" w:space="0" w:color="auto"/>
        <w:bottom w:val="none" w:sz="0" w:space="0" w:color="auto"/>
        <w:right w:val="none" w:sz="0" w:space="0" w:color="auto"/>
      </w:divBdr>
    </w:div>
    <w:div w:id="1042904761">
      <w:bodyDiv w:val="1"/>
      <w:marLeft w:val="0"/>
      <w:marRight w:val="0"/>
      <w:marTop w:val="0"/>
      <w:marBottom w:val="0"/>
      <w:divBdr>
        <w:top w:val="none" w:sz="0" w:space="0" w:color="auto"/>
        <w:left w:val="none" w:sz="0" w:space="0" w:color="auto"/>
        <w:bottom w:val="none" w:sz="0" w:space="0" w:color="auto"/>
        <w:right w:val="none" w:sz="0" w:space="0" w:color="auto"/>
      </w:divBdr>
    </w:div>
    <w:div w:id="1043406892">
      <w:bodyDiv w:val="1"/>
      <w:marLeft w:val="0"/>
      <w:marRight w:val="0"/>
      <w:marTop w:val="0"/>
      <w:marBottom w:val="0"/>
      <w:divBdr>
        <w:top w:val="none" w:sz="0" w:space="0" w:color="auto"/>
        <w:left w:val="none" w:sz="0" w:space="0" w:color="auto"/>
        <w:bottom w:val="none" w:sz="0" w:space="0" w:color="auto"/>
        <w:right w:val="none" w:sz="0" w:space="0" w:color="auto"/>
      </w:divBdr>
    </w:div>
    <w:div w:id="1043753697">
      <w:bodyDiv w:val="1"/>
      <w:marLeft w:val="0"/>
      <w:marRight w:val="0"/>
      <w:marTop w:val="0"/>
      <w:marBottom w:val="0"/>
      <w:divBdr>
        <w:top w:val="none" w:sz="0" w:space="0" w:color="auto"/>
        <w:left w:val="none" w:sz="0" w:space="0" w:color="auto"/>
        <w:bottom w:val="none" w:sz="0" w:space="0" w:color="auto"/>
        <w:right w:val="none" w:sz="0" w:space="0" w:color="auto"/>
      </w:divBdr>
    </w:div>
    <w:div w:id="1044259947">
      <w:bodyDiv w:val="1"/>
      <w:marLeft w:val="0"/>
      <w:marRight w:val="0"/>
      <w:marTop w:val="0"/>
      <w:marBottom w:val="0"/>
      <w:divBdr>
        <w:top w:val="none" w:sz="0" w:space="0" w:color="auto"/>
        <w:left w:val="none" w:sz="0" w:space="0" w:color="auto"/>
        <w:bottom w:val="none" w:sz="0" w:space="0" w:color="auto"/>
        <w:right w:val="none" w:sz="0" w:space="0" w:color="auto"/>
      </w:divBdr>
    </w:div>
    <w:div w:id="1044409743">
      <w:bodyDiv w:val="1"/>
      <w:marLeft w:val="0"/>
      <w:marRight w:val="0"/>
      <w:marTop w:val="0"/>
      <w:marBottom w:val="0"/>
      <w:divBdr>
        <w:top w:val="none" w:sz="0" w:space="0" w:color="auto"/>
        <w:left w:val="none" w:sz="0" w:space="0" w:color="auto"/>
        <w:bottom w:val="none" w:sz="0" w:space="0" w:color="auto"/>
        <w:right w:val="none" w:sz="0" w:space="0" w:color="auto"/>
      </w:divBdr>
    </w:div>
    <w:div w:id="1044671215">
      <w:bodyDiv w:val="1"/>
      <w:marLeft w:val="0"/>
      <w:marRight w:val="0"/>
      <w:marTop w:val="0"/>
      <w:marBottom w:val="0"/>
      <w:divBdr>
        <w:top w:val="none" w:sz="0" w:space="0" w:color="auto"/>
        <w:left w:val="none" w:sz="0" w:space="0" w:color="auto"/>
        <w:bottom w:val="none" w:sz="0" w:space="0" w:color="auto"/>
        <w:right w:val="none" w:sz="0" w:space="0" w:color="auto"/>
      </w:divBdr>
    </w:div>
    <w:div w:id="1045520232">
      <w:bodyDiv w:val="1"/>
      <w:marLeft w:val="0"/>
      <w:marRight w:val="0"/>
      <w:marTop w:val="0"/>
      <w:marBottom w:val="0"/>
      <w:divBdr>
        <w:top w:val="none" w:sz="0" w:space="0" w:color="auto"/>
        <w:left w:val="none" w:sz="0" w:space="0" w:color="auto"/>
        <w:bottom w:val="none" w:sz="0" w:space="0" w:color="auto"/>
        <w:right w:val="none" w:sz="0" w:space="0" w:color="auto"/>
      </w:divBdr>
    </w:div>
    <w:div w:id="1045565740">
      <w:bodyDiv w:val="1"/>
      <w:marLeft w:val="0"/>
      <w:marRight w:val="0"/>
      <w:marTop w:val="0"/>
      <w:marBottom w:val="0"/>
      <w:divBdr>
        <w:top w:val="none" w:sz="0" w:space="0" w:color="auto"/>
        <w:left w:val="none" w:sz="0" w:space="0" w:color="auto"/>
        <w:bottom w:val="none" w:sz="0" w:space="0" w:color="auto"/>
        <w:right w:val="none" w:sz="0" w:space="0" w:color="auto"/>
      </w:divBdr>
    </w:div>
    <w:div w:id="1046173676">
      <w:bodyDiv w:val="1"/>
      <w:marLeft w:val="0"/>
      <w:marRight w:val="0"/>
      <w:marTop w:val="0"/>
      <w:marBottom w:val="0"/>
      <w:divBdr>
        <w:top w:val="none" w:sz="0" w:space="0" w:color="auto"/>
        <w:left w:val="none" w:sz="0" w:space="0" w:color="auto"/>
        <w:bottom w:val="none" w:sz="0" w:space="0" w:color="auto"/>
        <w:right w:val="none" w:sz="0" w:space="0" w:color="auto"/>
      </w:divBdr>
    </w:div>
    <w:div w:id="1046678807">
      <w:bodyDiv w:val="1"/>
      <w:marLeft w:val="0"/>
      <w:marRight w:val="0"/>
      <w:marTop w:val="0"/>
      <w:marBottom w:val="0"/>
      <w:divBdr>
        <w:top w:val="none" w:sz="0" w:space="0" w:color="auto"/>
        <w:left w:val="none" w:sz="0" w:space="0" w:color="auto"/>
        <w:bottom w:val="none" w:sz="0" w:space="0" w:color="auto"/>
        <w:right w:val="none" w:sz="0" w:space="0" w:color="auto"/>
      </w:divBdr>
    </w:div>
    <w:div w:id="1046679564">
      <w:bodyDiv w:val="1"/>
      <w:marLeft w:val="0"/>
      <w:marRight w:val="0"/>
      <w:marTop w:val="0"/>
      <w:marBottom w:val="0"/>
      <w:divBdr>
        <w:top w:val="none" w:sz="0" w:space="0" w:color="auto"/>
        <w:left w:val="none" w:sz="0" w:space="0" w:color="auto"/>
        <w:bottom w:val="none" w:sz="0" w:space="0" w:color="auto"/>
        <w:right w:val="none" w:sz="0" w:space="0" w:color="auto"/>
      </w:divBdr>
    </w:div>
    <w:div w:id="1046686443">
      <w:bodyDiv w:val="1"/>
      <w:marLeft w:val="0"/>
      <w:marRight w:val="0"/>
      <w:marTop w:val="0"/>
      <w:marBottom w:val="0"/>
      <w:divBdr>
        <w:top w:val="none" w:sz="0" w:space="0" w:color="auto"/>
        <w:left w:val="none" w:sz="0" w:space="0" w:color="auto"/>
        <w:bottom w:val="none" w:sz="0" w:space="0" w:color="auto"/>
        <w:right w:val="none" w:sz="0" w:space="0" w:color="auto"/>
      </w:divBdr>
    </w:div>
    <w:div w:id="1047291395">
      <w:bodyDiv w:val="1"/>
      <w:marLeft w:val="0"/>
      <w:marRight w:val="0"/>
      <w:marTop w:val="0"/>
      <w:marBottom w:val="0"/>
      <w:divBdr>
        <w:top w:val="none" w:sz="0" w:space="0" w:color="auto"/>
        <w:left w:val="none" w:sz="0" w:space="0" w:color="auto"/>
        <w:bottom w:val="none" w:sz="0" w:space="0" w:color="auto"/>
        <w:right w:val="none" w:sz="0" w:space="0" w:color="auto"/>
      </w:divBdr>
    </w:div>
    <w:div w:id="1047296097">
      <w:bodyDiv w:val="1"/>
      <w:marLeft w:val="0"/>
      <w:marRight w:val="0"/>
      <w:marTop w:val="0"/>
      <w:marBottom w:val="0"/>
      <w:divBdr>
        <w:top w:val="none" w:sz="0" w:space="0" w:color="auto"/>
        <w:left w:val="none" w:sz="0" w:space="0" w:color="auto"/>
        <w:bottom w:val="none" w:sz="0" w:space="0" w:color="auto"/>
        <w:right w:val="none" w:sz="0" w:space="0" w:color="auto"/>
      </w:divBdr>
    </w:div>
    <w:div w:id="1048259230">
      <w:bodyDiv w:val="1"/>
      <w:marLeft w:val="0"/>
      <w:marRight w:val="0"/>
      <w:marTop w:val="0"/>
      <w:marBottom w:val="0"/>
      <w:divBdr>
        <w:top w:val="none" w:sz="0" w:space="0" w:color="auto"/>
        <w:left w:val="none" w:sz="0" w:space="0" w:color="auto"/>
        <w:bottom w:val="none" w:sz="0" w:space="0" w:color="auto"/>
        <w:right w:val="none" w:sz="0" w:space="0" w:color="auto"/>
      </w:divBdr>
    </w:div>
    <w:div w:id="1048379738">
      <w:bodyDiv w:val="1"/>
      <w:marLeft w:val="0"/>
      <w:marRight w:val="0"/>
      <w:marTop w:val="0"/>
      <w:marBottom w:val="0"/>
      <w:divBdr>
        <w:top w:val="none" w:sz="0" w:space="0" w:color="auto"/>
        <w:left w:val="none" w:sz="0" w:space="0" w:color="auto"/>
        <w:bottom w:val="none" w:sz="0" w:space="0" w:color="auto"/>
        <w:right w:val="none" w:sz="0" w:space="0" w:color="auto"/>
      </w:divBdr>
    </w:div>
    <w:div w:id="1048653213">
      <w:bodyDiv w:val="1"/>
      <w:marLeft w:val="0"/>
      <w:marRight w:val="0"/>
      <w:marTop w:val="0"/>
      <w:marBottom w:val="0"/>
      <w:divBdr>
        <w:top w:val="none" w:sz="0" w:space="0" w:color="auto"/>
        <w:left w:val="none" w:sz="0" w:space="0" w:color="auto"/>
        <w:bottom w:val="none" w:sz="0" w:space="0" w:color="auto"/>
        <w:right w:val="none" w:sz="0" w:space="0" w:color="auto"/>
      </w:divBdr>
    </w:div>
    <w:div w:id="1048914523">
      <w:bodyDiv w:val="1"/>
      <w:marLeft w:val="0"/>
      <w:marRight w:val="0"/>
      <w:marTop w:val="0"/>
      <w:marBottom w:val="0"/>
      <w:divBdr>
        <w:top w:val="none" w:sz="0" w:space="0" w:color="auto"/>
        <w:left w:val="none" w:sz="0" w:space="0" w:color="auto"/>
        <w:bottom w:val="none" w:sz="0" w:space="0" w:color="auto"/>
        <w:right w:val="none" w:sz="0" w:space="0" w:color="auto"/>
      </w:divBdr>
    </w:div>
    <w:div w:id="1048914894">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49525936">
      <w:bodyDiv w:val="1"/>
      <w:marLeft w:val="0"/>
      <w:marRight w:val="0"/>
      <w:marTop w:val="0"/>
      <w:marBottom w:val="0"/>
      <w:divBdr>
        <w:top w:val="none" w:sz="0" w:space="0" w:color="auto"/>
        <w:left w:val="none" w:sz="0" w:space="0" w:color="auto"/>
        <w:bottom w:val="none" w:sz="0" w:space="0" w:color="auto"/>
        <w:right w:val="none" w:sz="0" w:space="0" w:color="auto"/>
      </w:divBdr>
    </w:div>
    <w:div w:id="1050425623">
      <w:bodyDiv w:val="1"/>
      <w:marLeft w:val="0"/>
      <w:marRight w:val="0"/>
      <w:marTop w:val="0"/>
      <w:marBottom w:val="0"/>
      <w:divBdr>
        <w:top w:val="none" w:sz="0" w:space="0" w:color="auto"/>
        <w:left w:val="none" w:sz="0" w:space="0" w:color="auto"/>
        <w:bottom w:val="none" w:sz="0" w:space="0" w:color="auto"/>
        <w:right w:val="none" w:sz="0" w:space="0" w:color="auto"/>
      </w:divBdr>
    </w:div>
    <w:div w:id="1050567246">
      <w:bodyDiv w:val="1"/>
      <w:marLeft w:val="0"/>
      <w:marRight w:val="0"/>
      <w:marTop w:val="0"/>
      <w:marBottom w:val="0"/>
      <w:divBdr>
        <w:top w:val="none" w:sz="0" w:space="0" w:color="auto"/>
        <w:left w:val="none" w:sz="0" w:space="0" w:color="auto"/>
        <w:bottom w:val="none" w:sz="0" w:space="0" w:color="auto"/>
        <w:right w:val="none" w:sz="0" w:space="0" w:color="auto"/>
      </w:divBdr>
    </w:div>
    <w:div w:id="1050610644">
      <w:bodyDiv w:val="1"/>
      <w:marLeft w:val="0"/>
      <w:marRight w:val="0"/>
      <w:marTop w:val="0"/>
      <w:marBottom w:val="0"/>
      <w:divBdr>
        <w:top w:val="none" w:sz="0" w:space="0" w:color="auto"/>
        <w:left w:val="none" w:sz="0" w:space="0" w:color="auto"/>
        <w:bottom w:val="none" w:sz="0" w:space="0" w:color="auto"/>
        <w:right w:val="none" w:sz="0" w:space="0" w:color="auto"/>
      </w:divBdr>
    </w:div>
    <w:div w:id="1050881981">
      <w:bodyDiv w:val="1"/>
      <w:marLeft w:val="0"/>
      <w:marRight w:val="0"/>
      <w:marTop w:val="0"/>
      <w:marBottom w:val="0"/>
      <w:divBdr>
        <w:top w:val="none" w:sz="0" w:space="0" w:color="auto"/>
        <w:left w:val="none" w:sz="0" w:space="0" w:color="auto"/>
        <w:bottom w:val="none" w:sz="0" w:space="0" w:color="auto"/>
        <w:right w:val="none" w:sz="0" w:space="0" w:color="auto"/>
      </w:divBdr>
    </w:div>
    <w:div w:id="1051150263">
      <w:bodyDiv w:val="1"/>
      <w:marLeft w:val="0"/>
      <w:marRight w:val="0"/>
      <w:marTop w:val="0"/>
      <w:marBottom w:val="0"/>
      <w:divBdr>
        <w:top w:val="none" w:sz="0" w:space="0" w:color="auto"/>
        <w:left w:val="none" w:sz="0" w:space="0" w:color="auto"/>
        <w:bottom w:val="none" w:sz="0" w:space="0" w:color="auto"/>
        <w:right w:val="none" w:sz="0" w:space="0" w:color="auto"/>
      </w:divBdr>
    </w:div>
    <w:div w:id="1051421714">
      <w:bodyDiv w:val="1"/>
      <w:marLeft w:val="0"/>
      <w:marRight w:val="0"/>
      <w:marTop w:val="0"/>
      <w:marBottom w:val="0"/>
      <w:divBdr>
        <w:top w:val="none" w:sz="0" w:space="0" w:color="auto"/>
        <w:left w:val="none" w:sz="0" w:space="0" w:color="auto"/>
        <w:bottom w:val="none" w:sz="0" w:space="0" w:color="auto"/>
        <w:right w:val="none" w:sz="0" w:space="0" w:color="auto"/>
      </w:divBdr>
    </w:div>
    <w:div w:id="1051421826">
      <w:bodyDiv w:val="1"/>
      <w:marLeft w:val="0"/>
      <w:marRight w:val="0"/>
      <w:marTop w:val="0"/>
      <w:marBottom w:val="0"/>
      <w:divBdr>
        <w:top w:val="none" w:sz="0" w:space="0" w:color="auto"/>
        <w:left w:val="none" w:sz="0" w:space="0" w:color="auto"/>
        <w:bottom w:val="none" w:sz="0" w:space="0" w:color="auto"/>
        <w:right w:val="none" w:sz="0" w:space="0" w:color="auto"/>
      </w:divBdr>
    </w:div>
    <w:div w:id="1051422858">
      <w:bodyDiv w:val="1"/>
      <w:marLeft w:val="0"/>
      <w:marRight w:val="0"/>
      <w:marTop w:val="0"/>
      <w:marBottom w:val="0"/>
      <w:divBdr>
        <w:top w:val="none" w:sz="0" w:space="0" w:color="auto"/>
        <w:left w:val="none" w:sz="0" w:space="0" w:color="auto"/>
        <w:bottom w:val="none" w:sz="0" w:space="0" w:color="auto"/>
        <w:right w:val="none" w:sz="0" w:space="0" w:color="auto"/>
      </w:divBdr>
    </w:div>
    <w:div w:id="1051613226">
      <w:bodyDiv w:val="1"/>
      <w:marLeft w:val="0"/>
      <w:marRight w:val="0"/>
      <w:marTop w:val="0"/>
      <w:marBottom w:val="0"/>
      <w:divBdr>
        <w:top w:val="none" w:sz="0" w:space="0" w:color="auto"/>
        <w:left w:val="none" w:sz="0" w:space="0" w:color="auto"/>
        <w:bottom w:val="none" w:sz="0" w:space="0" w:color="auto"/>
        <w:right w:val="none" w:sz="0" w:space="0" w:color="auto"/>
      </w:divBdr>
    </w:div>
    <w:div w:id="1051807388">
      <w:bodyDiv w:val="1"/>
      <w:marLeft w:val="0"/>
      <w:marRight w:val="0"/>
      <w:marTop w:val="0"/>
      <w:marBottom w:val="0"/>
      <w:divBdr>
        <w:top w:val="none" w:sz="0" w:space="0" w:color="auto"/>
        <w:left w:val="none" w:sz="0" w:space="0" w:color="auto"/>
        <w:bottom w:val="none" w:sz="0" w:space="0" w:color="auto"/>
        <w:right w:val="none" w:sz="0" w:space="0" w:color="auto"/>
      </w:divBdr>
    </w:div>
    <w:div w:id="1052267122">
      <w:bodyDiv w:val="1"/>
      <w:marLeft w:val="0"/>
      <w:marRight w:val="0"/>
      <w:marTop w:val="0"/>
      <w:marBottom w:val="0"/>
      <w:divBdr>
        <w:top w:val="none" w:sz="0" w:space="0" w:color="auto"/>
        <w:left w:val="none" w:sz="0" w:space="0" w:color="auto"/>
        <w:bottom w:val="none" w:sz="0" w:space="0" w:color="auto"/>
        <w:right w:val="none" w:sz="0" w:space="0" w:color="auto"/>
      </w:divBdr>
    </w:div>
    <w:div w:id="1052311653">
      <w:bodyDiv w:val="1"/>
      <w:marLeft w:val="0"/>
      <w:marRight w:val="0"/>
      <w:marTop w:val="0"/>
      <w:marBottom w:val="0"/>
      <w:divBdr>
        <w:top w:val="none" w:sz="0" w:space="0" w:color="auto"/>
        <w:left w:val="none" w:sz="0" w:space="0" w:color="auto"/>
        <w:bottom w:val="none" w:sz="0" w:space="0" w:color="auto"/>
        <w:right w:val="none" w:sz="0" w:space="0" w:color="auto"/>
      </w:divBdr>
    </w:div>
    <w:div w:id="1052734918">
      <w:bodyDiv w:val="1"/>
      <w:marLeft w:val="0"/>
      <w:marRight w:val="0"/>
      <w:marTop w:val="0"/>
      <w:marBottom w:val="0"/>
      <w:divBdr>
        <w:top w:val="none" w:sz="0" w:space="0" w:color="auto"/>
        <w:left w:val="none" w:sz="0" w:space="0" w:color="auto"/>
        <w:bottom w:val="none" w:sz="0" w:space="0" w:color="auto"/>
        <w:right w:val="none" w:sz="0" w:space="0" w:color="auto"/>
      </w:divBdr>
    </w:div>
    <w:div w:id="1053113415">
      <w:bodyDiv w:val="1"/>
      <w:marLeft w:val="0"/>
      <w:marRight w:val="0"/>
      <w:marTop w:val="0"/>
      <w:marBottom w:val="0"/>
      <w:divBdr>
        <w:top w:val="none" w:sz="0" w:space="0" w:color="auto"/>
        <w:left w:val="none" w:sz="0" w:space="0" w:color="auto"/>
        <w:bottom w:val="none" w:sz="0" w:space="0" w:color="auto"/>
        <w:right w:val="none" w:sz="0" w:space="0" w:color="auto"/>
      </w:divBdr>
    </w:div>
    <w:div w:id="1053314514">
      <w:bodyDiv w:val="1"/>
      <w:marLeft w:val="0"/>
      <w:marRight w:val="0"/>
      <w:marTop w:val="0"/>
      <w:marBottom w:val="0"/>
      <w:divBdr>
        <w:top w:val="none" w:sz="0" w:space="0" w:color="auto"/>
        <w:left w:val="none" w:sz="0" w:space="0" w:color="auto"/>
        <w:bottom w:val="none" w:sz="0" w:space="0" w:color="auto"/>
        <w:right w:val="none" w:sz="0" w:space="0" w:color="auto"/>
      </w:divBdr>
    </w:div>
    <w:div w:id="1053967354">
      <w:bodyDiv w:val="1"/>
      <w:marLeft w:val="0"/>
      <w:marRight w:val="0"/>
      <w:marTop w:val="0"/>
      <w:marBottom w:val="0"/>
      <w:divBdr>
        <w:top w:val="none" w:sz="0" w:space="0" w:color="auto"/>
        <w:left w:val="none" w:sz="0" w:space="0" w:color="auto"/>
        <w:bottom w:val="none" w:sz="0" w:space="0" w:color="auto"/>
        <w:right w:val="none" w:sz="0" w:space="0" w:color="auto"/>
      </w:divBdr>
    </w:div>
    <w:div w:id="1055281507">
      <w:bodyDiv w:val="1"/>
      <w:marLeft w:val="0"/>
      <w:marRight w:val="0"/>
      <w:marTop w:val="0"/>
      <w:marBottom w:val="0"/>
      <w:divBdr>
        <w:top w:val="none" w:sz="0" w:space="0" w:color="auto"/>
        <w:left w:val="none" w:sz="0" w:space="0" w:color="auto"/>
        <w:bottom w:val="none" w:sz="0" w:space="0" w:color="auto"/>
        <w:right w:val="none" w:sz="0" w:space="0" w:color="auto"/>
      </w:divBdr>
    </w:div>
    <w:div w:id="1055395027">
      <w:bodyDiv w:val="1"/>
      <w:marLeft w:val="0"/>
      <w:marRight w:val="0"/>
      <w:marTop w:val="0"/>
      <w:marBottom w:val="0"/>
      <w:divBdr>
        <w:top w:val="none" w:sz="0" w:space="0" w:color="auto"/>
        <w:left w:val="none" w:sz="0" w:space="0" w:color="auto"/>
        <w:bottom w:val="none" w:sz="0" w:space="0" w:color="auto"/>
        <w:right w:val="none" w:sz="0" w:space="0" w:color="auto"/>
      </w:divBdr>
    </w:div>
    <w:div w:id="1055619530">
      <w:bodyDiv w:val="1"/>
      <w:marLeft w:val="0"/>
      <w:marRight w:val="0"/>
      <w:marTop w:val="0"/>
      <w:marBottom w:val="0"/>
      <w:divBdr>
        <w:top w:val="none" w:sz="0" w:space="0" w:color="auto"/>
        <w:left w:val="none" w:sz="0" w:space="0" w:color="auto"/>
        <w:bottom w:val="none" w:sz="0" w:space="0" w:color="auto"/>
        <w:right w:val="none" w:sz="0" w:space="0" w:color="auto"/>
      </w:divBdr>
    </w:div>
    <w:div w:id="1055662075">
      <w:bodyDiv w:val="1"/>
      <w:marLeft w:val="0"/>
      <w:marRight w:val="0"/>
      <w:marTop w:val="0"/>
      <w:marBottom w:val="0"/>
      <w:divBdr>
        <w:top w:val="none" w:sz="0" w:space="0" w:color="auto"/>
        <w:left w:val="none" w:sz="0" w:space="0" w:color="auto"/>
        <w:bottom w:val="none" w:sz="0" w:space="0" w:color="auto"/>
        <w:right w:val="none" w:sz="0" w:space="0" w:color="auto"/>
      </w:divBdr>
    </w:div>
    <w:div w:id="1056049247">
      <w:bodyDiv w:val="1"/>
      <w:marLeft w:val="0"/>
      <w:marRight w:val="0"/>
      <w:marTop w:val="0"/>
      <w:marBottom w:val="0"/>
      <w:divBdr>
        <w:top w:val="none" w:sz="0" w:space="0" w:color="auto"/>
        <w:left w:val="none" w:sz="0" w:space="0" w:color="auto"/>
        <w:bottom w:val="none" w:sz="0" w:space="0" w:color="auto"/>
        <w:right w:val="none" w:sz="0" w:space="0" w:color="auto"/>
      </w:divBdr>
    </w:div>
    <w:div w:id="1056243913">
      <w:bodyDiv w:val="1"/>
      <w:marLeft w:val="0"/>
      <w:marRight w:val="0"/>
      <w:marTop w:val="0"/>
      <w:marBottom w:val="0"/>
      <w:divBdr>
        <w:top w:val="none" w:sz="0" w:space="0" w:color="auto"/>
        <w:left w:val="none" w:sz="0" w:space="0" w:color="auto"/>
        <w:bottom w:val="none" w:sz="0" w:space="0" w:color="auto"/>
        <w:right w:val="none" w:sz="0" w:space="0" w:color="auto"/>
      </w:divBdr>
    </w:div>
    <w:div w:id="1056663555">
      <w:bodyDiv w:val="1"/>
      <w:marLeft w:val="0"/>
      <w:marRight w:val="0"/>
      <w:marTop w:val="0"/>
      <w:marBottom w:val="0"/>
      <w:divBdr>
        <w:top w:val="none" w:sz="0" w:space="0" w:color="auto"/>
        <w:left w:val="none" w:sz="0" w:space="0" w:color="auto"/>
        <w:bottom w:val="none" w:sz="0" w:space="0" w:color="auto"/>
        <w:right w:val="none" w:sz="0" w:space="0" w:color="auto"/>
      </w:divBdr>
    </w:div>
    <w:div w:id="1056735072">
      <w:bodyDiv w:val="1"/>
      <w:marLeft w:val="0"/>
      <w:marRight w:val="0"/>
      <w:marTop w:val="0"/>
      <w:marBottom w:val="0"/>
      <w:divBdr>
        <w:top w:val="none" w:sz="0" w:space="0" w:color="auto"/>
        <w:left w:val="none" w:sz="0" w:space="0" w:color="auto"/>
        <w:bottom w:val="none" w:sz="0" w:space="0" w:color="auto"/>
        <w:right w:val="none" w:sz="0" w:space="0" w:color="auto"/>
      </w:divBdr>
    </w:div>
    <w:div w:id="1056931672">
      <w:bodyDiv w:val="1"/>
      <w:marLeft w:val="0"/>
      <w:marRight w:val="0"/>
      <w:marTop w:val="0"/>
      <w:marBottom w:val="0"/>
      <w:divBdr>
        <w:top w:val="none" w:sz="0" w:space="0" w:color="auto"/>
        <w:left w:val="none" w:sz="0" w:space="0" w:color="auto"/>
        <w:bottom w:val="none" w:sz="0" w:space="0" w:color="auto"/>
        <w:right w:val="none" w:sz="0" w:space="0" w:color="auto"/>
      </w:divBdr>
    </w:div>
    <w:div w:id="1057047267">
      <w:bodyDiv w:val="1"/>
      <w:marLeft w:val="0"/>
      <w:marRight w:val="0"/>
      <w:marTop w:val="0"/>
      <w:marBottom w:val="0"/>
      <w:divBdr>
        <w:top w:val="none" w:sz="0" w:space="0" w:color="auto"/>
        <w:left w:val="none" w:sz="0" w:space="0" w:color="auto"/>
        <w:bottom w:val="none" w:sz="0" w:space="0" w:color="auto"/>
        <w:right w:val="none" w:sz="0" w:space="0" w:color="auto"/>
      </w:divBdr>
    </w:div>
    <w:div w:id="1057633298">
      <w:bodyDiv w:val="1"/>
      <w:marLeft w:val="0"/>
      <w:marRight w:val="0"/>
      <w:marTop w:val="0"/>
      <w:marBottom w:val="0"/>
      <w:divBdr>
        <w:top w:val="none" w:sz="0" w:space="0" w:color="auto"/>
        <w:left w:val="none" w:sz="0" w:space="0" w:color="auto"/>
        <w:bottom w:val="none" w:sz="0" w:space="0" w:color="auto"/>
        <w:right w:val="none" w:sz="0" w:space="0" w:color="auto"/>
      </w:divBdr>
    </w:div>
    <w:div w:id="1057973604">
      <w:bodyDiv w:val="1"/>
      <w:marLeft w:val="0"/>
      <w:marRight w:val="0"/>
      <w:marTop w:val="0"/>
      <w:marBottom w:val="0"/>
      <w:divBdr>
        <w:top w:val="none" w:sz="0" w:space="0" w:color="auto"/>
        <w:left w:val="none" w:sz="0" w:space="0" w:color="auto"/>
        <w:bottom w:val="none" w:sz="0" w:space="0" w:color="auto"/>
        <w:right w:val="none" w:sz="0" w:space="0" w:color="auto"/>
      </w:divBdr>
    </w:div>
    <w:div w:id="1058211454">
      <w:bodyDiv w:val="1"/>
      <w:marLeft w:val="0"/>
      <w:marRight w:val="0"/>
      <w:marTop w:val="0"/>
      <w:marBottom w:val="0"/>
      <w:divBdr>
        <w:top w:val="none" w:sz="0" w:space="0" w:color="auto"/>
        <w:left w:val="none" w:sz="0" w:space="0" w:color="auto"/>
        <w:bottom w:val="none" w:sz="0" w:space="0" w:color="auto"/>
        <w:right w:val="none" w:sz="0" w:space="0" w:color="auto"/>
      </w:divBdr>
    </w:div>
    <w:div w:id="1058364143">
      <w:bodyDiv w:val="1"/>
      <w:marLeft w:val="0"/>
      <w:marRight w:val="0"/>
      <w:marTop w:val="0"/>
      <w:marBottom w:val="0"/>
      <w:divBdr>
        <w:top w:val="none" w:sz="0" w:space="0" w:color="auto"/>
        <w:left w:val="none" w:sz="0" w:space="0" w:color="auto"/>
        <w:bottom w:val="none" w:sz="0" w:space="0" w:color="auto"/>
        <w:right w:val="none" w:sz="0" w:space="0" w:color="auto"/>
      </w:divBdr>
    </w:div>
    <w:div w:id="1058435546">
      <w:bodyDiv w:val="1"/>
      <w:marLeft w:val="0"/>
      <w:marRight w:val="0"/>
      <w:marTop w:val="0"/>
      <w:marBottom w:val="0"/>
      <w:divBdr>
        <w:top w:val="none" w:sz="0" w:space="0" w:color="auto"/>
        <w:left w:val="none" w:sz="0" w:space="0" w:color="auto"/>
        <w:bottom w:val="none" w:sz="0" w:space="0" w:color="auto"/>
        <w:right w:val="none" w:sz="0" w:space="0" w:color="auto"/>
      </w:divBdr>
    </w:div>
    <w:div w:id="1058699663">
      <w:bodyDiv w:val="1"/>
      <w:marLeft w:val="0"/>
      <w:marRight w:val="0"/>
      <w:marTop w:val="0"/>
      <w:marBottom w:val="0"/>
      <w:divBdr>
        <w:top w:val="none" w:sz="0" w:space="0" w:color="auto"/>
        <w:left w:val="none" w:sz="0" w:space="0" w:color="auto"/>
        <w:bottom w:val="none" w:sz="0" w:space="0" w:color="auto"/>
        <w:right w:val="none" w:sz="0" w:space="0" w:color="auto"/>
      </w:divBdr>
    </w:div>
    <w:div w:id="1058701187">
      <w:bodyDiv w:val="1"/>
      <w:marLeft w:val="0"/>
      <w:marRight w:val="0"/>
      <w:marTop w:val="0"/>
      <w:marBottom w:val="0"/>
      <w:divBdr>
        <w:top w:val="none" w:sz="0" w:space="0" w:color="auto"/>
        <w:left w:val="none" w:sz="0" w:space="0" w:color="auto"/>
        <w:bottom w:val="none" w:sz="0" w:space="0" w:color="auto"/>
        <w:right w:val="none" w:sz="0" w:space="0" w:color="auto"/>
      </w:divBdr>
    </w:div>
    <w:div w:id="1059085519">
      <w:bodyDiv w:val="1"/>
      <w:marLeft w:val="0"/>
      <w:marRight w:val="0"/>
      <w:marTop w:val="0"/>
      <w:marBottom w:val="0"/>
      <w:divBdr>
        <w:top w:val="none" w:sz="0" w:space="0" w:color="auto"/>
        <w:left w:val="none" w:sz="0" w:space="0" w:color="auto"/>
        <w:bottom w:val="none" w:sz="0" w:space="0" w:color="auto"/>
        <w:right w:val="none" w:sz="0" w:space="0" w:color="auto"/>
      </w:divBdr>
    </w:div>
    <w:div w:id="1059091522">
      <w:bodyDiv w:val="1"/>
      <w:marLeft w:val="0"/>
      <w:marRight w:val="0"/>
      <w:marTop w:val="0"/>
      <w:marBottom w:val="0"/>
      <w:divBdr>
        <w:top w:val="none" w:sz="0" w:space="0" w:color="auto"/>
        <w:left w:val="none" w:sz="0" w:space="0" w:color="auto"/>
        <w:bottom w:val="none" w:sz="0" w:space="0" w:color="auto"/>
        <w:right w:val="none" w:sz="0" w:space="0" w:color="auto"/>
      </w:divBdr>
    </w:div>
    <w:div w:id="1059329378">
      <w:bodyDiv w:val="1"/>
      <w:marLeft w:val="0"/>
      <w:marRight w:val="0"/>
      <w:marTop w:val="0"/>
      <w:marBottom w:val="0"/>
      <w:divBdr>
        <w:top w:val="none" w:sz="0" w:space="0" w:color="auto"/>
        <w:left w:val="none" w:sz="0" w:space="0" w:color="auto"/>
        <w:bottom w:val="none" w:sz="0" w:space="0" w:color="auto"/>
        <w:right w:val="none" w:sz="0" w:space="0" w:color="auto"/>
      </w:divBdr>
    </w:div>
    <w:div w:id="1059522366">
      <w:bodyDiv w:val="1"/>
      <w:marLeft w:val="0"/>
      <w:marRight w:val="0"/>
      <w:marTop w:val="0"/>
      <w:marBottom w:val="0"/>
      <w:divBdr>
        <w:top w:val="none" w:sz="0" w:space="0" w:color="auto"/>
        <w:left w:val="none" w:sz="0" w:space="0" w:color="auto"/>
        <w:bottom w:val="none" w:sz="0" w:space="0" w:color="auto"/>
        <w:right w:val="none" w:sz="0" w:space="0" w:color="auto"/>
      </w:divBdr>
    </w:div>
    <w:div w:id="1059597025">
      <w:bodyDiv w:val="1"/>
      <w:marLeft w:val="0"/>
      <w:marRight w:val="0"/>
      <w:marTop w:val="0"/>
      <w:marBottom w:val="0"/>
      <w:divBdr>
        <w:top w:val="none" w:sz="0" w:space="0" w:color="auto"/>
        <w:left w:val="none" w:sz="0" w:space="0" w:color="auto"/>
        <w:bottom w:val="none" w:sz="0" w:space="0" w:color="auto"/>
        <w:right w:val="none" w:sz="0" w:space="0" w:color="auto"/>
      </w:divBdr>
    </w:div>
    <w:div w:id="1059674972">
      <w:bodyDiv w:val="1"/>
      <w:marLeft w:val="0"/>
      <w:marRight w:val="0"/>
      <w:marTop w:val="0"/>
      <w:marBottom w:val="0"/>
      <w:divBdr>
        <w:top w:val="none" w:sz="0" w:space="0" w:color="auto"/>
        <w:left w:val="none" w:sz="0" w:space="0" w:color="auto"/>
        <w:bottom w:val="none" w:sz="0" w:space="0" w:color="auto"/>
        <w:right w:val="none" w:sz="0" w:space="0" w:color="auto"/>
      </w:divBdr>
    </w:div>
    <w:div w:id="1059860236">
      <w:bodyDiv w:val="1"/>
      <w:marLeft w:val="0"/>
      <w:marRight w:val="0"/>
      <w:marTop w:val="0"/>
      <w:marBottom w:val="0"/>
      <w:divBdr>
        <w:top w:val="none" w:sz="0" w:space="0" w:color="auto"/>
        <w:left w:val="none" w:sz="0" w:space="0" w:color="auto"/>
        <w:bottom w:val="none" w:sz="0" w:space="0" w:color="auto"/>
        <w:right w:val="none" w:sz="0" w:space="0" w:color="auto"/>
      </w:divBdr>
    </w:div>
    <w:div w:id="1060326172">
      <w:bodyDiv w:val="1"/>
      <w:marLeft w:val="0"/>
      <w:marRight w:val="0"/>
      <w:marTop w:val="0"/>
      <w:marBottom w:val="0"/>
      <w:divBdr>
        <w:top w:val="none" w:sz="0" w:space="0" w:color="auto"/>
        <w:left w:val="none" w:sz="0" w:space="0" w:color="auto"/>
        <w:bottom w:val="none" w:sz="0" w:space="0" w:color="auto"/>
        <w:right w:val="none" w:sz="0" w:space="0" w:color="auto"/>
      </w:divBdr>
    </w:div>
    <w:div w:id="1060328252">
      <w:bodyDiv w:val="1"/>
      <w:marLeft w:val="0"/>
      <w:marRight w:val="0"/>
      <w:marTop w:val="0"/>
      <w:marBottom w:val="0"/>
      <w:divBdr>
        <w:top w:val="none" w:sz="0" w:space="0" w:color="auto"/>
        <w:left w:val="none" w:sz="0" w:space="0" w:color="auto"/>
        <w:bottom w:val="none" w:sz="0" w:space="0" w:color="auto"/>
        <w:right w:val="none" w:sz="0" w:space="0" w:color="auto"/>
      </w:divBdr>
    </w:div>
    <w:div w:id="1061438930">
      <w:bodyDiv w:val="1"/>
      <w:marLeft w:val="0"/>
      <w:marRight w:val="0"/>
      <w:marTop w:val="0"/>
      <w:marBottom w:val="0"/>
      <w:divBdr>
        <w:top w:val="none" w:sz="0" w:space="0" w:color="auto"/>
        <w:left w:val="none" w:sz="0" w:space="0" w:color="auto"/>
        <w:bottom w:val="none" w:sz="0" w:space="0" w:color="auto"/>
        <w:right w:val="none" w:sz="0" w:space="0" w:color="auto"/>
      </w:divBdr>
    </w:div>
    <w:div w:id="1061559773">
      <w:bodyDiv w:val="1"/>
      <w:marLeft w:val="0"/>
      <w:marRight w:val="0"/>
      <w:marTop w:val="0"/>
      <w:marBottom w:val="0"/>
      <w:divBdr>
        <w:top w:val="none" w:sz="0" w:space="0" w:color="auto"/>
        <w:left w:val="none" w:sz="0" w:space="0" w:color="auto"/>
        <w:bottom w:val="none" w:sz="0" w:space="0" w:color="auto"/>
        <w:right w:val="none" w:sz="0" w:space="0" w:color="auto"/>
      </w:divBdr>
    </w:div>
    <w:div w:id="1061904825">
      <w:bodyDiv w:val="1"/>
      <w:marLeft w:val="0"/>
      <w:marRight w:val="0"/>
      <w:marTop w:val="0"/>
      <w:marBottom w:val="0"/>
      <w:divBdr>
        <w:top w:val="none" w:sz="0" w:space="0" w:color="auto"/>
        <w:left w:val="none" w:sz="0" w:space="0" w:color="auto"/>
        <w:bottom w:val="none" w:sz="0" w:space="0" w:color="auto"/>
        <w:right w:val="none" w:sz="0" w:space="0" w:color="auto"/>
      </w:divBdr>
    </w:div>
    <w:div w:id="1062211127">
      <w:bodyDiv w:val="1"/>
      <w:marLeft w:val="0"/>
      <w:marRight w:val="0"/>
      <w:marTop w:val="0"/>
      <w:marBottom w:val="0"/>
      <w:divBdr>
        <w:top w:val="none" w:sz="0" w:space="0" w:color="auto"/>
        <w:left w:val="none" w:sz="0" w:space="0" w:color="auto"/>
        <w:bottom w:val="none" w:sz="0" w:space="0" w:color="auto"/>
        <w:right w:val="none" w:sz="0" w:space="0" w:color="auto"/>
      </w:divBdr>
    </w:div>
    <w:div w:id="1062217867">
      <w:bodyDiv w:val="1"/>
      <w:marLeft w:val="0"/>
      <w:marRight w:val="0"/>
      <w:marTop w:val="0"/>
      <w:marBottom w:val="0"/>
      <w:divBdr>
        <w:top w:val="none" w:sz="0" w:space="0" w:color="auto"/>
        <w:left w:val="none" w:sz="0" w:space="0" w:color="auto"/>
        <w:bottom w:val="none" w:sz="0" w:space="0" w:color="auto"/>
        <w:right w:val="none" w:sz="0" w:space="0" w:color="auto"/>
      </w:divBdr>
    </w:div>
    <w:div w:id="1062218851">
      <w:bodyDiv w:val="1"/>
      <w:marLeft w:val="0"/>
      <w:marRight w:val="0"/>
      <w:marTop w:val="0"/>
      <w:marBottom w:val="0"/>
      <w:divBdr>
        <w:top w:val="none" w:sz="0" w:space="0" w:color="auto"/>
        <w:left w:val="none" w:sz="0" w:space="0" w:color="auto"/>
        <w:bottom w:val="none" w:sz="0" w:space="0" w:color="auto"/>
        <w:right w:val="none" w:sz="0" w:space="0" w:color="auto"/>
      </w:divBdr>
    </w:div>
    <w:div w:id="1062824711">
      <w:bodyDiv w:val="1"/>
      <w:marLeft w:val="0"/>
      <w:marRight w:val="0"/>
      <w:marTop w:val="0"/>
      <w:marBottom w:val="0"/>
      <w:divBdr>
        <w:top w:val="none" w:sz="0" w:space="0" w:color="auto"/>
        <w:left w:val="none" w:sz="0" w:space="0" w:color="auto"/>
        <w:bottom w:val="none" w:sz="0" w:space="0" w:color="auto"/>
        <w:right w:val="none" w:sz="0" w:space="0" w:color="auto"/>
      </w:divBdr>
    </w:div>
    <w:div w:id="1063213577">
      <w:bodyDiv w:val="1"/>
      <w:marLeft w:val="0"/>
      <w:marRight w:val="0"/>
      <w:marTop w:val="0"/>
      <w:marBottom w:val="0"/>
      <w:divBdr>
        <w:top w:val="none" w:sz="0" w:space="0" w:color="auto"/>
        <w:left w:val="none" w:sz="0" w:space="0" w:color="auto"/>
        <w:bottom w:val="none" w:sz="0" w:space="0" w:color="auto"/>
        <w:right w:val="none" w:sz="0" w:space="0" w:color="auto"/>
      </w:divBdr>
    </w:div>
    <w:div w:id="1063329254">
      <w:bodyDiv w:val="1"/>
      <w:marLeft w:val="0"/>
      <w:marRight w:val="0"/>
      <w:marTop w:val="0"/>
      <w:marBottom w:val="0"/>
      <w:divBdr>
        <w:top w:val="none" w:sz="0" w:space="0" w:color="auto"/>
        <w:left w:val="none" w:sz="0" w:space="0" w:color="auto"/>
        <w:bottom w:val="none" w:sz="0" w:space="0" w:color="auto"/>
        <w:right w:val="none" w:sz="0" w:space="0" w:color="auto"/>
      </w:divBdr>
    </w:div>
    <w:div w:id="1063721125">
      <w:bodyDiv w:val="1"/>
      <w:marLeft w:val="0"/>
      <w:marRight w:val="0"/>
      <w:marTop w:val="0"/>
      <w:marBottom w:val="0"/>
      <w:divBdr>
        <w:top w:val="none" w:sz="0" w:space="0" w:color="auto"/>
        <w:left w:val="none" w:sz="0" w:space="0" w:color="auto"/>
        <w:bottom w:val="none" w:sz="0" w:space="0" w:color="auto"/>
        <w:right w:val="none" w:sz="0" w:space="0" w:color="auto"/>
      </w:divBdr>
    </w:div>
    <w:div w:id="1063984188">
      <w:bodyDiv w:val="1"/>
      <w:marLeft w:val="0"/>
      <w:marRight w:val="0"/>
      <w:marTop w:val="0"/>
      <w:marBottom w:val="0"/>
      <w:divBdr>
        <w:top w:val="none" w:sz="0" w:space="0" w:color="auto"/>
        <w:left w:val="none" w:sz="0" w:space="0" w:color="auto"/>
        <w:bottom w:val="none" w:sz="0" w:space="0" w:color="auto"/>
        <w:right w:val="none" w:sz="0" w:space="0" w:color="auto"/>
      </w:divBdr>
    </w:div>
    <w:div w:id="1064065968">
      <w:bodyDiv w:val="1"/>
      <w:marLeft w:val="0"/>
      <w:marRight w:val="0"/>
      <w:marTop w:val="0"/>
      <w:marBottom w:val="0"/>
      <w:divBdr>
        <w:top w:val="none" w:sz="0" w:space="0" w:color="auto"/>
        <w:left w:val="none" w:sz="0" w:space="0" w:color="auto"/>
        <w:bottom w:val="none" w:sz="0" w:space="0" w:color="auto"/>
        <w:right w:val="none" w:sz="0" w:space="0" w:color="auto"/>
      </w:divBdr>
    </w:div>
    <w:div w:id="1064184042">
      <w:bodyDiv w:val="1"/>
      <w:marLeft w:val="0"/>
      <w:marRight w:val="0"/>
      <w:marTop w:val="0"/>
      <w:marBottom w:val="0"/>
      <w:divBdr>
        <w:top w:val="none" w:sz="0" w:space="0" w:color="auto"/>
        <w:left w:val="none" w:sz="0" w:space="0" w:color="auto"/>
        <w:bottom w:val="none" w:sz="0" w:space="0" w:color="auto"/>
        <w:right w:val="none" w:sz="0" w:space="0" w:color="auto"/>
      </w:divBdr>
    </w:div>
    <w:div w:id="1065110146">
      <w:bodyDiv w:val="1"/>
      <w:marLeft w:val="0"/>
      <w:marRight w:val="0"/>
      <w:marTop w:val="0"/>
      <w:marBottom w:val="0"/>
      <w:divBdr>
        <w:top w:val="none" w:sz="0" w:space="0" w:color="auto"/>
        <w:left w:val="none" w:sz="0" w:space="0" w:color="auto"/>
        <w:bottom w:val="none" w:sz="0" w:space="0" w:color="auto"/>
        <w:right w:val="none" w:sz="0" w:space="0" w:color="auto"/>
      </w:divBdr>
    </w:div>
    <w:div w:id="1065371859">
      <w:bodyDiv w:val="1"/>
      <w:marLeft w:val="0"/>
      <w:marRight w:val="0"/>
      <w:marTop w:val="0"/>
      <w:marBottom w:val="0"/>
      <w:divBdr>
        <w:top w:val="none" w:sz="0" w:space="0" w:color="auto"/>
        <w:left w:val="none" w:sz="0" w:space="0" w:color="auto"/>
        <w:bottom w:val="none" w:sz="0" w:space="0" w:color="auto"/>
        <w:right w:val="none" w:sz="0" w:space="0" w:color="auto"/>
      </w:divBdr>
    </w:div>
    <w:div w:id="1065448927">
      <w:bodyDiv w:val="1"/>
      <w:marLeft w:val="0"/>
      <w:marRight w:val="0"/>
      <w:marTop w:val="0"/>
      <w:marBottom w:val="0"/>
      <w:divBdr>
        <w:top w:val="none" w:sz="0" w:space="0" w:color="auto"/>
        <w:left w:val="none" w:sz="0" w:space="0" w:color="auto"/>
        <w:bottom w:val="none" w:sz="0" w:space="0" w:color="auto"/>
        <w:right w:val="none" w:sz="0" w:space="0" w:color="auto"/>
      </w:divBdr>
    </w:div>
    <w:div w:id="1065449160">
      <w:bodyDiv w:val="1"/>
      <w:marLeft w:val="0"/>
      <w:marRight w:val="0"/>
      <w:marTop w:val="0"/>
      <w:marBottom w:val="0"/>
      <w:divBdr>
        <w:top w:val="none" w:sz="0" w:space="0" w:color="auto"/>
        <w:left w:val="none" w:sz="0" w:space="0" w:color="auto"/>
        <w:bottom w:val="none" w:sz="0" w:space="0" w:color="auto"/>
        <w:right w:val="none" w:sz="0" w:space="0" w:color="auto"/>
      </w:divBdr>
    </w:div>
    <w:div w:id="1065492508">
      <w:bodyDiv w:val="1"/>
      <w:marLeft w:val="0"/>
      <w:marRight w:val="0"/>
      <w:marTop w:val="0"/>
      <w:marBottom w:val="0"/>
      <w:divBdr>
        <w:top w:val="none" w:sz="0" w:space="0" w:color="auto"/>
        <w:left w:val="none" w:sz="0" w:space="0" w:color="auto"/>
        <w:bottom w:val="none" w:sz="0" w:space="0" w:color="auto"/>
        <w:right w:val="none" w:sz="0" w:space="0" w:color="auto"/>
      </w:divBdr>
    </w:div>
    <w:div w:id="1065638220">
      <w:bodyDiv w:val="1"/>
      <w:marLeft w:val="0"/>
      <w:marRight w:val="0"/>
      <w:marTop w:val="0"/>
      <w:marBottom w:val="0"/>
      <w:divBdr>
        <w:top w:val="none" w:sz="0" w:space="0" w:color="auto"/>
        <w:left w:val="none" w:sz="0" w:space="0" w:color="auto"/>
        <w:bottom w:val="none" w:sz="0" w:space="0" w:color="auto"/>
        <w:right w:val="none" w:sz="0" w:space="0" w:color="auto"/>
      </w:divBdr>
    </w:div>
    <w:div w:id="1065688849">
      <w:bodyDiv w:val="1"/>
      <w:marLeft w:val="0"/>
      <w:marRight w:val="0"/>
      <w:marTop w:val="0"/>
      <w:marBottom w:val="0"/>
      <w:divBdr>
        <w:top w:val="none" w:sz="0" w:space="0" w:color="auto"/>
        <w:left w:val="none" w:sz="0" w:space="0" w:color="auto"/>
        <w:bottom w:val="none" w:sz="0" w:space="0" w:color="auto"/>
        <w:right w:val="none" w:sz="0" w:space="0" w:color="auto"/>
      </w:divBdr>
    </w:div>
    <w:div w:id="1066877929">
      <w:bodyDiv w:val="1"/>
      <w:marLeft w:val="0"/>
      <w:marRight w:val="0"/>
      <w:marTop w:val="0"/>
      <w:marBottom w:val="0"/>
      <w:divBdr>
        <w:top w:val="none" w:sz="0" w:space="0" w:color="auto"/>
        <w:left w:val="none" w:sz="0" w:space="0" w:color="auto"/>
        <w:bottom w:val="none" w:sz="0" w:space="0" w:color="auto"/>
        <w:right w:val="none" w:sz="0" w:space="0" w:color="auto"/>
      </w:divBdr>
    </w:div>
    <w:div w:id="1067150343">
      <w:bodyDiv w:val="1"/>
      <w:marLeft w:val="0"/>
      <w:marRight w:val="0"/>
      <w:marTop w:val="0"/>
      <w:marBottom w:val="0"/>
      <w:divBdr>
        <w:top w:val="none" w:sz="0" w:space="0" w:color="auto"/>
        <w:left w:val="none" w:sz="0" w:space="0" w:color="auto"/>
        <w:bottom w:val="none" w:sz="0" w:space="0" w:color="auto"/>
        <w:right w:val="none" w:sz="0" w:space="0" w:color="auto"/>
      </w:divBdr>
    </w:div>
    <w:div w:id="1067336933">
      <w:bodyDiv w:val="1"/>
      <w:marLeft w:val="0"/>
      <w:marRight w:val="0"/>
      <w:marTop w:val="0"/>
      <w:marBottom w:val="0"/>
      <w:divBdr>
        <w:top w:val="none" w:sz="0" w:space="0" w:color="auto"/>
        <w:left w:val="none" w:sz="0" w:space="0" w:color="auto"/>
        <w:bottom w:val="none" w:sz="0" w:space="0" w:color="auto"/>
        <w:right w:val="none" w:sz="0" w:space="0" w:color="auto"/>
      </w:divBdr>
    </w:div>
    <w:div w:id="1067338870">
      <w:bodyDiv w:val="1"/>
      <w:marLeft w:val="0"/>
      <w:marRight w:val="0"/>
      <w:marTop w:val="0"/>
      <w:marBottom w:val="0"/>
      <w:divBdr>
        <w:top w:val="none" w:sz="0" w:space="0" w:color="auto"/>
        <w:left w:val="none" w:sz="0" w:space="0" w:color="auto"/>
        <w:bottom w:val="none" w:sz="0" w:space="0" w:color="auto"/>
        <w:right w:val="none" w:sz="0" w:space="0" w:color="auto"/>
      </w:divBdr>
    </w:div>
    <w:div w:id="1067802960">
      <w:bodyDiv w:val="1"/>
      <w:marLeft w:val="0"/>
      <w:marRight w:val="0"/>
      <w:marTop w:val="0"/>
      <w:marBottom w:val="0"/>
      <w:divBdr>
        <w:top w:val="none" w:sz="0" w:space="0" w:color="auto"/>
        <w:left w:val="none" w:sz="0" w:space="0" w:color="auto"/>
        <w:bottom w:val="none" w:sz="0" w:space="0" w:color="auto"/>
        <w:right w:val="none" w:sz="0" w:space="0" w:color="auto"/>
      </w:divBdr>
    </w:div>
    <w:div w:id="1067993701">
      <w:bodyDiv w:val="1"/>
      <w:marLeft w:val="0"/>
      <w:marRight w:val="0"/>
      <w:marTop w:val="0"/>
      <w:marBottom w:val="0"/>
      <w:divBdr>
        <w:top w:val="none" w:sz="0" w:space="0" w:color="auto"/>
        <w:left w:val="none" w:sz="0" w:space="0" w:color="auto"/>
        <w:bottom w:val="none" w:sz="0" w:space="0" w:color="auto"/>
        <w:right w:val="none" w:sz="0" w:space="0" w:color="auto"/>
      </w:divBdr>
    </w:div>
    <w:div w:id="1068765062">
      <w:bodyDiv w:val="1"/>
      <w:marLeft w:val="0"/>
      <w:marRight w:val="0"/>
      <w:marTop w:val="0"/>
      <w:marBottom w:val="0"/>
      <w:divBdr>
        <w:top w:val="none" w:sz="0" w:space="0" w:color="auto"/>
        <w:left w:val="none" w:sz="0" w:space="0" w:color="auto"/>
        <w:bottom w:val="none" w:sz="0" w:space="0" w:color="auto"/>
        <w:right w:val="none" w:sz="0" w:space="0" w:color="auto"/>
      </w:divBdr>
    </w:div>
    <w:div w:id="1068963750">
      <w:bodyDiv w:val="1"/>
      <w:marLeft w:val="0"/>
      <w:marRight w:val="0"/>
      <w:marTop w:val="0"/>
      <w:marBottom w:val="0"/>
      <w:divBdr>
        <w:top w:val="none" w:sz="0" w:space="0" w:color="auto"/>
        <w:left w:val="none" w:sz="0" w:space="0" w:color="auto"/>
        <w:bottom w:val="none" w:sz="0" w:space="0" w:color="auto"/>
        <w:right w:val="none" w:sz="0" w:space="0" w:color="auto"/>
      </w:divBdr>
    </w:div>
    <w:div w:id="1069351802">
      <w:bodyDiv w:val="1"/>
      <w:marLeft w:val="0"/>
      <w:marRight w:val="0"/>
      <w:marTop w:val="0"/>
      <w:marBottom w:val="0"/>
      <w:divBdr>
        <w:top w:val="none" w:sz="0" w:space="0" w:color="auto"/>
        <w:left w:val="none" w:sz="0" w:space="0" w:color="auto"/>
        <w:bottom w:val="none" w:sz="0" w:space="0" w:color="auto"/>
        <w:right w:val="none" w:sz="0" w:space="0" w:color="auto"/>
      </w:divBdr>
    </w:div>
    <w:div w:id="1069645236">
      <w:bodyDiv w:val="1"/>
      <w:marLeft w:val="0"/>
      <w:marRight w:val="0"/>
      <w:marTop w:val="0"/>
      <w:marBottom w:val="0"/>
      <w:divBdr>
        <w:top w:val="none" w:sz="0" w:space="0" w:color="auto"/>
        <w:left w:val="none" w:sz="0" w:space="0" w:color="auto"/>
        <w:bottom w:val="none" w:sz="0" w:space="0" w:color="auto"/>
        <w:right w:val="none" w:sz="0" w:space="0" w:color="auto"/>
      </w:divBdr>
    </w:div>
    <w:div w:id="1070079240">
      <w:bodyDiv w:val="1"/>
      <w:marLeft w:val="0"/>
      <w:marRight w:val="0"/>
      <w:marTop w:val="0"/>
      <w:marBottom w:val="0"/>
      <w:divBdr>
        <w:top w:val="none" w:sz="0" w:space="0" w:color="auto"/>
        <w:left w:val="none" w:sz="0" w:space="0" w:color="auto"/>
        <w:bottom w:val="none" w:sz="0" w:space="0" w:color="auto"/>
        <w:right w:val="none" w:sz="0" w:space="0" w:color="auto"/>
      </w:divBdr>
    </w:div>
    <w:div w:id="1070269186">
      <w:bodyDiv w:val="1"/>
      <w:marLeft w:val="0"/>
      <w:marRight w:val="0"/>
      <w:marTop w:val="0"/>
      <w:marBottom w:val="0"/>
      <w:divBdr>
        <w:top w:val="none" w:sz="0" w:space="0" w:color="auto"/>
        <w:left w:val="none" w:sz="0" w:space="0" w:color="auto"/>
        <w:bottom w:val="none" w:sz="0" w:space="0" w:color="auto"/>
        <w:right w:val="none" w:sz="0" w:space="0" w:color="auto"/>
      </w:divBdr>
    </w:div>
    <w:div w:id="1070277203">
      <w:bodyDiv w:val="1"/>
      <w:marLeft w:val="0"/>
      <w:marRight w:val="0"/>
      <w:marTop w:val="0"/>
      <w:marBottom w:val="0"/>
      <w:divBdr>
        <w:top w:val="none" w:sz="0" w:space="0" w:color="auto"/>
        <w:left w:val="none" w:sz="0" w:space="0" w:color="auto"/>
        <w:bottom w:val="none" w:sz="0" w:space="0" w:color="auto"/>
        <w:right w:val="none" w:sz="0" w:space="0" w:color="auto"/>
      </w:divBdr>
    </w:div>
    <w:div w:id="1070300516">
      <w:bodyDiv w:val="1"/>
      <w:marLeft w:val="0"/>
      <w:marRight w:val="0"/>
      <w:marTop w:val="0"/>
      <w:marBottom w:val="0"/>
      <w:divBdr>
        <w:top w:val="none" w:sz="0" w:space="0" w:color="auto"/>
        <w:left w:val="none" w:sz="0" w:space="0" w:color="auto"/>
        <w:bottom w:val="none" w:sz="0" w:space="0" w:color="auto"/>
        <w:right w:val="none" w:sz="0" w:space="0" w:color="auto"/>
      </w:divBdr>
    </w:div>
    <w:div w:id="1070888080">
      <w:bodyDiv w:val="1"/>
      <w:marLeft w:val="0"/>
      <w:marRight w:val="0"/>
      <w:marTop w:val="0"/>
      <w:marBottom w:val="0"/>
      <w:divBdr>
        <w:top w:val="none" w:sz="0" w:space="0" w:color="auto"/>
        <w:left w:val="none" w:sz="0" w:space="0" w:color="auto"/>
        <w:bottom w:val="none" w:sz="0" w:space="0" w:color="auto"/>
        <w:right w:val="none" w:sz="0" w:space="0" w:color="auto"/>
      </w:divBdr>
    </w:div>
    <w:div w:id="1070925626">
      <w:bodyDiv w:val="1"/>
      <w:marLeft w:val="0"/>
      <w:marRight w:val="0"/>
      <w:marTop w:val="0"/>
      <w:marBottom w:val="0"/>
      <w:divBdr>
        <w:top w:val="none" w:sz="0" w:space="0" w:color="auto"/>
        <w:left w:val="none" w:sz="0" w:space="0" w:color="auto"/>
        <w:bottom w:val="none" w:sz="0" w:space="0" w:color="auto"/>
        <w:right w:val="none" w:sz="0" w:space="0" w:color="auto"/>
      </w:divBdr>
    </w:div>
    <w:div w:id="1071193652">
      <w:bodyDiv w:val="1"/>
      <w:marLeft w:val="0"/>
      <w:marRight w:val="0"/>
      <w:marTop w:val="0"/>
      <w:marBottom w:val="0"/>
      <w:divBdr>
        <w:top w:val="none" w:sz="0" w:space="0" w:color="auto"/>
        <w:left w:val="none" w:sz="0" w:space="0" w:color="auto"/>
        <w:bottom w:val="none" w:sz="0" w:space="0" w:color="auto"/>
        <w:right w:val="none" w:sz="0" w:space="0" w:color="auto"/>
      </w:divBdr>
    </w:div>
    <w:div w:id="1071387686">
      <w:bodyDiv w:val="1"/>
      <w:marLeft w:val="0"/>
      <w:marRight w:val="0"/>
      <w:marTop w:val="0"/>
      <w:marBottom w:val="0"/>
      <w:divBdr>
        <w:top w:val="none" w:sz="0" w:space="0" w:color="auto"/>
        <w:left w:val="none" w:sz="0" w:space="0" w:color="auto"/>
        <w:bottom w:val="none" w:sz="0" w:space="0" w:color="auto"/>
        <w:right w:val="none" w:sz="0" w:space="0" w:color="auto"/>
      </w:divBdr>
    </w:div>
    <w:div w:id="1072461877">
      <w:bodyDiv w:val="1"/>
      <w:marLeft w:val="0"/>
      <w:marRight w:val="0"/>
      <w:marTop w:val="0"/>
      <w:marBottom w:val="0"/>
      <w:divBdr>
        <w:top w:val="none" w:sz="0" w:space="0" w:color="auto"/>
        <w:left w:val="none" w:sz="0" w:space="0" w:color="auto"/>
        <w:bottom w:val="none" w:sz="0" w:space="0" w:color="auto"/>
        <w:right w:val="none" w:sz="0" w:space="0" w:color="auto"/>
      </w:divBdr>
    </w:div>
    <w:div w:id="1073701689">
      <w:bodyDiv w:val="1"/>
      <w:marLeft w:val="0"/>
      <w:marRight w:val="0"/>
      <w:marTop w:val="0"/>
      <w:marBottom w:val="0"/>
      <w:divBdr>
        <w:top w:val="none" w:sz="0" w:space="0" w:color="auto"/>
        <w:left w:val="none" w:sz="0" w:space="0" w:color="auto"/>
        <w:bottom w:val="none" w:sz="0" w:space="0" w:color="auto"/>
        <w:right w:val="none" w:sz="0" w:space="0" w:color="auto"/>
      </w:divBdr>
    </w:div>
    <w:div w:id="1073772532">
      <w:bodyDiv w:val="1"/>
      <w:marLeft w:val="0"/>
      <w:marRight w:val="0"/>
      <w:marTop w:val="0"/>
      <w:marBottom w:val="0"/>
      <w:divBdr>
        <w:top w:val="none" w:sz="0" w:space="0" w:color="auto"/>
        <w:left w:val="none" w:sz="0" w:space="0" w:color="auto"/>
        <w:bottom w:val="none" w:sz="0" w:space="0" w:color="auto"/>
        <w:right w:val="none" w:sz="0" w:space="0" w:color="auto"/>
      </w:divBdr>
    </w:div>
    <w:div w:id="1074160556">
      <w:bodyDiv w:val="1"/>
      <w:marLeft w:val="0"/>
      <w:marRight w:val="0"/>
      <w:marTop w:val="0"/>
      <w:marBottom w:val="0"/>
      <w:divBdr>
        <w:top w:val="none" w:sz="0" w:space="0" w:color="auto"/>
        <w:left w:val="none" w:sz="0" w:space="0" w:color="auto"/>
        <w:bottom w:val="none" w:sz="0" w:space="0" w:color="auto"/>
        <w:right w:val="none" w:sz="0" w:space="0" w:color="auto"/>
      </w:divBdr>
    </w:div>
    <w:div w:id="1074165859">
      <w:bodyDiv w:val="1"/>
      <w:marLeft w:val="0"/>
      <w:marRight w:val="0"/>
      <w:marTop w:val="0"/>
      <w:marBottom w:val="0"/>
      <w:divBdr>
        <w:top w:val="none" w:sz="0" w:space="0" w:color="auto"/>
        <w:left w:val="none" w:sz="0" w:space="0" w:color="auto"/>
        <w:bottom w:val="none" w:sz="0" w:space="0" w:color="auto"/>
        <w:right w:val="none" w:sz="0" w:space="0" w:color="auto"/>
      </w:divBdr>
    </w:div>
    <w:div w:id="1074425486">
      <w:bodyDiv w:val="1"/>
      <w:marLeft w:val="0"/>
      <w:marRight w:val="0"/>
      <w:marTop w:val="0"/>
      <w:marBottom w:val="0"/>
      <w:divBdr>
        <w:top w:val="none" w:sz="0" w:space="0" w:color="auto"/>
        <w:left w:val="none" w:sz="0" w:space="0" w:color="auto"/>
        <w:bottom w:val="none" w:sz="0" w:space="0" w:color="auto"/>
        <w:right w:val="none" w:sz="0" w:space="0" w:color="auto"/>
      </w:divBdr>
    </w:div>
    <w:div w:id="1074745144">
      <w:bodyDiv w:val="1"/>
      <w:marLeft w:val="0"/>
      <w:marRight w:val="0"/>
      <w:marTop w:val="0"/>
      <w:marBottom w:val="0"/>
      <w:divBdr>
        <w:top w:val="none" w:sz="0" w:space="0" w:color="auto"/>
        <w:left w:val="none" w:sz="0" w:space="0" w:color="auto"/>
        <w:bottom w:val="none" w:sz="0" w:space="0" w:color="auto"/>
        <w:right w:val="none" w:sz="0" w:space="0" w:color="auto"/>
      </w:divBdr>
    </w:div>
    <w:div w:id="1075275901">
      <w:bodyDiv w:val="1"/>
      <w:marLeft w:val="0"/>
      <w:marRight w:val="0"/>
      <w:marTop w:val="0"/>
      <w:marBottom w:val="0"/>
      <w:divBdr>
        <w:top w:val="none" w:sz="0" w:space="0" w:color="auto"/>
        <w:left w:val="none" w:sz="0" w:space="0" w:color="auto"/>
        <w:bottom w:val="none" w:sz="0" w:space="0" w:color="auto"/>
        <w:right w:val="none" w:sz="0" w:space="0" w:color="auto"/>
      </w:divBdr>
    </w:div>
    <w:div w:id="1075979124">
      <w:bodyDiv w:val="1"/>
      <w:marLeft w:val="0"/>
      <w:marRight w:val="0"/>
      <w:marTop w:val="0"/>
      <w:marBottom w:val="0"/>
      <w:divBdr>
        <w:top w:val="none" w:sz="0" w:space="0" w:color="auto"/>
        <w:left w:val="none" w:sz="0" w:space="0" w:color="auto"/>
        <w:bottom w:val="none" w:sz="0" w:space="0" w:color="auto"/>
        <w:right w:val="none" w:sz="0" w:space="0" w:color="auto"/>
      </w:divBdr>
    </w:div>
    <w:div w:id="1076435836">
      <w:bodyDiv w:val="1"/>
      <w:marLeft w:val="0"/>
      <w:marRight w:val="0"/>
      <w:marTop w:val="0"/>
      <w:marBottom w:val="0"/>
      <w:divBdr>
        <w:top w:val="none" w:sz="0" w:space="0" w:color="auto"/>
        <w:left w:val="none" w:sz="0" w:space="0" w:color="auto"/>
        <w:bottom w:val="none" w:sz="0" w:space="0" w:color="auto"/>
        <w:right w:val="none" w:sz="0" w:space="0" w:color="auto"/>
      </w:divBdr>
    </w:div>
    <w:div w:id="1077047745">
      <w:bodyDiv w:val="1"/>
      <w:marLeft w:val="0"/>
      <w:marRight w:val="0"/>
      <w:marTop w:val="0"/>
      <w:marBottom w:val="0"/>
      <w:divBdr>
        <w:top w:val="none" w:sz="0" w:space="0" w:color="auto"/>
        <w:left w:val="none" w:sz="0" w:space="0" w:color="auto"/>
        <w:bottom w:val="none" w:sz="0" w:space="0" w:color="auto"/>
        <w:right w:val="none" w:sz="0" w:space="0" w:color="auto"/>
      </w:divBdr>
    </w:div>
    <w:div w:id="1077172313">
      <w:bodyDiv w:val="1"/>
      <w:marLeft w:val="0"/>
      <w:marRight w:val="0"/>
      <w:marTop w:val="0"/>
      <w:marBottom w:val="0"/>
      <w:divBdr>
        <w:top w:val="none" w:sz="0" w:space="0" w:color="auto"/>
        <w:left w:val="none" w:sz="0" w:space="0" w:color="auto"/>
        <w:bottom w:val="none" w:sz="0" w:space="0" w:color="auto"/>
        <w:right w:val="none" w:sz="0" w:space="0" w:color="auto"/>
      </w:divBdr>
    </w:div>
    <w:div w:id="1077364314">
      <w:bodyDiv w:val="1"/>
      <w:marLeft w:val="0"/>
      <w:marRight w:val="0"/>
      <w:marTop w:val="0"/>
      <w:marBottom w:val="0"/>
      <w:divBdr>
        <w:top w:val="none" w:sz="0" w:space="0" w:color="auto"/>
        <w:left w:val="none" w:sz="0" w:space="0" w:color="auto"/>
        <w:bottom w:val="none" w:sz="0" w:space="0" w:color="auto"/>
        <w:right w:val="none" w:sz="0" w:space="0" w:color="auto"/>
      </w:divBdr>
    </w:div>
    <w:div w:id="1077558555">
      <w:bodyDiv w:val="1"/>
      <w:marLeft w:val="0"/>
      <w:marRight w:val="0"/>
      <w:marTop w:val="0"/>
      <w:marBottom w:val="0"/>
      <w:divBdr>
        <w:top w:val="none" w:sz="0" w:space="0" w:color="auto"/>
        <w:left w:val="none" w:sz="0" w:space="0" w:color="auto"/>
        <w:bottom w:val="none" w:sz="0" w:space="0" w:color="auto"/>
        <w:right w:val="none" w:sz="0" w:space="0" w:color="auto"/>
      </w:divBdr>
    </w:div>
    <w:div w:id="1078474999">
      <w:bodyDiv w:val="1"/>
      <w:marLeft w:val="0"/>
      <w:marRight w:val="0"/>
      <w:marTop w:val="0"/>
      <w:marBottom w:val="0"/>
      <w:divBdr>
        <w:top w:val="none" w:sz="0" w:space="0" w:color="auto"/>
        <w:left w:val="none" w:sz="0" w:space="0" w:color="auto"/>
        <w:bottom w:val="none" w:sz="0" w:space="0" w:color="auto"/>
        <w:right w:val="none" w:sz="0" w:space="0" w:color="auto"/>
      </w:divBdr>
    </w:div>
    <w:div w:id="1078479535">
      <w:bodyDiv w:val="1"/>
      <w:marLeft w:val="0"/>
      <w:marRight w:val="0"/>
      <w:marTop w:val="0"/>
      <w:marBottom w:val="0"/>
      <w:divBdr>
        <w:top w:val="none" w:sz="0" w:space="0" w:color="auto"/>
        <w:left w:val="none" w:sz="0" w:space="0" w:color="auto"/>
        <w:bottom w:val="none" w:sz="0" w:space="0" w:color="auto"/>
        <w:right w:val="none" w:sz="0" w:space="0" w:color="auto"/>
      </w:divBdr>
    </w:div>
    <w:div w:id="1078674798">
      <w:bodyDiv w:val="1"/>
      <w:marLeft w:val="0"/>
      <w:marRight w:val="0"/>
      <w:marTop w:val="0"/>
      <w:marBottom w:val="0"/>
      <w:divBdr>
        <w:top w:val="none" w:sz="0" w:space="0" w:color="auto"/>
        <w:left w:val="none" w:sz="0" w:space="0" w:color="auto"/>
        <w:bottom w:val="none" w:sz="0" w:space="0" w:color="auto"/>
        <w:right w:val="none" w:sz="0" w:space="0" w:color="auto"/>
      </w:divBdr>
    </w:div>
    <w:div w:id="1079256800">
      <w:bodyDiv w:val="1"/>
      <w:marLeft w:val="0"/>
      <w:marRight w:val="0"/>
      <w:marTop w:val="0"/>
      <w:marBottom w:val="0"/>
      <w:divBdr>
        <w:top w:val="none" w:sz="0" w:space="0" w:color="auto"/>
        <w:left w:val="none" w:sz="0" w:space="0" w:color="auto"/>
        <w:bottom w:val="none" w:sz="0" w:space="0" w:color="auto"/>
        <w:right w:val="none" w:sz="0" w:space="0" w:color="auto"/>
      </w:divBdr>
    </w:div>
    <w:div w:id="1079444393">
      <w:bodyDiv w:val="1"/>
      <w:marLeft w:val="0"/>
      <w:marRight w:val="0"/>
      <w:marTop w:val="0"/>
      <w:marBottom w:val="0"/>
      <w:divBdr>
        <w:top w:val="none" w:sz="0" w:space="0" w:color="auto"/>
        <w:left w:val="none" w:sz="0" w:space="0" w:color="auto"/>
        <w:bottom w:val="none" w:sz="0" w:space="0" w:color="auto"/>
        <w:right w:val="none" w:sz="0" w:space="0" w:color="auto"/>
      </w:divBdr>
    </w:div>
    <w:div w:id="1079787318">
      <w:bodyDiv w:val="1"/>
      <w:marLeft w:val="0"/>
      <w:marRight w:val="0"/>
      <w:marTop w:val="0"/>
      <w:marBottom w:val="0"/>
      <w:divBdr>
        <w:top w:val="none" w:sz="0" w:space="0" w:color="auto"/>
        <w:left w:val="none" w:sz="0" w:space="0" w:color="auto"/>
        <w:bottom w:val="none" w:sz="0" w:space="0" w:color="auto"/>
        <w:right w:val="none" w:sz="0" w:space="0" w:color="auto"/>
      </w:divBdr>
    </w:div>
    <w:div w:id="1079793008">
      <w:bodyDiv w:val="1"/>
      <w:marLeft w:val="0"/>
      <w:marRight w:val="0"/>
      <w:marTop w:val="0"/>
      <w:marBottom w:val="0"/>
      <w:divBdr>
        <w:top w:val="none" w:sz="0" w:space="0" w:color="auto"/>
        <w:left w:val="none" w:sz="0" w:space="0" w:color="auto"/>
        <w:bottom w:val="none" w:sz="0" w:space="0" w:color="auto"/>
        <w:right w:val="none" w:sz="0" w:space="0" w:color="auto"/>
      </w:divBdr>
    </w:div>
    <w:div w:id="1080371203">
      <w:bodyDiv w:val="1"/>
      <w:marLeft w:val="0"/>
      <w:marRight w:val="0"/>
      <w:marTop w:val="0"/>
      <w:marBottom w:val="0"/>
      <w:divBdr>
        <w:top w:val="none" w:sz="0" w:space="0" w:color="auto"/>
        <w:left w:val="none" w:sz="0" w:space="0" w:color="auto"/>
        <w:bottom w:val="none" w:sz="0" w:space="0" w:color="auto"/>
        <w:right w:val="none" w:sz="0" w:space="0" w:color="auto"/>
      </w:divBdr>
    </w:div>
    <w:div w:id="1080371266">
      <w:bodyDiv w:val="1"/>
      <w:marLeft w:val="0"/>
      <w:marRight w:val="0"/>
      <w:marTop w:val="0"/>
      <w:marBottom w:val="0"/>
      <w:divBdr>
        <w:top w:val="none" w:sz="0" w:space="0" w:color="auto"/>
        <w:left w:val="none" w:sz="0" w:space="0" w:color="auto"/>
        <w:bottom w:val="none" w:sz="0" w:space="0" w:color="auto"/>
        <w:right w:val="none" w:sz="0" w:space="0" w:color="auto"/>
      </w:divBdr>
    </w:div>
    <w:div w:id="1080446877">
      <w:bodyDiv w:val="1"/>
      <w:marLeft w:val="0"/>
      <w:marRight w:val="0"/>
      <w:marTop w:val="0"/>
      <w:marBottom w:val="0"/>
      <w:divBdr>
        <w:top w:val="none" w:sz="0" w:space="0" w:color="auto"/>
        <w:left w:val="none" w:sz="0" w:space="0" w:color="auto"/>
        <w:bottom w:val="none" w:sz="0" w:space="0" w:color="auto"/>
        <w:right w:val="none" w:sz="0" w:space="0" w:color="auto"/>
      </w:divBdr>
    </w:div>
    <w:div w:id="1080523555">
      <w:bodyDiv w:val="1"/>
      <w:marLeft w:val="0"/>
      <w:marRight w:val="0"/>
      <w:marTop w:val="0"/>
      <w:marBottom w:val="0"/>
      <w:divBdr>
        <w:top w:val="none" w:sz="0" w:space="0" w:color="auto"/>
        <w:left w:val="none" w:sz="0" w:space="0" w:color="auto"/>
        <w:bottom w:val="none" w:sz="0" w:space="0" w:color="auto"/>
        <w:right w:val="none" w:sz="0" w:space="0" w:color="auto"/>
      </w:divBdr>
    </w:div>
    <w:div w:id="1080718683">
      <w:bodyDiv w:val="1"/>
      <w:marLeft w:val="0"/>
      <w:marRight w:val="0"/>
      <w:marTop w:val="0"/>
      <w:marBottom w:val="0"/>
      <w:divBdr>
        <w:top w:val="none" w:sz="0" w:space="0" w:color="auto"/>
        <w:left w:val="none" w:sz="0" w:space="0" w:color="auto"/>
        <w:bottom w:val="none" w:sz="0" w:space="0" w:color="auto"/>
        <w:right w:val="none" w:sz="0" w:space="0" w:color="auto"/>
      </w:divBdr>
    </w:div>
    <w:div w:id="1080827692">
      <w:bodyDiv w:val="1"/>
      <w:marLeft w:val="0"/>
      <w:marRight w:val="0"/>
      <w:marTop w:val="0"/>
      <w:marBottom w:val="0"/>
      <w:divBdr>
        <w:top w:val="none" w:sz="0" w:space="0" w:color="auto"/>
        <w:left w:val="none" w:sz="0" w:space="0" w:color="auto"/>
        <w:bottom w:val="none" w:sz="0" w:space="0" w:color="auto"/>
        <w:right w:val="none" w:sz="0" w:space="0" w:color="auto"/>
      </w:divBdr>
    </w:div>
    <w:div w:id="1080835267">
      <w:bodyDiv w:val="1"/>
      <w:marLeft w:val="0"/>
      <w:marRight w:val="0"/>
      <w:marTop w:val="0"/>
      <w:marBottom w:val="0"/>
      <w:divBdr>
        <w:top w:val="none" w:sz="0" w:space="0" w:color="auto"/>
        <w:left w:val="none" w:sz="0" w:space="0" w:color="auto"/>
        <w:bottom w:val="none" w:sz="0" w:space="0" w:color="auto"/>
        <w:right w:val="none" w:sz="0" w:space="0" w:color="auto"/>
      </w:divBdr>
    </w:div>
    <w:div w:id="1081441091">
      <w:bodyDiv w:val="1"/>
      <w:marLeft w:val="0"/>
      <w:marRight w:val="0"/>
      <w:marTop w:val="0"/>
      <w:marBottom w:val="0"/>
      <w:divBdr>
        <w:top w:val="none" w:sz="0" w:space="0" w:color="auto"/>
        <w:left w:val="none" w:sz="0" w:space="0" w:color="auto"/>
        <w:bottom w:val="none" w:sz="0" w:space="0" w:color="auto"/>
        <w:right w:val="none" w:sz="0" w:space="0" w:color="auto"/>
      </w:divBdr>
    </w:div>
    <w:div w:id="1081558880">
      <w:bodyDiv w:val="1"/>
      <w:marLeft w:val="0"/>
      <w:marRight w:val="0"/>
      <w:marTop w:val="0"/>
      <w:marBottom w:val="0"/>
      <w:divBdr>
        <w:top w:val="none" w:sz="0" w:space="0" w:color="auto"/>
        <w:left w:val="none" w:sz="0" w:space="0" w:color="auto"/>
        <w:bottom w:val="none" w:sz="0" w:space="0" w:color="auto"/>
        <w:right w:val="none" w:sz="0" w:space="0" w:color="auto"/>
      </w:divBdr>
    </w:div>
    <w:div w:id="1081758525">
      <w:bodyDiv w:val="1"/>
      <w:marLeft w:val="0"/>
      <w:marRight w:val="0"/>
      <w:marTop w:val="0"/>
      <w:marBottom w:val="0"/>
      <w:divBdr>
        <w:top w:val="none" w:sz="0" w:space="0" w:color="auto"/>
        <w:left w:val="none" w:sz="0" w:space="0" w:color="auto"/>
        <w:bottom w:val="none" w:sz="0" w:space="0" w:color="auto"/>
        <w:right w:val="none" w:sz="0" w:space="0" w:color="auto"/>
      </w:divBdr>
    </w:div>
    <w:div w:id="1081832123">
      <w:bodyDiv w:val="1"/>
      <w:marLeft w:val="0"/>
      <w:marRight w:val="0"/>
      <w:marTop w:val="0"/>
      <w:marBottom w:val="0"/>
      <w:divBdr>
        <w:top w:val="none" w:sz="0" w:space="0" w:color="auto"/>
        <w:left w:val="none" w:sz="0" w:space="0" w:color="auto"/>
        <w:bottom w:val="none" w:sz="0" w:space="0" w:color="auto"/>
        <w:right w:val="none" w:sz="0" w:space="0" w:color="auto"/>
      </w:divBdr>
    </w:div>
    <w:div w:id="1082146358">
      <w:bodyDiv w:val="1"/>
      <w:marLeft w:val="0"/>
      <w:marRight w:val="0"/>
      <w:marTop w:val="0"/>
      <w:marBottom w:val="0"/>
      <w:divBdr>
        <w:top w:val="none" w:sz="0" w:space="0" w:color="auto"/>
        <w:left w:val="none" w:sz="0" w:space="0" w:color="auto"/>
        <w:bottom w:val="none" w:sz="0" w:space="0" w:color="auto"/>
        <w:right w:val="none" w:sz="0" w:space="0" w:color="auto"/>
      </w:divBdr>
    </w:div>
    <w:div w:id="1082533485">
      <w:bodyDiv w:val="1"/>
      <w:marLeft w:val="0"/>
      <w:marRight w:val="0"/>
      <w:marTop w:val="0"/>
      <w:marBottom w:val="0"/>
      <w:divBdr>
        <w:top w:val="none" w:sz="0" w:space="0" w:color="auto"/>
        <w:left w:val="none" w:sz="0" w:space="0" w:color="auto"/>
        <w:bottom w:val="none" w:sz="0" w:space="0" w:color="auto"/>
        <w:right w:val="none" w:sz="0" w:space="0" w:color="auto"/>
      </w:divBdr>
    </w:div>
    <w:div w:id="1082750590">
      <w:bodyDiv w:val="1"/>
      <w:marLeft w:val="0"/>
      <w:marRight w:val="0"/>
      <w:marTop w:val="0"/>
      <w:marBottom w:val="0"/>
      <w:divBdr>
        <w:top w:val="none" w:sz="0" w:space="0" w:color="auto"/>
        <w:left w:val="none" w:sz="0" w:space="0" w:color="auto"/>
        <w:bottom w:val="none" w:sz="0" w:space="0" w:color="auto"/>
        <w:right w:val="none" w:sz="0" w:space="0" w:color="auto"/>
      </w:divBdr>
    </w:div>
    <w:div w:id="1082876098">
      <w:bodyDiv w:val="1"/>
      <w:marLeft w:val="0"/>
      <w:marRight w:val="0"/>
      <w:marTop w:val="0"/>
      <w:marBottom w:val="0"/>
      <w:divBdr>
        <w:top w:val="none" w:sz="0" w:space="0" w:color="auto"/>
        <w:left w:val="none" w:sz="0" w:space="0" w:color="auto"/>
        <w:bottom w:val="none" w:sz="0" w:space="0" w:color="auto"/>
        <w:right w:val="none" w:sz="0" w:space="0" w:color="auto"/>
      </w:divBdr>
    </w:div>
    <w:div w:id="1082944093">
      <w:bodyDiv w:val="1"/>
      <w:marLeft w:val="0"/>
      <w:marRight w:val="0"/>
      <w:marTop w:val="0"/>
      <w:marBottom w:val="0"/>
      <w:divBdr>
        <w:top w:val="none" w:sz="0" w:space="0" w:color="auto"/>
        <w:left w:val="none" w:sz="0" w:space="0" w:color="auto"/>
        <w:bottom w:val="none" w:sz="0" w:space="0" w:color="auto"/>
        <w:right w:val="none" w:sz="0" w:space="0" w:color="auto"/>
      </w:divBdr>
    </w:div>
    <w:div w:id="1083186460">
      <w:bodyDiv w:val="1"/>
      <w:marLeft w:val="0"/>
      <w:marRight w:val="0"/>
      <w:marTop w:val="0"/>
      <w:marBottom w:val="0"/>
      <w:divBdr>
        <w:top w:val="none" w:sz="0" w:space="0" w:color="auto"/>
        <w:left w:val="none" w:sz="0" w:space="0" w:color="auto"/>
        <w:bottom w:val="none" w:sz="0" w:space="0" w:color="auto"/>
        <w:right w:val="none" w:sz="0" w:space="0" w:color="auto"/>
      </w:divBdr>
    </w:div>
    <w:div w:id="1083644217">
      <w:bodyDiv w:val="1"/>
      <w:marLeft w:val="0"/>
      <w:marRight w:val="0"/>
      <w:marTop w:val="0"/>
      <w:marBottom w:val="0"/>
      <w:divBdr>
        <w:top w:val="none" w:sz="0" w:space="0" w:color="auto"/>
        <w:left w:val="none" w:sz="0" w:space="0" w:color="auto"/>
        <w:bottom w:val="none" w:sz="0" w:space="0" w:color="auto"/>
        <w:right w:val="none" w:sz="0" w:space="0" w:color="auto"/>
      </w:divBdr>
    </w:div>
    <w:div w:id="1083724850">
      <w:bodyDiv w:val="1"/>
      <w:marLeft w:val="0"/>
      <w:marRight w:val="0"/>
      <w:marTop w:val="0"/>
      <w:marBottom w:val="0"/>
      <w:divBdr>
        <w:top w:val="none" w:sz="0" w:space="0" w:color="auto"/>
        <w:left w:val="none" w:sz="0" w:space="0" w:color="auto"/>
        <w:bottom w:val="none" w:sz="0" w:space="0" w:color="auto"/>
        <w:right w:val="none" w:sz="0" w:space="0" w:color="auto"/>
      </w:divBdr>
    </w:div>
    <w:div w:id="1084302522">
      <w:bodyDiv w:val="1"/>
      <w:marLeft w:val="0"/>
      <w:marRight w:val="0"/>
      <w:marTop w:val="0"/>
      <w:marBottom w:val="0"/>
      <w:divBdr>
        <w:top w:val="none" w:sz="0" w:space="0" w:color="auto"/>
        <w:left w:val="none" w:sz="0" w:space="0" w:color="auto"/>
        <w:bottom w:val="none" w:sz="0" w:space="0" w:color="auto"/>
        <w:right w:val="none" w:sz="0" w:space="0" w:color="auto"/>
      </w:divBdr>
    </w:div>
    <w:div w:id="1084380613">
      <w:bodyDiv w:val="1"/>
      <w:marLeft w:val="0"/>
      <w:marRight w:val="0"/>
      <w:marTop w:val="0"/>
      <w:marBottom w:val="0"/>
      <w:divBdr>
        <w:top w:val="none" w:sz="0" w:space="0" w:color="auto"/>
        <w:left w:val="none" w:sz="0" w:space="0" w:color="auto"/>
        <w:bottom w:val="none" w:sz="0" w:space="0" w:color="auto"/>
        <w:right w:val="none" w:sz="0" w:space="0" w:color="auto"/>
      </w:divBdr>
    </w:div>
    <w:div w:id="1084451943">
      <w:bodyDiv w:val="1"/>
      <w:marLeft w:val="0"/>
      <w:marRight w:val="0"/>
      <w:marTop w:val="0"/>
      <w:marBottom w:val="0"/>
      <w:divBdr>
        <w:top w:val="none" w:sz="0" w:space="0" w:color="auto"/>
        <w:left w:val="none" w:sz="0" w:space="0" w:color="auto"/>
        <w:bottom w:val="none" w:sz="0" w:space="0" w:color="auto"/>
        <w:right w:val="none" w:sz="0" w:space="0" w:color="auto"/>
      </w:divBdr>
    </w:div>
    <w:div w:id="1084491505">
      <w:bodyDiv w:val="1"/>
      <w:marLeft w:val="0"/>
      <w:marRight w:val="0"/>
      <w:marTop w:val="0"/>
      <w:marBottom w:val="0"/>
      <w:divBdr>
        <w:top w:val="none" w:sz="0" w:space="0" w:color="auto"/>
        <w:left w:val="none" w:sz="0" w:space="0" w:color="auto"/>
        <w:bottom w:val="none" w:sz="0" w:space="0" w:color="auto"/>
        <w:right w:val="none" w:sz="0" w:space="0" w:color="auto"/>
      </w:divBdr>
    </w:div>
    <w:div w:id="1085110081">
      <w:bodyDiv w:val="1"/>
      <w:marLeft w:val="0"/>
      <w:marRight w:val="0"/>
      <w:marTop w:val="0"/>
      <w:marBottom w:val="0"/>
      <w:divBdr>
        <w:top w:val="none" w:sz="0" w:space="0" w:color="auto"/>
        <w:left w:val="none" w:sz="0" w:space="0" w:color="auto"/>
        <w:bottom w:val="none" w:sz="0" w:space="0" w:color="auto"/>
        <w:right w:val="none" w:sz="0" w:space="0" w:color="auto"/>
      </w:divBdr>
    </w:div>
    <w:div w:id="1085876624">
      <w:bodyDiv w:val="1"/>
      <w:marLeft w:val="0"/>
      <w:marRight w:val="0"/>
      <w:marTop w:val="0"/>
      <w:marBottom w:val="0"/>
      <w:divBdr>
        <w:top w:val="none" w:sz="0" w:space="0" w:color="auto"/>
        <w:left w:val="none" w:sz="0" w:space="0" w:color="auto"/>
        <w:bottom w:val="none" w:sz="0" w:space="0" w:color="auto"/>
        <w:right w:val="none" w:sz="0" w:space="0" w:color="auto"/>
      </w:divBdr>
    </w:div>
    <w:div w:id="1085882873">
      <w:bodyDiv w:val="1"/>
      <w:marLeft w:val="0"/>
      <w:marRight w:val="0"/>
      <w:marTop w:val="0"/>
      <w:marBottom w:val="0"/>
      <w:divBdr>
        <w:top w:val="none" w:sz="0" w:space="0" w:color="auto"/>
        <w:left w:val="none" w:sz="0" w:space="0" w:color="auto"/>
        <w:bottom w:val="none" w:sz="0" w:space="0" w:color="auto"/>
        <w:right w:val="none" w:sz="0" w:space="0" w:color="auto"/>
      </w:divBdr>
    </w:div>
    <w:div w:id="1086727636">
      <w:bodyDiv w:val="1"/>
      <w:marLeft w:val="0"/>
      <w:marRight w:val="0"/>
      <w:marTop w:val="0"/>
      <w:marBottom w:val="0"/>
      <w:divBdr>
        <w:top w:val="none" w:sz="0" w:space="0" w:color="auto"/>
        <w:left w:val="none" w:sz="0" w:space="0" w:color="auto"/>
        <w:bottom w:val="none" w:sz="0" w:space="0" w:color="auto"/>
        <w:right w:val="none" w:sz="0" w:space="0" w:color="auto"/>
      </w:divBdr>
    </w:div>
    <w:div w:id="1087575265">
      <w:bodyDiv w:val="1"/>
      <w:marLeft w:val="0"/>
      <w:marRight w:val="0"/>
      <w:marTop w:val="0"/>
      <w:marBottom w:val="0"/>
      <w:divBdr>
        <w:top w:val="none" w:sz="0" w:space="0" w:color="auto"/>
        <w:left w:val="none" w:sz="0" w:space="0" w:color="auto"/>
        <w:bottom w:val="none" w:sz="0" w:space="0" w:color="auto"/>
        <w:right w:val="none" w:sz="0" w:space="0" w:color="auto"/>
      </w:divBdr>
    </w:div>
    <w:div w:id="1087580246">
      <w:bodyDiv w:val="1"/>
      <w:marLeft w:val="0"/>
      <w:marRight w:val="0"/>
      <w:marTop w:val="0"/>
      <w:marBottom w:val="0"/>
      <w:divBdr>
        <w:top w:val="none" w:sz="0" w:space="0" w:color="auto"/>
        <w:left w:val="none" w:sz="0" w:space="0" w:color="auto"/>
        <w:bottom w:val="none" w:sz="0" w:space="0" w:color="auto"/>
        <w:right w:val="none" w:sz="0" w:space="0" w:color="auto"/>
      </w:divBdr>
    </w:div>
    <w:div w:id="1087768650">
      <w:bodyDiv w:val="1"/>
      <w:marLeft w:val="0"/>
      <w:marRight w:val="0"/>
      <w:marTop w:val="0"/>
      <w:marBottom w:val="0"/>
      <w:divBdr>
        <w:top w:val="none" w:sz="0" w:space="0" w:color="auto"/>
        <w:left w:val="none" w:sz="0" w:space="0" w:color="auto"/>
        <w:bottom w:val="none" w:sz="0" w:space="0" w:color="auto"/>
        <w:right w:val="none" w:sz="0" w:space="0" w:color="auto"/>
      </w:divBdr>
    </w:div>
    <w:div w:id="1087993619">
      <w:bodyDiv w:val="1"/>
      <w:marLeft w:val="0"/>
      <w:marRight w:val="0"/>
      <w:marTop w:val="0"/>
      <w:marBottom w:val="0"/>
      <w:divBdr>
        <w:top w:val="none" w:sz="0" w:space="0" w:color="auto"/>
        <w:left w:val="none" w:sz="0" w:space="0" w:color="auto"/>
        <w:bottom w:val="none" w:sz="0" w:space="0" w:color="auto"/>
        <w:right w:val="none" w:sz="0" w:space="0" w:color="auto"/>
      </w:divBdr>
    </w:div>
    <w:div w:id="1088431066">
      <w:bodyDiv w:val="1"/>
      <w:marLeft w:val="0"/>
      <w:marRight w:val="0"/>
      <w:marTop w:val="0"/>
      <w:marBottom w:val="0"/>
      <w:divBdr>
        <w:top w:val="none" w:sz="0" w:space="0" w:color="auto"/>
        <w:left w:val="none" w:sz="0" w:space="0" w:color="auto"/>
        <w:bottom w:val="none" w:sz="0" w:space="0" w:color="auto"/>
        <w:right w:val="none" w:sz="0" w:space="0" w:color="auto"/>
      </w:divBdr>
    </w:div>
    <w:div w:id="1089615342">
      <w:bodyDiv w:val="1"/>
      <w:marLeft w:val="0"/>
      <w:marRight w:val="0"/>
      <w:marTop w:val="0"/>
      <w:marBottom w:val="0"/>
      <w:divBdr>
        <w:top w:val="none" w:sz="0" w:space="0" w:color="auto"/>
        <w:left w:val="none" w:sz="0" w:space="0" w:color="auto"/>
        <w:bottom w:val="none" w:sz="0" w:space="0" w:color="auto"/>
        <w:right w:val="none" w:sz="0" w:space="0" w:color="auto"/>
      </w:divBdr>
    </w:div>
    <w:div w:id="1089734343">
      <w:bodyDiv w:val="1"/>
      <w:marLeft w:val="0"/>
      <w:marRight w:val="0"/>
      <w:marTop w:val="0"/>
      <w:marBottom w:val="0"/>
      <w:divBdr>
        <w:top w:val="none" w:sz="0" w:space="0" w:color="auto"/>
        <w:left w:val="none" w:sz="0" w:space="0" w:color="auto"/>
        <w:bottom w:val="none" w:sz="0" w:space="0" w:color="auto"/>
        <w:right w:val="none" w:sz="0" w:space="0" w:color="auto"/>
      </w:divBdr>
    </w:div>
    <w:div w:id="1089811917">
      <w:bodyDiv w:val="1"/>
      <w:marLeft w:val="0"/>
      <w:marRight w:val="0"/>
      <w:marTop w:val="0"/>
      <w:marBottom w:val="0"/>
      <w:divBdr>
        <w:top w:val="none" w:sz="0" w:space="0" w:color="auto"/>
        <w:left w:val="none" w:sz="0" w:space="0" w:color="auto"/>
        <w:bottom w:val="none" w:sz="0" w:space="0" w:color="auto"/>
        <w:right w:val="none" w:sz="0" w:space="0" w:color="auto"/>
      </w:divBdr>
    </w:div>
    <w:div w:id="1090347113">
      <w:bodyDiv w:val="1"/>
      <w:marLeft w:val="0"/>
      <w:marRight w:val="0"/>
      <w:marTop w:val="0"/>
      <w:marBottom w:val="0"/>
      <w:divBdr>
        <w:top w:val="none" w:sz="0" w:space="0" w:color="auto"/>
        <w:left w:val="none" w:sz="0" w:space="0" w:color="auto"/>
        <w:bottom w:val="none" w:sz="0" w:space="0" w:color="auto"/>
        <w:right w:val="none" w:sz="0" w:space="0" w:color="auto"/>
      </w:divBdr>
    </w:div>
    <w:div w:id="1090352134">
      <w:bodyDiv w:val="1"/>
      <w:marLeft w:val="0"/>
      <w:marRight w:val="0"/>
      <w:marTop w:val="0"/>
      <w:marBottom w:val="0"/>
      <w:divBdr>
        <w:top w:val="none" w:sz="0" w:space="0" w:color="auto"/>
        <w:left w:val="none" w:sz="0" w:space="0" w:color="auto"/>
        <w:bottom w:val="none" w:sz="0" w:space="0" w:color="auto"/>
        <w:right w:val="none" w:sz="0" w:space="0" w:color="auto"/>
      </w:divBdr>
    </w:div>
    <w:div w:id="1091009693">
      <w:bodyDiv w:val="1"/>
      <w:marLeft w:val="0"/>
      <w:marRight w:val="0"/>
      <w:marTop w:val="0"/>
      <w:marBottom w:val="0"/>
      <w:divBdr>
        <w:top w:val="none" w:sz="0" w:space="0" w:color="auto"/>
        <w:left w:val="none" w:sz="0" w:space="0" w:color="auto"/>
        <w:bottom w:val="none" w:sz="0" w:space="0" w:color="auto"/>
        <w:right w:val="none" w:sz="0" w:space="0" w:color="auto"/>
      </w:divBdr>
    </w:div>
    <w:div w:id="1091009763">
      <w:bodyDiv w:val="1"/>
      <w:marLeft w:val="0"/>
      <w:marRight w:val="0"/>
      <w:marTop w:val="0"/>
      <w:marBottom w:val="0"/>
      <w:divBdr>
        <w:top w:val="none" w:sz="0" w:space="0" w:color="auto"/>
        <w:left w:val="none" w:sz="0" w:space="0" w:color="auto"/>
        <w:bottom w:val="none" w:sz="0" w:space="0" w:color="auto"/>
        <w:right w:val="none" w:sz="0" w:space="0" w:color="auto"/>
      </w:divBdr>
    </w:div>
    <w:div w:id="1091313371">
      <w:bodyDiv w:val="1"/>
      <w:marLeft w:val="0"/>
      <w:marRight w:val="0"/>
      <w:marTop w:val="0"/>
      <w:marBottom w:val="0"/>
      <w:divBdr>
        <w:top w:val="none" w:sz="0" w:space="0" w:color="auto"/>
        <w:left w:val="none" w:sz="0" w:space="0" w:color="auto"/>
        <w:bottom w:val="none" w:sz="0" w:space="0" w:color="auto"/>
        <w:right w:val="none" w:sz="0" w:space="0" w:color="auto"/>
      </w:divBdr>
    </w:div>
    <w:div w:id="1091394646">
      <w:bodyDiv w:val="1"/>
      <w:marLeft w:val="0"/>
      <w:marRight w:val="0"/>
      <w:marTop w:val="0"/>
      <w:marBottom w:val="0"/>
      <w:divBdr>
        <w:top w:val="none" w:sz="0" w:space="0" w:color="auto"/>
        <w:left w:val="none" w:sz="0" w:space="0" w:color="auto"/>
        <w:bottom w:val="none" w:sz="0" w:space="0" w:color="auto"/>
        <w:right w:val="none" w:sz="0" w:space="0" w:color="auto"/>
      </w:divBdr>
    </w:div>
    <w:div w:id="1091585446">
      <w:bodyDiv w:val="1"/>
      <w:marLeft w:val="0"/>
      <w:marRight w:val="0"/>
      <w:marTop w:val="0"/>
      <w:marBottom w:val="0"/>
      <w:divBdr>
        <w:top w:val="none" w:sz="0" w:space="0" w:color="auto"/>
        <w:left w:val="none" w:sz="0" w:space="0" w:color="auto"/>
        <w:bottom w:val="none" w:sz="0" w:space="0" w:color="auto"/>
        <w:right w:val="none" w:sz="0" w:space="0" w:color="auto"/>
      </w:divBdr>
    </w:div>
    <w:div w:id="1092748540">
      <w:bodyDiv w:val="1"/>
      <w:marLeft w:val="0"/>
      <w:marRight w:val="0"/>
      <w:marTop w:val="0"/>
      <w:marBottom w:val="0"/>
      <w:divBdr>
        <w:top w:val="none" w:sz="0" w:space="0" w:color="auto"/>
        <w:left w:val="none" w:sz="0" w:space="0" w:color="auto"/>
        <w:bottom w:val="none" w:sz="0" w:space="0" w:color="auto"/>
        <w:right w:val="none" w:sz="0" w:space="0" w:color="auto"/>
      </w:divBdr>
    </w:div>
    <w:div w:id="1093015045">
      <w:bodyDiv w:val="1"/>
      <w:marLeft w:val="0"/>
      <w:marRight w:val="0"/>
      <w:marTop w:val="0"/>
      <w:marBottom w:val="0"/>
      <w:divBdr>
        <w:top w:val="none" w:sz="0" w:space="0" w:color="auto"/>
        <w:left w:val="none" w:sz="0" w:space="0" w:color="auto"/>
        <w:bottom w:val="none" w:sz="0" w:space="0" w:color="auto"/>
        <w:right w:val="none" w:sz="0" w:space="0" w:color="auto"/>
      </w:divBdr>
    </w:div>
    <w:div w:id="1093356214">
      <w:bodyDiv w:val="1"/>
      <w:marLeft w:val="0"/>
      <w:marRight w:val="0"/>
      <w:marTop w:val="0"/>
      <w:marBottom w:val="0"/>
      <w:divBdr>
        <w:top w:val="none" w:sz="0" w:space="0" w:color="auto"/>
        <w:left w:val="none" w:sz="0" w:space="0" w:color="auto"/>
        <w:bottom w:val="none" w:sz="0" w:space="0" w:color="auto"/>
        <w:right w:val="none" w:sz="0" w:space="0" w:color="auto"/>
      </w:divBdr>
    </w:div>
    <w:div w:id="1093478428">
      <w:bodyDiv w:val="1"/>
      <w:marLeft w:val="0"/>
      <w:marRight w:val="0"/>
      <w:marTop w:val="0"/>
      <w:marBottom w:val="0"/>
      <w:divBdr>
        <w:top w:val="none" w:sz="0" w:space="0" w:color="auto"/>
        <w:left w:val="none" w:sz="0" w:space="0" w:color="auto"/>
        <w:bottom w:val="none" w:sz="0" w:space="0" w:color="auto"/>
        <w:right w:val="none" w:sz="0" w:space="0" w:color="auto"/>
      </w:divBdr>
    </w:div>
    <w:div w:id="1094084362">
      <w:bodyDiv w:val="1"/>
      <w:marLeft w:val="0"/>
      <w:marRight w:val="0"/>
      <w:marTop w:val="0"/>
      <w:marBottom w:val="0"/>
      <w:divBdr>
        <w:top w:val="none" w:sz="0" w:space="0" w:color="auto"/>
        <w:left w:val="none" w:sz="0" w:space="0" w:color="auto"/>
        <w:bottom w:val="none" w:sz="0" w:space="0" w:color="auto"/>
        <w:right w:val="none" w:sz="0" w:space="0" w:color="auto"/>
      </w:divBdr>
    </w:div>
    <w:div w:id="1094206016">
      <w:bodyDiv w:val="1"/>
      <w:marLeft w:val="0"/>
      <w:marRight w:val="0"/>
      <w:marTop w:val="0"/>
      <w:marBottom w:val="0"/>
      <w:divBdr>
        <w:top w:val="none" w:sz="0" w:space="0" w:color="auto"/>
        <w:left w:val="none" w:sz="0" w:space="0" w:color="auto"/>
        <w:bottom w:val="none" w:sz="0" w:space="0" w:color="auto"/>
        <w:right w:val="none" w:sz="0" w:space="0" w:color="auto"/>
      </w:divBdr>
    </w:div>
    <w:div w:id="1094477677">
      <w:bodyDiv w:val="1"/>
      <w:marLeft w:val="0"/>
      <w:marRight w:val="0"/>
      <w:marTop w:val="0"/>
      <w:marBottom w:val="0"/>
      <w:divBdr>
        <w:top w:val="none" w:sz="0" w:space="0" w:color="auto"/>
        <w:left w:val="none" w:sz="0" w:space="0" w:color="auto"/>
        <w:bottom w:val="none" w:sz="0" w:space="0" w:color="auto"/>
        <w:right w:val="none" w:sz="0" w:space="0" w:color="auto"/>
      </w:divBdr>
    </w:div>
    <w:div w:id="1094784028">
      <w:bodyDiv w:val="1"/>
      <w:marLeft w:val="0"/>
      <w:marRight w:val="0"/>
      <w:marTop w:val="0"/>
      <w:marBottom w:val="0"/>
      <w:divBdr>
        <w:top w:val="none" w:sz="0" w:space="0" w:color="auto"/>
        <w:left w:val="none" w:sz="0" w:space="0" w:color="auto"/>
        <w:bottom w:val="none" w:sz="0" w:space="0" w:color="auto"/>
        <w:right w:val="none" w:sz="0" w:space="0" w:color="auto"/>
      </w:divBdr>
    </w:div>
    <w:div w:id="1094863221">
      <w:bodyDiv w:val="1"/>
      <w:marLeft w:val="0"/>
      <w:marRight w:val="0"/>
      <w:marTop w:val="0"/>
      <w:marBottom w:val="0"/>
      <w:divBdr>
        <w:top w:val="none" w:sz="0" w:space="0" w:color="auto"/>
        <w:left w:val="none" w:sz="0" w:space="0" w:color="auto"/>
        <w:bottom w:val="none" w:sz="0" w:space="0" w:color="auto"/>
        <w:right w:val="none" w:sz="0" w:space="0" w:color="auto"/>
      </w:divBdr>
    </w:div>
    <w:div w:id="1095635812">
      <w:bodyDiv w:val="1"/>
      <w:marLeft w:val="0"/>
      <w:marRight w:val="0"/>
      <w:marTop w:val="0"/>
      <w:marBottom w:val="0"/>
      <w:divBdr>
        <w:top w:val="none" w:sz="0" w:space="0" w:color="auto"/>
        <w:left w:val="none" w:sz="0" w:space="0" w:color="auto"/>
        <w:bottom w:val="none" w:sz="0" w:space="0" w:color="auto"/>
        <w:right w:val="none" w:sz="0" w:space="0" w:color="auto"/>
      </w:divBdr>
    </w:div>
    <w:div w:id="1095706981">
      <w:bodyDiv w:val="1"/>
      <w:marLeft w:val="0"/>
      <w:marRight w:val="0"/>
      <w:marTop w:val="0"/>
      <w:marBottom w:val="0"/>
      <w:divBdr>
        <w:top w:val="none" w:sz="0" w:space="0" w:color="auto"/>
        <w:left w:val="none" w:sz="0" w:space="0" w:color="auto"/>
        <w:bottom w:val="none" w:sz="0" w:space="0" w:color="auto"/>
        <w:right w:val="none" w:sz="0" w:space="0" w:color="auto"/>
      </w:divBdr>
    </w:div>
    <w:div w:id="1095710553">
      <w:bodyDiv w:val="1"/>
      <w:marLeft w:val="0"/>
      <w:marRight w:val="0"/>
      <w:marTop w:val="0"/>
      <w:marBottom w:val="0"/>
      <w:divBdr>
        <w:top w:val="none" w:sz="0" w:space="0" w:color="auto"/>
        <w:left w:val="none" w:sz="0" w:space="0" w:color="auto"/>
        <w:bottom w:val="none" w:sz="0" w:space="0" w:color="auto"/>
        <w:right w:val="none" w:sz="0" w:space="0" w:color="auto"/>
      </w:divBdr>
    </w:div>
    <w:div w:id="1095711117">
      <w:bodyDiv w:val="1"/>
      <w:marLeft w:val="0"/>
      <w:marRight w:val="0"/>
      <w:marTop w:val="0"/>
      <w:marBottom w:val="0"/>
      <w:divBdr>
        <w:top w:val="none" w:sz="0" w:space="0" w:color="auto"/>
        <w:left w:val="none" w:sz="0" w:space="0" w:color="auto"/>
        <w:bottom w:val="none" w:sz="0" w:space="0" w:color="auto"/>
        <w:right w:val="none" w:sz="0" w:space="0" w:color="auto"/>
      </w:divBdr>
    </w:div>
    <w:div w:id="1096173512">
      <w:bodyDiv w:val="1"/>
      <w:marLeft w:val="0"/>
      <w:marRight w:val="0"/>
      <w:marTop w:val="0"/>
      <w:marBottom w:val="0"/>
      <w:divBdr>
        <w:top w:val="none" w:sz="0" w:space="0" w:color="auto"/>
        <w:left w:val="none" w:sz="0" w:space="0" w:color="auto"/>
        <w:bottom w:val="none" w:sz="0" w:space="0" w:color="auto"/>
        <w:right w:val="none" w:sz="0" w:space="0" w:color="auto"/>
      </w:divBdr>
    </w:div>
    <w:div w:id="1096362795">
      <w:bodyDiv w:val="1"/>
      <w:marLeft w:val="0"/>
      <w:marRight w:val="0"/>
      <w:marTop w:val="0"/>
      <w:marBottom w:val="0"/>
      <w:divBdr>
        <w:top w:val="none" w:sz="0" w:space="0" w:color="auto"/>
        <w:left w:val="none" w:sz="0" w:space="0" w:color="auto"/>
        <w:bottom w:val="none" w:sz="0" w:space="0" w:color="auto"/>
        <w:right w:val="none" w:sz="0" w:space="0" w:color="auto"/>
      </w:divBdr>
    </w:div>
    <w:div w:id="1096370033">
      <w:bodyDiv w:val="1"/>
      <w:marLeft w:val="0"/>
      <w:marRight w:val="0"/>
      <w:marTop w:val="0"/>
      <w:marBottom w:val="0"/>
      <w:divBdr>
        <w:top w:val="none" w:sz="0" w:space="0" w:color="auto"/>
        <w:left w:val="none" w:sz="0" w:space="0" w:color="auto"/>
        <w:bottom w:val="none" w:sz="0" w:space="0" w:color="auto"/>
        <w:right w:val="none" w:sz="0" w:space="0" w:color="auto"/>
      </w:divBdr>
    </w:div>
    <w:div w:id="1096634379">
      <w:bodyDiv w:val="1"/>
      <w:marLeft w:val="0"/>
      <w:marRight w:val="0"/>
      <w:marTop w:val="0"/>
      <w:marBottom w:val="0"/>
      <w:divBdr>
        <w:top w:val="none" w:sz="0" w:space="0" w:color="auto"/>
        <w:left w:val="none" w:sz="0" w:space="0" w:color="auto"/>
        <w:bottom w:val="none" w:sz="0" w:space="0" w:color="auto"/>
        <w:right w:val="none" w:sz="0" w:space="0" w:color="auto"/>
      </w:divBdr>
    </w:div>
    <w:div w:id="1096750848">
      <w:bodyDiv w:val="1"/>
      <w:marLeft w:val="0"/>
      <w:marRight w:val="0"/>
      <w:marTop w:val="0"/>
      <w:marBottom w:val="0"/>
      <w:divBdr>
        <w:top w:val="none" w:sz="0" w:space="0" w:color="auto"/>
        <w:left w:val="none" w:sz="0" w:space="0" w:color="auto"/>
        <w:bottom w:val="none" w:sz="0" w:space="0" w:color="auto"/>
        <w:right w:val="none" w:sz="0" w:space="0" w:color="auto"/>
      </w:divBdr>
    </w:div>
    <w:div w:id="1097209733">
      <w:bodyDiv w:val="1"/>
      <w:marLeft w:val="0"/>
      <w:marRight w:val="0"/>
      <w:marTop w:val="0"/>
      <w:marBottom w:val="0"/>
      <w:divBdr>
        <w:top w:val="none" w:sz="0" w:space="0" w:color="auto"/>
        <w:left w:val="none" w:sz="0" w:space="0" w:color="auto"/>
        <w:bottom w:val="none" w:sz="0" w:space="0" w:color="auto"/>
        <w:right w:val="none" w:sz="0" w:space="0" w:color="auto"/>
      </w:divBdr>
    </w:div>
    <w:div w:id="1097823501">
      <w:bodyDiv w:val="1"/>
      <w:marLeft w:val="0"/>
      <w:marRight w:val="0"/>
      <w:marTop w:val="0"/>
      <w:marBottom w:val="0"/>
      <w:divBdr>
        <w:top w:val="none" w:sz="0" w:space="0" w:color="auto"/>
        <w:left w:val="none" w:sz="0" w:space="0" w:color="auto"/>
        <w:bottom w:val="none" w:sz="0" w:space="0" w:color="auto"/>
        <w:right w:val="none" w:sz="0" w:space="0" w:color="auto"/>
      </w:divBdr>
    </w:div>
    <w:div w:id="1097869911">
      <w:bodyDiv w:val="1"/>
      <w:marLeft w:val="0"/>
      <w:marRight w:val="0"/>
      <w:marTop w:val="0"/>
      <w:marBottom w:val="0"/>
      <w:divBdr>
        <w:top w:val="none" w:sz="0" w:space="0" w:color="auto"/>
        <w:left w:val="none" w:sz="0" w:space="0" w:color="auto"/>
        <w:bottom w:val="none" w:sz="0" w:space="0" w:color="auto"/>
        <w:right w:val="none" w:sz="0" w:space="0" w:color="auto"/>
      </w:divBdr>
    </w:div>
    <w:div w:id="1097871074">
      <w:bodyDiv w:val="1"/>
      <w:marLeft w:val="0"/>
      <w:marRight w:val="0"/>
      <w:marTop w:val="0"/>
      <w:marBottom w:val="0"/>
      <w:divBdr>
        <w:top w:val="none" w:sz="0" w:space="0" w:color="auto"/>
        <w:left w:val="none" w:sz="0" w:space="0" w:color="auto"/>
        <w:bottom w:val="none" w:sz="0" w:space="0" w:color="auto"/>
        <w:right w:val="none" w:sz="0" w:space="0" w:color="auto"/>
      </w:divBdr>
    </w:div>
    <w:div w:id="1098406604">
      <w:bodyDiv w:val="1"/>
      <w:marLeft w:val="0"/>
      <w:marRight w:val="0"/>
      <w:marTop w:val="0"/>
      <w:marBottom w:val="0"/>
      <w:divBdr>
        <w:top w:val="none" w:sz="0" w:space="0" w:color="auto"/>
        <w:left w:val="none" w:sz="0" w:space="0" w:color="auto"/>
        <w:bottom w:val="none" w:sz="0" w:space="0" w:color="auto"/>
        <w:right w:val="none" w:sz="0" w:space="0" w:color="auto"/>
      </w:divBdr>
    </w:div>
    <w:div w:id="1098909953">
      <w:bodyDiv w:val="1"/>
      <w:marLeft w:val="0"/>
      <w:marRight w:val="0"/>
      <w:marTop w:val="0"/>
      <w:marBottom w:val="0"/>
      <w:divBdr>
        <w:top w:val="none" w:sz="0" w:space="0" w:color="auto"/>
        <w:left w:val="none" w:sz="0" w:space="0" w:color="auto"/>
        <w:bottom w:val="none" w:sz="0" w:space="0" w:color="auto"/>
        <w:right w:val="none" w:sz="0" w:space="0" w:color="auto"/>
      </w:divBdr>
    </w:div>
    <w:div w:id="1099368788">
      <w:bodyDiv w:val="1"/>
      <w:marLeft w:val="0"/>
      <w:marRight w:val="0"/>
      <w:marTop w:val="0"/>
      <w:marBottom w:val="0"/>
      <w:divBdr>
        <w:top w:val="none" w:sz="0" w:space="0" w:color="auto"/>
        <w:left w:val="none" w:sz="0" w:space="0" w:color="auto"/>
        <w:bottom w:val="none" w:sz="0" w:space="0" w:color="auto"/>
        <w:right w:val="none" w:sz="0" w:space="0" w:color="auto"/>
      </w:divBdr>
    </w:div>
    <w:div w:id="1099763589">
      <w:bodyDiv w:val="1"/>
      <w:marLeft w:val="0"/>
      <w:marRight w:val="0"/>
      <w:marTop w:val="0"/>
      <w:marBottom w:val="0"/>
      <w:divBdr>
        <w:top w:val="none" w:sz="0" w:space="0" w:color="auto"/>
        <w:left w:val="none" w:sz="0" w:space="0" w:color="auto"/>
        <w:bottom w:val="none" w:sz="0" w:space="0" w:color="auto"/>
        <w:right w:val="none" w:sz="0" w:space="0" w:color="auto"/>
      </w:divBdr>
    </w:div>
    <w:div w:id="1099789753">
      <w:bodyDiv w:val="1"/>
      <w:marLeft w:val="0"/>
      <w:marRight w:val="0"/>
      <w:marTop w:val="0"/>
      <w:marBottom w:val="0"/>
      <w:divBdr>
        <w:top w:val="none" w:sz="0" w:space="0" w:color="auto"/>
        <w:left w:val="none" w:sz="0" w:space="0" w:color="auto"/>
        <w:bottom w:val="none" w:sz="0" w:space="0" w:color="auto"/>
        <w:right w:val="none" w:sz="0" w:space="0" w:color="auto"/>
      </w:divBdr>
    </w:div>
    <w:div w:id="1100220762">
      <w:bodyDiv w:val="1"/>
      <w:marLeft w:val="0"/>
      <w:marRight w:val="0"/>
      <w:marTop w:val="0"/>
      <w:marBottom w:val="0"/>
      <w:divBdr>
        <w:top w:val="none" w:sz="0" w:space="0" w:color="auto"/>
        <w:left w:val="none" w:sz="0" w:space="0" w:color="auto"/>
        <w:bottom w:val="none" w:sz="0" w:space="0" w:color="auto"/>
        <w:right w:val="none" w:sz="0" w:space="0" w:color="auto"/>
      </w:divBdr>
    </w:div>
    <w:div w:id="1100250417">
      <w:bodyDiv w:val="1"/>
      <w:marLeft w:val="0"/>
      <w:marRight w:val="0"/>
      <w:marTop w:val="0"/>
      <w:marBottom w:val="0"/>
      <w:divBdr>
        <w:top w:val="none" w:sz="0" w:space="0" w:color="auto"/>
        <w:left w:val="none" w:sz="0" w:space="0" w:color="auto"/>
        <w:bottom w:val="none" w:sz="0" w:space="0" w:color="auto"/>
        <w:right w:val="none" w:sz="0" w:space="0" w:color="auto"/>
      </w:divBdr>
    </w:div>
    <w:div w:id="1100565353">
      <w:bodyDiv w:val="1"/>
      <w:marLeft w:val="0"/>
      <w:marRight w:val="0"/>
      <w:marTop w:val="0"/>
      <w:marBottom w:val="0"/>
      <w:divBdr>
        <w:top w:val="none" w:sz="0" w:space="0" w:color="auto"/>
        <w:left w:val="none" w:sz="0" w:space="0" w:color="auto"/>
        <w:bottom w:val="none" w:sz="0" w:space="0" w:color="auto"/>
        <w:right w:val="none" w:sz="0" w:space="0" w:color="auto"/>
      </w:divBdr>
    </w:div>
    <w:div w:id="1100566124">
      <w:bodyDiv w:val="1"/>
      <w:marLeft w:val="0"/>
      <w:marRight w:val="0"/>
      <w:marTop w:val="0"/>
      <w:marBottom w:val="0"/>
      <w:divBdr>
        <w:top w:val="none" w:sz="0" w:space="0" w:color="auto"/>
        <w:left w:val="none" w:sz="0" w:space="0" w:color="auto"/>
        <w:bottom w:val="none" w:sz="0" w:space="0" w:color="auto"/>
        <w:right w:val="none" w:sz="0" w:space="0" w:color="auto"/>
      </w:divBdr>
    </w:div>
    <w:div w:id="1100636242">
      <w:bodyDiv w:val="1"/>
      <w:marLeft w:val="0"/>
      <w:marRight w:val="0"/>
      <w:marTop w:val="0"/>
      <w:marBottom w:val="0"/>
      <w:divBdr>
        <w:top w:val="none" w:sz="0" w:space="0" w:color="auto"/>
        <w:left w:val="none" w:sz="0" w:space="0" w:color="auto"/>
        <w:bottom w:val="none" w:sz="0" w:space="0" w:color="auto"/>
        <w:right w:val="none" w:sz="0" w:space="0" w:color="auto"/>
      </w:divBdr>
    </w:div>
    <w:div w:id="1100754591">
      <w:bodyDiv w:val="1"/>
      <w:marLeft w:val="0"/>
      <w:marRight w:val="0"/>
      <w:marTop w:val="0"/>
      <w:marBottom w:val="0"/>
      <w:divBdr>
        <w:top w:val="none" w:sz="0" w:space="0" w:color="auto"/>
        <w:left w:val="none" w:sz="0" w:space="0" w:color="auto"/>
        <w:bottom w:val="none" w:sz="0" w:space="0" w:color="auto"/>
        <w:right w:val="none" w:sz="0" w:space="0" w:color="auto"/>
      </w:divBdr>
    </w:div>
    <w:div w:id="1100836672">
      <w:bodyDiv w:val="1"/>
      <w:marLeft w:val="0"/>
      <w:marRight w:val="0"/>
      <w:marTop w:val="0"/>
      <w:marBottom w:val="0"/>
      <w:divBdr>
        <w:top w:val="none" w:sz="0" w:space="0" w:color="auto"/>
        <w:left w:val="none" w:sz="0" w:space="0" w:color="auto"/>
        <w:bottom w:val="none" w:sz="0" w:space="0" w:color="auto"/>
        <w:right w:val="none" w:sz="0" w:space="0" w:color="auto"/>
      </w:divBdr>
    </w:div>
    <w:div w:id="1101342132">
      <w:bodyDiv w:val="1"/>
      <w:marLeft w:val="0"/>
      <w:marRight w:val="0"/>
      <w:marTop w:val="0"/>
      <w:marBottom w:val="0"/>
      <w:divBdr>
        <w:top w:val="none" w:sz="0" w:space="0" w:color="auto"/>
        <w:left w:val="none" w:sz="0" w:space="0" w:color="auto"/>
        <w:bottom w:val="none" w:sz="0" w:space="0" w:color="auto"/>
        <w:right w:val="none" w:sz="0" w:space="0" w:color="auto"/>
      </w:divBdr>
    </w:div>
    <w:div w:id="1101602925">
      <w:bodyDiv w:val="1"/>
      <w:marLeft w:val="0"/>
      <w:marRight w:val="0"/>
      <w:marTop w:val="0"/>
      <w:marBottom w:val="0"/>
      <w:divBdr>
        <w:top w:val="none" w:sz="0" w:space="0" w:color="auto"/>
        <w:left w:val="none" w:sz="0" w:space="0" w:color="auto"/>
        <w:bottom w:val="none" w:sz="0" w:space="0" w:color="auto"/>
        <w:right w:val="none" w:sz="0" w:space="0" w:color="auto"/>
      </w:divBdr>
    </w:div>
    <w:div w:id="1102069396">
      <w:bodyDiv w:val="1"/>
      <w:marLeft w:val="0"/>
      <w:marRight w:val="0"/>
      <w:marTop w:val="0"/>
      <w:marBottom w:val="0"/>
      <w:divBdr>
        <w:top w:val="none" w:sz="0" w:space="0" w:color="auto"/>
        <w:left w:val="none" w:sz="0" w:space="0" w:color="auto"/>
        <w:bottom w:val="none" w:sz="0" w:space="0" w:color="auto"/>
        <w:right w:val="none" w:sz="0" w:space="0" w:color="auto"/>
      </w:divBdr>
    </w:div>
    <w:div w:id="1102341352">
      <w:bodyDiv w:val="1"/>
      <w:marLeft w:val="0"/>
      <w:marRight w:val="0"/>
      <w:marTop w:val="0"/>
      <w:marBottom w:val="0"/>
      <w:divBdr>
        <w:top w:val="none" w:sz="0" w:space="0" w:color="auto"/>
        <w:left w:val="none" w:sz="0" w:space="0" w:color="auto"/>
        <w:bottom w:val="none" w:sz="0" w:space="0" w:color="auto"/>
        <w:right w:val="none" w:sz="0" w:space="0" w:color="auto"/>
      </w:divBdr>
    </w:div>
    <w:div w:id="1102609080">
      <w:bodyDiv w:val="1"/>
      <w:marLeft w:val="0"/>
      <w:marRight w:val="0"/>
      <w:marTop w:val="0"/>
      <w:marBottom w:val="0"/>
      <w:divBdr>
        <w:top w:val="none" w:sz="0" w:space="0" w:color="auto"/>
        <w:left w:val="none" w:sz="0" w:space="0" w:color="auto"/>
        <w:bottom w:val="none" w:sz="0" w:space="0" w:color="auto"/>
        <w:right w:val="none" w:sz="0" w:space="0" w:color="auto"/>
      </w:divBdr>
    </w:div>
    <w:div w:id="1103038154">
      <w:bodyDiv w:val="1"/>
      <w:marLeft w:val="0"/>
      <w:marRight w:val="0"/>
      <w:marTop w:val="0"/>
      <w:marBottom w:val="0"/>
      <w:divBdr>
        <w:top w:val="none" w:sz="0" w:space="0" w:color="auto"/>
        <w:left w:val="none" w:sz="0" w:space="0" w:color="auto"/>
        <w:bottom w:val="none" w:sz="0" w:space="0" w:color="auto"/>
        <w:right w:val="none" w:sz="0" w:space="0" w:color="auto"/>
      </w:divBdr>
    </w:div>
    <w:div w:id="1103191501">
      <w:bodyDiv w:val="1"/>
      <w:marLeft w:val="0"/>
      <w:marRight w:val="0"/>
      <w:marTop w:val="0"/>
      <w:marBottom w:val="0"/>
      <w:divBdr>
        <w:top w:val="none" w:sz="0" w:space="0" w:color="auto"/>
        <w:left w:val="none" w:sz="0" w:space="0" w:color="auto"/>
        <w:bottom w:val="none" w:sz="0" w:space="0" w:color="auto"/>
        <w:right w:val="none" w:sz="0" w:space="0" w:color="auto"/>
      </w:divBdr>
    </w:div>
    <w:div w:id="1103260072">
      <w:bodyDiv w:val="1"/>
      <w:marLeft w:val="0"/>
      <w:marRight w:val="0"/>
      <w:marTop w:val="0"/>
      <w:marBottom w:val="0"/>
      <w:divBdr>
        <w:top w:val="none" w:sz="0" w:space="0" w:color="auto"/>
        <w:left w:val="none" w:sz="0" w:space="0" w:color="auto"/>
        <w:bottom w:val="none" w:sz="0" w:space="0" w:color="auto"/>
        <w:right w:val="none" w:sz="0" w:space="0" w:color="auto"/>
      </w:divBdr>
    </w:div>
    <w:div w:id="1103652309">
      <w:bodyDiv w:val="1"/>
      <w:marLeft w:val="0"/>
      <w:marRight w:val="0"/>
      <w:marTop w:val="0"/>
      <w:marBottom w:val="0"/>
      <w:divBdr>
        <w:top w:val="none" w:sz="0" w:space="0" w:color="auto"/>
        <w:left w:val="none" w:sz="0" w:space="0" w:color="auto"/>
        <w:bottom w:val="none" w:sz="0" w:space="0" w:color="auto"/>
        <w:right w:val="none" w:sz="0" w:space="0" w:color="auto"/>
      </w:divBdr>
    </w:div>
    <w:div w:id="1104224054">
      <w:bodyDiv w:val="1"/>
      <w:marLeft w:val="0"/>
      <w:marRight w:val="0"/>
      <w:marTop w:val="0"/>
      <w:marBottom w:val="0"/>
      <w:divBdr>
        <w:top w:val="none" w:sz="0" w:space="0" w:color="auto"/>
        <w:left w:val="none" w:sz="0" w:space="0" w:color="auto"/>
        <w:bottom w:val="none" w:sz="0" w:space="0" w:color="auto"/>
        <w:right w:val="none" w:sz="0" w:space="0" w:color="auto"/>
      </w:divBdr>
    </w:div>
    <w:div w:id="1104686989">
      <w:bodyDiv w:val="1"/>
      <w:marLeft w:val="0"/>
      <w:marRight w:val="0"/>
      <w:marTop w:val="0"/>
      <w:marBottom w:val="0"/>
      <w:divBdr>
        <w:top w:val="none" w:sz="0" w:space="0" w:color="auto"/>
        <w:left w:val="none" w:sz="0" w:space="0" w:color="auto"/>
        <w:bottom w:val="none" w:sz="0" w:space="0" w:color="auto"/>
        <w:right w:val="none" w:sz="0" w:space="0" w:color="auto"/>
      </w:divBdr>
    </w:div>
    <w:div w:id="1105004031">
      <w:bodyDiv w:val="1"/>
      <w:marLeft w:val="0"/>
      <w:marRight w:val="0"/>
      <w:marTop w:val="0"/>
      <w:marBottom w:val="0"/>
      <w:divBdr>
        <w:top w:val="none" w:sz="0" w:space="0" w:color="auto"/>
        <w:left w:val="none" w:sz="0" w:space="0" w:color="auto"/>
        <w:bottom w:val="none" w:sz="0" w:space="0" w:color="auto"/>
        <w:right w:val="none" w:sz="0" w:space="0" w:color="auto"/>
      </w:divBdr>
    </w:div>
    <w:div w:id="1105425371">
      <w:bodyDiv w:val="1"/>
      <w:marLeft w:val="0"/>
      <w:marRight w:val="0"/>
      <w:marTop w:val="0"/>
      <w:marBottom w:val="0"/>
      <w:divBdr>
        <w:top w:val="none" w:sz="0" w:space="0" w:color="auto"/>
        <w:left w:val="none" w:sz="0" w:space="0" w:color="auto"/>
        <w:bottom w:val="none" w:sz="0" w:space="0" w:color="auto"/>
        <w:right w:val="none" w:sz="0" w:space="0" w:color="auto"/>
      </w:divBdr>
    </w:div>
    <w:div w:id="1106003287">
      <w:bodyDiv w:val="1"/>
      <w:marLeft w:val="0"/>
      <w:marRight w:val="0"/>
      <w:marTop w:val="0"/>
      <w:marBottom w:val="0"/>
      <w:divBdr>
        <w:top w:val="none" w:sz="0" w:space="0" w:color="auto"/>
        <w:left w:val="none" w:sz="0" w:space="0" w:color="auto"/>
        <w:bottom w:val="none" w:sz="0" w:space="0" w:color="auto"/>
        <w:right w:val="none" w:sz="0" w:space="0" w:color="auto"/>
      </w:divBdr>
    </w:div>
    <w:div w:id="1107234409">
      <w:bodyDiv w:val="1"/>
      <w:marLeft w:val="0"/>
      <w:marRight w:val="0"/>
      <w:marTop w:val="0"/>
      <w:marBottom w:val="0"/>
      <w:divBdr>
        <w:top w:val="none" w:sz="0" w:space="0" w:color="auto"/>
        <w:left w:val="none" w:sz="0" w:space="0" w:color="auto"/>
        <w:bottom w:val="none" w:sz="0" w:space="0" w:color="auto"/>
        <w:right w:val="none" w:sz="0" w:space="0" w:color="auto"/>
      </w:divBdr>
    </w:div>
    <w:div w:id="1107234947">
      <w:bodyDiv w:val="1"/>
      <w:marLeft w:val="0"/>
      <w:marRight w:val="0"/>
      <w:marTop w:val="0"/>
      <w:marBottom w:val="0"/>
      <w:divBdr>
        <w:top w:val="none" w:sz="0" w:space="0" w:color="auto"/>
        <w:left w:val="none" w:sz="0" w:space="0" w:color="auto"/>
        <w:bottom w:val="none" w:sz="0" w:space="0" w:color="auto"/>
        <w:right w:val="none" w:sz="0" w:space="0" w:color="auto"/>
      </w:divBdr>
    </w:div>
    <w:div w:id="1108163141">
      <w:bodyDiv w:val="1"/>
      <w:marLeft w:val="0"/>
      <w:marRight w:val="0"/>
      <w:marTop w:val="0"/>
      <w:marBottom w:val="0"/>
      <w:divBdr>
        <w:top w:val="none" w:sz="0" w:space="0" w:color="auto"/>
        <w:left w:val="none" w:sz="0" w:space="0" w:color="auto"/>
        <w:bottom w:val="none" w:sz="0" w:space="0" w:color="auto"/>
        <w:right w:val="none" w:sz="0" w:space="0" w:color="auto"/>
      </w:divBdr>
    </w:div>
    <w:div w:id="1108738174">
      <w:bodyDiv w:val="1"/>
      <w:marLeft w:val="0"/>
      <w:marRight w:val="0"/>
      <w:marTop w:val="0"/>
      <w:marBottom w:val="0"/>
      <w:divBdr>
        <w:top w:val="none" w:sz="0" w:space="0" w:color="auto"/>
        <w:left w:val="none" w:sz="0" w:space="0" w:color="auto"/>
        <w:bottom w:val="none" w:sz="0" w:space="0" w:color="auto"/>
        <w:right w:val="none" w:sz="0" w:space="0" w:color="auto"/>
      </w:divBdr>
    </w:div>
    <w:div w:id="1108742107">
      <w:bodyDiv w:val="1"/>
      <w:marLeft w:val="0"/>
      <w:marRight w:val="0"/>
      <w:marTop w:val="0"/>
      <w:marBottom w:val="0"/>
      <w:divBdr>
        <w:top w:val="none" w:sz="0" w:space="0" w:color="auto"/>
        <w:left w:val="none" w:sz="0" w:space="0" w:color="auto"/>
        <w:bottom w:val="none" w:sz="0" w:space="0" w:color="auto"/>
        <w:right w:val="none" w:sz="0" w:space="0" w:color="auto"/>
      </w:divBdr>
    </w:div>
    <w:div w:id="1109084185">
      <w:bodyDiv w:val="1"/>
      <w:marLeft w:val="0"/>
      <w:marRight w:val="0"/>
      <w:marTop w:val="0"/>
      <w:marBottom w:val="0"/>
      <w:divBdr>
        <w:top w:val="none" w:sz="0" w:space="0" w:color="auto"/>
        <w:left w:val="none" w:sz="0" w:space="0" w:color="auto"/>
        <w:bottom w:val="none" w:sz="0" w:space="0" w:color="auto"/>
        <w:right w:val="none" w:sz="0" w:space="0" w:color="auto"/>
      </w:divBdr>
    </w:div>
    <w:div w:id="1109278268">
      <w:bodyDiv w:val="1"/>
      <w:marLeft w:val="0"/>
      <w:marRight w:val="0"/>
      <w:marTop w:val="0"/>
      <w:marBottom w:val="0"/>
      <w:divBdr>
        <w:top w:val="none" w:sz="0" w:space="0" w:color="auto"/>
        <w:left w:val="none" w:sz="0" w:space="0" w:color="auto"/>
        <w:bottom w:val="none" w:sz="0" w:space="0" w:color="auto"/>
        <w:right w:val="none" w:sz="0" w:space="0" w:color="auto"/>
      </w:divBdr>
    </w:div>
    <w:div w:id="1109348683">
      <w:bodyDiv w:val="1"/>
      <w:marLeft w:val="0"/>
      <w:marRight w:val="0"/>
      <w:marTop w:val="0"/>
      <w:marBottom w:val="0"/>
      <w:divBdr>
        <w:top w:val="none" w:sz="0" w:space="0" w:color="auto"/>
        <w:left w:val="none" w:sz="0" w:space="0" w:color="auto"/>
        <w:bottom w:val="none" w:sz="0" w:space="0" w:color="auto"/>
        <w:right w:val="none" w:sz="0" w:space="0" w:color="auto"/>
      </w:divBdr>
    </w:div>
    <w:div w:id="1109545343">
      <w:bodyDiv w:val="1"/>
      <w:marLeft w:val="0"/>
      <w:marRight w:val="0"/>
      <w:marTop w:val="0"/>
      <w:marBottom w:val="0"/>
      <w:divBdr>
        <w:top w:val="none" w:sz="0" w:space="0" w:color="auto"/>
        <w:left w:val="none" w:sz="0" w:space="0" w:color="auto"/>
        <w:bottom w:val="none" w:sz="0" w:space="0" w:color="auto"/>
        <w:right w:val="none" w:sz="0" w:space="0" w:color="auto"/>
      </w:divBdr>
    </w:div>
    <w:div w:id="1110011423">
      <w:bodyDiv w:val="1"/>
      <w:marLeft w:val="0"/>
      <w:marRight w:val="0"/>
      <w:marTop w:val="0"/>
      <w:marBottom w:val="0"/>
      <w:divBdr>
        <w:top w:val="none" w:sz="0" w:space="0" w:color="auto"/>
        <w:left w:val="none" w:sz="0" w:space="0" w:color="auto"/>
        <w:bottom w:val="none" w:sz="0" w:space="0" w:color="auto"/>
        <w:right w:val="none" w:sz="0" w:space="0" w:color="auto"/>
      </w:divBdr>
    </w:div>
    <w:div w:id="1110322816">
      <w:bodyDiv w:val="1"/>
      <w:marLeft w:val="0"/>
      <w:marRight w:val="0"/>
      <w:marTop w:val="0"/>
      <w:marBottom w:val="0"/>
      <w:divBdr>
        <w:top w:val="none" w:sz="0" w:space="0" w:color="auto"/>
        <w:left w:val="none" w:sz="0" w:space="0" w:color="auto"/>
        <w:bottom w:val="none" w:sz="0" w:space="0" w:color="auto"/>
        <w:right w:val="none" w:sz="0" w:space="0" w:color="auto"/>
      </w:divBdr>
    </w:div>
    <w:div w:id="1110396997">
      <w:bodyDiv w:val="1"/>
      <w:marLeft w:val="0"/>
      <w:marRight w:val="0"/>
      <w:marTop w:val="0"/>
      <w:marBottom w:val="0"/>
      <w:divBdr>
        <w:top w:val="none" w:sz="0" w:space="0" w:color="auto"/>
        <w:left w:val="none" w:sz="0" w:space="0" w:color="auto"/>
        <w:bottom w:val="none" w:sz="0" w:space="0" w:color="auto"/>
        <w:right w:val="none" w:sz="0" w:space="0" w:color="auto"/>
      </w:divBdr>
    </w:div>
    <w:div w:id="1110734178">
      <w:bodyDiv w:val="1"/>
      <w:marLeft w:val="0"/>
      <w:marRight w:val="0"/>
      <w:marTop w:val="0"/>
      <w:marBottom w:val="0"/>
      <w:divBdr>
        <w:top w:val="none" w:sz="0" w:space="0" w:color="auto"/>
        <w:left w:val="none" w:sz="0" w:space="0" w:color="auto"/>
        <w:bottom w:val="none" w:sz="0" w:space="0" w:color="auto"/>
        <w:right w:val="none" w:sz="0" w:space="0" w:color="auto"/>
      </w:divBdr>
    </w:div>
    <w:div w:id="1110851755">
      <w:bodyDiv w:val="1"/>
      <w:marLeft w:val="0"/>
      <w:marRight w:val="0"/>
      <w:marTop w:val="0"/>
      <w:marBottom w:val="0"/>
      <w:divBdr>
        <w:top w:val="none" w:sz="0" w:space="0" w:color="auto"/>
        <w:left w:val="none" w:sz="0" w:space="0" w:color="auto"/>
        <w:bottom w:val="none" w:sz="0" w:space="0" w:color="auto"/>
        <w:right w:val="none" w:sz="0" w:space="0" w:color="auto"/>
      </w:divBdr>
    </w:div>
    <w:div w:id="1110856326">
      <w:bodyDiv w:val="1"/>
      <w:marLeft w:val="0"/>
      <w:marRight w:val="0"/>
      <w:marTop w:val="0"/>
      <w:marBottom w:val="0"/>
      <w:divBdr>
        <w:top w:val="none" w:sz="0" w:space="0" w:color="auto"/>
        <w:left w:val="none" w:sz="0" w:space="0" w:color="auto"/>
        <w:bottom w:val="none" w:sz="0" w:space="0" w:color="auto"/>
        <w:right w:val="none" w:sz="0" w:space="0" w:color="auto"/>
      </w:divBdr>
    </w:div>
    <w:div w:id="1111167604">
      <w:bodyDiv w:val="1"/>
      <w:marLeft w:val="0"/>
      <w:marRight w:val="0"/>
      <w:marTop w:val="0"/>
      <w:marBottom w:val="0"/>
      <w:divBdr>
        <w:top w:val="none" w:sz="0" w:space="0" w:color="auto"/>
        <w:left w:val="none" w:sz="0" w:space="0" w:color="auto"/>
        <w:bottom w:val="none" w:sz="0" w:space="0" w:color="auto"/>
        <w:right w:val="none" w:sz="0" w:space="0" w:color="auto"/>
      </w:divBdr>
    </w:div>
    <w:div w:id="1111171536">
      <w:bodyDiv w:val="1"/>
      <w:marLeft w:val="0"/>
      <w:marRight w:val="0"/>
      <w:marTop w:val="0"/>
      <w:marBottom w:val="0"/>
      <w:divBdr>
        <w:top w:val="none" w:sz="0" w:space="0" w:color="auto"/>
        <w:left w:val="none" w:sz="0" w:space="0" w:color="auto"/>
        <w:bottom w:val="none" w:sz="0" w:space="0" w:color="auto"/>
        <w:right w:val="none" w:sz="0" w:space="0" w:color="auto"/>
      </w:divBdr>
    </w:div>
    <w:div w:id="1111316160">
      <w:bodyDiv w:val="1"/>
      <w:marLeft w:val="0"/>
      <w:marRight w:val="0"/>
      <w:marTop w:val="0"/>
      <w:marBottom w:val="0"/>
      <w:divBdr>
        <w:top w:val="none" w:sz="0" w:space="0" w:color="auto"/>
        <w:left w:val="none" w:sz="0" w:space="0" w:color="auto"/>
        <w:bottom w:val="none" w:sz="0" w:space="0" w:color="auto"/>
        <w:right w:val="none" w:sz="0" w:space="0" w:color="auto"/>
      </w:divBdr>
    </w:div>
    <w:div w:id="1112092303">
      <w:bodyDiv w:val="1"/>
      <w:marLeft w:val="0"/>
      <w:marRight w:val="0"/>
      <w:marTop w:val="0"/>
      <w:marBottom w:val="0"/>
      <w:divBdr>
        <w:top w:val="none" w:sz="0" w:space="0" w:color="auto"/>
        <w:left w:val="none" w:sz="0" w:space="0" w:color="auto"/>
        <w:bottom w:val="none" w:sz="0" w:space="0" w:color="auto"/>
        <w:right w:val="none" w:sz="0" w:space="0" w:color="auto"/>
      </w:divBdr>
    </w:div>
    <w:div w:id="1112238953">
      <w:bodyDiv w:val="1"/>
      <w:marLeft w:val="0"/>
      <w:marRight w:val="0"/>
      <w:marTop w:val="0"/>
      <w:marBottom w:val="0"/>
      <w:divBdr>
        <w:top w:val="none" w:sz="0" w:space="0" w:color="auto"/>
        <w:left w:val="none" w:sz="0" w:space="0" w:color="auto"/>
        <w:bottom w:val="none" w:sz="0" w:space="0" w:color="auto"/>
        <w:right w:val="none" w:sz="0" w:space="0" w:color="auto"/>
      </w:divBdr>
    </w:div>
    <w:div w:id="1112239535">
      <w:bodyDiv w:val="1"/>
      <w:marLeft w:val="0"/>
      <w:marRight w:val="0"/>
      <w:marTop w:val="0"/>
      <w:marBottom w:val="0"/>
      <w:divBdr>
        <w:top w:val="none" w:sz="0" w:space="0" w:color="auto"/>
        <w:left w:val="none" w:sz="0" w:space="0" w:color="auto"/>
        <w:bottom w:val="none" w:sz="0" w:space="0" w:color="auto"/>
        <w:right w:val="none" w:sz="0" w:space="0" w:color="auto"/>
      </w:divBdr>
    </w:div>
    <w:div w:id="1112434749">
      <w:bodyDiv w:val="1"/>
      <w:marLeft w:val="0"/>
      <w:marRight w:val="0"/>
      <w:marTop w:val="0"/>
      <w:marBottom w:val="0"/>
      <w:divBdr>
        <w:top w:val="none" w:sz="0" w:space="0" w:color="auto"/>
        <w:left w:val="none" w:sz="0" w:space="0" w:color="auto"/>
        <w:bottom w:val="none" w:sz="0" w:space="0" w:color="auto"/>
        <w:right w:val="none" w:sz="0" w:space="0" w:color="auto"/>
      </w:divBdr>
    </w:div>
    <w:div w:id="1112817914">
      <w:bodyDiv w:val="1"/>
      <w:marLeft w:val="0"/>
      <w:marRight w:val="0"/>
      <w:marTop w:val="0"/>
      <w:marBottom w:val="0"/>
      <w:divBdr>
        <w:top w:val="none" w:sz="0" w:space="0" w:color="auto"/>
        <w:left w:val="none" w:sz="0" w:space="0" w:color="auto"/>
        <w:bottom w:val="none" w:sz="0" w:space="0" w:color="auto"/>
        <w:right w:val="none" w:sz="0" w:space="0" w:color="auto"/>
      </w:divBdr>
    </w:div>
    <w:div w:id="1113787412">
      <w:bodyDiv w:val="1"/>
      <w:marLeft w:val="0"/>
      <w:marRight w:val="0"/>
      <w:marTop w:val="0"/>
      <w:marBottom w:val="0"/>
      <w:divBdr>
        <w:top w:val="none" w:sz="0" w:space="0" w:color="auto"/>
        <w:left w:val="none" w:sz="0" w:space="0" w:color="auto"/>
        <w:bottom w:val="none" w:sz="0" w:space="0" w:color="auto"/>
        <w:right w:val="none" w:sz="0" w:space="0" w:color="auto"/>
      </w:divBdr>
    </w:div>
    <w:div w:id="1113936787">
      <w:bodyDiv w:val="1"/>
      <w:marLeft w:val="0"/>
      <w:marRight w:val="0"/>
      <w:marTop w:val="0"/>
      <w:marBottom w:val="0"/>
      <w:divBdr>
        <w:top w:val="none" w:sz="0" w:space="0" w:color="auto"/>
        <w:left w:val="none" w:sz="0" w:space="0" w:color="auto"/>
        <w:bottom w:val="none" w:sz="0" w:space="0" w:color="auto"/>
        <w:right w:val="none" w:sz="0" w:space="0" w:color="auto"/>
      </w:divBdr>
    </w:div>
    <w:div w:id="1114980872">
      <w:bodyDiv w:val="1"/>
      <w:marLeft w:val="0"/>
      <w:marRight w:val="0"/>
      <w:marTop w:val="0"/>
      <w:marBottom w:val="0"/>
      <w:divBdr>
        <w:top w:val="none" w:sz="0" w:space="0" w:color="auto"/>
        <w:left w:val="none" w:sz="0" w:space="0" w:color="auto"/>
        <w:bottom w:val="none" w:sz="0" w:space="0" w:color="auto"/>
        <w:right w:val="none" w:sz="0" w:space="0" w:color="auto"/>
      </w:divBdr>
    </w:div>
    <w:div w:id="1115368832">
      <w:bodyDiv w:val="1"/>
      <w:marLeft w:val="0"/>
      <w:marRight w:val="0"/>
      <w:marTop w:val="0"/>
      <w:marBottom w:val="0"/>
      <w:divBdr>
        <w:top w:val="none" w:sz="0" w:space="0" w:color="auto"/>
        <w:left w:val="none" w:sz="0" w:space="0" w:color="auto"/>
        <w:bottom w:val="none" w:sz="0" w:space="0" w:color="auto"/>
        <w:right w:val="none" w:sz="0" w:space="0" w:color="auto"/>
      </w:divBdr>
    </w:div>
    <w:div w:id="1115372093">
      <w:bodyDiv w:val="1"/>
      <w:marLeft w:val="0"/>
      <w:marRight w:val="0"/>
      <w:marTop w:val="0"/>
      <w:marBottom w:val="0"/>
      <w:divBdr>
        <w:top w:val="none" w:sz="0" w:space="0" w:color="auto"/>
        <w:left w:val="none" w:sz="0" w:space="0" w:color="auto"/>
        <w:bottom w:val="none" w:sz="0" w:space="0" w:color="auto"/>
        <w:right w:val="none" w:sz="0" w:space="0" w:color="auto"/>
      </w:divBdr>
    </w:div>
    <w:div w:id="1115441733">
      <w:bodyDiv w:val="1"/>
      <w:marLeft w:val="0"/>
      <w:marRight w:val="0"/>
      <w:marTop w:val="0"/>
      <w:marBottom w:val="0"/>
      <w:divBdr>
        <w:top w:val="none" w:sz="0" w:space="0" w:color="auto"/>
        <w:left w:val="none" w:sz="0" w:space="0" w:color="auto"/>
        <w:bottom w:val="none" w:sz="0" w:space="0" w:color="auto"/>
        <w:right w:val="none" w:sz="0" w:space="0" w:color="auto"/>
      </w:divBdr>
    </w:div>
    <w:div w:id="1115830847">
      <w:bodyDiv w:val="1"/>
      <w:marLeft w:val="0"/>
      <w:marRight w:val="0"/>
      <w:marTop w:val="0"/>
      <w:marBottom w:val="0"/>
      <w:divBdr>
        <w:top w:val="none" w:sz="0" w:space="0" w:color="auto"/>
        <w:left w:val="none" w:sz="0" w:space="0" w:color="auto"/>
        <w:bottom w:val="none" w:sz="0" w:space="0" w:color="auto"/>
        <w:right w:val="none" w:sz="0" w:space="0" w:color="auto"/>
      </w:divBdr>
    </w:div>
    <w:div w:id="1115832021">
      <w:bodyDiv w:val="1"/>
      <w:marLeft w:val="0"/>
      <w:marRight w:val="0"/>
      <w:marTop w:val="0"/>
      <w:marBottom w:val="0"/>
      <w:divBdr>
        <w:top w:val="none" w:sz="0" w:space="0" w:color="auto"/>
        <w:left w:val="none" w:sz="0" w:space="0" w:color="auto"/>
        <w:bottom w:val="none" w:sz="0" w:space="0" w:color="auto"/>
        <w:right w:val="none" w:sz="0" w:space="0" w:color="auto"/>
      </w:divBdr>
    </w:div>
    <w:div w:id="1116099457">
      <w:bodyDiv w:val="1"/>
      <w:marLeft w:val="0"/>
      <w:marRight w:val="0"/>
      <w:marTop w:val="0"/>
      <w:marBottom w:val="0"/>
      <w:divBdr>
        <w:top w:val="none" w:sz="0" w:space="0" w:color="auto"/>
        <w:left w:val="none" w:sz="0" w:space="0" w:color="auto"/>
        <w:bottom w:val="none" w:sz="0" w:space="0" w:color="auto"/>
        <w:right w:val="none" w:sz="0" w:space="0" w:color="auto"/>
      </w:divBdr>
    </w:div>
    <w:div w:id="1116214540">
      <w:bodyDiv w:val="1"/>
      <w:marLeft w:val="0"/>
      <w:marRight w:val="0"/>
      <w:marTop w:val="0"/>
      <w:marBottom w:val="0"/>
      <w:divBdr>
        <w:top w:val="none" w:sz="0" w:space="0" w:color="auto"/>
        <w:left w:val="none" w:sz="0" w:space="0" w:color="auto"/>
        <w:bottom w:val="none" w:sz="0" w:space="0" w:color="auto"/>
        <w:right w:val="none" w:sz="0" w:space="0" w:color="auto"/>
      </w:divBdr>
    </w:div>
    <w:div w:id="1116368140">
      <w:bodyDiv w:val="1"/>
      <w:marLeft w:val="0"/>
      <w:marRight w:val="0"/>
      <w:marTop w:val="0"/>
      <w:marBottom w:val="0"/>
      <w:divBdr>
        <w:top w:val="none" w:sz="0" w:space="0" w:color="auto"/>
        <w:left w:val="none" w:sz="0" w:space="0" w:color="auto"/>
        <w:bottom w:val="none" w:sz="0" w:space="0" w:color="auto"/>
        <w:right w:val="none" w:sz="0" w:space="0" w:color="auto"/>
      </w:divBdr>
    </w:div>
    <w:div w:id="1116480564">
      <w:bodyDiv w:val="1"/>
      <w:marLeft w:val="0"/>
      <w:marRight w:val="0"/>
      <w:marTop w:val="0"/>
      <w:marBottom w:val="0"/>
      <w:divBdr>
        <w:top w:val="none" w:sz="0" w:space="0" w:color="auto"/>
        <w:left w:val="none" w:sz="0" w:space="0" w:color="auto"/>
        <w:bottom w:val="none" w:sz="0" w:space="0" w:color="auto"/>
        <w:right w:val="none" w:sz="0" w:space="0" w:color="auto"/>
      </w:divBdr>
    </w:div>
    <w:div w:id="1116565375">
      <w:bodyDiv w:val="1"/>
      <w:marLeft w:val="0"/>
      <w:marRight w:val="0"/>
      <w:marTop w:val="0"/>
      <w:marBottom w:val="0"/>
      <w:divBdr>
        <w:top w:val="none" w:sz="0" w:space="0" w:color="auto"/>
        <w:left w:val="none" w:sz="0" w:space="0" w:color="auto"/>
        <w:bottom w:val="none" w:sz="0" w:space="0" w:color="auto"/>
        <w:right w:val="none" w:sz="0" w:space="0" w:color="auto"/>
      </w:divBdr>
    </w:div>
    <w:div w:id="1116801290">
      <w:bodyDiv w:val="1"/>
      <w:marLeft w:val="0"/>
      <w:marRight w:val="0"/>
      <w:marTop w:val="0"/>
      <w:marBottom w:val="0"/>
      <w:divBdr>
        <w:top w:val="none" w:sz="0" w:space="0" w:color="auto"/>
        <w:left w:val="none" w:sz="0" w:space="0" w:color="auto"/>
        <w:bottom w:val="none" w:sz="0" w:space="0" w:color="auto"/>
        <w:right w:val="none" w:sz="0" w:space="0" w:color="auto"/>
      </w:divBdr>
    </w:div>
    <w:div w:id="1117336636">
      <w:bodyDiv w:val="1"/>
      <w:marLeft w:val="0"/>
      <w:marRight w:val="0"/>
      <w:marTop w:val="0"/>
      <w:marBottom w:val="0"/>
      <w:divBdr>
        <w:top w:val="none" w:sz="0" w:space="0" w:color="auto"/>
        <w:left w:val="none" w:sz="0" w:space="0" w:color="auto"/>
        <w:bottom w:val="none" w:sz="0" w:space="0" w:color="auto"/>
        <w:right w:val="none" w:sz="0" w:space="0" w:color="auto"/>
      </w:divBdr>
    </w:div>
    <w:div w:id="1117718962">
      <w:bodyDiv w:val="1"/>
      <w:marLeft w:val="0"/>
      <w:marRight w:val="0"/>
      <w:marTop w:val="0"/>
      <w:marBottom w:val="0"/>
      <w:divBdr>
        <w:top w:val="none" w:sz="0" w:space="0" w:color="auto"/>
        <w:left w:val="none" w:sz="0" w:space="0" w:color="auto"/>
        <w:bottom w:val="none" w:sz="0" w:space="0" w:color="auto"/>
        <w:right w:val="none" w:sz="0" w:space="0" w:color="auto"/>
      </w:divBdr>
    </w:div>
    <w:div w:id="1118066090">
      <w:bodyDiv w:val="1"/>
      <w:marLeft w:val="0"/>
      <w:marRight w:val="0"/>
      <w:marTop w:val="0"/>
      <w:marBottom w:val="0"/>
      <w:divBdr>
        <w:top w:val="none" w:sz="0" w:space="0" w:color="auto"/>
        <w:left w:val="none" w:sz="0" w:space="0" w:color="auto"/>
        <w:bottom w:val="none" w:sz="0" w:space="0" w:color="auto"/>
        <w:right w:val="none" w:sz="0" w:space="0" w:color="auto"/>
      </w:divBdr>
    </w:div>
    <w:div w:id="1118110410">
      <w:bodyDiv w:val="1"/>
      <w:marLeft w:val="0"/>
      <w:marRight w:val="0"/>
      <w:marTop w:val="0"/>
      <w:marBottom w:val="0"/>
      <w:divBdr>
        <w:top w:val="none" w:sz="0" w:space="0" w:color="auto"/>
        <w:left w:val="none" w:sz="0" w:space="0" w:color="auto"/>
        <w:bottom w:val="none" w:sz="0" w:space="0" w:color="auto"/>
        <w:right w:val="none" w:sz="0" w:space="0" w:color="auto"/>
      </w:divBdr>
    </w:div>
    <w:div w:id="1118454327">
      <w:bodyDiv w:val="1"/>
      <w:marLeft w:val="0"/>
      <w:marRight w:val="0"/>
      <w:marTop w:val="0"/>
      <w:marBottom w:val="0"/>
      <w:divBdr>
        <w:top w:val="none" w:sz="0" w:space="0" w:color="auto"/>
        <w:left w:val="none" w:sz="0" w:space="0" w:color="auto"/>
        <w:bottom w:val="none" w:sz="0" w:space="0" w:color="auto"/>
        <w:right w:val="none" w:sz="0" w:space="0" w:color="auto"/>
      </w:divBdr>
    </w:div>
    <w:div w:id="1118648458">
      <w:bodyDiv w:val="1"/>
      <w:marLeft w:val="0"/>
      <w:marRight w:val="0"/>
      <w:marTop w:val="0"/>
      <w:marBottom w:val="0"/>
      <w:divBdr>
        <w:top w:val="none" w:sz="0" w:space="0" w:color="auto"/>
        <w:left w:val="none" w:sz="0" w:space="0" w:color="auto"/>
        <w:bottom w:val="none" w:sz="0" w:space="0" w:color="auto"/>
        <w:right w:val="none" w:sz="0" w:space="0" w:color="auto"/>
      </w:divBdr>
    </w:div>
    <w:div w:id="1118992259">
      <w:bodyDiv w:val="1"/>
      <w:marLeft w:val="0"/>
      <w:marRight w:val="0"/>
      <w:marTop w:val="0"/>
      <w:marBottom w:val="0"/>
      <w:divBdr>
        <w:top w:val="none" w:sz="0" w:space="0" w:color="auto"/>
        <w:left w:val="none" w:sz="0" w:space="0" w:color="auto"/>
        <w:bottom w:val="none" w:sz="0" w:space="0" w:color="auto"/>
        <w:right w:val="none" w:sz="0" w:space="0" w:color="auto"/>
      </w:divBdr>
    </w:div>
    <w:div w:id="1119032692">
      <w:bodyDiv w:val="1"/>
      <w:marLeft w:val="0"/>
      <w:marRight w:val="0"/>
      <w:marTop w:val="0"/>
      <w:marBottom w:val="0"/>
      <w:divBdr>
        <w:top w:val="none" w:sz="0" w:space="0" w:color="auto"/>
        <w:left w:val="none" w:sz="0" w:space="0" w:color="auto"/>
        <w:bottom w:val="none" w:sz="0" w:space="0" w:color="auto"/>
        <w:right w:val="none" w:sz="0" w:space="0" w:color="auto"/>
      </w:divBdr>
    </w:div>
    <w:div w:id="1119371093">
      <w:bodyDiv w:val="1"/>
      <w:marLeft w:val="0"/>
      <w:marRight w:val="0"/>
      <w:marTop w:val="0"/>
      <w:marBottom w:val="0"/>
      <w:divBdr>
        <w:top w:val="none" w:sz="0" w:space="0" w:color="auto"/>
        <w:left w:val="none" w:sz="0" w:space="0" w:color="auto"/>
        <w:bottom w:val="none" w:sz="0" w:space="0" w:color="auto"/>
        <w:right w:val="none" w:sz="0" w:space="0" w:color="auto"/>
      </w:divBdr>
    </w:div>
    <w:div w:id="1119452853">
      <w:bodyDiv w:val="1"/>
      <w:marLeft w:val="0"/>
      <w:marRight w:val="0"/>
      <w:marTop w:val="0"/>
      <w:marBottom w:val="0"/>
      <w:divBdr>
        <w:top w:val="none" w:sz="0" w:space="0" w:color="auto"/>
        <w:left w:val="none" w:sz="0" w:space="0" w:color="auto"/>
        <w:bottom w:val="none" w:sz="0" w:space="0" w:color="auto"/>
        <w:right w:val="none" w:sz="0" w:space="0" w:color="auto"/>
      </w:divBdr>
    </w:div>
    <w:div w:id="1119951858">
      <w:bodyDiv w:val="1"/>
      <w:marLeft w:val="0"/>
      <w:marRight w:val="0"/>
      <w:marTop w:val="0"/>
      <w:marBottom w:val="0"/>
      <w:divBdr>
        <w:top w:val="none" w:sz="0" w:space="0" w:color="auto"/>
        <w:left w:val="none" w:sz="0" w:space="0" w:color="auto"/>
        <w:bottom w:val="none" w:sz="0" w:space="0" w:color="auto"/>
        <w:right w:val="none" w:sz="0" w:space="0" w:color="auto"/>
      </w:divBdr>
    </w:div>
    <w:div w:id="1120035178">
      <w:bodyDiv w:val="1"/>
      <w:marLeft w:val="0"/>
      <w:marRight w:val="0"/>
      <w:marTop w:val="0"/>
      <w:marBottom w:val="0"/>
      <w:divBdr>
        <w:top w:val="none" w:sz="0" w:space="0" w:color="auto"/>
        <w:left w:val="none" w:sz="0" w:space="0" w:color="auto"/>
        <w:bottom w:val="none" w:sz="0" w:space="0" w:color="auto"/>
        <w:right w:val="none" w:sz="0" w:space="0" w:color="auto"/>
      </w:divBdr>
    </w:div>
    <w:div w:id="1120227674">
      <w:bodyDiv w:val="1"/>
      <w:marLeft w:val="0"/>
      <w:marRight w:val="0"/>
      <w:marTop w:val="0"/>
      <w:marBottom w:val="0"/>
      <w:divBdr>
        <w:top w:val="none" w:sz="0" w:space="0" w:color="auto"/>
        <w:left w:val="none" w:sz="0" w:space="0" w:color="auto"/>
        <w:bottom w:val="none" w:sz="0" w:space="0" w:color="auto"/>
        <w:right w:val="none" w:sz="0" w:space="0" w:color="auto"/>
      </w:divBdr>
    </w:div>
    <w:div w:id="1120345686">
      <w:bodyDiv w:val="1"/>
      <w:marLeft w:val="0"/>
      <w:marRight w:val="0"/>
      <w:marTop w:val="0"/>
      <w:marBottom w:val="0"/>
      <w:divBdr>
        <w:top w:val="none" w:sz="0" w:space="0" w:color="auto"/>
        <w:left w:val="none" w:sz="0" w:space="0" w:color="auto"/>
        <w:bottom w:val="none" w:sz="0" w:space="0" w:color="auto"/>
        <w:right w:val="none" w:sz="0" w:space="0" w:color="auto"/>
      </w:divBdr>
    </w:div>
    <w:div w:id="1120565980">
      <w:bodyDiv w:val="1"/>
      <w:marLeft w:val="0"/>
      <w:marRight w:val="0"/>
      <w:marTop w:val="0"/>
      <w:marBottom w:val="0"/>
      <w:divBdr>
        <w:top w:val="none" w:sz="0" w:space="0" w:color="auto"/>
        <w:left w:val="none" w:sz="0" w:space="0" w:color="auto"/>
        <w:bottom w:val="none" w:sz="0" w:space="0" w:color="auto"/>
        <w:right w:val="none" w:sz="0" w:space="0" w:color="auto"/>
      </w:divBdr>
    </w:div>
    <w:div w:id="1120609316">
      <w:bodyDiv w:val="1"/>
      <w:marLeft w:val="0"/>
      <w:marRight w:val="0"/>
      <w:marTop w:val="0"/>
      <w:marBottom w:val="0"/>
      <w:divBdr>
        <w:top w:val="none" w:sz="0" w:space="0" w:color="auto"/>
        <w:left w:val="none" w:sz="0" w:space="0" w:color="auto"/>
        <w:bottom w:val="none" w:sz="0" w:space="0" w:color="auto"/>
        <w:right w:val="none" w:sz="0" w:space="0" w:color="auto"/>
      </w:divBdr>
    </w:div>
    <w:div w:id="1121191222">
      <w:bodyDiv w:val="1"/>
      <w:marLeft w:val="0"/>
      <w:marRight w:val="0"/>
      <w:marTop w:val="0"/>
      <w:marBottom w:val="0"/>
      <w:divBdr>
        <w:top w:val="none" w:sz="0" w:space="0" w:color="auto"/>
        <w:left w:val="none" w:sz="0" w:space="0" w:color="auto"/>
        <w:bottom w:val="none" w:sz="0" w:space="0" w:color="auto"/>
        <w:right w:val="none" w:sz="0" w:space="0" w:color="auto"/>
      </w:divBdr>
    </w:div>
    <w:div w:id="1122190500">
      <w:bodyDiv w:val="1"/>
      <w:marLeft w:val="0"/>
      <w:marRight w:val="0"/>
      <w:marTop w:val="0"/>
      <w:marBottom w:val="0"/>
      <w:divBdr>
        <w:top w:val="none" w:sz="0" w:space="0" w:color="auto"/>
        <w:left w:val="none" w:sz="0" w:space="0" w:color="auto"/>
        <w:bottom w:val="none" w:sz="0" w:space="0" w:color="auto"/>
        <w:right w:val="none" w:sz="0" w:space="0" w:color="auto"/>
      </w:divBdr>
    </w:div>
    <w:div w:id="1122382025">
      <w:bodyDiv w:val="1"/>
      <w:marLeft w:val="0"/>
      <w:marRight w:val="0"/>
      <w:marTop w:val="0"/>
      <w:marBottom w:val="0"/>
      <w:divBdr>
        <w:top w:val="none" w:sz="0" w:space="0" w:color="auto"/>
        <w:left w:val="none" w:sz="0" w:space="0" w:color="auto"/>
        <w:bottom w:val="none" w:sz="0" w:space="0" w:color="auto"/>
        <w:right w:val="none" w:sz="0" w:space="0" w:color="auto"/>
      </w:divBdr>
    </w:div>
    <w:div w:id="1122847869">
      <w:bodyDiv w:val="1"/>
      <w:marLeft w:val="0"/>
      <w:marRight w:val="0"/>
      <w:marTop w:val="0"/>
      <w:marBottom w:val="0"/>
      <w:divBdr>
        <w:top w:val="none" w:sz="0" w:space="0" w:color="auto"/>
        <w:left w:val="none" w:sz="0" w:space="0" w:color="auto"/>
        <w:bottom w:val="none" w:sz="0" w:space="0" w:color="auto"/>
        <w:right w:val="none" w:sz="0" w:space="0" w:color="auto"/>
      </w:divBdr>
    </w:div>
    <w:div w:id="1122917333">
      <w:bodyDiv w:val="1"/>
      <w:marLeft w:val="0"/>
      <w:marRight w:val="0"/>
      <w:marTop w:val="0"/>
      <w:marBottom w:val="0"/>
      <w:divBdr>
        <w:top w:val="none" w:sz="0" w:space="0" w:color="auto"/>
        <w:left w:val="none" w:sz="0" w:space="0" w:color="auto"/>
        <w:bottom w:val="none" w:sz="0" w:space="0" w:color="auto"/>
        <w:right w:val="none" w:sz="0" w:space="0" w:color="auto"/>
      </w:divBdr>
    </w:div>
    <w:div w:id="1123309505">
      <w:bodyDiv w:val="1"/>
      <w:marLeft w:val="0"/>
      <w:marRight w:val="0"/>
      <w:marTop w:val="0"/>
      <w:marBottom w:val="0"/>
      <w:divBdr>
        <w:top w:val="none" w:sz="0" w:space="0" w:color="auto"/>
        <w:left w:val="none" w:sz="0" w:space="0" w:color="auto"/>
        <w:bottom w:val="none" w:sz="0" w:space="0" w:color="auto"/>
        <w:right w:val="none" w:sz="0" w:space="0" w:color="auto"/>
      </w:divBdr>
    </w:div>
    <w:div w:id="1123381947">
      <w:bodyDiv w:val="1"/>
      <w:marLeft w:val="0"/>
      <w:marRight w:val="0"/>
      <w:marTop w:val="0"/>
      <w:marBottom w:val="0"/>
      <w:divBdr>
        <w:top w:val="none" w:sz="0" w:space="0" w:color="auto"/>
        <w:left w:val="none" w:sz="0" w:space="0" w:color="auto"/>
        <w:bottom w:val="none" w:sz="0" w:space="0" w:color="auto"/>
        <w:right w:val="none" w:sz="0" w:space="0" w:color="auto"/>
      </w:divBdr>
    </w:div>
    <w:div w:id="1124153332">
      <w:bodyDiv w:val="1"/>
      <w:marLeft w:val="0"/>
      <w:marRight w:val="0"/>
      <w:marTop w:val="0"/>
      <w:marBottom w:val="0"/>
      <w:divBdr>
        <w:top w:val="none" w:sz="0" w:space="0" w:color="auto"/>
        <w:left w:val="none" w:sz="0" w:space="0" w:color="auto"/>
        <w:bottom w:val="none" w:sz="0" w:space="0" w:color="auto"/>
        <w:right w:val="none" w:sz="0" w:space="0" w:color="auto"/>
      </w:divBdr>
    </w:div>
    <w:div w:id="1124227214">
      <w:bodyDiv w:val="1"/>
      <w:marLeft w:val="0"/>
      <w:marRight w:val="0"/>
      <w:marTop w:val="0"/>
      <w:marBottom w:val="0"/>
      <w:divBdr>
        <w:top w:val="none" w:sz="0" w:space="0" w:color="auto"/>
        <w:left w:val="none" w:sz="0" w:space="0" w:color="auto"/>
        <w:bottom w:val="none" w:sz="0" w:space="0" w:color="auto"/>
        <w:right w:val="none" w:sz="0" w:space="0" w:color="auto"/>
      </w:divBdr>
    </w:div>
    <w:div w:id="1124539950">
      <w:bodyDiv w:val="1"/>
      <w:marLeft w:val="0"/>
      <w:marRight w:val="0"/>
      <w:marTop w:val="0"/>
      <w:marBottom w:val="0"/>
      <w:divBdr>
        <w:top w:val="none" w:sz="0" w:space="0" w:color="auto"/>
        <w:left w:val="none" w:sz="0" w:space="0" w:color="auto"/>
        <w:bottom w:val="none" w:sz="0" w:space="0" w:color="auto"/>
        <w:right w:val="none" w:sz="0" w:space="0" w:color="auto"/>
      </w:divBdr>
    </w:div>
    <w:div w:id="1124688517">
      <w:bodyDiv w:val="1"/>
      <w:marLeft w:val="0"/>
      <w:marRight w:val="0"/>
      <w:marTop w:val="0"/>
      <w:marBottom w:val="0"/>
      <w:divBdr>
        <w:top w:val="none" w:sz="0" w:space="0" w:color="auto"/>
        <w:left w:val="none" w:sz="0" w:space="0" w:color="auto"/>
        <w:bottom w:val="none" w:sz="0" w:space="0" w:color="auto"/>
        <w:right w:val="none" w:sz="0" w:space="0" w:color="auto"/>
      </w:divBdr>
    </w:div>
    <w:div w:id="1124814513">
      <w:bodyDiv w:val="1"/>
      <w:marLeft w:val="0"/>
      <w:marRight w:val="0"/>
      <w:marTop w:val="0"/>
      <w:marBottom w:val="0"/>
      <w:divBdr>
        <w:top w:val="none" w:sz="0" w:space="0" w:color="auto"/>
        <w:left w:val="none" w:sz="0" w:space="0" w:color="auto"/>
        <w:bottom w:val="none" w:sz="0" w:space="0" w:color="auto"/>
        <w:right w:val="none" w:sz="0" w:space="0" w:color="auto"/>
      </w:divBdr>
    </w:div>
    <w:div w:id="1125081717">
      <w:bodyDiv w:val="1"/>
      <w:marLeft w:val="0"/>
      <w:marRight w:val="0"/>
      <w:marTop w:val="0"/>
      <w:marBottom w:val="0"/>
      <w:divBdr>
        <w:top w:val="none" w:sz="0" w:space="0" w:color="auto"/>
        <w:left w:val="none" w:sz="0" w:space="0" w:color="auto"/>
        <w:bottom w:val="none" w:sz="0" w:space="0" w:color="auto"/>
        <w:right w:val="none" w:sz="0" w:space="0" w:color="auto"/>
      </w:divBdr>
    </w:div>
    <w:div w:id="1126699654">
      <w:bodyDiv w:val="1"/>
      <w:marLeft w:val="0"/>
      <w:marRight w:val="0"/>
      <w:marTop w:val="0"/>
      <w:marBottom w:val="0"/>
      <w:divBdr>
        <w:top w:val="none" w:sz="0" w:space="0" w:color="auto"/>
        <w:left w:val="none" w:sz="0" w:space="0" w:color="auto"/>
        <w:bottom w:val="none" w:sz="0" w:space="0" w:color="auto"/>
        <w:right w:val="none" w:sz="0" w:space="0" w:color="auto"/>
      </w:divBdr>
    </w:div>
    <w:div w:id="1126893993">
      <w:bodyDiv w:val="1"/>
      <w:marLeft w:val="0"/>
      <w:marRight w:val="0"/>
      <w:marTop w:val="0"/>
      <w:marBottom w:val="0"/>
      <w:divBdr>
        <w:top w:val="none" w:sz="0" w:space="0" w:color="auto"/>
        <w:left w:val="none" w:sz="0" w:space="0" w:color="auto"/>
        <w:bottom w:val="none" w:sz="0" w:space="0" w:color="auto"/>
        <w:right w:val="none" w:sz="0" w:space="0" w:color="auto"/>
      </w:divBdr>
    </w:div>
    <w:div w:id="1127091841">
      <w:bodyDiv w:val="1"/>
      <w:marLeft w:val="0"/>
      <w:marRight w:val="0"/>
      <w:marTop w:val="0"/>
      <w:marBottom w:val="0"/>
      <w:divBdr>
        <w:top w:val="none" w:sz="0" w:space="0" w:color="auto"/>
        <w:left w:val="none" w:sz="0" w:space="0" w:color="auto"/>
        <w:bottom w:val="none" w:sz="0" w:space="0" w:color="auto"/>
        <w:right w:val="none" w:sz="0" w:space="0" w:color="auto"/>
      </w:divBdr>
    </w:div>
    <w:div w:id="1127163443">
      <w:bodyDiv w:val="1"/>
      <w:marLeft w:val="0"/>
      <w:marRight w:val="0"/>
      <w:marTop w:val="0"/>
      <w:marBottom w:val="0"/>
      <w:divBdr>
        <w:top w:val="none" w:sz="0" w:space="0" w:color="auto"/>
        <w:left w:val="none" w:sz="0" w:space="0" w:color="auto"/>
        <w:bottom w:val="none" w:sz="0" w:space="0" w:color="auto"/>
        <w:right w:val="none" w:sz="0" w:space="0" w:color="auto"/>
      </w:divBdr>
    </w:div>
    <w:div w:id="1127628688">
      <w:bodyDiv w:val="1"/>
      <w:marLeft w:val="0"/>
      <w:marRight w:val="0"/>
      <w:marTop w:val="0"/>
      <w:marBottom w:val="0"/>
      <w:divBdr>
        <w:top w:val="none" w:sz="0" w:space="0" w:color="auto"/>
        <w:left w:val="none" w:sz="0" w:space="0" w:color="auto"/>
        <w:bottom w:val="none" w:sz="0" w:space="0" w:color="auto"/>
        <w:right w:val="none" w:sz="0" w:space="0" w:color="auto"/>
      </w:divBdr>
    </w:div>
    <w:div w:id="1127698248">
      <w:bodyDiv w:val="1"/>
      <w:marLeft w:val="0"/>
      <w:marRight w:val="0"/>
      <w:marTop w:val="0"/>
      <w:marBottom w:val="0"/>
      <w:divBdr>
        <w:top w:val="none" w:sz="0" w:space="0" w:color="auto"/>
        <w:left w:val="none" w:sz="0" w:space="0" w:color="auto"/>
        <w:bottom w:val="none" w:sz="0" w:space="0" w:color="auto"/>
        <w:right w:val="none" w:sz="0" w:space="0" w:color="auto"/>
      </w:divBdr>
    </w:div>
    <w:div w:id="1127891013">
      <w:bodyDiv w:val="1"/>
      <w:marLeft w:val="0"/>
      <w:marRight w:val="0"/>
      <w:marTop w:val="0"/>
      <w:marBottom w:val="0"/>
      <w:divBdr>
        <w:top w:val="none" w:sz="0" w:space="0" w:color="auto"/>
        <w:left w:val="none" w:sz="0" w:space="0" w:color="auto"/>
        <w:bottom w:val="none" w:sz="0" w:space="0" w:color="auto"/>
        <w:right w:val="none" w:sz="0" w:space="0" w:color="auto"/>
      </w:divBdr>
    </w:div>
    <w:div w:id="1127971045">
      <w:bodyDiv w:val="1"/>
      <w:marLeft w:val="0"/>
      <w:marRight w:val="0"/>
      <w:marTop w:val="0"/>
      <w:marBottom w:val="0"/>
      <w:divBdr>
        <w:top w:val="none" w:sz="0" w:space="0" w:color="auto"/>
        <w:left w:val="none" w:sz="0" w:space="0" w:color="auto"/>
        <w:bottom w:val="none" w:sz="0" w:space="0" w:color="auto"/>
        <w:right w:val="none" w:sz="0" w:space="0" w:color="auto"/>
      </w:divBdr>
    </w:div>
    <w:div w:id="1128084589">
      <w:bodyDiv w:val="1"/>
      <w:marLeft w:val="0"/>
      <w:marRight w:val="0"/>
      <w:marTop w:val="0"/>
      <w:marBottom w:val="0"/>
      <w:divBdr>
        <w:top w:val="none" w:sz="0" w:space="0" w:color="auto"/>
        <w:left w:val="none" w:sz="0" w:space="0" w:color="auto"/>
        <w:bottom w:val="none" w:sz="0" w:space="0" w:color="auto"/>
        <w:right w:val="none" w:sz="0" w:space="0" w:color="auto"/>
      </w:divBdr>
    </w:div>
    <w:div w:id="1128234563">
      <w:bodyDiv w:val="1"/>
      <w:marLeft w:val="0"/>
      <w:marRight w:val="0"/>
      <w:marTop w:val="0"/>
      <w:marBottom w:val="0"/>
      <w:divBdr>
        <w:top w:val="none" w:sz="0" w:space="0" w:color="auto"/>
        <w:left w:val="none" w:sz="0" w:space="0" w:color="auto"/>
        <w:bottom w:val="none" w:sz="0" w:space="0" w:color="auto"/>
        <w:right w:val="none" w:sz="0" w:space="0" w:color="auto"/>
      </w:divBdr>
    </w:div>
    <w:div w:id="1128668248">
      <w:bodyDiv w:val="1"/>
      <w:marLeft w:val="0"/>
      <w:marRight w:val="0"/>
      <w:marTop w:val="0"/>
      <w:marBottom w:val="0"/>
      <w:divBdr>
        <w:top w:val="none" w:sz="0" w:space="0" w:color="auto"/>
        <w:left w:val="none" w:sz="0" w:space="0" w:color="auto"/>
        <w:bottom w:val="none" w:sz="0" w:space="0" w:color="auto"/>
        <w:right w:val="none" w:sz="0" w:space="0" w:color="auto"/>
      </w:divBdr>
    </w:div>
    <w:div w:id="1128669612">
      <w:bodyDiv w:val="1"/>
      <w:marLeft w:val="0"/>
      <w:marRight w:val="0"/>
      <w:marTop w:val="0"/>
      <w:marBottom w:val="0"/>
      <w:divBdr>
        <w:top w:val="none" w:sz="0" w:space="0" w:color="auto"/>
        <w:left w:val="none" w:sz="0" w:space="0" w:color="auto"/>
        <w:bottom w:val="none" w:sz="0" w:space="0" w:color="auto"/>
        <w:right w:val="none" w:sz="0" w:space="0" w:color="auto"/>
      </w:divBdr>
    </w:div>
    <w:div w:id="1128821761">
      <w:bodyDiv w:val="1"/>
      <w:marLeft w:val="0"/>
      <w:marRight w:val="0"/>
      <w:marTop w:val="0"/>
      <w:marBottom w:val="0"/>
      <w:divBdr>
        <w:top w:val="none" w:sz="0" w:space="0" w:color="auto"/>
        <w:left w:val="none" w:sz="0" w:space="0" w:color="auto"/>
        <w:bottom w:val="none" w:sz="0" w:space="0" w:color="auto"/>
        <w:right w:val="none" w:sz="0" w:space="0" w:color="auto"/>
      </w:divBdr>
    </w:div>
    <w:div w:id="1129082903">
      <w:bodyDiv w:val="1"/>
      <w:marLeft w:val="0"/>
      <w:marRight w:val="0"/>
      <w:marTop w:val="0"/>
      <w:marBottom w:val="0"/>
      <w:divBdr>
        <w:top w:val="none" w:sz="0" w:space="0" w:color="auto"/>
        <w:left w:val="none" w:sz="0" w:space="0" w:color="auto"/>
        <w:bottom w:val="none" w:sz="0" w:space="0" w:color="auto"/>
        <w:right w:val="none" w:sz="0" w:space="0" w:color="auto"/>
      </w:divBdr>
    </w:div>
    <w:div w:id="1129127266">
      <w:bodyDiv w:val="1"/>
      <w:marLeft w:val="0"/>
      <w:marRight w:val="0"/>
      <w:marTop w:val="0"/>
      <w:marBottom w:val="0"/>
      <w:divBdr>
        <w:top w:val="none" w:sz="0" w:space="0" w:color="auto"/>
        <w:left w:val="none" w:sz="0" w:space="0" w:color="auto"/>
        <w:bottom w:val="none" w:sz="0" w:space="0" w:color="auto"/>
        <w:right w:val="none" w:sz="0" w:space="0" w:color="auto"/>
      </w:divBdr>
    </w:div>
    <w:div w:id="1129207899">
      <w:bodyDiv w:val="1"/>
      <w:marLeft w:val="0"/>
      <w:marRight w:val="0"/>
      <w:marTop w:val="0"/>
      <w:marBottom w:val="0"/>
      <w:divBdr>
        <w:top w:val="none" w:sz="0" w:space="0" w:color="auto"/>
        <w:left w:val="none" w:sz="0" w:space="0" w:color="auto"/>
        <w:bottom w:val="none" w:sz="0" w:space="0" w:color="auto"/>
        <w:right w:val="none" w:sz="0" w:space="0" w:color="auto"/>
      </w:divBdr>
    </w:div>
    <w:div w:id="1129936962">
      <w:bodyDiv w:val="1"/>
      <w:marLeft w:val="0"/>
      <w:marRight w:val="0"/>
      <w:marTop w:val="0"/>
      <w:marBottom w:val="0"/>
      <w:divBdr>
        <w:top w:val="none" w:sz="0" w:space="0" w:color="auto"/>
        <w:left w:val="none" w:sz="0" w:space="0" w:color="auto"/>
        <w:bottom w:val="none" w:sz="0" w:space="0" w:color="auto"/>
        <w:right w:val="none" w:sz="0" w:space="0" w:color="auto"/>
      </w:divBdr>
    </w:div>
    <w:div w:id="1130704056">
      <w:bodyDiv w:val="1"/>
      <w:marLeft w:val="0"/>
      <w:marRight w:val="0"/>
      <w:marTop w:val="0"/>
      <w:marBottom w:val="0"/>
      <w:divBdr>
        <w:top w:val="none" w:sz="0" w:space="0" w:color="auto"/>
        <w:left w:val="none" w:sz="0" w:space="0" w:color="auto"/>
        <w:bottom w:val="none" w:sz="0" w:space="0" w:color="auto"/>
        <w:right w:val="none" w:sz="0" w:space="0" w:color="auto"/>
      </w:divBdr>
    </w:div>
    <w:div w:id="1131437470">
      <w:bodyDiv w:val="1"/>
      <w:marLeft w:val="0"/>
      <w:marRight w:val="0"/>
      <w:marTop w:val="0"/>
      <w:marBottom w:val="0"/>
      <w:divBdr>
        <w:top w:val="none" w:sz="0" w:space="0" w:color="auto"/>
        <w:left w:val="none" w:sz="0" w:space="0" w:color="auto"/>
        <w:bottom w:val="none" w:sz="0" w:space="0" w:color="auto"/>
        <w:right w:val="none" w:sz="0" w:space="0" w:color="auto"/>
      </w:divBdr>
    </w:div>
    <w:div w:id="1131628828">
      <w:bodyDiv w:val="1"/>
      <w:marLeft w:val="0"/>
      <w:marRight w:val="0"/>
      <w:marTop w:val="0"/>
      <w:marBottom w:val="0"/>
      <w:divBdr>
        <w:top w:val="none" w:sz="0" w:space="0" w:color="auto"/>
        <w:left w:val="none" w:sz="0" w:space="0" w:color="auto"/>
        <w:bottom w:val="none" w:sz="0" w:space="0" w:color="auto"/>
        <w:right w:val="none" w:sz="0" w:space="0" w:color="auto"/>
      </w:divBdr>
    </w:div>
    <w:div w:id="1131632086">
      <w:bodyDiv w:val="1"/>
      <w:marLeft w:val="0"/>
      <w:marRight w:val="0"/>
      <w:marTop w:val="0"/>
      <w:marBottom w:val="0"/>
      <w:divBdr>
        <w:top w:val="none" w:sz="0" w:space="0" w:color="auto"/>
        <w:left w:val="none" w:sz="0" w:space="0" w:color="auto"/>
        <w:bottom w:val="none" w:sz="0" w:space="0" w:color="auto"/>
        <w:right w:val="none" w:sz="0" w:space="0" w:color="auto"/>
      </w:divBdr>
    </w:div>
    <w:div w:id="1131827199">
      <w:bodyDiv w:val="1"/>
      <w:marLeft w:val="0"/>
      <w:marRight w:val="0"/>
      <w:marTop w:val="0"/>
      <w:marBottom w:val="0"/>
      <w:divBdr>
        <w:top w:val="none" w:sz="0" w:space="0" w:color="auto"/>
        <w:left w:val="none" w:sz="0" w:space="0" w:color="auto"/>
        <w:bottom w:val="none" w:sz="0" w:space="0" w:color="auto"/>
        <w:right w:val="none" w:sz="0" w:space="0" w:color="auto"/>
      </w:divBdr>
    </w:div>
    <w:div w:id="1132207109">
      <w:bodyDiv w:val="1"/>
      <w:marLeft w:val="0"/>
      <w:marRight w:val="0"/>
      <w:marTop w:val="0"/>
      <w:marBottom w:val="0"/>
      <w:divBdr>
        <w:top w:val="none" w:sz="0" w:space="0" w:color="auto"/>
        <w:left w:val="none" w:sz="0" w:space="0" w:color="auto"/>
        <w:bottom w:val="none" w:sz="0" w:space="0" w:color="auto"/>
        <w:right w:val="none" w:sz="0" w:space="0" w:color="auto"/>
      </w:divBdr>
    </w:div>
    <w:div w:id="1132291165">
      <w:bodyDiv w:val="1"/>
      <w:marLeft w:val="0"/>
      <w:marRight w:val="0"/>
      <w:marTop w:val="0"/>
      <w:marBottom w:val="0"/>
      <w:divBdr>
        <w:top w:val="none" w:sz="0" w:space="0" w:color="auto"/>
        <w:left w:val="none" w:sz="0" w:space="0" w:color="auto"/>
        <w:bottom w:val="none" w:sz="0" w:space="0" w:color="auto"/>
        <w:right w:val="none" w:sz="0" w:space="0" w:color="auto"/>
      </w:divBdr>
    </w:div>
    <w:div w:id="1132477006">
      <w:bodyDiv w:val="1"/>
      <w:marLeft w:val="0"/>
      <w:marRight w:val="0"/>
      <w:marTop w:val="0"/>
      <w:marBottom w:val="0"/>
      <w:divBdr>
        <w:top w:val="none" w:sz="0" w:space="0" w:color="auto"/>
        <w:left w:val="none" w:sz="0" w:space="0" w:color="auto"/>
        <w:bottom w:val="none" w:sz="0" w:space="0" w:color="auto"/>
        <w:right w:val="none" w:sz="0" w:space="0" w:color="auto"/>
      </w:divBdr>
    </w:div>
    <w:div w:id="1132868471">
      <w:bodyDiv w:val="1"/>
      <w:marLeft w:val="0"/>
      <w:marRight w:val="0"/>
      <w:marTop w:val="0"/>
      <w:marBottom w:val="0"/>
      <w:divBdr>
        <w:top w:val="none" w:sz="0" w:space="0" w:color="auto"/>
        <w:left w:val="none" w:sz="0" w:space="0" w:color="auto"/>
        <w:bottom w:val="none" w:sz="0" w:space="0" w:color="auto"/>
        <w:right w:val="none" w:sz="0" w:space="0" w:color="auto"/>
      </w:divBdr>
    </w:div>
    <w:div w:id="1132870022">
      <w:bodyDiv w:val="1"/>
      <w:marLeft w:val="0"/>
      <w:marRight w:val="0"/>
      <w:marTop w:val="0"/>
      <w:marBottom w:val="0"/>
      <w:divBdr>
        <w:top w:val="none" w:sz="0" w:space="0" w:color="auto"/>
        <w:left w:val="none" w:sz="0" w:space="0" w:color="auto"/>
        <w:bottom w:val="none" w:sz="0" w:space="0" w:color="auto"/>
        <w:right w:val="none" w:sz="0" w:space="0" w:color="auto"/>
      </w:divBdr>
    </w:div>
    <w:div w:id="1132941407">
      <w:bodyDiv w:val="1"/>
      <w:marLeft w:val="0"/>
      <w:marRight w:val="0"/>
      <w:marTop w:val="0"/>
      <w:marBottom w:val="0"/>
      <w:divBdr>
        <w:top w:val="none" w:sz="0" w:space="0" w:color="auto"/>
        <w:left w:val="none" w:sz="0" w:space="0" w:color="auto"/>
        <w:bottom w:val="none" w:sz="0" w:space="0" w:color="auto"/>
        <w:right w:val="none" w:sz="0" w:space="0" w:color="auto"/>
      </w:divBdr>
    </w:div>
    <w:div w:id="1133131513">
      <w:bodyDiv w:val="1"/>
      <w:marLeft w:val="0"/>
      <w:marRight w:val="0"/>
      <w:marTop w:val="0"/>
      <w:marBottom w:val="0"/>
      <w:divBdr>
        <w:top w:val="none" w:sz="0" w:space="0" w:color="auto"/>
        <w:left w:val="none" w:sz="0" w:space="0" w:color="auto"/>
        <w:bottom w:val="none" w:sz="0" w:space="0" w:color="auto"/>
        <w:right w:val="none" w:sz="0" w:space="0" w:color="auto"/>
      </w:divBdr>
    </w:div>
    <w:div w:id="1133477437">
      <w:bodyDiv w:val="1"/>
      <w:marLeft w:val="0"/>
      <w:marRight w:val="0"/>
      <w:marTop w:val="0"/>
      <w:marBottom w:val="0"/>
      <w:divBdr>
        <w:top w:val="none" w:sz="0" w:space="0" w:color="auto"/>
        <w:left w:val="none" w:sz="0" w:space="0" w:color="auto"/>
        <w:bottom w:val="none" w:sz="0" w:space="0" w:color="auto"/>
        <w:right w:val="none" w:sz="0" w:space="0" w:color="auto"/>
      </w:divBdr>
    </w:div>
    <w:div w:id="1133718280">
      <w:bodyDiv w:val="1"/>
      <w:marLeft w:val="0"/>
      <w:marRight w:val="0"/>
      <w:marTop w:val="0"/>
      <w:marBottom w:val="0"/>
      <w:divBdr>
        <w:top w:val="none" w:sz="0" w:space="0" w:color="auto"/>
        <w:left w:val="none" w:sz="0" w:space="0" w:color="auto"/>
        <w:bottom w:val="none" w:sz="0" w:space="0" w:color="auto"/>
        <w:right w:val="none" w:sz="0" w:space="0" w:color="auto"/>
      </w:divBdr>
    </w:div>
    <w:div w:id="1133786621">
      <w:bodyDiv w:val="1"/>
      <w:marLeft w:val="0"/>
      <w:marRight w:val="0"/>
      <w:marTop w:val="0"/>
      <w:marBottom w:val="0"/>
      <w:divBdr>
        <w:top w:val="none" w:sz="0" w:space="0" w:color="auto"/>
        <w:left w:val="none" w:sz="0" w:space="0" w:color="auto"/>
        <w:bottom w:val="none" w:sz="0" w:space="0" w:color="auto"/>
        <w:right w:val="none" w:sz="0" w:space="0" w:color="auto"/>
      </w:divBdr>
    </w:div>
    <w:div w:id="1133791279">
      <w:bodyDiv w:val="1"/>
      <w:marLeft w:val="0"/>
      <w:marRight w:val="0"/>
      <w:marTop w:val="0"/>
      <w:marBottom w:val="0"/>
      <w:divBdr>
        <w:top w:val="none" w:sz="0" w:space="0" w:color="auto"/>
        <w:left w:val="none" w:sz="0" w:space="0" w:color="auto"/>
        <w:bottom w:val="none" w:sz="0" w:space="0" w:color="auto"/>
        <w:right w:val="none" w:sz="0" w:space="0" w:color="auto"/>
      </w:divBdr>
    </w:div>
    <w:div w:id="1133862715">
      <w:bodyDiv w:val="1"/>
      <w:marLeft w:val="0"/>
      <w:marRight w:val="0"/>
      <w:marTop w:val="0"/>
      <w:marBottom w:val="0"/>
      <w:divBdr>
        <w:top w:val="none" w:sz="0" w:space="0" w:color="auto"/>
        <w:left w:val="none" w:sz="0" w:space="0" w:color="auto"/>
        <w:bottom w:val="none" w:sz="0" w:space="0" w:color="auto"/>
        <w:right w:val="none" w:sz="0" w:space="0" w:color="auto"/>
      </w:divBdr>
    </w:div>
    <w:div w:id="1133904791">
      <w:bodyDiv w:val="1"/>
      <w:marLeft w:val="0"/>
      <w:marRight w:val="0"/>
      <w:marTop w:val="0"/>
      <w:marBottom w:val="0"/>
      <w:divBdr>
        <w:top w:val="none" w:sz="0" w:space="0" w:color="auto"/>
        <w:left w:val="none" w:sz="0" w:space="0" w:color="auto"/>
        <w:bottom w:val="none" w:sz="0" w:space="0" w:color="auto"/>
        <w:right w:val="none" w:sz="0" w:space="0" w:color="auto"/>
      </w:divBdr>
    </w:div>
    <w:div w:id="1133908917">
      <w:bodyDiv w:val="1"/>
      <w:marLeft w:val="0"/>
      <w:marRight w:val="0"/>
      <w:marTop w:val="0"/>
      <w:marBottom w:val="0"/>
      <w:divBdr>
        <w:top w:val="none" w:sz="0" w:space="0" w:color="auto"/>
        <w:left w:val="none" w:sz="0" w:space="0" w:color="auto"/>
        <w:bottom w:val="none" w:sz="0" w:space="0" w:color="auto"/>
        <w:right w:val="none" w:sz="0" w:space="0" w:color="auto"/>
      </w:divBdr>
    </w:div>
    <w:div w:id="1133987617">
      <w:bodyDiv w:val="1"/>
      <w:marLeft w:val="0"/>
      <w:marRight w:val="0"/>
      <w:marTop w:val="0"/>
      <w:marBottom w:val="0"/>
      <w:divBdr>
        <w:top w:val="none" w:sz="0" w:space="0" w:color="auto"/>
        <w:left w:val="none" w:sz="0" w:space="0" w:color="auto"/>
        <w:bottom w:val="none" w:sz="0" w:space="0" w:color="auto"/>
        <w:right w:val="none" w:sz="0" w:space="0" w:color="auto"/>
      </w:divBdr>
    </w:div>
    <w:div w:id="1134177524">
      <w:bodyDiv w:val="1"/>
      <w:marLeft w:val="0"/>
      <w:marRight w:val="0"/>
      <w:marTop w:val="0"/>
      <w:marBottom w:val="0"/>
      <w:divBdr>
        <w:top w:val="none" w:sz="0" w:space="0" w:color="auto"/>
        <w:left w:val="none" w:sz="0" w:space="0" w:color="auto"/>
        <w:bottom w:val="none" w:sz="0" w:space="0" w:color="auto"/>
        <w:right w:val="none" w:sz="0" w:space="0" w:color="auto"/>
      </w:divBdr>
    </w:div>
    <w:div w:id="1134323992">
      <w:bodyDiv w:val="1"/>
      <w:marLeft w:val="0"/>
      <w:marRight w:val="0"/>
      <w:marTop w:val="0"/>
      <w:marBottom w:val="0"/>
      <w:divBdr>
        <w:top w:val="none" w:sz="0" w:space="0" w:color="auto"/>
        <w:left w:val="none" w:sz="0" w:space="0" w:color="auto"/>
        <w:bottom w:val="none" w:sz="0" w:space="0" w:color="auto"/>
        <w:right w:val="none" w:sz="0" w:space="0" w:color="auto"/>
      </w:divBdr>
    </w:div>
    <w:div w:id="1134561980">
      <w:bodyDiv w:val="1"/>
      <w:marLeft w:val="0"/>
      <w:marRight w:val="0"/>
      <w:marTop w:val="0"/>
      <w:marBottom w:val="0"/>
      <w:divBdr>
        <w:top w:val="none" w:sz="0" w:space="0" w:color="auto"/>
        <w:left w:val="none" w:sz="0" w:space="0" w:color="auto"/>
        <w:bottom w:val="none" w:sz="0" w:space="0" w:color="auto"/>
        <w:right w:val="none" w:sz="0" w:space="0" w:color="auto"/>
      </w:divBdr>
    </w:div>
    <w:div w:id="1135175787">
      <w:bodyDiv w:val="1"/>
      <w:marLeft w:val="0"/>
      <w:marRight w:val="0"/>
      <w:marTop w:val="0"/>
      <w:marBottom w:val="0"/>
      <w:divBdr>
        <w:top w:val="none" w:sz="0" w:space="0" w:color="auto"/>
        <w:left w:val="none" w:sz="0" w:space="0" w:color="auto"/>
        <w:bottom w:val="none" w:sz="0" w:space="0" w:color="auto"/>
        <w:right w:val="none" w:sz="0" w:space="0" w:color="auto"/>
      </w:divBdr>
    </w:div>
    <w:div w:id="1135298156">
      <w:bodyDiv w:val="1"/>
      <w:marLeft w:val="0"/>
      <w:marRight w:val="0"/>
      <w:marTop w:val="0"/>
      <w:marBottom w:val="0"/>
      <w:divBdr>
        <w:top w:val="none" w:sz="0" w:space="0" w:color="auto"/>
        <w:left w:val="none" w:sz="0" w:space="0" w:color="auto"/>
        <w:bottom w:val="none" w:sz="0" w:space="0" w:color="auto"/>
        <w:right w:val="none" w:sz="0" w:space="0" w:color="auto"/>
      </w:divBdr>
    </w:div>
    <w:div w:id="1136485672">
      <w:bodyDiv w:val="1"/>
      <w:marLeft w:val="0"/>
      <w:marRight w:val="0"/>
      <w:marTop w:val="0"/>
      <w:marBottom w:val="0"/>
      <w:divBdr>
        <w:top w:val="none" w:sz="0" w:space="0" w:color="auto"/>
        <w:left w:val="none" w:sz="0" w:space="0" w:color="auto"/>
        <w:bottom w:val="none" w:sz="0" w:space="0" w:color="auto"/>
        <w:right w:val="none" w:sz="0" w:space="0" w:color="auto"/>
      </w:divBdr>
    </w:div>
    <w:div w:id="1136874985">
      <w:bodyDiv w:val="1"/>
      <w:marLeft w:val="0"/>
      <w:marRight w:val="0"/>
      <w:marTop w:val="0"/>
      <w:marBottom w:val="0"/>
      <w:divBdr>
        <w:top w:val="none" w:sz="0" w:space="0" w:color="auto"/>
        <w:left w:val="none" w:sz="0" w:space="0" w:color="auto"/>
        <w:bottom w:val="none" w:sz="0" w:space="0" w:color="auto"/>
        <w:right w:val="none" w:sz="0" w:space="0" w:color="auto"/>
      </w:divBdr>
    </w:div>
    <w:div w:id="1136875776">
      <w:bodyDiv w:val="1"/>
      <w:marLeft w:val="0"/>
      <w:marRight w:val="0"/>
      <w:marTop w:val="0"/>
      <w:marBottom w:val="0"/>
      <w:divBdr>
        <w:top w:val="none" w:sz="0" w:space="0" w:color="auto"/>
        <w:left w:val="none" w:sz="0" w:space="0" w:color="auto"/>
        <w:bottom w:val="none" w:sz="0" w:space="0" w:color="auto"/>
        <w:right w:val="none" w:sz="0" w:space="0" w:color="auto"/>
      </w:divBdr>
    </w:div>
    <w:div w:id="1136918533">
      <w:bodyDiv w:val="1"/>
      <w:marLeft w:val="0"/>
      <w:marRight w:val="0"/>
      <w:marTop w:val="0"/>
      <w:marBottom w:val="0"/>
      <w:divBdr>
        <w:top w:val="none" w:sz="0" w:space="0" w:color="auto"/>
        <w:left w:val="none" w:sz="0" w:space="0" w:color="auto"/>
        <w:bottom w:val="none" w:sz="0" w:space="0" w:color="auto"/>
        <w:right w:val="none" w:sz="0" w:space="0" w:color="auto"/>
      </w:divBdr>
    </w:div>
    <w:div w:id="1136920940">
      <w:bodyDiv w:val="1"/>
      <w:marLeft w:val="0"/>
      <w:marRight w:val="0"/>
      <w:marTop w:val="0"/>
      <w:marBottom w:val="0"/>
      <w:divBdr>
        <w:top w:val="none" w:sz="0" w:space="0" w:color="auto"/>
        <w:left w:val="none" w:sz="0" w:space="0" w:color="auto"/>
        <w:bottom w:val="none" w:sz="0" w:space="0" w:color="auto"/>
        <w:right w:val="none" w:sz="0" w:space="0" w:color="auto"/>
      </w:divBdr>
    </w:div>
    <w:div w:id="1137067657">
      <w:bodyDiv w:val="1"/>
      <w:marLeft w:val="0"/>
      <w:marRight w:val="0"/>
      <w:marTop w:val="0"/>
      <w:marBottom w:val="0"/>
      <w:divBdr>
        <w:top w:val="none" w:sz="0" w:space="0" w:color="auto"/>
        <w:left w:val="none" w:sz="0" w:space="0" w:color="auto"/>
        <w:bottom w:val="none" w:sz="0" w:space="0" w:color="auto"/>
        <w:right w:val="none" w:sz="0" w:space="0" w:color="auto"/>
      </w:divBdr>
    </w:div>
    <w:div w:id="1137259950">
      <w:bodyDiv w:val="1"/>
      <w:marLeft w:val="0"/>
      <w:marRight w:val="0"/>
      <w:marTop w:val="0"/>
      <w:marBottom w:val="0"/>
      <w:divBdr>
        <w:top w:val="none" w:sz="0" w:space="0" w:color="auto"/>
        <w:left w:val="none" w:sz="0" w:space="0" w:color="auto"/>
        <w:bottom w:val="none" w:sz="0" w:space="0" w:color="auto"/>
        <w:right w:val="none" w:sz="0" w:space="0" w:color="auto"/>
      </w:divBdr>
    </w:div>
    <w:div w:id="1138571969">
      <w:bodyDiv w:val="1"/>
      <w:marLeft w:val="0"/>
      <w:marRight w:val="0"/>
      <w:marTop w:val="0"/>
      <w:marBottom w:val="0"/>
      <w:divBdr>
        <w:top w:val="none" w:sz="0" w:space="0" w:color="auto"/>
        <w:left w:val="none" w:sz="0" w:space="0" w:color="auto"/>
        <w:bottom w:val="none" w:sz="0" w:space="0" w:color="auto"/>
        <w:right w:val="none" w:sz="0" w:space="0" w:color="auto"/>
      </w:divBdr>
    </w:div>
    <w:div w:id="1138693041">
      <w:bodyDiv w:val="1"/>
      <w:marLeft w:val="0"/>
      <w:marRight w:val="0"/>
      <w:marTop w:val="0"/>
      <w:marBottom w:val="0"/>
      <w:divBdr>
        <w:top w:val="none" w:sz="0" w:space="0" w:color="auto"/>
        <w:left w:val="none" w:sz="0" w:space="0" w:color="auto"/>
        <w:bottom w:val="none" w:sz="0" w:space="0" w:color="auto"/>
        <w:right w:val="none" w:sz="0" w:space="0" w:color="auto"/>
      </w:divBdr>
    </w:div>
    <w:div w:id="1138914020">
      <w:bodyDiv w:val="1"/>
      <w:marLeft w:val="0"/>
      <w:marRight w:val="0"/>
      <w:marTop w:val="0"/>
      <w:marBottom w:val="0"/>
      <w:divBdr>
        <w:top w:val="none" w:sz="0" w:space="0" w:color="auto"/>
        <w:left w:val="none" w:sz="0" w:space="0" w:color="auto"/>
        <w:bottom w:val="none" w:sz="0" w:space="0" w:color="auto"/>
        <w:right w:val="none" w:sz="0" w:space="0" w:color="auto"/>
      </w:divBdr>
    </w:div>
    <w:div w:id="1139224950">
      <w:bodyDiv w:val="1"/>
      <w:marLeft w:val="0"/>
      <w:marRight w:val="0"/>
      <w:marTop w:val="0"/>
      <w:marBottom w:val="0"/>
      <w:divBdr>
        <w:top w:val="none" w:sz="0" w:space="0" w:color="auto"/>
        <w:left w:val="none" w:sz="0" w:space="0" w:color="auto"/>
        <w:bottom w:val="none" w:sz="0" w:space="0" w:color="auto"/>
        <w:right w:val="none" w:sz="0" w:space="0" w:color="auto"/>
      </w:divBdr>
    </w:div>
    <w:div w:id="1139419358">
      <w:bodyDiv w:val="1"/>
      <w:marLeft w:val="0"/>
      <w:marRight w:val="0"/>
      <w:marTop w:val="0"/>
      <w:marBottom w:val="0"/>
      <w:divBdr>
        <w:top w:val="none" w:sz="0" w:space="0" w:color="auto"/>
        <w:left w:val="none" w:sz="0" w:space="0" w:color="auto"/>
        <w:bottom w:val="none" w:sz="0" w:space="0" w:color="auto"/>
        <w:right w:val="none" w:sz="0" w:space="0" w:color="auto"/>
      </w:divBdr>
    </w:div>
    <w:div w:id="1139761790">
      <w:bodyDiv w:val="1"/>
      <w:marLeft w:val="0"/>
      <w:marRight w:val="0"/>
      <w:marTop w:val="0"/>
      <w:marBottom w:val="0"/>
      <w:divBdr>
        <w:top w:val="none" w:sz="0" w:space="0" w:color="auto"/>
        <w:left w:val="none" w:sz="0" w:space="0" w:color="auto"/>
        <w:bottom w:val="none" w:sz="0" w:space="0" w:color="auto"/>
        <w:right w:val="none" w:sz="0" w:space="0" w:color="auto"/>
      </w:divBdr>
    </w:div>
    <w:div w:id="1140000768">
      <w:bodyDiv w:val="1"/>
      <w:marLeft w:val="0"/>
      <w:marRight w:val="0"/>
      <w:marTop w:val="0"/>
      <w:marBottom w:val="0"/>
      <w:divBdr>
        <w:top w:val="none" w:sz="0" w:space="0" w:color="auto"/>
        <w:left w:val="none" w:sz="0" w:space="0" w:color="auto"/>
        <w:bottom w:val="none" w:sz="0" w:space="0" w:color="auto"/>
        <w:right w:val="none" w:sz="0" w:space="0" w:color="auto"/>
      </w:divBdr>
    </w:div>
    <w:div w:id="1140422212">
      <w:bodyDiv w:val="1"/>
      <w:marLeft w:val="0"/>
      <w:marRight w:val="0"/>
      <w:marTop w:val="0"/>
      <w:marBottom w:val="0"/>
      <w:divBdr>
        <w:top w:val="none" w:sz="0" w:space="0" w:color="auto"/>
        <w:left w:val="none" w:sz="0" w:space="0" w:color="auto"/>
        <w:bottom w:val="none" w:sz="0" w:space="0" w:color="auto"/>
        <w:right w:val="none" w:sz="0" w:space="0" w:color="auto"/>
      </w:divBdr>
    </w:div>
    <w:div w:id="1140852224">
      <w:bodyDiv w:val="1"/>
      <w:marLeft w:val="0"/>
      <w:marRight w:val="0"/>
      <w:marTop w:val="0"/>
      <w:marBottom w:val="0"/>
      <w:divBdr>
        <w:top w:val="none" w:sz="0" w:space="0" w:color="auto"/>
        <w:left w:val="none" w:sz="0" w:space="0" w:color="auto"/>
        <w:bottom w:val="none" w:sz="0" w:space="0" w:color="auto"/>
        <w:right w:val="none" w:sz="0" w:space="0" w:color="auto"/>
      </w:divBdr>
    </w:div>
    <w:div w:id="1141195209">
      <w:bodyDiv w:val="1"/>
      <w:marLeft w:val="0"/>
      <w:marRight w:val="0"/>
      <w:marTop w:val="0"/>
      <w:marBottom w:val="0"/>
      <w:divBdr>
        <w:top w:val="none" w:sz="0" w:space="0" w:color="auto"/>
        <w:left w:val="none" w:sz="0" w:space="0" w:color="auto"/>
        <w:bottom w:val="none" w:sz="0" w:space="0" w:color="auto"/>
        <w:right w:val="none" w:sz="0" w:space="0" w:color="auto"/>
      </w:divBdr>
    </w:div>
    <w:div w:id="1141460400">
      <w:bodyDiv w:val="1"/>
      <w:marLeft w:val="0"/>
      <w:marRight w:val="0"/>
      <w:marTop w:val="0"/>
      <w:marBottom w:val="0"/>
      <w:divBdr>
        <w:top w:val="none" w:sz="0" w:space="0" w:color="auto"/>
        <w:left w:val="none" w:sz="0" w:space="0" w:color="auto"/>
        <w:bottom w:val="none" w:sz="0" w:space="0" w:color="auto"/>
        <w:right w:val="none" w:sz="0" w:space="0" w:color="auto"/>
      </w:divBdr>
    </w:div>
    <w:div w:id="1141583639">
      <w:bodyDiv w:val="1"/>
      <w:marLeft w:val="0"/>
      <w:marRight w:val="0"/>
      <w:marTop w:val="0"/>
      <w:marBottom w:val="0"/>
      <w:divBdr>
        <w:top w:val="none" w:sz="0" w:space="0" w:color="auto"/>
        <w:left w:val="none" w:sz="0" w:space="0" w:color="auto"/>
        <w:bottom w:val="none" w:sz="0" w:space="0" w:color="auto"/>
        <w:right w:val="none" w:sz="0" w:space="0" w:color="auto"/>
      </w:divBdr>
    </w:div>
    <w:div w:id="1142121091">
      <w:bodyDiv w:val="1"/>
      <w:marLeft w:val="0"/>
      <w:marRight w:val="0"/>
      <w:marTop w:val="0"/>
      <w:marBottom w:val="0"/>
      <w:divBdr>
        <w:top w:val="none" w:sz="0" w:space="0" w:color="auto"/>
        <w:left w:val="none" w:sz="0" w:space="0" w:color="auto"/>
        <w:bottom w:val="none" w:sz="0" w:space="0" w:color="auto"/>
        <w:right w:val="none" w:sz="0" w:space="0" w:color="auto"/>
      </w:divBdr>
    </w:div>
    <w:div w:id="1142189063">
      <w:bodyDiv w:val="1"/>
      <w:marLeft w:val="0"/>
      <w:marRight w:val="0"/>
      <w:marTop w:val="0"/>
      <w:marBottom w:val="0"/>
      <w:divBdr>
        <w:top w:val="none" w:sz="0" w:space="0" w:color="auto"/>
        <w:left w:val="none" w:sz="0" w:space="0" w:color="auto"/>
        <w:bottom w:val="none" w:sz="0" w:space="0" w:color="auto"/>
        <w:right w:val="none" w:sz="0" w:space="0" w:color="auto"/>
      </w:divBdr>
    </w:div>
    <w:div w:id="1142625624">
      <w:bodyDiv w:val="1"/>
      <w:marLeft w:val="0"/>
      <w:marRight w:val="0"/>
      <w:marTop w:val="0"/>
      <w:marBottom w:val="0"/>
      <w:divBdr>
        <w:top w:val="none" w:sz="0" w:space="0" w:color="auto"/>
        <w:left w:val="none" w:sz="0" w:space="0" w:color="auto"/>
        <w:bottom w:val="none" w:sz="0" w:space="0" w:color="auto"/>
        <w:right w:val="none" w:sz="0" w:space="0" w:color="auto"/>
      </w:divBdr>
    </w:div>
    <w:div w:id="1142817952">
      <w:bodyDiv w:val="1"/>
      <w:marLeft w:val="0"/>
      <w:marRight w:val="0"/>
      <w:marTop w:val="0"/>
      <w:marBottom w:val="0"/>
      <w:divBdr>
        <w:top w:val="none" w:sz="0" w:space="0" w:color="auto"/>
        <w:left w:val="none" w:sz="0" w:space="0" w:color="auto"/>
        <w:bottom w:val="none" w:sz="0" w:space="0" w:color="auto"/>
        <w:right w:val="none" w:sz="0" w:space="0" w:color="auto"/>
      </w:divBdr>
    </w:div>
    <w:div w:id="1142886120">
      <w:bodyDiv w:val="1"/>
      <w:marLeft w:val="0"/>
      <w:marRight w:val="0"/>
      <w:marTop w:val="0"/>
      <w:marBottom w:val="0"/>
      <w:divBdr>
        <w:top w:val="none" w:sz="0" w:space="0" w:color="auto"/>
        <w:left w:val="none" w:sz="0" w:space="0" w:color="auto"/>
        <w:bottom w:val="none" w:sz="0" w:space="0" w:color="auto"/>
        <w:right w:val="none" w:sz="0" w:space="0" w:color="auto"/>
      </w:divBdr>
    </w:div>
    <w:div w:id="1142893795">
      <w:bodyDiv w:val="1"/>
      <w:marLeft w:val="0"/>
      <w:marRight w:val="0"/>
      <w:marTop w:val="0"/>
      <w:marBottom w:val="0"/>
      <w:divBdr>
        <w:top w:val="none" w:sz="0" w:space="0" w:color="auto"/>
        <w:left w:val="none" w:sz="0" w:space="0" w:color="auto"/>
        <w:bottom w:val="none" w:sz="0" w:space="0" w:color="auto"/>
        <w:right w:val="none" w:sz="0" w:space="0" w:color="auto"/>
      </w:divBdr>
    </w:div>
    <w:div w:id="1143036862">
      <w:bodyDiv w:val="1"/>
      <w:marLeft w:val="0"/>
      <w:marRight w:val="0"/>
      <w:marTop w:val="0"/>
      <w:marBottom w:val="0"/>
      <w:divBdr>
        <w:top w:val="none" w:sz="0" w:space="0" w:color="auto"/>
        <w:left w:val="none" w:sz="0" w:space="0" w:color="auto"/>
        <w:bottom w:val="none" w:sz="0" w:space="0" w:color="auto"/>
        <w:right w:val="none" w:sz="0" w:space="0" w:color="auto"/>
      </w:divBdr>
    </w:div>
    <w:div w:id="1143039225">
      <w:bodyDiv w:val="1"/>
      <w:marLeft w:val="0"/>
      <w:marRight w:val="0"/>
      <w:marTop w:val="0"/>
      <w:marBottom w:val="0"/>
      <w:divBdr>
        <w:top w:val="none" w:sz="0" w:space="0" w:color="auto"/>
        <w:left w:val="none" w:sz="0" w:space="0" w:color="auto"/>
        <w:bottom w:val="none" w:sz="0" w:space="0" w:color="auto"/>
        <w:right w:val="none" w:sz="0" w:space="0" w:color="auto"/>
      </w:divBdr>
    </w:div>
    <w:div w:id="1143353192">
      <w:bodyDiv w:val="1"/>
      <w:marLeft w:val="0"/>
      <w:marRight w:val="0"/>
      <w:marTop w:val="0"/>
      <w:marBottom w:val="0"/>
      <w:divBdr>
        <w:top w:val="none" w:sz="0" w:space="0" w:color="auto"/>
        <w:left w:val="none" w:sz="0" w:space="0" w:color="auto"/>
        <w:bottom w:val="none" w:sz="0" w:space="0" w:color="auto"/>
        <w:right w:val="none" w:sz="0" w:space="0" w:color="auto"/>
      </w:divBdr>
    </w:div>
    <w:div w:id="1143766180">
      <w:bodyDiv w:val="1"/>
      <w:marLeft w:val="0"/>
      <w:marRight w:val="0"/>
      <w:marTop w:val="0"/>
      <w:marBottom w:val="0"/>
      <w:divBdr>
        <w:top w:val="none" w:sz="0" w:space="0" w:color="auto"/>
        <w:left w:val="none" w:sz="0" w:space="0" w:color="auto"/>
        <w:bottom w:val="none" w:sz="0" w:space="0" w:color="auto"/>
        <w:right w:val="none" w:sz="0" w:space="0" w:color="auto"/>
      </w:divBdr>
    </w:div>
    <w:div w:id="1144155288">
      <w:bodyDiv w:val="1"/>
      <w:marLeft w:val="0"/>
      <w:marRight w:val="0"/>
      <w:marTop w:val="0"/>
      <w:marBottom w:val="0"/>
      <w:divBdr>
        <w:top w:val="none" w:sz="0" w:space="0" w:color="auto"/>
        <w:left w:val="none" w:sz="0" w:space="0" w:color="auto"/>
        <w:bottom w:val="none" w:sz="0" w:space="0" w:color="auto"/>
        <w:right w:val="none" w:sz="0" w:space="0" w:color="auto"/>
      </w:divBdr>
    </w:div>
    <w:div w:id="1144277969">
      <w:bodyDiv w:val="1"/>
      <w:marLeft w:val="0"/>
      <w:marRight w:val="0"/>
      <w:marTop w:val="0"/>
      <w:marBottom w:val="0"/>
      <w:divBdr>
        <w:top w:val="none" w:sz="0" w:space="0" w:color="auto"/>
        <w:left w:val="none" w:sz="0" w:space="0" w:color="auto"/>
        <w:bottom w:val="none" w:sz="0" w:space="0" w:color="auto"/>
        <w:right w:val="none" w:sz="0" w:space="0" w:color="auto"/>
      </w:divBdr>
    </w:div>
    <w:div w:id="1144355229">
      <w:bodyDiv w:val="1"/>
      <w:marLeft w:val="0"/>
      <w:marRight w:val="0"/>
      <w:marTop w:val="0"/>
      <w:marBottom w:val="0"/>
      <w:divBdr>
        <w:top w:val="none" w:sz="0" w:space="0" w:color="auto"/>
        <w:left w:val="none" w:sz="0" w:space="0" w:color="auto"/>
        <w:bottom w:val="none" w:sz="0" w:space="0" w:color="auto"/>
        <w:right w:val="none" w:sz="0" w:space="0" w:color="auto"/>
      </w:divBdr>
    </w:div>
    <w:div w:id="1146554328">
      <w:bodyDiv w:val="1"/>
      <w:marLeft w:val="0"/>
      <w:marRight w:val="0"/>
      <w:marTop w:val="0"/>
      <w:marBottom w:val="0"/>
      <w:divBdr>
        <w:top w:val="none" w:sz="0" w:space="0" w:color="auto"/>
        <w:left w:val="none" w:sz="0" w:space="0" w:color="auto"/>
        <w:bottom w:val="none" w:sz="0" w:space="0" w:color="auto"/>
        <w:right w:val="none" w:sz="0" w:space="0" w:color="auto"/>
      </w:divBdr>
    </w:div>
    <w:div w:id="1146897474">
      <w:bodyDiv w:val="1"/>
      <w:marLeft w:val="0"/>
      <w:marRight w:val="0"/>
      <w:marTop w:val="0"/>
      <w:marBottom w:val="0"/>
      <w:divBdr>
        <w:top w:val="none" w:sz="0" w:space="0" w:color="auto"/>
        <w:left w:val="none" w:sz="0" w:space="0" w:color="auto"/>
        <w:bottom w:val="none" w:sz="0" w:space="0" w:color="auto"/>
        <w:right w:val="none" w:sz="0" w:space="0" w:color="auto"/>
      </w:divBdr>
    </w:div>
    <w:div w:id="1147085551">
      <w:bodyDiv w:val="1"/>
      <w:marLeft w:val="0"/>
      <w:marRight w:val="0"/>
      <w:marTop w:val="0"/>
      <w:marBottom w:val="0"/>
      <w:divBdr>
        <w:top w:val="none" w:sz="0" w:space="0" w:color="auto"/>
        <w:left w:val="none" w:sz="0" w:space="0" w:color="auto"/>
        <w:bottom w:val="none" w:sz="0" w:space="0" w:color="auto"/>
        <w:right w:val="none" w:sz="0" w:space="0" w:color="auto"/>
      </w:divBdr>
    </w:div>
    <w:div w:id="1147433103">
      <w:bodyDiv w:val="1"/>
      <w:marLeft w:val="0"/>
      <w:marRight w:val="0"/>
      <w:marTop w:val="0"/>
      <w:marBottom w:val="0"/>
      <w:divBdr>
        <w:top w:val="none" w:sz="0" w:space="0" w:color="auto"/>
        <w:left w:val="none" w:sz="0" w:space="0" w:color="auto"/>
        <w:bottom w:val="none" w:sz="0" w:space="0" w:color="auto"/>
        <w:right w:val="none" w:sz="0" w:space="0" w:color="auto"/>
      </w:divBdr>
    </w:div>
    <w:div w:id="1147935119">
      <w:bodyDiv w:val="1"/>
      <w:marLeft w:val="0"/>
      <w:marRight w:val="0"/>
      <w:marTop w:val="0"/>
      <w:marBottom w:val="0"/>
      <w:divBdr>
        <w:top w:val="none" w:sz="0" w:space="0" w:color="auto"/>
        <w:left w:val="none" w:sz="0" w:space="0" w:color="auto"/>
        <w:bottom w:val="none" w:sz="0" w:space="0" w:color="auto"/>
        <w:right w:val="none" w:sz="0" w:space="0" w:color="auto"/>
      </w:divBdr>
    </w:div>
    <w:div w:id="1148089921">
      <w:bodyDiv w:val="1"/>
      <w:marLeft w:val="0"/>
      <w:marRight w:val="0"/>
      <w:marTop w:val="0"/>
      <w:marBottom w:val="0"/>
      <w:divBdr>
        <w:top w:val="none" w:sz="0" w:space="0" w:color="auto"/>
        <w:left w:val="none" w:sz="0" w:space="0" w:color="auto"/>
        <w:bottom w:val="none" w:sz="0" w:space="0" w:color="auto"/>
        <w:right w:val="none" w:sz="0" w:space="0" w:color="auto"/>
      </w:divBdr>
    </w:div>
    <w:div w:id="1148324677">
      <w:bodyDiv w:val="1"/>
      <w:marLeft w:val="0"/>
      <w:marRight w:val="0"/>
      <w:marTop w:val="0"/>
      <w:marBottom w:val="0"/>
      <w:divBdr>
        <w:top w:val="none" w:sz="0" w:space="0" w:color="auto"/>
        <w:left w:val="none" w:sz="0" w:space="0" w:color="auto"/>
        <w:bottom w:val="none" w:sz="0" w:space="0" w:color="auto"/>
        <w:right w:val="none" w:sz="0" w:space="0" w:color="auto"/>
      </w:divBdr>
    </w:div>
    <w:div w:id="1148327731">
      <w:bodyDiv w:val="1"/>
      <w:marLeft w:val="0"/>
      <w:marRight w:val="0"/>
      <w:marTop w:val="0"/>
      <w:marBottom w:val="0"/>
      <w:divBdr>
        <w:top w:val="none" w:sz="0" w:space="0" w:color="auto"/>
        <w:left w:val="none" w:sz="0" w:space="0" w:color="auto"/>
        <w:bottom w:val="none" w:sz="0" w:space="0" w:color="auto"/>
        <w:right w:val="none" w:sz="0" w:space="0" w:color="auto"/>
      </w:divBdr>
    </w:div>
    <w:div w:id="1148746302">
      <w:bodyDiv w:val="1"/>
      <w:marLeft w:val="0"/>
      <w:marRight w:val="0"/>
      <w:marTop w:val="0"/>
      <w:marBottom w:val="0"/>
      <w:divBdr>
        <w:top w:val="none" w:sz="0" w:space="0" w:color="auto"/>
        <w:left w:val="none" w:sz="0" w:space="0" w:color="auto"/>
        <w:bottom w:val="none" w:sz="0" w:space="0" w:color="auto"/>
        <w:right w:val="none" w:sz="0" w:space="0" w:color="auto"/>
      </w:divBdr>
    </w:div>
    <w:div w:id="1148746849">
      <w:bodyDiv w:val="1"/>
      <w:marLeft w:val="0"/>
      <w:marRight w:val="0"/>
      <w:marTop w:val="0"/>
      <w:marBottom w:val="0"/>
      <w:divBdr>
        <w:top w:val="none" w:sz="0" w:space="0" w:color="auto"/>
        <w:left w:val="none" w:sz="0" w:space="0" w:color="auto"/>
        <w:bottom w:val="none" w:sz="0" w:space="0" w:color="auto"/>
        <w:right w:val="none" w:sz="0" w:space="0" w:color="auto"/>
      </w:divBdr>
    </w:div>
    <w:div w:id="1149056292">
      <w:bodyDiv w:val="1"/>
      <w:marLeft w:val="0"/>
      <w:marRight w:val="0"/>
      <w:marTop w:val="0"/>
      <w:marBottom w:val="0"/>
      <w:divBdr>
        <w:top w:val="none" w:sz="0" w:space="0" w:color="auto"/>
        <w:left w:val="none" w:sz="0" w:space="0" w:color="auto"/>
        <w:bottom w:val="none" w:sz="0" w:space="0" w:color="auto"/>
        <w:right w:val="none" w:sz="0" w:space="0" w:color="auto"/>
      </w:divBdr>
    </w:div>
    <w:div w:id="1149248541">
      <w:bodyDiv w:val="1"/>
      <w:marLeft w:val="0"/>
      <w:marRight w:val="0"/>
      <w:marTop w:val="0"/>
      <w:marBottom w:val="0"/>
      <w:divBdr>
        <w:top w:val="none" w:sz="0" w:space="0" w:color="auto"/>
        <w:left w:val="none" w:sz="0" w:space="0" w:color="auto"/>
        <w:bottom w:val="none" w:sz="0" w:space="0" w:color="auto"/>
        <w:right w:val="none" w:sz="0" w:space="0" w:color="auto"/>
      </w:divBdr>
    </w:div>
    <w:div w:id="1149252486">
      <w:bodyDiv w:val="1"/>
      <w:marLeft w:val="0"/>
      <w:marRight w:val="0"/>
      <w:marTop w:val="0"/>
      <w:marBottom w:val="0"/>
      <w:divBdr>
        <w:top w:val="none" w:sz="0" w:space="0" w:color="auto"/>
        <w:left w:val="none" w:sz="0" w:space="0" w:color="auto"/>
        <w:bottom w:val="none" w:sz="0" w:space="0" w:color="auto"/>
        <w:right w:val="none" w:sz="0" w:space="0" w:color="auto"/>
      </w:divBdr>
    </w:div>
    <w:div w:id="1149442697">
      <w:bodyDiv w:val="1"/>
      <w:marLeft w:val="0"/>
      <w:marRight w:val="0"/>
      <w:marTop w:val="0"/>
      <w:marBottom w:val="0"/>
      <w:divBdr>
        <w:top w:val="none" w:sz="0" w:space="0" w:color="auto"/>
        <w:left w:val="none" w:sz="0" w:space="0" w:color="auto"/>
        <w:bottom w:val="none" w:sz="0" w:space="0" w:color="auto"/>
        <w:right w:val="none" w:sz="0" w:space="0" w:color="auto"/>
      </w:divBdr>
    </w:div>
    <w:div w:id="1149445001">
      <w:bodyDiv w:val="1"/>
      <w:marLeft w:val="0"/>
      <w:marRight w:val="0"/>
      <w:marTop w:val="0"/>
      <w:marBottom w:val="0"/>
      <w:divBdr>
        <w:top w:val="none" w:sz="0" w:space="0" w:color="auto"/>
        <w:left w:val="none" w:sz="0" w:space="0" w:color="auto"/>
        <w:bottom w:val="none" w:sz="0" w:space="0" w:color="auto"/>
        <w:right w:val="none" w:sz="0" w:space="0" w:color="auto"/>
      </w:divBdr>
    </w:div>
    <w:div w:id="1149513527">
      <w:bodyDiv w:val="1"/>
      <w:marLeft w:val="0"/>
      <w:marRight w:val="0"/>
      <w:marTop w:val="0"/>
      <w:marBottom w:val="0"/>
      <w:divBdr>
        <w:top w:val="none" w:sz="0" w:space="0" w:color="auto"/>
        <w:left w:val="none" w:sz="0" w:space="0" w:color="auto"/>
        <w:bottom w:val="none" w:sz="0" w:space="0" w:color="auto"/>
        <w:right w:val="none" w:sz="0" w:space="0" w:color="auto"/>
      </w:divBdr>
    </w:div>
    <w:div w:id="1149639867">
      <w:bodyDiv w:val="1"/>
      <w:marLeft w:val="0"/>
      <w:marRight w:val="0"/>
      <w:marTop w:val="0"/>
      <w:marBottom w:val="0"/>
      <w:divBdr>
        <w:top w:val="none" w:sz="0" w:space="0" w:color="auto"/>
        <w:left w:val="none" w:sz="0" w:space="0" w:color="auto"/>
        <w:bottom w:val="none" w:sz="0" w:space="0" w:color="auto"/>
        <w:right w:val="none" w:sz="0" w:space="0" w:color="auto"/>
      </w:divBdr>
    </w:div>
    <w:div w:id="1150175624">
      <w:bodyDiv w:val="1"/>
      <w:marLeft w:val="0"/>
      <w:marRight w:val="0"/>
      <w:marTop w:val="0"/>
      <w:marBottom w:val="0"/>
      <w:divBdr>
        <w:top w:val="none" w:sz="0" w:space="0" w:color="auto"/>
        <w:left w:val="none" w:sz="0" w:space="0" w:color="auto"/>
        <w:bottom w:val="none" w:sz="0" w:space="0" w:color="auto"/>
        <w:right w:val="none" w:sz="0" w:space="0" w:color="auto"/>
      </w:divBdr>
    </w:div>
    <w:div w:id="1151025152">
      <w:bodyDiv w:val="1"/>
      <w:marLeft w:val="0"/>
      <w:marRight w:val="0"/>
      <w:marTop w:val="0"/>
      <w:marBottom w:val="0"/>
      <w:divBdr>
        <w:top w:val="none" w:sz="0" w:space="0" w:color="auto"/>
        <w:left w:val="none" w:sz="0" w:space="0" w:color="auto"/>
        <w:bottom w:val="none" w:sz="0" w:space="0" w:color="auto"/>
        <w:right w:val="none" w:sz="0" w:space="0" w:color="auto"/>
      </w:divBdr>
    </w:div>
    <w:div w:id="1151286607">
      <w:bodyDiv w:val="1"/>
      <w:marLeft w:val="0"/>
      <w:marRight w:val="0"/>
      <w:marTop w:val="0"/>
      <w:marBottom w:val="0"/>
      <w:divBdr>
        <w:top w:val="none" w:sz="0" w:space="0" w:color="auto"/>
        <w:left w:val="none" w:sz="0" w:space="0" w:color="auto"/>
        <w:bottom w:val="none" w:sz="0" w:space="0" w:color="auto"/>
        <w:right w:val="none" w:sz="0" w:space="0" w:color="auto"/>
      </w:divBdr>
    </w:div>
    <w:div w:id="1151294833">
      <w:bodyDiv w:val="1"/>
      <w:marLeft w:val="0"/>
      <w:marRight w:val="0"/>
      <w:marTop w:val="0"/>
      <w:marBottom w:val="0"/>
      <w:divBdr>
        <w:top w:val="none" w:sz="0" w:space="0" w:color="auto"/>
        <w:left w:val="none" w:sz="0" w:space="0" w:color="auto"/>
        <w:bottom w:val="none" w:sz="0" w:space="0" w:color="auto"/>
        <w:right w:val="none" w:sz="0" w:space="0" w:color="auto"/>
      </w:divBdr>
    </w:div>
    <w:div w:id="1151872243">
      <w:bodyDiv w:val="1"/>
      <w:marLeft w:val="0"/>
      <w:marRight w:val="0"/>
      <w:marTop w:val="0"/>
      <w:marBottom w:val="0"/>
      <w:divBdr>
        <w:top w:val="none" w:sz="0" w:space="0" w:color="auto"/>
        <w:left w:val="none" w:sz="0" w:space="0" w:color="auto"/>
        <w:bottom w:val="none" w:sz="0" w:space="0" w:color="auto"/>
        <w:right w:val="none" w:sz="0" w:space="0" w:color="auto"/>
      </w:divBdr>
    </w:div>
    <w:div w:id="1152256033">
      <w:bodyDiv w:val="1"/>
      <w:marLeft w:val="0"/>
      <w:marRight w:val="0"/>
      <w:marTop w:val="0"/>
      <w:marBottom w:val="0"/>
      <w:divBdr>
        <w:top w:val="none" w:sz="0" w:space="0" w:color="auto"/>
        <w:left w:val="none" w:sz="0" w:space="0" w:color="auto"/>
        <w:bottom w:val="none" w:sz="0" w:space="0" w:color="auto"/>
        <w:right w:val="none" w:sz="0" w:space="0" w:color="auto"/>
      </w:divBdr>
    </w:div>
    <w:div w:id="1152407736">
      <w:bodyDiv w:val="1"/>
      <w:marLeft w:val="0"/>
      <w:marRight w:val="0"/>
      <w:marTop w:val="0"/>
      <w:marBottom w:val="0"/>
      <w:divBdr>
        <w:top w:val="none" w:sz="0" w:space="0" w:color="auto"/>
        <w:left w:val="none" w:sz="0" w:space="0" w:color="auto"/>
        <w:bottom w:val="none" w:sz="0" w:space="0" w:color="auto"/>
        <w:right w:val="none" w:sz="0" w:space="0" w:color="auto"/>
      </w:divBdr>
    </w:div>
    <w:div w:id="1152647809">
      <w:bodyDiv w:val="1"/>
      <w:marLeft w:val="0"/>
      <w:marRight w:val="0"/>
      <w:marTop w:val="0"/>
      <w:marBottom w:val="0"/>
      <w:divBdr>
        <w:top w:val="none" w:sz="0" w:space="0" w:color="auto"/>
        <w:left w:val="none" w:sz="0" w:space="0" w:color="auto"/>
        <w:bottom w:val="none" w:sz="0" w:space="0" w:color="auto"/>
        <w:right w:val="none" w:sz="0" w:space="0" w:color="auto"/>
      </w:divBdr>
    </w:div>
    <w:div w:id="1152939654">
      <w:bodyDiv w:val="1"/>
      <w:marLeft w:val="0"/>
      <w:marRight w:val="0"/>
      <w:marTop w:val="0"/>
      <w:marBottom w:val="0"/>
      <w:divBdr>
        <w:top w:val="none" w:sz="0" w:space="0" w:color="auto"/>
        <w:left w:val="none" w:sz="0" w:space="0" w:color="auto"/>
        <w:bottom w:val="none" w:sz="0" w:space="0" w:color="auto"/>
        <w:right w:val="none" w:sz="0" w:space="0" w:color="auto"/>
      </w:divBdr>
    </w:div>
    <w:div w:id="1153058712">
      <w:bodyDiv w:val="1"/>
      <w:marLeft w:val="0"/>
      <w:marRight w:val="0"/>
      <w:marTop w:val="0"/>
      <w:marBottom w:val="0"/>
      <w:divBdr>
        <w:top w:val="none" w:sz="0" w:space="0" w:color="auto"/>
        <w:left w:val="none" w:sz="0" w:space="0" w:color="auto"/>
        <w:bottom w:val="none" w:sz="0" w:space="0" w:color="auto"/>
        <w:right w:val="none" w:sz="0" w:space="0" w:color="auto"/>
      </w:divBdr>
    </w:div>
    <w:div w:id="1154486811">
      <w:bodyDiv w:val="1"/>
      <w:marLeft w:val="0"/>
      <w:marRight w:val="0"/>
      <w:marTop w:val="0"/>
      <w:marBottom w:val="0"/>
      <w:divBdr>
        <w:top w:val="none" w:sz="0" w:space="0" w:color="auto"/>
        <w:left w:val="none" w:sz="0" w:space="0" w:color="auto"/>
        <w:bottom w:val="none" w:sz="0" w:space="0" w:color="auto"/>
        <w:right w:val="none" w:sz="0" w:space="0" w:color="auto"/>
      </w:divBdr>
    </w:div>
    <w:div w:id="1154494935">
      <w:bodyDiv w:val="1"/>
      <w:marLeft w:val="0"/>
      <w:marRight w:val="0"/>
      <w:marTop w:val="0"/>
      <w:marBottom w:val="0"/>
      <w:divBdr>
        <w:top w:val="none" w:sz="0" w:space="0" w:color="auto"/>
        <w:left w:val="none" w:sz="0" w:space="0" w:color="auto"/>
        <w:bottom w:val="none" w:sz="0" w:space="0" w:color="auto"/>
        <w:right w:val="none" w:sz="0" w:space="0" w:color="auto"/>
      </w:divBdr>
    </w:div>
    <w:div w:id="1154564695">
      <w:bodyDiv w:val="1"/>
      <w:marLeft w:val="0"/>
      <w:marRight w:val="0"/>
      <w:marTop w:val="0"/>
      <w:marBottom w:val="0"/>
      <w:divBdr>
        <w:top w:val="none" w:sz="0" w:space="0" w:color="auto"/>
        <w:left w:val="none" w:sz="0" w:space="0" w:color="auto"/>
        <w:bottom w:val="none" w:sz="0" w:space="0" w:color="auto"/>
        <w:right w:val="none" w:sz="0" w:space="0" w:color="auto"/>
      </w:divBdr>
    </w:div>
    <w:div w:id="1154639548">
      <w:bodyDiv w:val="1"/>
      <w:marLeft w:val="0"/>
      <w:marRight w:val="0"/>
      <w:marTop w:val="0"/>
      <w:marBottom w:val="0"/>
      <w:divBdr>
        <w:top w:val="none" w:sz="0" w:space="0" w:color="auto"/>
        <w:left w:val="none" w:sz="0" w:space="0" w:color="auto"/>
        <w:bottom w:val="none" w:sz="0" w:space="0" w:color="auto"/>
        <w:right w:val="none" w:sz="0" w:space="0" w:color="auto"/>
      </w:divBdr>
    </w:div>
    <w:div w:id="1155947473">
      <w:bodyDiv w:val="1"/>
      <w:marLeft w:val="0"/>
      <w:marRight w:val="0"/>
      <w:marTop w:val="0"/>
      <w:marBottom w:val="0"/>
      <w:divBdr>
        <w:top w:val="none" w:sz="0" w:space="0" w:color="auto"/>
        <w:left w:val="none" w:sz="0" w:space="0" w:color="auto"/>
        <w:bottom w:val="none" w:sz="0" w:space="0" w:color="auto"/>
        <w:right w:val="none" w:sz="0" w:space="0" w:color="auto"/>
      </w:divBdr>
    </w:div>
    <w:div w:id="1155956507">
      <w:bodyDiv w:val="1"/>
      <w:marLeft w:val="0"/>
      <w:marRight w:val="0"/>
      <w:marTop w:val="0"/>
      <w:marBottom w:val="0"/>
      <w:divBdr>
        <w:top w:val="none" w:sz="0" w:space="0" w:color="auto"/>
        <w:left w:val="none" w:sz="0" w:space="0" w:color="auto"/>
        <w:bottom w:val="none" w:sz="0" w:space="0" w:color="auto"/>
        <w:right w:val="none" w:sz="0" w:space="0" w:color="auto"/>
      </w:divBdr>
    </w:div>
    <w:div w:id="1156071619">
      <w:bodyDiv w:val="1"/>
      <w:marLeft w:val="0"/>
      <w:marRight w:val="0"/>
      <w:marTop w:val="0"/>
      <w:marBottom w:val="0"/>
      <w:divBdr>
        <w:top w:val="none" w:sz="0" w:space="0" w:color="auto"/>
        <w:left w:val="none" w:sz="0" w:space="0" w:color="auto"/>
        <w:bottom w:val="none" w:sz="0" w:space="0" w:color="auto"/>
        <w:right w:val="none" w:sz="0" w:space="0" w:color="auto"/>
      </w:divBdr>
    </w:div>
    <w:div w:id="1156265869">
      <w:bodyDiv w:val="1"/>
      <w:marLeft w:val="0"/>
      <w:marRight w:val="0"/>
      <w:marTop w:val="0"/>
      <w:marBottom w:val="0"/>
      <w:divBdr>
        <w:top w:val="none" w:sz="0" w:space="0" w:color="auto"/>
        <w:left w:val="none" w:sz="0" w:space="0" w:color="auto"/>
        <w:bottom w:val="none" w:sz="0" w:space="0" w:color="auto"/>
        <w:right w:val="none" w:sz="0" w:space="0" w:color="auto"/>
      </w:divBdr>
    </w:div>
    <w:div w:id="1156385156">
      <w:bodyDiv w:val="1"/>
      <w:marLeft w:val="0"/>
      <w:marRight w:val="0"/>
      <w:marTop w:val="0"/>
      <w:marBottom w:val="0"/>
      <w:divBdr>
        <w:top w:val="none" w:sz="0" w:space="0" w:color="auto"/>
        <w:left w:val="none" w:sz="0" w:space="0" w:color="auto"/>
        <w:bottom w:val="none" w:sz="0" w:space="0" w:color="auto"/>
        <w:right w:val="none" w:sz="0" w:space="0" w:color="auto"/>
      </w:divBdr>
    </w:div>
    <w:div w:id="1156845528">
      <w:bodyDiv w:val="1"/>
      <w:marLeft w:val="0"/>
      <w:marRight w:val="0"/>
      <w:marTop w:val="0"/>
      <w:marBottom w:val="0"/>
      <w:divBdr>
        <w:top w:val="none" w:sz="0" w:space="0" w:color="auto"/>
        <w:left w:val="none" w:sz="0" w:space="0" w:color="auto"/>
        <w:bottom w:val="none" w:sz="0" w:space="0" w:color="auto"/>
        <w:right w:val="none" w:sz="0" w:space="0" w:color="auto"/>
      </w:divBdr>
    </w:div>
    <w:div w:id="1156921593">
      <w:bodyDiv w:val="1"/>
      <w:marLeft w:val="0"/>
      <w:marRight w:val="0"/>
      <w:marTop w:val="0"/>
      <w:marBottom w:val="0"/>
      <w:divBdr>
        <w:top w:val="none" w:sz="0" w:space="0" w:color="auto"/>
        <w:left w:val="none" w:sz="0" w:space="0" w:color="auto"/>
        <w:bottom w:val="none" w:sz="0" w:space="0" w:color="auto"/>
        <w:right w:val="none" w:sz="0" w:space="0" w:color="auto"/>
      </w:divBdr>
    </w:div>
    <w:div w:id="1157189960">
      <w:bodyDiv w:val="1"/>
      <w:marLeft w:val="0"/>
      <w:marRight w:val="0"/>
      <w:marTop w:val="0"/>
      <w:marBottom w:val="0"/>
      <w:divBdr>
        <w:top w:val="none" w:sz="0" w:space="0" w:color="auto"/>
        <w:left w:val="none" w:sz="0" w:space="0" w:color="auto"/>
        <w:bottom w:val="none" w:sz="0" w:space="0" w:color="auto"/>
        <w:right w:val="none" w:sz="0" w:space="0" w:color="auto"/>
      </w:divBdr>
    </w:div>
    <w:div w:id="1157258646">
      <w:bodyDiv w:val="1"/>
      <w:marLeft w:val="0"/>
      <w:marRight w:val="0"/>
      <w:marTop w:val="0"/>
      <w:marBottom w:val="0"/>
      <w:divBdr>
        <w:top w:val="none" w:sz="0" w:space="0" w:color="auto"/>
        <w:left w:val="none" w:sz="0" w:space="0" w:color="auto"/>
        <w:bottom w:val="none" w:sz="0" w:space="0" w:color="auto"/>
        <w:right w:val="none" w:sz="0" w:space="0" w:color="auto"/>
      </w:divBdr>
    </w:div>
    <w:div w:id="1157304023">
      <w:bodyDiv w:val="1"/>
      <w:marLeft w:val="0"/>
      <w:marRight w:val="0"/>
      <w:marTop w:val="0"/>
      <w:marBottom w:val="0"/>
      <w:divBdr>
        <w:top w:val="none" w:sz="0" w:space="0" w:color="auto"/>
        <w:left w:val="none" w:sz="0" w:space="0" w:color="auto"/>
        <w:bottom w:val="none" w:sz="0" w:space="0" w:color="auto"/>
        <w:right w:val="none" w:sz="0" w:space="0" w:color="auto"/>
      </w:divBdr>
    </w:div>
    <w:div w:id="1157310088">
      <w:bodyDiv w:val="1"/>
      <w:marLeft w:val="0"/>
      <w:marRight w:val="0"/>
      <w:marTop w:val="0"/>
      <w:marBottom w:val="0"/>
      <w:divBdr>
        <w:top w:val="none" w:sz="0" w:space="0" w:color="auto"/>
        <w:left w:val="none" w:sz="0" w:space="0" w:color="auto"/>
        <w:bottom w:val="none" w:sz="0" w:space="0" w:color="auto"/>
        <w:right w:val="none" w:sz="0" w:space="0" w:color="auto"/>
      </w:divBdr>
    </w:div>
    <w:div w:id="1157457531">
      <w:bodyDiv w:val="1"/>
      <w:marLeft w:val="0"/>
      <w:marRight w:val="0"/>
      <w:marTop w:val="0"/>
      <w:marBottom w:val="0"/>
      <w:divBdr>
        <w:top w:val="none" w:sz="0" w:space="0" w:color="auto"/>
        <w:left w:val="none" w:sz="0" w:space="0" w:color="auto"/>
        <w:bottom w:val="none" w:sz="0" w:space="0" w:color="auto"/>
        <w:right w:val="none" w:sz="0" w:space="0" w:color="auto"/>
      </w:divBdr>
    </w:div>
    <w:div w:id="1157847406">
      <w:bodyDiv w:val="1"/>
      <w:marLeft w:val="0"/>
      <w:marRight w:val="0"/>
      <w:marTop w:val="0"/>
      <w:marBottom w:val="0"/>
      <w:divBdr>
        <w:top w:val="none" w:sz="0" w:space="0" w:color="auto"/>
        <w:left w:val="none" w:sz="0" w:space="0" w:color="auto"/>
        <w:bottom w:val="none" w:sz="0" w:space="0" w:color="auto"/>
        <w:right w:val="none" w:sz="0" w:space="0" w:color="auto"/>
      </w:divBdr>
    </w:div>
    <w:div w:id="1158038218">
      <w:bodyDiv w:val="1"/>
      <w:marLeft w:val="0"/>
      <w:marRight w:val="0"/>
      <w:marTop w:val="0"/>
      <w:marBottom w:val="0"/>
      <w:divBdr>
        <w:top w:val="none" w:sz="0" w:space="0" w:color="auto"/>
        <w:left w:val="none" w:sz="0" w:space="0" w:color="auto"/>
        <w:bottom w:val="none" w:sz="0" w:space="0" w:color="auto"/>
        <w:right w:val="none" w:sz="0" w:space="0" w:color="auto"/>
      </w:divBdr>
    </w:div>
    <w:div w:id="1158228639">
      <w:bodyDiv w:val="1"/>
      <w:marLeft w:val="0"/>
      <w:marRight w:val="0"/>
      <w:marTop w:val="0"/>
      <w:marBottom w:val="0"/>
      <w:divBdr>
        <w:top w:val="none" w:sz="0" w:space="0" w:color="auto"/>
        <w:left w:val="none" w:sz="0" w:space="0" w:color="auto"/>
        <w:bottom w:val="none" w:sz="0" w:space="0" w:color="auto"/>
        <w:right w:val="none" w:sz="0" w:space="0" w:color="auto"/>
      </w:divBdr>
    </w:div>
    <w:div w:id="1158573012">
      <w:bodyDiv w:val="1"/>
      <w:marLeft w:val="0"/>
      <w:marRight w:val="0"/>
      <w:marTop w:val="0"/>
      <w:marBottom w:val="0"/>
      <w:divBdr>
        <w:top w:val="none" w:sz="0" w:space="0" w:color="auto"/>
        <w:left w:val="none" w:sz="0" w:space="0" w:color="auto"/>
        <w:bottom w:val="none" w:sz="0" w:space="0" w:color="auto"/>
        <w:right w:val="none" w:sz="0" w:space="0" w:color="auto"/>
      </w:divBdr>
    </w:div>
    <w:div w:id="1158690031">
      <w:bodyDiv w:val="1"/>
      <w:marLeft w:val="0"/>
      <w:marRight w:val="0"/>
      <w:marTop w:val="0"/>
      <w:marBottom w:val="0"/>
      <w:divBdr>
        <w:top w:val="none" w:sz="0" w:space="0" w:color="auto"/>
        <w:left w:val="none" w:sz="0" w:space="0" w:color="auto"/>
        <w:bottom w:val="none" w:sz="0" w:space="0" w:color="auto"/>
        <w:right w:val="none" w:sz="0" w:space="0" w:color="auto"/>
      </w:divBdr>
    </w:div>
    <w:div w:id="1158811458">
      <w:bodyDiv w:val="1"/>
      <w:marLeft w:val="0"/>
      <w:marRight w:val="0"/>
      <w:marTop w:val="0"/>
      <w:marBottom w:val="0"/>
      <w:divBdr>
        <w:top w:val="none" w:sz="0" w:space="0" w:color="auto"/>
        <w:left w:val="none" w:sz="0" w:space="0" w:color="auto"/>
        <w:bottom w:val="none" w:sz="0" w:space="0" w:color="auto"/>
        <w:right w:val="none" w:sz="0" w:space="0" w:color="auto"/>
      </w:divBdr>
    </w:div>
    <w:div w:id="1159151114">
      <w:bodyDiv w:val="1"/>
      <w:marLeft w:val="0"/>
      <w:marRight w:val="0"/>
      <w:marTop w:val="0"/>
      <w:marBottom w:val="0"/>
      <w:divBdr>
        <w:top w:val="none" w:sz="0" w:space="0" w:color="auto"/>
        <w:left w:val="none" w:sz="0" w:space="0" w:color="auto"/>
        <w:bottom w:val="none" w:sz="0" w:space="0" w:color="auto"/>
        <w:right w:val="none" w:sz="0" w:space="0" w:color="auto"/>
      </w:divBdr>
    </w:div>
    <w:div w:id="1159230901">
      <w:bodyDiv w:val="1"/>
      <w:marLeft w:val="0"/>
      <w:marRight w:val="0"/>
      <w:marTop w:val="0"/>
      <w:marBottom w:val="0"/>
      <w:divBdr>
        <w:top w:val="none" w:sz="0" w:space="0" w:color="auto"/>
        <w:left w:val="none" w:sz="0" w:space="0" w:color="auto"/>
        <w:bottom w:val="none" w:sz="0" w:space="0" w:color="auto"/>
        <w:right w:val="none" w:sz="0" w:space="0" w:color="auto"/>
      </w:divBdr>
    </w:div>
    <w:div w:id="1159424037">
      <w:bodyDiv w:val="1"/>
      <w:marLeft w:val="0"/>
      <w:marRight w:val="0"/>
      <w:marTop w:val="0"/>
      <w:marBottom w:val="0"/>
      <w:divBdr>
        <w:top w:val="none" w:sz="0" w:space="0" w:color="auto"/>
        <w:left w:val="none" w:sz="0" w:space="0" w:color="auto"/>
        <w:bottom w:val="none" w:sz="0" w:space="0" w:color="auto"/>
        <w:right w:val="none" w:sz="0" w:space="0" w:color="auto"/>
      </w:divBdr>
    </w:div>
    <w:div w:id="1159494987">
      <w:bodyDiv w:val="1"/>
      <w:marLeft w:val="0"/>
      <w:marRight w:val="0"/>
      <w:marTop w:val="0"/>
      <w:marBottom w:val="0"/>
      <w:divBdr>
        <w:top w:val="none" w:sz="0" w:space="0" w:color="auto"/>
        <w:left w:val="none" w:sz="0" w:space="0" w:color="auto"/>
        <w:bottom w:val="none" w:sz="0" w:space="0" w:color="auto"/>
        <w:right w:val="none" w:sz="0" w:space="0" w:color="auto"/>
      </w:divBdr>
    </w:div>
    <w:div w:id="1159612408">
      <w:bodyDiv w:val="1"/>
      <w:marLeft w:val="0"/>
      <w:marRight w:val="0"/>
      <w:marTop w:val="0"/>
      <w:marBottom w:val="0"/>
      <w:divBdr>
        <w:top w:val="none" w:sz="0" w:space="0" w:color="auto"/>
        <w:left w:val="none" w:sz="0" w:space="0" w:color="auto"/>
        <w:bottom w:val="none" w:sz="0" w:space="0" w:color="auto"/>
        <w:right w:val="none" w:sz="0" w:space="0" w:color="auto"/>
      </w:divBdr>
    </w:div>
    <w:div w:id="1159616919">
      <w:bodyDiv w:val="1"/>
      <w:marLeft w:val="0"/>
      <w:marRight w:val="0"/>
      <w:marTop w:val="0"/>
      <w:marBottom w:val="0"/>
      <w:divBdr>
        <w:top w:val="none" w:sz="0" w:space="0" w:color="auto"/>
        <w:left w:val="none" w:sz="0" w:space="0" w:color="auto"/>
        <w:bottom w:val="none" w:sz="0" w:space="0" w:color="auto"/>
        <w:right w:val="none" w:sz="0" w:space="0" w:color="auto"/>
      </w:divBdr>
    </w:div>
    <w:div w:id="1160543392">
      <w:bodyDiv w:val="1"/>
      <w:marLeft w:val="0"/>
      <w:marRight w:val="0"/>
      <w:marTop w:val="0"/>
      <w:marBottom w:val="0"/>
      <w:divBdr>
        <w:top w:val="none" w:sz="0" w:space="0" w:color="auto"/>
        <w:left w:val="none" w:sz="0" w:space="0" w:color="auto"/>
        <w:bottom w:val="none" w:sz="0" w:space="0" w:color="auto"/>
        <w:right w:val="none" w:sz="0" w:space="0" w:color="auto"/>
      </w:divBdr>
    </w:div>
    <w:div w:id="1160577602">
      <w:bodyDiv w:val="1"/>
      <w:marLeft w:val="0"/>
      <w:marRight w:val="0"/>
      <w:marTop w:val="0"/>
      <w:marBottom w:val="0"/>
      <w:divBdr>
        <w:top w:val="none" w:sz="0" w:space="0" w:color="auto"/>
        <w:left w:val="none" w:sz="0" w:space="0" w:color="auto"/>
        <w:bottom w:val="none" w:sz="0" w:space="0" w:color="auto"/>
        <w:right w:val="none" w:sz="0" w:space="0" w:color="auto"/>
      </w:divBdr>
    </w:div>
    <w:div w:id="1160855090">
      <w:bodyDiv w:val="1"/>
      <w:marLeft w:val="0"/>
      <w:marRight w:val="0"/>
      <w:marTop w:val="0"/>
      <w:marBottom w:val="0"/>
      <w:divBdr>
        <w:top w:val="none" w:sz="0" w:space="0" w:color="auto"/>
        <w:left w:val="none" w:sz="0" w:space="0" w:color="auto"/>
        <w:bottom w:val="none" w:sz="0" w:space="0" w:color="auto"/>
        <w:right w:val="none" w:sz="0" w:space="0" w:color="auto"/>
      </w:divBdr>
    </w:div>
    <w:div w:id="1160996288">
      <w:bodyDiv w:val="1"/>
      <w:marLeft w:val="0"/>
      <w:marRight w:val="0"/>
      <w:marTop w:val="0"/>
      <w:marBottom w:val="0"/>
      <w:divBdr>
        <w:top w:val="none" w:sz="0" w:space="0" w:color="auto"/>
        <w:left w:val="none" w:sz="0" w:space="0" w:color="auto"/>
        <w:bottom w:val="none" w:sz="0" w:space="0" w:color="auto"/>
        <w:right w:val="none" w:sz="0" w:space="0" w:color="auto"/>
      </w:divBdr>
    </w:div>
    <w:div w:id="1161241726">
      <w:bodyDiv w:val="1"/>
      <w:marLeft w:val="0"/>
      <w:marRight w:val="0"/>
      <w:marTop w:val="0"/>
      <w:marBottom w:val="0"/>
      <w:divBdr>
        <w:top w:val="none" w:sz="0" w:space="0" w:color="auto"/>
        <w:left w:val="none" w:sz="0" w:space="0" w:color="auto"/>
        <w:bottom w:val="none" w:sz="0" w:space="0" w:color="auto"/>
        <w:right w:val="none" w:sz="0" w:space="0" w:color="auto"/>
      </w:divBdr>
    </w:div>
    <w:div w:id="1161431045">
      <w:bodyDiv w:val="1"/>
      <w:marLeft w:val="0"/>
      <w:marRight w:val="0"/>
      <w:marTop w:val="0"/>
      <w:marBottom w:val="0"/>
      <w:divBdr>
        <w:top w:val="none" w:sz="0" w:space="0" w:color="auto"/>
        <w:left w:val="none" w:sz="0" w:space="0" w:color="auto"/>
        <w:bottom w:val="none" w:sz="0" w:space="0" w:color="auto"/>
        <w:right w:val="none" w:sz="0" w:space="0" w:color="auto"/>
      </w:divBdr>
    </w:div>
    <w:div w:id="1161459470">
      <w:bodyDiv w:val="1"/>
      <w:marLeft w:val="0"/>
      <w:marRight w:val="0"/>
      <w:marTop w:val="0"/>
      <w:marBottom w:val="0"/>
      <w:divBdr>
        <w:top w:val="none" w:sz="0" w:space="0" w:color="auto"/>
        <w:left w:val="none" w:sz="0" w:space="0" w:color="auto"/>
        <w:bottom w:val="none" w:sz="0" w:space="0" w:color="auto"/>
        <w:right w:val="none" w:sz="0" w:space="0" w:color="auto"/>
      </w:divBdr>
    </w:div>
    <w:div w:id="1163087348">
      <w:bodyDiv w:val="1"/>
      <w:marLeft w:val="0"/>
      <w:marRight w:val="0"/>
      <w:marTop w:val="0"/>
      <w:marBottom w:val="0"/>
      <w:divBdr>
        <w:top w:val="none" w:sz="0" w:space="0" w:color="auto"/>
        <w:left w:val="none" w:sz="0" w:space="0" w:color="auto"/>
        <w:bottom w:val="none" w:sz="0" w:space="0" w:color="auto"/>
        <w:right w:val="none" w:sz="0" w:space="0" w:color="auto"/>
      </w:divBdr>
    </w:div>
    <w:div w:id="1163353274">
      <w:bodyDiv w:val="1"/>
      <w:marLeft w:val="0"/>
      <w:marRight w:val="0"/>
      <w:marTop w:val="0"/>
      <w:marBottom w:val="0"/>
      <w:divBdr>
        <w:top w:val="none" w:sz="0" w:space="0" w:color="auto"/>
        <w:left w:val="none" w:sz="0" w:space="0" w:color="auto"/>
        <w:bottom w:val="none" w:sz="0" w:space="0" w:color="auto"/>
        <w:right w:val="none" w:sz="0" w:space="0" w:color="auto"/>
      </w:divBdr>
    </w:div>
    <w:div w:id="1163469493">
      <w:bodyDiv w:val="1"/>
      <w:marLeft w:val="0"/>
      <w:marRight w:val="0"/>
      <w:marTop w:val="0"/>
      <w:marBottom w:val="0"/>
      <w:divBdr>
        <w:top w:val="none" w:sz="0" w:space="0" w:color="auto"/>
        <w:left w:val="none" w:sz="0" w:space="0" w:color="auto"/>
        <w:bottom w:val="none" w:sz="0" w:space="0" w:color="auto"/>
        <w:right w:val="none" w:sz="0" w:space="0" w:color="auto"/>
      </w:divBdr>
    </w:div>
    <w:div w:id="1163622562">
      <w:bodyDiv w:val="1"/>
      <w:marLeft w:val="0"/>
      <w:marRight w:val="0"/>
      <w:marTop w:val="0"/>
      <w:marBottom w:val="0"/>
      <w:divBdr>
        <w:top w:val="none" w:sz="0" w:space="0" w:color="auto"/>
        <w:left w:val="none" w:sz="0" w:space="0" w:color="auto"/>
        <w:bottom w:val="none" w:sz="0" w:space="0" w:color="auto"/>
        <w:right w:val="none" w:sz="0" w:space="0" w:color="auto"/>
      </w:divBdr>
    </w:div>
    <w:div w:id="1163738784">
      <w:bodyDiv w:val="1"/>
      <w:marLeft w:val="0"/>
      <w:marRight w:val="0"/>
      <w:marTop w:val="0"/>
      <w:marBottom w:val="0"/>
      <w:divBdr>
        <w:top w:val="none" w:sz="0" w:space="0" w:color="auto"/>
        <w:left w:val="none" w:sz="0" w:space="0" w:color="auto"/>
        <w:bottom w:val="none" w:sz="0" w:space="0" w:color="auto"/>
        <w:right w:val="none" w:sz="0" w:space="0" w:color="auto"/>
      </w:divBdr>
    </w:div>
    <w:div w:id="1163814352">
      <w:bodyDiv w:val="1"/>
      <w:marLeft w:val="0"/>
      <w:marRight w:val="0"/>
      <w:marTop w:val="0"/>
      <w:marBottom w:val="0"/>
      <w:divBdr>
        <w:top w:val="none" w:sz="0" w:space="0" w:color="auto"/>
        <w:left w:val="none" w:sz="0" w:space="0" w:color="auto"/>
        <w:bottom w:val="none" w:sz="0" w:space="0" w:color="auto"/>
        <w:right w:val="none" w:sz="0" w:space="0" w:color="auto"/>
      </w:divBdr>
    </w:div>
    <w:div w:id="1163935253">
      <w:bodyDiv w:val="1"/>
      <w:marLeft w:val="0"/>
      <w:marRight w:val="0"/>
      <w:marTop w:val="0"/>
      <w:marBottom w:val="0"/>
      <w:divBdr>
        <w:top w:val="none" w:sz="0" w:space="0" w:color="auto"/>
        <w:left w:val="none" w:sz="0" w:space="0" w:color="auto"/>
        <w:bottom w:val="none" w:sz="0" w:space="0" w:color="auto"/>
        <w:right w:val="none" w:sz="0" w:space="0" w:color="auto"/>
      </w:divBdr>
    </w:div>
    <w:div w:id="1164320042">
      <w:bodyDiv w:val="1"/>
      <w:marLeft w:val="0"/>
      <w:marRight w:val="0"/>
      <w:marTop w:val="0"/>
      <w:marBottom w:val="0"/>
      <w:divBdr>
        <w:top w:val="none" w:sz="0" w:space="0" w:color="auto"/>
        <w:left w:val="none" w:sz="0" w:space="0" w:color="auto"/>
        <w:bottom w:val="none" w:sz="0" w:space="0" w:color="auto"/>
        <w:right w:val="none" w:sz="0" w:space="0" w:color="auto"/>
      </w:divBdr>
    </w:div>
    <w:div w:id="1164395086">
      <w:bodyDiv w:val="1"/>
      <w:marLeft w:val="0"/>
      <w:marRight w:val="0"/>
      <w:marTop w:val="0"/>
      <w:marBottom w:val="0"/>
      <w:divBdr>
        <w:top w:val="none" w:sz="0" w:space="0" w:color="auto"/>
        <w:left w:val="none" w:sz="0" w:space="0" w:color="auto"/>
        <w:bottom w:val="none" w:sz="0" w:space="0" w:color="auto"/>
        <w:right w:val="none" w:sz="0" w:space="0" w:color="auto"/>
      </w:divBdr>
    </w:div>
    <w:div w:id="1164660638">
      <w:bodyDiv w:val="1"/>
      <w:marLeft w:val="0"/>
      <w:marRight w:val="0"/>
      <w:marTop w:val="0"/>
      <w:marBottom w:val="0"/>
      <w:divBdr>
        <w:top w:val="none" w:sz="0" w:space="0" w:color="auto"/>
        <w:left w:val="none" w:sz="0" w:space="0" w:color="auto"/>
        <w:bottom w:val="none" w:sz="0" w:space="0" w:color="auto"/>
        <w:right w:val="none" w:sz="0" w:space="0" w:color="auto"/>
      </w:divBdr>
    </w:div>
    <w:div w:id="1164854028">
      <w:bodyDiv w:val="1"/>
      <w:marLeft w:val="0"/>
      <w:marRight w:val="0"/>
      <w:marTop w:val="0"/>
      <w:marBottom w:val="0"/>
      <w:divBdr>
        <w:top w:val="none" w:sz="0" w:space="0" w:color="auto"/>
        <w:left w:val="none" w:sz="0" w:space="0" w:color="auto"/>
        <w:bottom w:val="none" w:sz="0" w:space="0" w:color="auto"/>
        <w:right w:val="none" w:sz="0" w:space="0" w:color="auto"/>
      </w:divBdr>
    </w:div>
    <w:div w:id="1165241119">
      <w:bodyDiv w:val="1"/>
      <w:marLeft w:val="0"/>
      <w:marRight w:val="0"/>
      <w:marTop w:val="0"/>
      <w:marBottom w:val="0"/>
      <w:divBdr>
        <w:top w:val="none" w:sz="0" w:space="0" w:color="auto"/>
        <w:left w:val="none" w:sz="0" w:space="0" w:color="auto"/>
        <w:bottom w:val="none" w:sz="0" w:space="0" w:color="auto"/>
        <w:right w:val="none" w:sz="0" w:space="0" w:color="auto"/>
      </w:divBdr>
    </w:div>
    <w:div w:id="1165435533">
      <w:bodyDiv w:val="1"/>
      <w:marLeft w:val="0"/>
      <w:marRight w:val="0"/>
      <w:marTop w:val="0"/>
      <w:marBottom w:val="0"/>
      <w:divBdr>
        <w:top w:val="none" w:sz="0" w:space="0" w:color="auto"/>
        <w:left w:val="none" w:sz="0" w:space="0" w:color="auto"/>
        <w:bottom w:val="none" w:sz="0" w:space="0" w:color="auto"/>
        <w:right w:val="none" w:sz="0" w:space="0" w:color="auto"/>
      </w:divBdr>
    </w:div>
    <w:div w:id="1166283313">
      <w:bodyDiv w:val="1"/>
      <w:marLeft w:val="0"/>
      <w:marRight w:val="0"/>
      <w:marTop w:val="0"/>
      <w:marBottom w:val="0"/>
      <w:divBdr>
        <w:top w:val="none" w:sz="0" w:space="0" w:color="auto"/>
        <w:left w:val="none" w:sz="0" w:space="0" w:color="auto"/>
        <w:bottom w:val="none" w:sz="0" w:space="0" w:color="auto"/>
        <w:right w:val="none" w:sz="0" w:space="0" w:color="auto"/>
      </w:divBdr>
    </w:div>
    <w:div w:id="1166284731">
      <w:bodyDiv w:val="1"/>
      <w:marLeft w:val="0"/>
      <w:marRight w:val="0"/>
      <w:marTop w:val="0"/>
      <w:marBottom w:val="0"/>
      <w:divBdr>
        <w:top w:val="none" w:sz="0" w:space="0" w:color="auto"/>
        <w:left w:val="none" w:sz="0" w:space="0" w:color="auto"/>
        <w:bottom w:val="none" w:sz="0" w:space="0" w:color="auto"/>
        <w:right w:val="none" w:sz="0" w:space="0" w:color="auto"/>
      </w:divBdr>
    </w:div>
    <w:div w:id="1167480038">
      <w:bodyDiv w:val="1"/>
      <w:marLeft w:val="0"/>
      <w:marRight w:val="0"/>
      <w:marTop w:val="0"/>
      <w:marBottom w:val="0"/>
      <w:divBdr>
        <w:top w:val="none" w:sz="0" w:space="0" w:color="auto"/>
        <w:left w:val="none" w:sz="0" w:space="0" w:color="auto"/>
        <w:bottom w:val="none" w:sz="0" w:space="0" w:color="auto"/>
        <w:right w:val="none" w:sz="0" w:space="0" w:color="auto"/>
      </w:divBdr>
    </w:div>
    <w:div w:id="1167938418">
      <w:bodyDiv w:val="1"/>
      <w:marLeft w:val="0"/>
      <w:marRight w:val="0"/>
      <w:marTop w:val="0"/>
      <w:marBottom w:val="0"/>
      <w:divBdr>
        <w:top w:val="none" w:sz="0" w:space="0" w:color="auto"/>
        <w:left w:val="none" w:sz="0" w:space="0" w:color="auto"/>
        <w:bottom w:val="none" w:sz="0" w:space="0" w:color="auto"/>
        <w:right w:val="none" w:sz="0" w:space="0" w:color="auto"/>
      </w:divBdr>
    </w:div>
    <w:div w:id="1168133284">
      <w:bodyDiv w:val="1"/>
      <w:marLeft w:val="0"/>
      <w:marRight w:val="0"/>
      <w:marTop w:val="0"/>
      <w:marBottom w:val="0"/>
      <w:divBdr>
        <w:top w:val="none" w:sz="0" w:space="0" w:color="auto"/>
        <w:left w:val="none" w:sz="0" w:space="0" w:color="auto"/>
        <w:bottom w:val="none" w:sz="0" w:space="0" w:color="auto"/>
        <w:right w:val="none" w:sz="0" w:space="0" w:color="auto"/>
      </w:divBdr>
    </w:div>
    <w:div w:id="1168593703">
      <w:bodyDiv w:val="1"/>
      <w:marLeft w:val="0"/>
      <w:marRight w:val="0"/>
      <w:marTop w:val="0"/>
      <w:marBottom w:val="0"/>
      <w:divBdr>
        <w:top w:val="none" w:sz="0" w:space="0" w:color="auto"/>
        <w:left w:val="none" w:sz="0" w:space="0" w:color="auto"/>
        <w:bottom w:val="none" w:sz="0" w:space="0" w:color="auto"/>
        <w:right w:val="none" w:sz="0" w:space="0" w:color="auto"/>
      </w:divBdr>
    </w:div>
    <w:div w:id="1169097993">
      <w:bodyDiv w:val="1"/>
      <w:marLeft w:val="0"/>
      <w:marRight w:val="0"/>
      <w:marTop w:val="0"/>
      <w:marBottom w:val="0"/>
      <w:divBdr>
        <w:top w:val="none" w:sz="0" w:space="0" w:color="auto"/>
        <w:left w:val="none" w:sz="0" w:space="0" w:color="auto"/>
        <w:bottom w:val="none" w:sz="0" w:space="0" w:color="auto"/>
        <w:right w:val="none" w:sz="0" w:space="0" w:color="auto"/>
      </w:divBdr>
    </w:div>
    <w:div w:id="1169171914">
      <w:bodyDiv w:val="1"/>
      <w:marLeft w:val="0"/>
      <w:marRight w:val="0"/>
      <w:marTop w:val="0"/>
      <w:marBottom w:val="0"/>
      <w:divBdr>
        <w:top w:val="none" w:sz="0" w:space="0" w:color="auto"/>
        <w:left w:val="none" w:sz="0" w:space="0" w:color="auto"/>
        <w:bottom w:val="none" w:sz="0" w:space="0" w:color="auto"/>
        <w:right w:val="none" w:sz="0" w:space="0" w:color="auto"/>
      </w:divBdr>
    </w:div>
    <w:div w:id="1169908921">
      <w:bodyDiv w:val="1"/>
      <w:marLeft w:val="0"/>
      <w:marRight w:val="0"/>
      <w:marTop w:val="0"/>
      <w:marBottom w:val="0"/>
      <w:divBdr>
        <w:top w:val="none" w:sz="0" w:space="0" w:color="auto"/>
        <w:left w:val="none" w:sz="0" w:space="0" w:color="auto"/>
        <w:bottom w:val="none" w:sz="0" w:space="0" w:color="auto"/>
        <w:right w:val="none" w:sz="0" w:space="0" w:color="auto"/>
      </w:divBdr>
    </w:div>
    <w:div w:id="1170293762">
      <w:bodyDiv w:val="1"/>
      <w:marLeft w:val="0"/>
      <w:marRight w:val="0"/>
      <w:marTop w:val="0"/>
      <w:marBottom w:val="0"/>
      <w:divBdr>
        <w:top w:val="none" w:sz="0" w:space="0" w:color="auto"/>
        <w:left w:val="none" w:sz="0" w:space="0" w:color="auto"/>
        <w:bottom w:val="none" w:sz="0" w:space="0" w:color="auto"/>
        <w:right w:val="none" w:sz="0" w:space="0" w:color="auto"/>
      </w:divBdr>
    </w:div>
    <w:div w:id="1170604752">
      <w:bodyDiv w:val="1"/>
      <w:marLeft w:val="0"/>
      <w:marRight w:val="0"/>
      <w:marTop w:val="0"/>
      <w:marBottom w:val="0"/>
      <w:divBdr>
        <w:top w:val="none" w:sz="0" w:space="0" w:color="auto"/>
        <w:left w:val="none" w:sz="0" w:space="0" w:color="auto"/>
        <w:bottom w:val="none" w:sz="0" w:space="0" w:color="auto"/>
        <w:right w:val="none" w:sz="0" w:space="0" w:color="auto"/>
      </w:divBdr>
    </w:div>
    <w:div w:id="1170829011">
      <w:bodyDiv w:val="1"/>
      <w:marLeft w:val="0"/>
      <w:marRight w:val="0"/>
      <w:marTop w:val="0"/>
      <w:marBottom w:val="0"/>
      <w:divBdr>
        <w:top w:val="none" w:sz="0" w:space="0" w:color="auto"/>
        <w:left w:val="none" w:sz="0" w:space="0" w:color="auto"/>
        <w:bottom w:val="none" w:sz="0" w:space="0" w:color="auto"/>
        <w:right w:val="none" w:sz="0" w:space="0" w:color="auto"/>
      </w:divBdr>
    </w:div>
    <w:div w:id="1171067234">
      <w:bodyDiv w:val="1"/>
      <w:marLeft w:val="0"/>
      <w:marRight w:val="0"/>
      <w:marTop w:val="0"/>
      <w:marBottom w:val="0"/>
      <w:divBdr>
        <w:top w:val="none" w:sz="0" w:space="0" w:color="auto"/>
        <w:left w:val="none" w:sz="0" w:space="0" w:color="auto"/>
        <w:bottom w:val="none" w:sz="0" w:space="0" w:color="auto"/>
        <w:right w:val="none" w:sz="0" w:space="0" w:color="auto"/>
      </w:divBdr>
    </w:div>
    <w:div w:id="1171260945">
      <w:bodyDiv w:val="1"/>
      <w:marLeft w:val="0"/>
      <w:marRight w:val="0"/>
      <w:marTop w:val="0"/>
      <w:marBottom w:val="0"/>
      <w:divBdr>
        <w:top w:val="none" w:sz="0" w:space="0" w:color="auto"/>
        <w:left w:val="none" w:sz="0" w:space="0" w:color="auto"/>
        <w:bottom w:val="none" w:sz="0" w:space="0" w:color="auto"/>
        <w:right w:val="none" w:sz="0" w:space="0" w:color="auto"/>
      </w:divBdr>
    </w:div>
    <w:div w:id="1171867655">
      <w:bodyDiv w:val="1"/>
      <w:marLeft w:val="0"/>
      <w:marRight w:val="0"/>
      <w:marTop w:val="0"/>
      <w:marBottom w:val="0"/>
      <w:divBdr>
        <w:top w:val="none" w:sz="0" w:space="0" w:color="auto"/>
        <w:left w:val="none" w:sz="0" w:space="0" w:color="auto"/>
        <w:bottom w:val="none" w:sz="0" w:space="0" w:color="auto"/>
        <w:right w:val="none" w:sz="0" w:space="0" w:color="auto"/>
      </w:divBdr>
    </w:div>
    <w:div w:id="1172136871">
      <w:bodyDiv w:val="1"/>
      <w:marLeft w:val="0"/>
      <w:marRight w:val="0"/>
      <w:marTop w:val="0"/>
      <w:marBottom w:val="0"/>
      <w:divBdr>
        <w:top w:val="none" w:sz="0" w:space="0" w:color="auto"/>
        <w:left w:val="none" w:sz="0" w:space="0" w:color="auto"/>
        <w:bottom w:val="none" w:sz="0" w:space="0" w:color="auto"/>
        <w:right w:val="none" w:sz="0" w:space="0" w:color="auto"/>
      </w:divBdr>
    </w:div>
    <w:div w:id="1172336208">
      <w:bodyDiv w:val="1"/>
      <w:marLeft w:val="0"/>
      <w:marRight w:val="0"/>
      <w:marTop w:val="0"/>
      <w:marBottom w:val="0"/>
      <w:divBdr>
        <w:top w:val="none" w:sz="0" w:space="0" w:color="auto"/>
        <w:left w:val="none" w:sz="0" w:space="0" w:color="auto"/>
        <w:bottom w:val="none" w:sz="0" w:space="0" w:color="auto"/>
        <w:right w:val="none" w:sz="0" w:space="0" w:color="auto"/>
      </w:divBdr>
    </w:div>
    <w:div w:id="1173255266">
      <w:bodyDiv w:val="1"/>
      <w:marLeft w:val="0"/>
      <w:marRight w:val="0"/>
      <w:marTop w:val="0"/>
      <w:marBottom w:val="0"/>
      <w:divBdr>
        <w:top w:val="none" w:sz="0" w:space="0" w:color="auto"/>
        <w:left w:val="none" w:sz="0" w:space="0" w:color="auto"/>
        <w:bottom w:val="none" w:sz="0" w:space="0" w:color="auto"/>
        <w:right w:val="none" w:sz="0" w:space="0" w:color="auto"/>
      </w:divBdr>
    </w:div>
    <w:div w:id="1173454604">
      <w:bodyDiv w:val="1"/>
      <w:marLeft w:val="0"/>
      <w:marRight w:val="0"/>
      <w:marTop w:val="0"/>
      <w:marBottom w:val="0"/>
      <w:divBdr>
        <w:top w:val="none" w:sz="0" w:space="0" w:color="auto"/>
        <w:left w:val="none" w:sz="0" w:space="0" w:color="auto"/>
        <w:bottom w:val="none" w:sz="0" w:space="0" w:color="auto"/>
        <w:right w:val="none" w:sz="0" w:space="0" w:color="auto"/>
      </w:divBdr>
    </w:div>
    <w:div w:id="1173497028">
      <w:bodyDiv w:val="1"/>
      <w:marLeft w:val="0"/>
      <w:marRight w:val="0"/>
      <w:marTop w:val="0"/>
      <w:marBottom w:val="0"/>
      <w:divBdr>
        <w:top w:val="none" w:sz="0" w:space="0" w:color="auto"/>
        <w:left w:val="none" w:sz="0" w:space="0" w:color="auto"/>
        <w:bottom w:val="none" w:sz="0" w:space="0" w:color="auto"/>
        <w:right w:val="none" w:sz="0" w:space="0" w:color="auto"/>
      </w:divBdr>
    </w:div>
    <w:div w:id="1173759533">
      <w:bodyDiv w:val="1"/>
      <w:marLeft w:val="0"/>
      <w:marRight w:val="0"/>
      <w:marTop w:val="0"/>
      <w:marBottom w:val="0"/>
      <w:divBdr>
        <w:top w:val="none" w:sz="0" w:space="0" w:color="auto"/>
        <w:left w:val="none" w:sz="0" w:space="0" w:color="auto"/>
        <w:bottom w:val="none" w:sz="0" w:space="0" w:color="auto"/>
        <w:right w:val="none" w:sz="0" w:space="0" w:color="auto"/>
      </w:divBdr>
    </w:div>
    <w:div w:id="1174035177">
      <w:bodyDiv w:val="1"/>
      <w:marLeft w:val="0"/>
      <w:marRight w:val="0"/>
      <w:marTop w:val="0"/>
      <w:marBottom w:val="0"/>
      <w:divBdr>
        <w:top w:val="none" w:sz="0" w:space="0" w:color="auto"/>
        <w:left w:val="none" w:sz="0" w:space="0" w:color="auto"/>
        <w:bottom w:val="none" w:sz="0" w:space="0" w:color="auto"/>
        <w:right w:val="none" w:sz="0" w:space="0" w:color="auto"/>
      </w:divBdr>
    </w:div>
    <w:div w:id="1174609046">
      <w:bodyDiv w:val="1"/>
      <w:marLeft w:val="0"/>
      <w:marRight w:val="0"/>
      <w:marTop w:val="0"/>
      <w:marBottom w:val="0"/>
      <w:divBdr>
        <w:top w:val="none" w:sz="0" w:space="0" w:color="auto"/>
        <w:left w:val="none" w:sz="0" w:space="0" w:color="auto"/>
        <w:bottom w:val="none" w:sz="0" w:space="0" w:color="auto"/>
        <w:right w:val="none" w:sz="0" w:space="0" w:color="auto"/>
      </w:divBdr>
    </w:div>
    <w:div w:id="1175650603">
      <w:bodyDiv w:val="1"/>
      <w:marLeft w:val="0"/>
      <w:marRight w:val="0"/>
      <w:marTop w:val="0"/>
      <w:marBottom w:val="0"/>
      <w:divBdr>
        <w:top w:val="none" w:sz="0" w:space="0" w:color="auto"/>
        <w:left w:val="none" w:sz="0" w:space="0" w:color="auto"/>
        <w:bottom w:val="none" w:sz="0" w:space="0" w:color="auto"/>
        <w:right w:val="none" w:sz="0" w:space="0" w:color="auto"/>
      </w:divBdr>
    </w:div>
    <w:div w:id="1175923217">
      <w:bodyDiv w:val="1"/>
      <w:marLeft w:val="0"/>
      <w:marRight w:val="0"/>
      <w:marTop w:val="0"/>
      <w:marBottom w:val="0"/>
      <w:divBdr>
        <w:top w:val="none" w:sz="0" w:space="0" w:color="auto"/>
        <w:left w:val="none" w:sz="0" w:space="0" w:color="auto"/>
        <w:bottom w:val="none" w:sz="0" w:space="0" w:color="auto"/>
        <w:right w:val="none" w:sz="0" w:space="0" w:color="auto"/>
      </w:divBdr>
    </w:div>
    <w:div w:id="1176380768">
      <w:bodyDiv w:val="1"/>
      <w:marLeft w:val="0"/>
      <w:marRight w:val="0"/>
      <w:marTop w:val="0"/>
      <w:marBottom w:val="0"/>
      <w:divBdr>
        <w:top w:val="none" w:sz="0" w:space="0" w:color="auto"/>
        <w:left w:val="none" w:sz="0" w:space="0" w:color="auto"/>
        <w:bottom w:val="none" w:sz="0" w:space="0" w:color="auto"/>
        <w:right w:val="none" w:sz="0" w:space="0" w:color="auto"/>
      </w:divBdr>
    </w:div>
    <w:div w:id="1176459801">
      <w:bodyDiv w:val="1"/>
      <w:marLeft w:val="0"/>
      <w:marRight w:val="0"/>
      <w:marTop w:val="0"/>
      <w:marBottom w:val="0"/>
      <w:divBdr>
        <w:top w:val="none" w:sz="0" w:space="0" w:color="auto"/>
        <w:left w:val="none" w:sz="0" w:space="0" w:color="auto"/>
        <w:bottom w:val="none" w:sz="0" w:space="0" w:color="auto"/>
        <w:right w:val="none" w:sz="0" w:space="0" w:color="auto"/>
      </w:divBdr>
    </w:div>
    <w:div w:id="1176841448">
      <w:bodyDiv w:val="1"/>
      <w:marLeft w:val="0"/>
      <w:marRight w:val="0"/>
      <w:marTop w:val="0"/>
      <w:marBottom w:val="0"/>
      <w:divBdr>
        <w:top w:val="none" w:sz="0" w:space="0" w:color="auto"/>
        <w:left w:val="none" w:sz="0" w:space="0" w:color="auto"/>
        <w:bottom w:val="none" w:sz="0" w:space="0" w:color="auto"/>
        <w:right w:val="none" w:sz="0" w:space="0" w:color="auto"/>
      </w:divBdr>
    </w:div>
    <w:div w:id="1176961095">
      <w:bodyDiv w:val="1"/>
      <w:marLeft w:val="0"/>
      <w:marRight w:val="0"/>
      <w:marTop w:val="0"/>
      <w:marBottom w:val="0"/>
      <w:divBdr>
        <w:top w:val="none" w:sz="0" w:space="0" w:color="auto"/>
        <w:left w:val="none" w:sz="0" w:space="0" w:color="auto"/>
        <w:bottom w:val="none" w:sz="0" w:space="0" w:color="auto"/>
        <w:right w:val="none" w:sz="0" w:space="0" w:color="auto"/>
      </w:divBdr>
    </w:div>
    <w:div w:id="1177114428">
      <w:bodyDiv w:val="1"/>
      <w:marLeft w:val="0"/>
      <w:marRight w:val="0"/>
      <w:marTop w:val="0"/>
      <w:marBottom w:val="0"/>
      <w:divBdr>
        <w:top w:val="none" w:sz="0" w:space="0" w:color="auto"/>
        <w:left w:val="none" w:sz="0" w:space="0" w:color="auto"/>
        <w:bottom w:val="none" w:sz="0" w:space="0" w:color="auto"/>
        <w:right w:val="none" w:sz="0" w:space="0" w:color="auto"/>
      </w:divBdr>
    </w:div>
    <w:div w:id="1177233341">
      <w:bodyDiv w:val="1"/>
      <w:marLeft w:val="0"/>
      <w:marRight w:val="0"/>
      <w:marTop w:val="0"/>
      <w:marBottom w:val="0"/>
      <w:divBdr>
        <w:top w:val="none" w:sz="0" w:space="0" w:color="auto"/>
        <w:left w:val="none" w:sz="0" w:space="0" w:color="auto"/>
        <w:bottom w:val="none" w:sz="0" w:space="0" w:color="auto"/>
        <w:right w:val="none" w:sz="0" w:space="0" w:color="auto"/>
      </w:divBdr>
    </w:div>
    <w:div w:id="1177311369">
      <w:bodyDiv w:val="1"/>
      <w:marLeft w:val="0"/>
      <w:marRight w:val="0"/>
      <w:marTop w:val="0"/>
      <w:marBottom w:val="0"/>
      <w:divBdr>
        <w:top w:val="none" w:sz="0" w:space="0" w:color="auto"/>
        <w:left w:val="none" w:sz="0" w:space="0" w:color="auto"/>
        <w:bottom w:val="none" w:sz="0" w:space="0" w:color="auto"/>
        <w:right w:val="none" w:sz="0" w:space="0" w:color="auto"/>
      </w:divBdr>
    </w:div>
    <w:div w:id="1177693037">
      <w:bodyDiv w:val="1"/>
      <w:marLeft w:val="0"/>
      <w:marRight w:val="0"/>
      <w:marTop w:val="0"/>
      <w:marBottom w:val="0"/>
      <w:divBdr>
        <w:top w:val="none" w:sz="0" w:space="0" w:color="auto"/>
        <w:left w:val="none" w:sz="0" w:space="0" w:color="auto"/>
        <w:bottom w:val="none" w:sz="0" w:space="0" w:color="auto"/>
        <w:right w:val="none" w:sz="0" w:space="0" w:color="auto"/>
      </w:divBdr>
    </w:div>
    <w:div w:id="1177964222">
      <w:bodyDiv w:val="1"/>
      <w:marLeft w:val="0"/>
      <w:marRight w:val="0"/>
      <w:marTop w:val="0"/>
      <w:marBottom w:val="0"/>
      <w:divBdr>
        <w:top w:val="none" w:sz="0" w:space="0" w:color="auto"/>
        <w:left w:val="none" w:sz="0" w:space="0" w:color="auto"/>
        <w:bottom w:val="none" w:sz="0" w:space="0" w:color="auto"/>
        <w:right w:val="none" w:sz="0" w:space="0" w:color="auto"/>
      </w:divBdr>
    </w:div>
    <w:div w:id="1178152286">
      <w:bodyDiv w:val="1"/>
      <w:marLeft w:val="0"/>
      <w:marRight w:val="0"/>
      <w:marTop w:val="0"/>
      <w:marBottom w:val="0"/>
      <w:divBdr>
        <w:top w:val="none" w:sz="0" w:space="0" w:color="auto"/>
        <w:left w:val="none" w:sz="0" w:space="0" w:color="auto"/>
        <w:bottom w:val="none" w:sz="0" w:space="0" w:color="auto"/>
        <w:right w:val="none" w:sz="0" w:space="0" w:color="auto"/>
      </w:divBdr>
    </w:div>
    <w:div w:id="1178152936">
      <w:bodyDiv w:val="1"/>
      <w:marLeft w:val="0"/>
      <w:marRight w:val="0"/>
      <w:marTop w:val="0"/>
      <w:marBottom w:val="0"/>
      <w:divBdr>
        <w:top w:val="none" w:sz="0" w:space="0" w:color="auto"/>
        <w:left w:val="none" w:sz="0" w:space="0" w:color="auto"/>
        <w:bottom w:val="none" w:sz="0" w:space="0" w:color="auto"/>
        <w:right w:val="none" w:sz="0" w:space="0" w:color="auto"/>
      </w:divBdr>
    </w:div>
    <w:div w:id="1178814396">
      <w:bodyDiv w:val="1"/>
      <w:marLeft w:val="0"/>
      <w:marRight w:val="0"/>
      <w:marTop w:val="0"/>
      <w:marBottom w:val="0"/>
      <w:divBdr>
        <w:top w:val="none" w:sz="0" w:space="0" w:color="auto"/>
        <w:left w:val="none" w:sz="0" w:space="0" w:color="auto"/>
        <w:bottom w:val="none" w:sz="0" w:space="0" w:color="auto"/>
        <w:right w:val="none" w:sz="0" w:space="0" w:color="auto"/>
      </w:divBdr>
    </w:div>
    <w:div w:id="1179076002">
      <w:bodyDiv w:val="1"/>
      <w:marLeft w:val="0"/>
      <w:marRight w:val="0"/>
      <w:marTop w:val="0"/>
      <w:marBottom w:val="0"/>
      <w:divBdr>
        <w:top w:val="none" w:sz="0" w:space="0" w:color="auto"/>
        <w:left w:val="none" w:sz="0" w:space="0" w:color="auto"/>
        <w:bottom w:val="none" w:sz="0" w:space="0" w:color="auto"/>
        <w:right w:val="none" w:sz="0" w:space="0" w:color="auto"/>
      </w:divBdr>
    </w:div>
    <w:div w:id="1179076067">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0463394">
      <w:bodyDiv w:val="1"/>
      <w:marLeft w:val="0"/>
      <w:marRight w:val="0"/>
      <w:marTop w:val="0"/>
      <w:marBottom w:val="0"/>
      <w:divBdr>
        <w:top w:val="none" w:sz="0" w:space="0" w:color="auto"/>
        <w:left w:val="none" w:sz="0" w:space="0" w:color="auto"/>
        <w:bottom w:val="none" w:sz="0" w:space="0" w:color="auto"/>
        <w:right w:val="none" w:sz="0" w:space="0" w:color="auto"/>
      </w:divBdr>
    </w:div>
    <w:div w:id="1180654507">
      <w:bodyDiv w:val="1"/>
      <w:marLeft w:val="0"/>
      <w:marRight w:val="0"/>
      <w:marTop w:val="0"/>
      <w:marBottom w:val="0"/>
      <w:divBdr>
        <w:top w:val="none" w:sz="0" w:space="0" w:color="auto"/>
        <w:left w:val="none" w:sz="0" w:space="0" w:color="auto"/>
        <w:bottom w:val="none" w:sz="0" w:space="0" w:color="auto"/>
        <w:right w:val="none" w:sz="0" w:space="0" w:color="auto"/>
      </w:divBdr>
    </w:div>
    <w:div w:id="1181119078">
      <w:bodyDiv w:val="1"/>
      <w:marLeft w:val="0"/>
      <w:marRight w:val="0"/>
      <w:marTop w:val="0"/>
      <w:marBottom w:val="0"/>
      <w:divBdr>
        <w:top w:val="none" w:sz="0" w:space="0" w:color="auto"/>
        <w:left w:val="none" w:sz="0" w:space="0" w:color="auto"/>
        <w:bottom w:val="none" w:sz="0" w:space="0" w:color="auto"/>
        <w:right w:val="none" w:sz="0" w:space="0" w:color="auto"/>
      </w:divBdr>
    </w:div>
    <w:div w:id="1181431476">
      <w:bodyDiv w:val="1"/>
      <w:marLeft w:val="0"/>
      <w:marRight w:val="0"/>
      <w:marTop w:val="0"/>
      <w:marBottom w:val="0"/>
      <w:divBdr>
        <w:top w:val="none" w:sz="0" w:space="0" w:color="auto"/>
        <w:left w:val="none" w:sz="0" w:space="0" w:color="auto"/>
        <w:bottom w:val="none" w:sz="0" w:space="0" w:color="auto"/>
        <w:right w:val="none" w:sz="0" w:space="0" w:color="auto"/>
      </w:divBdr>
    </w:div>
    <w:div w:id="1181551851">
      <w:bodyDiv w:val="1"/>
      <w:marLeft w:val="0"/>
      <w:marRight w:val="0"/>
      <w:marTop w:val="0"/>
      <w:marBottom w:val="0"/>
      <w:divBdr>
        <w:top w:val="none" w:sz="0" w:space="0" w:color="auto"/>
        <w:left w:val="none" w:sz="0" w:space="0" w:color="auto"/>
        <w:bottom w:val="none" w:sz="0" w:space="0" w:color="auto"/>
        <w:right w:val="none" w:sz="0" w:space="0" w:color="auto"/>
      </w:divBdr>
    </w:div>
    <w:div w:id="1181703167">
      <w:bodyDiv w:val="1"/>
      <w:marLeft w:val="0"/>
      <w:marRight w:val="0"/>
      <w:marTop w:val="0"/>
      <w:marBottom w:val="0"/>
      <w:divBdr>
        <w:top w:val="none" w:sz="0" w:space="0" w:color="auto"/>
        <w:left w:val="none" w:sz="0" w:space="0" w:color="auto"/>
        <w:bottom w:val="none" w:sz="0" w:space="0" w:color="auto"/>
        <w:right w:val="none" w:sz="0" w:space="0" w:color="auto"/>
      </w:divBdr>
    </w:div>
    <w:div w:id="1182008289">
      <w:bodyDiv w:val="1"/>
      <w:marLeft w:val="0"/>
      <w:marRight w:val="0"/>
      <w:marTop w:val="0"/>
      <w:marBottom w:val="0"/>
      <w:divBdr>
        <w:top w:val="none" w:sz="0" w:space="0" w:color="auto"/>
        <w:left w:val="none" w:sz="0" w:space="0" w:color="auto"/>
        <w:bottom w:val="none" w:sz="0" w:space="0" w:color="auto"/>
        <w:right w:val="none" w:sz="0" w:space="0" w:color="auto"/>
      </w:divBdr>
    </w:div>
    <w:div w:id="1182210141">
      <w:bodyDiv w:val="1"/>
      <w:marLeft w:val="0"/>
      <w:marRight w:val="0"/>
      <w:marTop w:val="0"/>
      <w:marBottom w:val="0"/>
      <w:divBdr>
        <w:top w:val="none" w:sz="0" w:space="0" w:color="auto"/>
        <w:left w:val="none" w:sz="0" w:space="0" w:color="auto"/>
        <w:bottom w:val="none" w:sz="0" w:space="0" w:color="auto"/>
        <w:right w:val="none" w:sz="0" w:space="0" w:color="auto"/>
      </w:divBdr>
    </w:div>
    <w:div w:id="1182279401">
      <w:bodyDiv w:val="1"/>
      <w:marLeft w:val="0"/>
      <w:marRight w:val="0"/>
      <w:marTop w:val="0"/>
      <w:marBottom w:val="0"/>
      <w:divBdr>
        <w:top w:val="none" w:sz="0" w:space="0" w:color="auto"/>
        <w:left w:val="none" w:sz="0" w:space="0" w:color="auto"/>
        <w:bottom w:val="none" w:sz="0" w:space="0" w:color="auto"/>
        <w:right w:val="none" w:sz="0" w:space="0" w:color="auto"/>
      </w:divBdr>
    </w:div>
    <w:div w:id="1182553588">
      <w:bodyDiv w:val="1"/>
      <w:marLeft w:val="0"/>
      <w:marRight w:val="0"/>
      <w:marTop w:val="0"/>
      <w:marBottom w:val="0"/>
      <w:divBdr>
        <w:top w:val="none" w:sz="0" w:space="0" w:color="auto"/>
        <w:left w:val="none" w:sz="0" w:space="0" w:color="auto"/>
        <w:bottom w:val="none" w:sz="0" w:space="0" w:color="auto"/>
        <w:right w:val="none" w:sz="0" w:space="0" w:color="auto"/>
      </w:divBdr>
    </w:div>
    <w:div w:id="1182623684">
      <w:bodyDiv w:val="1"/>
      <w:marLeft w:val="0"/>
      <w:marRight w:val="0"/>
      <w:marTop w:val="0"/>
      <w:marBottom w:val="0"/>
      <w:divBdr>
        <w:top w:val="none" w:sz="0" w:space="0" w:color="auto"/>
        <w:left w:val="none" w:sz="0" w:space="0" w:color="auto"/>
        <w:bottom w:val="none" w:sz="0" w:space="0" w:color="auto"/>
        <w:right w:val="none" w:sz="0" w:space="0" w:color="auto"/>
      </w:divBdr>
    </w:div>
    <w:div w:id="1183471987">
      <w:bodyDiv w:val="1"/>
      <w:marLeft w:val="0"/>
      <w:marRight w:val="0"/>
      <w:marTop w:val="0"/>
      <w:marBottom w:val="0"/>
      <w:divBdr>
        <w:top w:val="none" w:sz="0" w:space="0" w:color="auto"/>
        <w:left w:val="none" w:sz="0" w:space="0" w:color="auto"/>
        <w:bottom w:val="none" w:sz="0" w:space="0" w:color="auto"/>
        <w:right w:val="none" w:sz="0" w:space="0" w:color="auto"/>
      </w:divBdr>
    </w:div>
    <w:div w:id="1184128341">
      <w:bodyDiv w:val="1"/>
      <w:marLeft w:val="0"/>
      <w:marRight w:val="0"/>
      <w:marTop w:val="0"/>
      <w:marBottom w:val="0"/>
      <w:divBdr>
        <w:top w:val="none" w:sz="0" w:space="0" w:color="auto"/>
        <w:left w:val="none" w:sz="0" w:space="0" w:color="auto"/>
        <w:bottom w:val="none" w:sz="0" w:space="0" w:color="auto"/>
        <w:right w:val="none" w:sz="0" w:space="0" w:color="auto"/>
      </w:divBdr>
    </w:div>
    <w:div w:id="1184441553">
      <w:bodyDiv w:val="1"/>
      <w:marLeft w:val="0"/>
      <w:marRight w:val="0"/>
      <w:marTop w:val="0"/>
      <w:marBottom w:val="0"/>
      <w:divBdr>
        <w:top w:val="none" w:sz="0" w:space="0" w:color="auto"/>
        <w:left w:val="none" w:sz="0" w:space="0" w:color="auto"/>
        <w:bottom w:val="none" w:sz="0" w:space="0" w:color="auto"/>
        <w:right w:val="none" w:sz="0" w:space="0" w:color="auto"/>
      </w:divBdr>
    </w:div>
    <w:div w:id="1184588720">
      <w:bodyDiv w:val="1"/>
      <w:marLeft w:val="0"/>
      <w:marRight w:val="0"/>
      <w:marTop w:val="0"/>
      <w:marBottom w:val="0"/>
      <w:divBdr>
        <w:top w:val="none" w:sz="0" w:space="0" w:color="auto"/>
        <w:left w:val="none" w:sz="0" w:space="0" w:color="auto"/>
        <w:bottom w:val="none" w:sz="0" w:space="0" w:color="auto"/>
        <w:right w:val="none" w:sz="0" w:space="0" w:color="auto"/>
      </w:divBdr>
    </w:div>
    <w:div w:id="1184975020">
      <w:bodyDiv w:val="1"/>
      <w:marLeft w:val="0"/>
      <w:marRight w:val="0"/>
      <w:marTop w:val="0"/>
      <w:marBottom w:val="0"/>
      <w:divBdr>
        <w:top w:val="none" w:sz="0" w:space="0" w:color="auto"/>
        <w:left w:val="none" w:sz="0" w:space="0" w:color="auto"/>
        <w:bottom w:val="none" w:sz="0" w:space="0" w:color="auto"/>
        <w:right w:val="none" w:sz="0" w:space="0" w:color="auto"/>
      </w:divBdr>
    </w:div>
    <w:div w:id="1185634829">
      <w:bodyDiv w:val="1"/>
      <w:marLeft w:val="0"/>
      <w:marRight w:val="0"/>
      <w:marTop w:val="0"/>
      <w:marBottom w:val="0"/>
      <w:divBdr>
        <w:top w:val="none" w:sz="0" w:space="0" w:color="auto"/>
        <w:left w:val="none" w:sz="0" w:space="0" w:color="auto"/>
        <w:bottom w:val="none" w:sz="0" w:space="0" w:color="auto"/>
        <w:right w:val="none" w:sz="0" w:space="0" w:color="auto"/>
      </w:divBdr>
    </w:div>
    <w:div w:id="1186022202">
      <w:bodyDiv w:val="1"/>
      <w:marLeft w:val="0"/>
      <w:marRight w:val="0"/>
      <w:marTop w:val="0"/>
      <w:marBottom w:val="0"/>
      <w:divBdr>
        <w:top w:val="none" w:sz="0" w:space="0" w:color="auto"/>
        <w:left w:val="none" w:sz="0" w:space="0" w:color="auto"/>
        <w:bottom w:val="none" w:sz="0" w:space="0" w:color="auto"/>
        <w:right w:val="none" w:sz="0" w:space="0" w:color="auto"/>
      </w:divBdr>
    </w:div>
    <w:div w:id="1186090657">
      <w:bodyDiv w:val="1"/>
      <w:marLeft w:val="0"/>
      <w:marRight w:val="0"/>
      <w:marTop w:val="0"/>
      <w:marBottom w:val="0"/>
      <w:divBdr>
        <w:top w:val="none" w:sz="0" w:space="0" w:color="auto"/>
        <w:left w:val="none" w:sz="0" w:space="0" w:color="auto"/>
        <w:bottom w:val="none" w:sz="0" w:space="0" w:color="auto"/>
        <w:right w:val="none" w:sz="0" w:space="0" w:color="auto"/>
      </w:divBdr>
    </w:div>
    <w:div w:id="1186286845">
      <w:bodyDiv w:val="1"/>
      <w:marLeft w:val="0"/>
      <w:marRight w:val="0"/>
      <w:marTop w:val="0"/>
      <w:marBottom w:val="0"/>
      <w:divBdr>
        <w:top w:val="none" w:sz="0" w:space="0" w:color="auto"/>
        <w:left w:val="none" w:sz="0" w:space="0" w:color="auto"/>
        <w:bottom w:val="none" w:sz="0" w:space="0" w:color="auto"/>
        <w:right w:val="none" w:sz="0" w:space="0" w:color="auto"/>
      </w:divBdr>
    </w:div>
    <w:div w:id="1186483314">
      <w:bodyDiv w:val="1"/>
      <w:marLeft w:val="0"/>
      <w:marRight w:val="0"/>
      <w:marTop w:val="0"/>
      <w:marBottom w:val="0"/>
      <w:divBdr>
        <w:top w:val="none" w:sz="0" w:space="0" w:color="auto"/>
        <w:left w:val="none" w:sz="0" w:space="0" w:color="auto"/>
        <w:bottom w:val="none" w:sz="0" w:space="0" w:color="auto"/>
        <w:right w:val="none" w:sz="0" w:space="0" w:color="auto"/>
      </w:divBdr>
    </w:div>
    <w:div w:id="1186942673">
      <w:bodyDiv w:val="1"/>
      <w:marLeft w:val="0"/>
      <w:marRight w:val="0"/>
      <w:marTop w:val="0"/>
      <w:marBottom w:val="0"/>
      <w:divBdr>
        <w:top w:val="none" w:sz="0" w:space="0" w:color="auto"/>
        <w:left w:val="none" w:sz="0" w:space="0" w:color="auto"/>
        <w:bottom w:val="none" w:sz="0" w:space="0" w:color="auto"/>
        <w:right w:val="none" w:sz="0" w:space="0" w:color="auto"/>
      </w:divBdr>
    </w:div>
    <w:div w:id="1187406516">
      <w:bodyDiv w:val="1"/>
      <w:marLeft w:val="0"/>
      <w:marRight w:val="0"/>
      <w:marTop w:val="0"/>
      <w:marBottom w:val="0"/>
      <w:divBdr>
        <w:top w:val="none" w:sz="0" w:space="0" w:color="auto"/>
        <w:left w:val="none" w:sz="0" w:space="0" w:color="auto"/>
        <w:bottom w:val="none" w:sz="0" w:space="0" w:color="auto"/>
        <w:right w:val="none" w:sz="0" w:space="0" w:color="auto"/>
      </w:divBdr>
    </w:div>
    <w:div w:id="1187478593">
      <w:bodyDiv w:val="1"/>
      <w:marLeft w:val="0"/>
      <w:marRight w:val="0"/>
      <w:marTop w:val="0"/>
      <w:marBottom w:val="0"/>
      <w:divBdr>
        <w:top w:val="none" w:sz="0" w:space="0" w:color="auto"/>
        <w:left w:val="none" w:sz="0" w:space="0" w:color="auto"/>
        <w:bottom w:val="none" w:sz="0" w:space="0" w:color="auto"/>
        <w:right w:val="none" w:sz="0" w:space="0" w:color="auto"/>
      </w:divBdr>
    </w:div>
    <w:div w:id="1188180299">
      <w:bodyDiv w:val="1"/>
      <w:marLeft w:val="0"/>
      <w:marRight w:val="0"/>
      <w:marTop w:val="0"/>
      <w:marBottom w:val="0"/>
      <w:divBdr>
        <w:top w:val="none" w:sz="0" w:space="0" w:color="auto"/>
        <w:left w:val="none" w:sz="0" w:space="0" w:color="auto"/>
        <w:bottom w:val="none" w:sz="0" w:space="0" w:color="auto"/>
        <w:right w:val="none" w:sz="0" w:space="0" w:color="auto"/>
      </w:divBdr>
    </w:div>
    <w:div w:id="1188525292">
      <w:bodyDiv w:val="1"/>
      <w:marLeft w:val="0"/>
      <w:marRight w:val="0"/>
      <w:marTop w:val="0"/>
      <w:marBottom w:val="0"/>
      <w:divBdr>
        <w:top w:val="none" w:sz="0" w:space="0" w:color="auto"/>
        <w:left w:val="none" w:sz="0" w:space="0" w:color="auto"/>
        <w:bottom w:val="none" w:sz="0" w:space="0" w:color="auto"/>
        <w:right w:val="none" w:sz="0" w:space="0" w:color="auto"/>
      </w:divBdr>
    </w:div>
    <w:div w:id="1188563306">
      <w:bodyDiv w:val="1"/>
      <w:marLeft w:val="0"/>
      <w:marRight w:val="0"/>
      <w:marTop w:val="0"/>
      <w:marBottom w:val="0"/>
      <w:divBdr>
        <w:top w:val="none" w:sz="0" w:space="0" w:color="auto"/>
        <w:left w:val="none" w:sz="0" w:space="0" w:color="auto"/>
        <w:bottom w:val="none" w:sz="0" w:space="0" w:color="auto"/>
        <w:right w:val="none" w:sz="0" w:space="0" w:color="auto"/>
      </w:divBdr>
    </w:div>
    <w:div w:id="1188716799">
      <w:bodyDiv w:val="1"/>
      <w:marLeft w:val="0"/>
      <w:marRight w:val="0"/>
      <w:marTop w:val="0"/>
      <w:marBottom w:val="0"/>
      <w:divBdr>
        <w:top w:val="none" w:sz="0" w:space="0" w:color="auto"/>
        <w:left w:val="none" w:sz="0" w:space="0" w:color="auto"/>
        <w:bottom w:val="none" w:sz="0" w:space="0" w:color="auto"/>
        <w:right w:val="none" w:sz="0" w:space="0" w:color="auto"/>
      </w:divBdr>
    </w:div>
    <w:div w:id="1188790094">
      <w:bodyDiv w:val="1"/>
      <w:marLeft w:val="0"/>
      <w:marRight w:val="0"/>
      <w:marTop w:val="0"/>
      <w:marBottom w:val="0"/>
      <w:divBdr>
        <w:top w:val="none" w:sz="0" w:space="0" w:color="auto"/>
        <w:left w:val="none" w:sz="0" w:space="0" w:color="auto"/>
        <w:bottom w:val="none" w:sz="0" w:space="0" w:color="auto"/>
        <w:right w:val="none" w:sz="0" w:space="0" w:color="auto"/>
      </w:divBdr>
    </w:div>
    <w:div w:id="1188954144">
      <w:bodyDiv w:val="1"/>
      <w:marLeft w:val="0"/>
      <w:marRight w:val="0"/>
      <w:marTop w:val="0"/>
      <w:marBottom w:val="0"/>
      <w:divBdr>
        <w:top w:val="none" w:sz="0" w:space="0" w:color="auto"/>
        <w:left w:val="none" w:sz="0" w:space="0" w:color="auto"/>
        <w:bottom w:val="none" w:sz="0" w:space="0" w:color="auto"/>
        <w:right w:val="none" w:sz="0" w:space="0" w:color="auto"/>
      </w:divBdr>
    </w:div>
    <w:div w:id="1189181110">
      <w:bodyDiv w:val="1"/>
      <w:marLeft w:val="0"/>
      <w:marRight w:val="0"/>
      <w:marTop w:val="0"/>
      <w:marBottom w:val="0"/>
      <w:divBdr>
        <w:top w:val="none" w:sz="0" w:space="0" w:color="auto"/>
        <w:left w:val="none" w:sz="0" w:space="0" w:color="auto"/>
        <w:bottom w:val="none" w:sz="0" w:space="0" w:color="auto"/>
        <w:right w:val="none" w:sz="0" w:space="0" w:color="auto"/>
      </w:divBdr>
    </w:div>
    <w:div w:id="1189903903">
      <w:bodyDiv w:val="1"/>
      <w:marLeft w:val="0"/>
      <w:marRight w:val="0"/>
      <w:marTop w:val="0"/>
      <w:marBottom w:val="0"/>
      <w:divBdr>
        <w:top w:val="none" w:sz="0" w:space="0" w:color="auto"/>
        <w:left w:val="none" w:sz="0" w:space="0" w:color="auto"/>
        <w:bottom w:val="none" w:sz="0" w:space="0" w:color="auto"/>
        <w:right w:val="none" w:sz="0" w:space="0" w:color="auto"/>
      </w:divBdr>
    </w:div>
    <w:div w:id="1189952509">
      <w:bodyDiv w:val="1"/>
      <w:marLeft w:val="0"/>
      <w:marRight w:val="0"/>
      <w:marTop w:val="0"/>
      <w:marBottom w:val="0"/>
      <w:divBdr>
        <w:top w:val="none" w:sz="0" w:space="0" w:color="auto"/>
        <w:left w:val="none" w:sz="0" w:space="0" w:color="auto"/>
        <w:bottom w:val="none" w:sz="0" w:space="0" w:color="auto"/>
        <w:right w:val="none" w:sz="0" w:space="0" w:color="auto"/>
      </w:divBdr>
    </w:div>
    <w:div w:id="1190726065">
      <w:bodyDiv w:val="1"/>
      <w:marLeft w:val="0"/>
      <w:marRight w:val="0"/>
      <w:marTop w:val="0"/>
      <w:marBottom w:val="0"/>
      <w:divBdr>
        <w:top w:val="none" w:sz="0" w:space="0" w:color="auto"/>
        <w:left w:val="none" w:sz="0" w:space="0" w:color="auto"/>
        <w:bottom w:val="none" w:sz="0" w:space="0" w:color="auto"/>
        <w:right w:val="none" w:sz="0" w:space="0" w:color="auto"/>
      </w:divBdr>
    </w:div>
    <w:div w:id="1190798849">
      <w:bodyDiv w:val="1"/>
      <w:marLeft w:val="0"/>
      <w:marRight w:val="0"/>
      <w:marTop w:val="0"/>
      <w:marBottom w:val="0"/>
      <w:divBdr>
        <w:top w:val="none" w:sz="0" w:space="0" w:color="auto"/>
        <w:left w:val="none" w:sz="0" w:space="0" w:color="auto"/>
        <w:bottom w:val="none" w:sz="0" w:space="0" w:color="auto"/>
        <w:right w:val="none" w:sz="0" w:space="0" w:color="auto"/>
      </w:divBdr>
    </w:div>
    <w:div w:id="1190921309">
      <w:bodyDiv w:val="1"/>
      <w:marLeft w:val="0"/>
      <w:marRight w:val="0"/>
      <w:marTop w:val="0"/>
      <w:marBottom w:val="0"/>
      <w:divBdr>
        <w:top w:val="none" w:sz="0" w:space="0" w:color="auto"/>
        <w:left w:val="none" w:sz="0" w:space="0" w:color="auto"/>
        <w:bottom w:val="none" w:sz="0" w:space="0" w:color="auto"/>
        <w:right w:val="none" w:sz="0" w:space="0" w:color="auto"/>
      </w:divBdr>
    </w:div>
    <w:div w:id="1191146173">
      <w:bodyDiv w:val="1"/>
      <w:marLeft w:val="0"/>
      <w:marRight w:val="0"/>
      <w:marTop w:val="0"/>
      <w:marBottom w:val="0"/>
      <w:divBdr>
        <w:top w:val="none" w:sz="0" w:space="0" w:color="auto"/>
        <w:left w:val="none" w:sz="0" w:space="0" w:color="auto"/>
        <w:bottom w:val="none" w:sz="0" w:space="0" w:color="auto"/>
        <w:right w:val="none" w:sz="0" w:space="0" w:color="auto"/>
      </w:divBdr>
    </w:div>
    <w:div w:id="1191337464">
      <w:bodyDiv w:val="1"/>
      <w:marLeft w:val="0"/>
      <w:marRight w:val="0"/>
      <w:marTop w:val="0"/>
      <w:marBottom w:val="0"/>
      <w:divBdr>
        <w:top w:val="none" w:sz="0" w:space="0" w:color="auto"/>
        <w:left w:val="none" w:sz="0" w:space="0" w:color="auto"/>
        <w:bottom w:val="none" w:sz="0" w:space="0" w:color="auto"/>
        <w:right w:val="none" w:sz="0" w:space="0" w:color="auto"/>
      </w:divBdr>
    </w:div>
    <w:div w:id="1191452871">
      <w:bodyDiv w:val="1"/>
      <w:marLeft w:val="0"/>
      <w:marRight w:val="0"/>
      <w:marTop w:val="0"/>
      <w:marBottom w:val="0"/>
      <w:divBdr>
        <w:top w:val="none" w:sz="0" w:space="0" w:color="auto"/>
        <w:left w:val="none" w:sz="0" w:space="0" w:color="auto"/>
        <w:bottom w:val="none" w:sz="0" w:space="0" w:color="auto"/>
        <w:right w:val="none" w:sz="0" w:space="0" w:color="auto"/>
      </w:divBdr>
    </w:div>
    <w:div w:id="1191919951">
      <w:bodyDiv w:val="1"/>
      <w:marLeft w:val="0"/>
      <w:marRight w:val="0"/>
      <w:marTop w:val="0"/>
      <w:marBottom w:val="0"/>
      <w:divBdr>
        <w:top w:val="none" w:sz="0" w:space="0" w:color="auto"/>
        <w:left w:val="none" w:sz="0" w:space="0" w:color="auto"/>
        <w:bottom w:val="none" w:sz="0" w:space="0" w:color="auto"/>
        <w:right w:val="none" w:sz="0" w:space="0" w:color="auto"/>
      </w:divBdr>
    </w:div>
    <w:div w:id="1192256985">
      <w:bodyDiv w:val="1"/>
      <w:marLeft w:val="0"/>
      <w:marRight w:val="0"/>
      <w:marTop w:val="0"/>
      <w:marBottom w:val="0"/>
      <w:divBdr>
        <w:top w:val="none" w:sz="0" w:space="0" w:color="auto"/>
        <w:left w:val="none" w:sz="0" w:space="0" w:color="auto"/>
        <w:bottom w:val="none" w:sz="0" w:space="0" w:color="auto"/>
        <w:right w:val="none" w:sz="0" w:space="0" w:color="auto"/>
      </w:divBdr>
    </w:div>
    <w:div w:id="1192381060">
      <w:bodyDiv w:val="1"/>
      <w:marLeft w:val="0"/>
      <w:marRight w:val="0"/>
      <w:marTop w:val="0"/>
      <w:marBottom w:val="0"/>
      <w:divBdr>
        <w:top w:val="none" w:sz="0" w:space="0" w:color="auto"/>
        <w:left w:val="none" w:sz="0" w:space="0" w:color="auto"/>
        <w:bottom w:val="none" w:sz="0" w:space="0" w:color="auto"/>
        <w:right w:val="none" w:sz="0" w:space="0" w:color="auto"/>
      </w:divBdr>
    </w:div>
    <w:div w:id="1192766299">
      <w:bodyDiv w:val="1"/>
      <w:marLeft w:val="0"/>
      <w:marRight w:val="0"/>
      <w:marTop w:val="0"/>
      <w:marBottom w:val="0"/>
      <w:divBdr>
        <w:top w:val="none" w:sz="0" w:space="0" w:color="auto"/>
        <w:left w:val="none" w:sz="0" w:space="0" w:color="auto"/>
        <w:bottom w:val="none" w:sz="0" w:space="0" w:color="auto"/>
        <w:right w:val="none" w:sz="0" w:space="0" w:color="auto"/>
      </w:divBdr>
    </w:div>
    <w:div w:id="1192960851">
      <w:bodyDiv w:val="1"/>
      <w:marLeft w:val="0"/>
      <w:marRight w:val="0"/>
      <w:marTop w:val="0"/>
      <w:marBottom w:val="0"/>
      <w:divBdr>
        <w:top w:val="none" w:sz="0" w:space="0" w:color="auto"/>
        <w:left w:val="none" w:sz="0" w:space="0" w:color="auto"/>
        <w:bottom w:val="none" w:sz="0" w:space="0" w:color="auto"/>
        <w:right w:val="none" w:sz="0" w:space="0" w:color="auto"/>
      </w:divBdr>
    </w:div>
    <w:div w:id="1193425230">
      <w:bodyDiv w:val="1"/>
      <w:marLeft w:val="0"/>
      <w:marRight w:val="0"/>
      <w:marTop w:val="0"/>
      <w:marBottom w:val="0"/>
      <w:divBdr>
        <w:top w:val="none" w:sz="0" w:space="0" w:color="auto"/>
        <w:left w:val="none" w:sz="0" w:space="0" w:color="auto"/>
        <w:bottom w:val="none" w:sz="0" w:space="0" w:color="auto"/>
        <w:right w:val="none" w:sz="0" w:space="0" w:color="auto"/>
      </w:divBdr>
    </w:div>
    <w:div w:id="1193686504">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031653">
      <w:bodyDiv w:val="1"/>
      <w:marLeft w:val="0"/>
      <w:marRight w:val="0"/>
      <w:marTop w:val="0"/>
      <w:marBottom w:val="0"/>
      <w:divBdr>
        <w:top w:val="none" w:sz="0" w:space="0" w:color="auto"/>
        <w:left w:val="none" w:sz="0" w:space="0" w:color="auto"/>
        <w:bottom w:val="none" w:sz="0" w:space="0" w:color="auto"/>
        <w:right w:val="none" w:sz="0" w:space="0" w:color="auto"/>
      </w:divBdr>
    </w:div>
    <w:div w:id="1194080418">
      <w:bodyDiv w:val="1"/>
      <w:marLeft w:val="0"/>
      <w:marRight w:val="0"/>
      <w:marTop w:val="0"/>
      <w:marBottom w:val="0"/>
      <w:divBdr>
        <w:top w:val="none" w:sz="0" w:space="0" w:color="auto"/>
        <w:left w:val="none" w:sz="0" w:space="0" w:color="auto"/>
        <w:bottom w:val="none" w:sz="0" w:space="0" w:color="auto"/>
        <w:right w:val="none" w:sz="0" w:space="0" w:color="auto"/>
      </w:divBdr>
    </w:div>
    <w:div w:id="1194613394">
      <w:bodyDiv w:val="1"/>
      <w:marLeft w:val="0"/>
      <w:marRight w:val="0"/>
      <w:marTop w:val="0"/>
      <w:marBottom w:val="0"/>
      <w:divBdr>
        <w:top w:val="none" w:sz="0" w:space="0" w:color="auto"/>
        <w:left w:val="none" w:sz="0" w:space="0" w:color="auto"/>
        <w:bottom w:val="none" w:sz="0" w:space="0" w:color="auto"/>
        <w:right w:val="none" w:sz="0" w:space="0" w:color="auto"/>
      </w:divBdr>
    </w:div>
    <w:div w:id="1194731127">
      <w:bodyDiv w:val="1"/>
      <w:marLeft w:val="0"/>
      <w:marRight w:val="0"/>
      <w:marTop w:val="0"/>
      <w:marBottom w:val="0"/>
      <w:divBdr>
        <w:top w:val="none" w:sz="0" w:space="0" w:color="auto"/>
        <w:left w:val="none" w:sz="0" w:space="0" w:color="auto"/>
        <w:bottom w:val="none" w:sz="0" w:space="0" w:color="auto"/>
        <w:right w:val="none" w:sz="0" w:space="0" w:color="auto"/>
      </w:divBdr>
    </w:div>
    <w:div w:id="1194808609">
      <w:bodyDiv w:val="1"/>
      <w:marLeft w:val="0"/>
      <w:marRight w:val="0"/>
      <w:marTop w:val="0"/>
      <w:marBottom w:val="0"/>
      <w:divBdr>
        <w:top w:val="none" w:sz="0" w:space="0" w:color="auto"/>
        <w:left w:val="none" w:sz="0" w:space="0" w:color="auto"/>
        <w:bottom w:val="none" w:sz="0" w:space="0" w:color="auto"/>
        <w:right w:val="none" w:sz="0" w:space="0" w:color="auto"/>
      </w:divBdr>
    </w:div>
    <w:div w:id="1194922928">
      <w:bodyDiv w:val="1"/>
      <w:marLeft w:val="0"/>
      <w:marRight w:val="0"/>
      <w:marTop w:val="0"/>
      <w:marBottom w:val="0"/>
      <w:divBdr>
        <w:top w:val="none" w:sz="0" w:space="0" w:color="auto"/>
        <w:left w:val="none" w:sz="0" w:space="0" w:color="auto"/>
        <w:bottom w:val="none" w:sz="0" w:space="0" w:color="auto"/>
        <w:right w:val="none" w:sz="0" w:space="0" w:color="auto"/>
      </w:divBdr>
    </w:div>
    <w:div w:id="1194995152">
      <w:bodyDiv w:val="1"/>
      <w:marLeft w:val="0"/>
      <w:marRight w:val="0"/>
      <w:marTop w:val="0"/>
      <w:marBottom w:val="0"/>
      <w:divBdr>
        <w:top w:val="none" w:sz="0" w:space="0" w:color="auto"/>
        <w:left w:val="none" w:sz="0" w:space="0" w:color="auto"/>
        <w:bottom w:val="none" w:sz="0" w:space="0" w:color="auto"/>
        <w:right w:val="none" w:sz="0" w:space="0" w:color="auto"/>
      </w:divBdr>
    </w:div>
    <w:div w:id="1194999805">
      <w:bodyDiv w:val="1"/>
      <w:marLeft w:val="0"/>
      <w:marRight w:val="0"/>
      <w:marTop w:val="0"/>
      <w:marBottom w:val="0"/>
      <w:divBdr>
        <w:top w:val="none" w:sz="0" w:space="0" w:color="auto"/>
        <w:left w:val="none" w:sz="0" w:space="0" w:color="auto"/>
        <w:bottom w:val="none" w:sz="0" w:space="0" w:color="auto"/>
        <w:right w:val="none" w:sz="0" w:space="0" w:color="auto"/>
      </w:divBdr>
    </w:div>
    <w:div w:id="1195581708">
      <w:bodyDiv w:val="1"/>
      <w:marLeft w:val="0"/>
      <w:marRight w:val="0"/>
      <w:marTop w:val="0"/>
      <w:marBottom w:val="0"/>
      <w:divBdr>
        <w:top w:val="none" w:sz="0" w:space="0" w:color="auto"/>
        <w:left w:val="none" w:sz="0" w:space="0" w:color="auto"/>
        <w:bottom w:val="none" w:sz="0" w:space="0" w:color="auto"/>
        <w:right w:val="none" w:sz="0" w:space="0" w:color="auto"/>
      </w:divBdr>
    </w:div>
    <w:div w:id="1195653287">
      <w:bodyDiv w:val="1"/>
      <w:marLeft w:val="0"/>
      <w:marRight w:val="0"/>
      <w:marTop w:val="0"/>
      <w:marBottom w:val="0"/>
      <w:divBdr>
        <w:top w:val="none" w:sz="0" w:space="0" w:color="auto"/>
        <w:left w:val="none" w:sz="0" w:space="0" w:color="auto"/>
        <w:bottom w:val="none" w:sz="0" w:space="0" w:color="auto"/>
        <w:right w:val="none" w:sz="0" w:space="0" w:color="auto"/>
      </w:divBdr>
    </w:div>
    <w:div w:id="1195849144">
      <w:bodyDiv w:val="1"/>
      <w:marLeft w:val="0"/>
      <w:marRight w:val="0"/>
      <w:marTop w:val="0"/>
      <w:marBottom w:val="0"/>
      <w:divBdr>
        <w:top w:val="none" w:sz="0" w:space="0" w:color="auto"/>
        <w:left w:val="none" w:sz="0" w:space="0" w:color="auto"/>
        <w:bottom w:val="none" w:sz="0" w:space="0" w:color="auto"/>
        <w:right w:val="none" w:sz="0" w:space="0" w:color="auto"/>
      </w:divBdr>
    </w:div>
    <w:div w:id="1197503432">
      <w:bodyDiv w:val="1"/>
      <w:marLeft w:val="0"/>
      <w:marRight w:val="0"/>
      <w:marTop w:val="0"/>
      <w:marBottom w:val="0"/>
      <w:divBdr>
        <w:top w:val="none" w:sz="0" w:space="0" w:color="auto"/>
        <w:left w:val="none" w:sz="0" w:space="0" w:color="auto"/>
        <w:bottom w:val="none" w:sz="0" w:space="0" w:color="auto"/>
        <w:right w:val="none" w:sz="0" w:space="0" w:color="auto"/>
      </w:divBdr>
    </w:div>
    <w:div w:id="1197544441">
      <w:bodyDiv w:val="1"/>
      <w:marLeft w:val="0"/>
      <w:marRight w:val="0"/>
      <w:marTop w:val="0"/>
      <w:marBottom w:val="0"/>
      <w:divBdr>
        <w:top w:val="none" w:sz="0" w:space="0" w:color="auto"/>
        <w:left w:val="none" w:sz="0" w:space="0" w:color="auto"/>
        <w:bottom w:val="none" w:sz="0" w:space="0" w:color="auto"/>
        <w:right w:val="none" w:sz="0" w:space="0" w:color="auto"/>
      </w:divBdr>
    </w:div>
    <w:div w:id="1197884715">
      <w:bodyDiv w:val="1"/>
      <w:marLeft w:val="0"/>
      <w:marRight w:val="0"/>
      <w:marTop w:val="0"/>
      <w:marBottom w:val="0"/>
      <w:divBdr>
        <w:top w:val="none" w:sz="0" w:space="0" w:color="auto"/>
        <w:left w:val="none" w:sz="0" w:space="0" w:color="auto"/>
        <w:bottom w:val="none" w:sz="0" w:space="0" w:color="auto"/>
        <w:right w:val="none" w:sz="0" w:space="0" w:color="auto"/>
      </w:divBdr>
    </w:div>
    <w:div w:id="1197961735">
      <w:bodyDiv w:val="1"/>
      <w:marLeft w:val="0"/>
      <w:marRight w:val="0"/>
      <w:marTop w:val="0"/>
      <w:marBottom w:val="0"/>
      <w:divBdr>
        <w:top w:val="none" w:sz="0" w:space="0" w:color="auto"/>
        <w:left w:val="none" w:sz="0" w:space="0" w:color="auto"/>
        <w:bottom w:val="none" w:sz="0" w:space="0" w:color="auto"/>
        <w:right w:val="none" w:sz="0" w:space="0" w:color="auto"/>
      </w:divBdr>
    </w:div>
    <w:div w:id="1198157157">
      <w:bodyDiv w:val="1"/>
      <w:marLeft w:val="0"/>
      <w:marRight w:val="0"/>
      <w:marTop w:val="0"/>
      <w:marBottom w:val="0"/>
      <w:divBdr>
        <w:top w:val="none" w:sz="0" w:space="0" w:color="auto"/>
        <w:left w:val="none" w:sz="0" w:space="0" w:color="auto"/>
        <w:bottom w:val="none" w:sz="0" w:space="0" w:color="auto"/>
        <w:right w:val="none" w:sz="0" w:space="0" w:color="auto"/>
      </w:divBdr>
    </w:div>
    <w:div w:id="1198201955">
      <w:bodyDiv w:val="1"/>
      <w:marLeft w:val="0"/>
      <w:marRight w:val="0"/>
      <w:marTop w:val="0"/>
      <w:marBottom w:val="0"/>
      <w:divBdr>
        <w:top w:val="none" w:sz="0" w:space="0" w:color="auto"/>
        <w:left w:val="none" w:sz="0" w:space="0" w:color="auto"/>
        <w:bottom w:val="none" w:sz="0" w:space="0" w:color="auto"/>
        <w:right w:val="none" w:sz="0" w:space="0" w:color="auto"/>
      </w:divBdr>
    </w:div>
    <w:div w:id="1198203268">
      <w:bodyDiv w:val="1"/>
      <w:marLeft w:val="0"/>
      <w:marRight w:val="0"/>
      <w:marTop w:val="0"/>
      <w:marBottom w:val="0"/>
      <w:divBdr>
        <w:top w:val="none" w:sz="0" w:space="0" w:color="auto"/>
        <w:left w:val="none" w:sz="0" w:space="0" w:color="auto"/>
        <w:bottom w:val="none" w:sz="0" w:space="0" w:color="auto"/>
        <w:right w:val="none" w:sz="0" w:space="0" w:color="auto"/>
      </w:divBdr>
    </w:div>
    <w:div w:id="1198470455">
      <w:bodyDiv w:val="1"/>
      <w:marLeft w:val="0"/>
      <w:marRight w:val="0"/>
      <w:marTop w:val="0"/>
      <w:marBottom w:val="0"/>
      <w:divBdr>
        <w:top w:val="none" w:sz="0" w:space="0" w:color="auto"/>
        <w:left w:val="none" w:sz="0" w:space="0" w:color="auto"/>
        <w:bottom w:val="none" w:sz="0" w:space="0" w:color="auto"/>
        <w:right w:val="none" w:sz="0" w:space="0" w:color="auto"/>
      </w:divBdr>
    </w:div>
    <w:div w:id="1199586053">
      <w:bodyDiv w:val="1"/>
      <w:marLeft w:val="0"/>
      <w:marRight w:val="0"/>
      <w:marTop w:val="0"/>
      <w:marBottom w:val="0"/>
      <w:divBdr>
        <w:top w:val="none" w:sz="0" w:space="0" w:color="auto"/>
        <w:left w:val="none" w:sz="0" w:space="0" w:color="auto"/>
        <w:bottom w:val="none" w:sz="0" w:space="0" w:color="auto"/>
        <w:right w:val="none" w:sz="0" w:space="0" w:color="auto"/>
      </w:divBdr>
    </w:div>
    <w:div w:id="1199665026">
      <w:bodyDiv w:val="1"/>
      <w:marLeft w:val="0"/>
      <w:marRight w:val="0"/>
      <w:marTop w:val="0"/>
      <w:marBottom w:val="0"/>
      <w:divBdr>
        <w:top w:val="none" w:sz="0" w:space="0" w:color="auto"/>
        <w:left w:val="none" w:sz="0" w:space="0" w:color="auto"/>
        <w:bottom w:val="none" w:sz="0" w:space="0" w:color="auto"/>
        <w:right w:val="none" w:sz="0" w:space="0" w:color="auto"/>
      </w:divBdr>
    </w:div>
    <w:div w:id="1199783616">
      <w:bodyDiv w:val="1"/>
      <w:marLeft w:val="0"/>
      <w:marRight w:val="0"/>
      <w:marTop w:val="0"/>
      <w:marBottom w:val="0"/>
      <w:divBdr>
        <w:top w:val="none" w:sz="0" w:space="0" w:color="auto"/>
        <w:left w:val="none" w:sz="0" w:space="0" w:color="auto"/>
        <w:bottom w:val="none" w:sz="0" w:space="0" w:color="auto"/>
        <w:right w:val="none" w:sz="0" w:space="0" w:color="auto"/>
      </w:divBdr>
    </w:div>
    <w:div w:id="1200431273">
      <w:bodyDiv w:val="1"/>
      <w:marLeft w:val="0"/>
      <w:marRight w:val="0"/>
      <w:marTop w:val="0"/>
      <w:marBottom w:val="0"/>
      <w:divBdr>
        <w:top w:val="none" w:sz="0" w:space="0" w:color="auto"/>
        <w:left w:val="none" w:sz="0" w:space="0" w:color="auto"/>
        <w:bottom w:val="none" w:sz="0" w:space="0" w:color="auto"/>
        <w:right w:val="none" w:sz="0" w:space="0" w:color="auto"/>
      </w:divBdr>
    </w:div>
    <w:div w:id="1200505779">
      <w:bodyDiv w:val="1"/>
      <w:marLeft w:val="0"/>
      <w:marRight w:val="0"/>
      <w:marTop w:val="0"/>
      <w:marBottom w:val="0"/>
      <w:divBdr>
        <w:top w:val="none" w:sz="0" w:space="0" w:color="auto"/>
        <w:left w:val="none" w:sz="0" w:space="0" w:color="auto"/>
        <w:bottom w:val="none" w:sz="0" w:space="0" w:color="auto"/>
        <w:right w:val="none" w:sz="0" w:space="0" w:color="auto"/>
      </w:divBdr>
    </w:div>
    <w:div w:id="1201086429">
      <w:bodyDiv w:val="1"/>
      <w:marLeft w:val="0"/>
      <w:marRight w:val="0"/>
      <w:marTop w:val="0"/>
      <w:marBottom w:val="0"/>
      <w:divBdr>
        <w:top w:val="none" w:sz="0" w:space="0" w:color="auto"/>
        <w:left w:val="none" w:sz="0" w:space="0" w:color="auto"/>
        <w:bottom w:val="none" w:sz="0" w:space="0" w:color="auto"/>
        <w:right w:val="none" w:sz="0" w:space="0" w:color="auto"/>
      </w:divBdr>
    </w:div>
    <w:div w:id="1201358889">
      <w:bodyDiv w:val="1"/>
      <w:marLeft w:val="0"/>
      <w:marRight w:val="0"/>
      <w:marTop w:val="0"/>
      <w:marBottom w:val="0"/>
      <w:divBdr>
        <w:top w:val="none" w:sz="0" w:space="0" w:color="auto"/>
        <w:left w:val="none" w:sz="0" w:space="0" w:color="auto"/>
        <w:bottom w:val="none" w:sz="0" w:space="0" w:color="auto"/>
        <w:right w:val="none" w:sz="0" w:space="0" w:color="auto"/>
      </w:divBdr>
    </w:div>
    <w:div w:id="1201405972">
      <w:bodyDiv w:val="1"/>
      <w:marLeft w:val="0"/>
      <w:marRight w:val="0"/>
      <w:marTop w:val="0"/>
      <w:marBottom w:val="0"/>
      <w:divBdr>
        <w:top w:val="none" w:sz="0" w:space="0" w:color="auto"/>
        <w:left w:val="none" w:sz="0" w:space="0" w:color="auto"/>
        <w:bottom w:val="none" w:sz="0" w:space="0" w:color="auto"/>
        <w:right w:val="none" w:sz="0" w:space="0" w:color="auto"/>
      </w:divBdr>
    </w:div>
    <w:div w:id="1201670176">
      <w:bodyDiv w:val="1"/>
      <w:marLeft w:val="0"/>
      <w:marRight w:val="0"/>
      <w:marTop w:val="0"/>
      <w:marBottom w:val="0"/>
      <w:divBdr>
        <w:top w:val="none" w:sz="0" w:space="0" w:color="auto"/>
        <w:left w:val="none" w:sz="0" w:space="0" w:color="auto"/>
        <w:bottom w:val="none" w:sz="0" w:space="0" w:color="auto"/>
        <w:right w:val="none" w:sz="0" w:space="0" w:color="auto"/>
      </w:divBdr>
    </w:div>
    <w:div w:id="1201822546">
      <w:bodyDiv w:val="1"/>
      <w:marLeft w:val="0"/>
      <w:marRight w:val="0"/>
      <w:marTop w:val="0"/>
      <w:marBottom w:val="0"/>
      <w:divBdr>
        <w:top w:val="none" w:sz="0" w:space="0" w:color="auto"/>
        <w:left w:val="none" w:sz="0" w:space="0" w:color="auto"/>
        <w:bottom w:val="none" w:sz="0" w:space="0" w:color="auto"/>
        <w:right w:val="none" w:sz="0" w:space="0" w:color="auto"/>
      </w:divBdr>
    </w:div>
    <w:div w:id="1202087373">
      <w:bodyDiv w:val="1"/>
      <w:marLeft w:val="0"/>
      <w:marRight w:val="0"/>
      <w:marTop w:val="0"/>
      <w:marBottom w:val="0"/>
      <w:divBdr>
        <w:top w:val="none" w:sz="0" w:space="0" w:color="auto"/>
        <w:left w:val="none" w:sz="0" w:space="0" w:color="auto"/>
        <w:bottom w:val="none" w:sz="0" w:space="0" w:color="auto"/>
        <w:right w:val="none" w:sz="0" w:space="0" w:color="auto"/>
      </w:divBdr>
    </w:div>
    <w:div w:id="1202092157">
      <w:bodyDiv w:val="1"/>
      <w:marLeft w:val="0"/>
      <w:marRight w:val="0"/>
      <w:marTop w:val="0"/>
      <w:marBottom w:val="0"/>
      <w:divBdr>
        <w:top w:val="none" w:sz="0" w:space="0" w:color="auto"/>
        <w:left w:val="none" w:sz="0" w:space="0" w:color="auto"/>
        <w:bottom w:val="none" w:sz="0" w:space="0" w:color="auto"/>
        <w:right w:val="none" w:sz="0" w:space="0" w:color="auto"/>
      </w:divBdr>
    </w:div>
    <w:div w:id="1202480326">
      <w:bodyDiv w:val="1"/>
      <w:marLeft w:val="0"/>
      <w:marRight w:val="0"/>
      <w:marTop w:val="0"/>
      <w:marBottom w:val="0"/>
      <w:divBdr>
        <w:top w:val="none" w:sz="0" w:space="0" w:color="auto"/>
        <w:left w:val="none" w:sz="0" w:space="0" w:color="auto"/>
        <w:bottom w:val="none" w:sz="0" w:space="0" w:color="auto"/>
        <w:right w:val="none" w:sz="0" w:space="0" w:color="auto"/>
      </w:divBdr>
    </w:div>
    <w:div w:id="1202552556">
      <w:bodyDiv w:val="1"/>
      <w:marLeft w:val="0"/>
      <w:marRight w:val="0"/>
      <w:marTop w:val="0"/>
      <w:marBottom w:val="0"/>
      <w:divBdr>
        <w:top w:val="none" w:sz="0" w:space="0" w:color="auto"/>
        <w:left w:val="none" w:sz="0" w:space="0" w:color="auto"/>
        <w:bottom w:val="none" w:sz="0" w:space="0" w:color="auto"/>
        <w:right w:val="none" w:sz="0" w:space="0" w:color="auto"/>
      </w:divBdr>
    </w:div>
    <w:div w:id="1202672931">
      <w:bodyDiv w:val="1"/>
      <w:marLeft w:val="0"/>
      <w:marRight w:val="0"/>
      <w:marTop w:val="0"/>
      <w:marBottom w:val="0"/>
      <w:divBdr>
        <w:top w:val="none" w:sz="0" w:space="0" w:color="auto"/>
        <w:left w:val="none" w:sz="0" w:space="0" w:color="auto"/>
        <w:bottom w:val="none" w:sz="0" w:space="0" w:color="auto"/>
        <w:right w:val="none" w:sz="0" w:space="0" w:color="auto"/>
      </w:divBdr>
    </w:div>
    <w:div w:id="1202741830">
      <w:bodyDiv w:val="1"/>
      <w:marLeft w:val="0"/>
      <w:marRight w:val="0"/>
      <w:marTop w:val="0"/>
      <w:marBottom w:val="0"/>
      <w:divBdr>
        <w:top w:val="none" w:sz="0" w:space="0" w:color="auto"/>
        <w:left w:val="none" w:sz="0" w:space="0" w:color="auto"/>
        <w:bottom w:val="none" w:sz="0" w:space="0" w:color="auto"/>
        <w:right w:val="none" w:sz="0" w:space="0" w:color="auto"/>
      </w:divBdr>
    </w:div>
    <w:div w:id="1202784824">
      <w:bodyDiv w:val="1"/>
      <w:marLeft w:val="0"/>
      <w:marRight w:val="0"/>
      <w:marTop w:val="0"/>
      <w:marBottom w:val="0"/>
      <w:divBdr>
        <w:top w:val="none" w:sz="0" w:space="0" w:color="auto"/>
        <w:left w:val="none" w:sz="0" w:space="0" w:color="auto"/>
        <w:bottom w:val="none" w:sz="0" w:space="0" w:color="auto"/>
        <w:right w:val="none" w:sz="0" w:space="0" w:color="auto"/>
      </w:divBdr>
    </w:div>
    <w:div w:id="1202861521">
      <w:bodyDiv w:val="1"/>
      <w:marLeft w:val="0"/>
      <w:marRight w:val="0"/>
      <w:marTop w:val="0"/>
      <w:marBottom w:val="0"/>
      <w:divBdr>
        <w:top w:val="none" w:sz="0" w:space="0" w:color="auto"/>
        <w:left w:val="none" w:sz="0" w:space="0" w:color="auto"/>
        <w:bottom w:val="none" w:sz="0" w:space="0" w:color="auto"/>
        <w:right w:val="none" w:sz="0" w:space="0" w:color="auto"/>
      </w:divBdr>
    </w:div>
    <w:div w:id="1203206176">
      <w:bodyDiv w:val="1"/>
      <w:marLeft w:val="0"/>
      <w:marRight w:val="0"/>
      <w:marTop w:val="0"/>
      <w:marBottom w:val="0"/>
      <w:divBdr>
        <w:top w:val="none" w:sz="0" w:space="0" w:color="auto"/>
        <w:left w:val="none" w:sz="0" w:space="0" w:color="auto"/>
        <w:bottom w:val="none" w:sz="0" w:space="0" w:color="auto"/>
        <w:right w:val="none" w:sz="0" w:space="0" w:color="auto"/>
      </w:divBdr>
    </w:div>
    <w:div w:id="1203207354">
      <w:bodyDiv w:val="1"/>
      <w:marLeft w:val="0"/>
      <w:marRight w:val="0"/>
      <w:marTop w:val="0"/>
      <w:marBottom w:val="0"/>
      <w:divBdr>
        <w:top w:val="none" w:sz="0" w:space="0" w:color="auto"/>
        <w:left w:val="none" w:sz="0" w:space="0" w:color="auto"/>
        <w:bottom w:val="none" w:sz="0" w:space="0" w:color="auto"/>
        <w:right w:val="none" w:sz="0" w:space="0" w:color="auto"/>
      </w:divBdr>
    </w:div>
    <w:div w:id="1203253772">
      <w:bodyDiv w:val="1"/>
      <w:marLeft w:val="0"/>
      <w:marRight w:val="0"/>
      <w:marTop w:val="0"/>
      <w:marBottom w:val="0"/>
      <w:divBdr>
        <w:top w:val="none" w:sz="0" w:space="0" w:color="auto"/>
        <w:left w:val="none" w:sz="0" w:space="0" w:color="auto"/>
        <w:bottom w:val="none" w:sz="0" w:space="0" w:color="auto"/>
        <w:right w:val="none" w:sz="0" w:space="0" w:color="auto"/>
      </w:divBdr>
    </w:div>
    <w:div w:id="1203786437">
      <w:bodyDiv w:val="1"/>
      <w:marLeft w:val="0"/>
      <w:marRight w:val="0"/>
      <w:marTop w:val="0"/>
      <w:marBottom w:val="0"/>
      <w:divBdr>
        <w:top w:val="none" w:sz="0" w:space="0" w:color="auto"/>
        <w:left w:val="none" w:sz="0" w:space="0" w:color="auto"/>
        <w:bottom w:val="none" w:sz="0" w:space="0" w:color="auto"/>
        <w:right w:val="none" w:sz="0" w:space="0" w:color="auto"/>
      </w:divBdr>
    </w:div>
    <w:div w:id="1204518478">
      <w:bodyDiv w:val="1"/>
      <w:marLeft w:val="0"/>
      <w:marRight w:val="0"/>
      <w:marTop w:val="0"/>
      <w:marBottom w:val="0"/>
      <w:divBdr>
        <w:top w:val="none" w:sz="0" w:space="0" w:color="auto"/>
        <w:left w:val="none" w:sz="0" w:space="0" w:color="auto"/>
        <w:bottom w:val="none" w:sz="0" w:space="0" w:color="auto"/>
        <w:right w:val="none" w:sz="0" w:space="0" w:color="auto"/>
      </w:divBdr>
    </w:div>
    <w:div w:id="1204634235">
      <w:bodyDiv w:val="1"/>
      <w:marLeft w:val="0"/>
      <w:marRight w:val="0"/>
      <w:marTop w:val="0"/>
      <w:marBottom w:val="0"/>
      <w:divBdr>
        <w:top w:val="none" w:sz="0" w:space="0" w:color="auto"/>
        <w:left w:val="none" w:sz="0" w:space="0" w:color="auto"/>
        <w:bottom w:val="none" w:sz="0" w:space="0" w:color="auto"/>
        <w:right w:val="none" w:sz="0" w:space="0" w:color="auto"/>
      </w:divBdr>
    </w:div>
    <w:div w:id="1205364329">
      <w:bodyDiv w:val="1"/>
      <w:marLeft w:val="0"/>
      <w:marRight w:val="0"/>
      <w:marTop w:val="0"/>
      <w:marBottom w:val="0"/>
      <w:divBdr>
        <w:top w:val="none" w:sz="0" w:space="0" w:color="auto"/>
        <w:left w:val="none" w:sz="0" w:space="0" w:color="auto"/>
        <w:bottom w:val="none" w:sz="0" w:space="0" w:color="auto"/>
        <w:right w:val="none" w:sz="0" w:space="0" w:color="auto"/>
      </w:divBdr>
    </w:div>
    <w:div w:id="1205600715">
      <w:bodyDiv w:val="1"/>
      <w:marLeft w:val="0"/>
      <w:marRight w:val="0"/>
      <w:marTop w:val="0"/>
      <w:marBottom w:val="0"/>
      <w:divBdr>
        <w:top w:val="none" w:sz="0" w:space="0" w:color="auto"/>
        <w:left w:val="none" w:sz="0" w:space="0" w:color="auto"/>
        <w:bottom w:val="none" w:sz="0" w:space="0" w:color="auto"/>
        <w:right w:val="none" w:sz="0" w:space="0" w:color="auto"/>
      </w:divBdr>
    </w:div>
    <w:div w:id="1205754458">
      <w:bodyDiv w:val="1"/>
      <w:marLeft w:val="0"/>
      <w:marRight w:val="0"/>
      <w:marTop w:val="0"/>
      <w:marBottom w:val="0"/>
      <w:divBdr>
        <w:top w:val="none" w:sz="0" w:space="0" w:color="auto"/>
        <w:left w:val="none" w:sz="0" w:space="0" w:color="auto"/>
        <w:bottom w:val="none" w:sz="0" w:space="0" w:color="auto"/>
        <w:right w:val="none" w:sz="0" w:space="0" w:color="auto"/>
      </w:divBdr>
    </w:div>
    <w:div w:id="1205757285">
      <w:bodyDiv w:val="1"/>
      <w:marLeft w:val="0"/>
      <w:marRight w:val="0"/>
      <w:marTop w:val="0"/>
      <w:marBottom w:val="0"/>
      <w:divBdr>
        <w:top w:val="none" w:sz="0" w:space="0" w:color="auto"/>
        <w:left w:val="none" w:sz="0" w:space="0" w:color="auto"/>
        <w:bottom w:val="none" w:sz="0" w:space="0" w:color="auto"/>
        <w:right w:val="none" w:sz="0" w:space="0" w:color="auto"/>
      </w:divBdr>
    </w:div>
    <w:div w:id="1206529415">
      <w:bodyDiv w:val="1"/>
      <w:marLeft w:val="0"/>
      <w:marRight w:val="0"/>
      <w:marTop w:val="0"/>
      <w:marBottom w:val="0"/>
      <w:divBdr>
        <w:top w:val="none" w:sz="0" w:space="0" w:color="auto"/>
        <w:left w:val="none" w:sz="0" w:space="0" w:color="auto"/>
        <w:bottom w:val="none" w:sz="0" w:space="0" w:color="auto"/>
        <w:right w:val="none" w:sz="0" w:space="0" w:color="auto"/>
      </w:divBdr>
    </w:div>
    <w:div w:id="1207831879">
      <w:bodyDiv w:val="1"/>
      <w:marLeft w:val="0"/>
      <w:marRight w:val="0"/>
      <w:marTop w:val="0"/>
      <w:marBottom w:val="0"/>
      <w:divBdr>
        <w:top w:val="none" w:sz="0" w:space="0" w:color="auto"/>
        <w:left w:val="none" w:sz="0" w:space="0" w:color="auto"/>
        <w:bottom w:val="none" w:sz="0" w:space="0" w:color="auto"/>
        <w:right w:val="none" w:sz="0" w:space="0" w:color="auto"/>
      </w:divBdr>
    </w:div>
    <w:div w:id="1208100916">
      <w:bodyDiv w:val="1"/>
      <w:marLeft w:val="0"/>
      <w:marRight w:val="0"/>
      <w:marTop w:val="0"/>
      <w:marBottom w:val="0"/>
      <w:divBdr>
        <w:top w:val="none" w:sz="0" w:space="0" w:color="auto"/>
        <w:left w:val="none" w:sz="0" w:space="0" w:color="auto"/>
        <w:bottom w:val="none" w:sz="0" w:space="0" w:color="auto"/>
        <w:right w:val="none" w:sz="0" w:space="0" w:color="auto"/>
      </w:divBdr>
    </w:div>
    <w:div w:id="1208184376">
      <w:bodyDiv w:val="1"/>
      <w:marLeft w:val="0"/>
      <w:marRight w:val="0"/>
      <w:marTop w:val="0"/>
      <w:marBottom w:val="0"/>
      <w:divBdr>
        <w:top w:val="none" w:sz="0" w:space="0" w:color="auto"/>
        <w:left w:val="none" w:sz="0" w:space="0" w:color="auto"/>
        <w:bottom w:val="none" w:sz="0" w:space="0" w:color="auto"/>
        <w:right w:val="none" w:sz="0" w:space="0" w:color="auto"/>
      </w:divBdr>
    </w:div>
    <w:div w:id="1208567820">
      <w:bodyDiv w:val="1"/>
      <w:marLeft w:val="0"/>
      <w:marRight w:val="0"/>
      <w:marTop w:val="0"/>
      <w:marBottom w:val="0"/>
      <w:divBdr>
        <w:top w:val="none" w:sz="0" w:space="0" w:color="auto"/>
        <w:left w:val="none" w:sz="0" w:space="0" w:color="auto"/>
        <w:bottom w:val="none" w:sz="0" w:space="0" w:color="auto"/>
        <w:right w:val="none" w:sz="0" w:space="0" w:color="auto"/>
      </w:divBdr>
    </w:div>
    <w:div w:id="1209026352">
      <w:bodyDiv w:val="1"/>
      <w:marLeft w:val="0"/>
      <w:marRight w:val="0"/>
      <w:marTop w:val="0"/>
      <w:marBottom w:val="0"/>
      <w:divBdr>
        <w:top w:val="none" w:sz="0" w:space="0" w:color="auto"/>
        <w:left w:val="none" w:sz="0" w:space="0" w:color="auto"/>
        <w:bottom w:val="none" w:sz="0" w:space="0" w:color="auto"/>
        <w:right w:val="none" w:sz="0" w:space="0" w:color="auto"/>
      </w:divBdr>
    </w:div>
    <w:div w:id="1209217668">
      <w:bodyDiv w:val="1"/>
      <w:marLeft w:val="0"/>
      <w:marRight w:val="0"/>
      <w:marTop w:val="0"/>
      <w:marBottom w:val="0"/>
      <w:divBdr>
        <w:top w:val="none" w:sz="0" w:space="0" w:color="auto"/>
        <w:left w:val="none" w:sz="0" w:space="0" w:color="auto"/>
        <w:bottom w:val="none" w:sz="0" w:space="0" w:color="auto"/>
        <w:right w:val="none" w:sz="0" w:space="0" w:color="auto"/>
      </w:divBdr>
    </w:div>
    <w:div w:id="1209609292">
      <w:bodyDiv w:val="1"/>
      <w:marLeft w:val="0"/>
      <w:marRight w:val="0"/>
      <w:marTop w:val="0"/>
      <w:marBottom w:val="0"/>
      <w:divBdr>
        <w:top w:val="none" w:sz="0" w:space="0" w:color="auto"/>
        <w:left w:val="none" w:sz="0" w:space="0" w:color="auto"/>
        <w:bottom w:val="none" w:sz="0" w:space="0" w:color="auto"/>
        <w:right w:val="none" w:sz="0" w:space="0" w:color="auto"/>
      </w:divBdr>
    </w:div>
    <w:div w:id="1209684529">
      <w:bodyDiv w:val="1"/>
      <w:marLeft w:val="0"/>
      <w:marRight w:val="0"/>
      <w:marTop w:val="0"/>
      <w:marBottom w:val="0"/>
      <w:divBdr>
        <w:top w:val="none" w:sz="0" w:space="0" w:color="auto"/>
        <w:left w:val="none" w:sz="0" w:space="0" w:color="auto"/>
        <w:bottom w:val="none" w:sz="0" w:space="0" w:color="auto"/>
        <w:right w:val="none" w:sz="0" w:space="0" w:color="auto"/>
      </w:divBdr>
    </w:div>
    <w:div w:id="1209687362">
      <w:bodyDiv w:val="1"/>
      <w:marLeft w:val="0"/>
      <w:marRight w:val="0"/>
      <w:marTop w:val="0"/>
      <w:marBottom w:val="0"/>
      <w:divBdr>
        <w:top w:val="none" w:sz="0" w:space="0" w:color="auto"/>
        <w:left w:val="none" w:sz="0" w:space="0" w:color="auto"/>
        <w:bottom w:val="none" w:sz="0" w:space="0" w:color="auto"/>
        <w:right w:val="none" w:sz="0" w:space="0" w:color="auto"/>
      </w:divBdr>
    </w:div>
    <w:div w:id="1209757438">
      <w:bodyDiv w:val="1"/>
      <w:marLeft w:val="0"/>
      <w:marRight w:val="0"/>
      <w:marTop w:val="0"/>
      <w:marBottom w:val="0"/>
      <w:divBdr>
        <w:top w:val="none" w:sz="0" w:space="0" w:color="auto"/>
        <w:left w:val="none" w:sz="0" w:space="0" w:color="auto"/>
        <w:bottom w:val="none" w:sz="0" w:space="0" w:color="auto"/>
        <w:right w:val="none" w:sz="0" w:space="0" w:color="auto"/>
      </w:divBdr>
    </w:div>
    <w:div w:id="1209879623">
      <w:bodyDiv w:val="1"/>
      <w:marLeft w:val="0"/>
      <w:marRight w:val="0"/>
      <w:marTop w:val="0"/>
      <w:marBottom w:val="0"/>
      <w:divBdr>
        <w:top w:val="none" w:sz="0" w:space="0" w:color="auto"/>
        <w:left w:val="none" w:sz="0" w:space="0" w:color="auto"/>
        <w:bottom w:val="none" w:sz="0" w:space="0" w:color="auto"/>
        <w:right w:val="none" w:sz="0" w:space="0" w:color="auto"/>
      </w:divBdr>
    </w:div>
    <w:div w:id="1210143833">
      <w:bodyDiv w:val="1"/>
      <w:marLeft w:val="0"/>
      <w:marRight w:val="0"/>
      <w:marTop w:val="0"/>
      <w:marBottom w:val="0"/>
      <w:divBdr>
        <w:top w:val="none" w:sz="0" w:space="0" w:color="auto"/>
        <w:left w:val="none" w:sz="0" w:space="0" w:color="auto"/>
        <w:bottom w:val="none" w:sz="0" w:space="0" w:color="auto"/>
        <w:right w:val="none" w:sz="0" w:space="0" w:color="auto"/>
      </w:divBdr>
    </w:div>
    <w:div w:id="1210262354">
      <w:bodyDiv w:val="1"/>
      <w:marLeft w:val="0"/>
      <w:marRight w:val="0"/>
      <w:marTop w:val="0"/>
      <w:marBottom w:val="0"/>
      <w:divBdr>
        <w:top w:val="none" w:sz="0" w:space="0" w:color="auto"/>
        <w:left w:val="none" w:sz="0" w:space="0" w:color="auto"/>
        <w:bottom w:val="none" w:sz="0" w:space="0" w:color="auto"/>
        <w:right w:val="none" w:sz="0" w:space="0" w:color="auto"/>
      </w:divBdr>
    </w:div>
    <w:div w:id="1210344138">
      <w:bodyDiv w:val="1"/>
      <w:marLeft w:val="0"/>
      <w:marRight w:val="0"/>
      <w:marTop w:val="0"/>
      <w:marBottom w:val="0"/>
      <w:divBdr>
        <w:top w:val="none" w:sz="0" w:space="0" w:color="auto"/>
        <w:left w:val="none" w:sz="0" w:space="0" w:color="auto"/>
        <w:bottom w:val="none" w:sz="0" w:space="0" w:color="auto"/>
        <w:right w:val="none" w:sz="0" w:space="0" w:color="auto"/>
      </w:divBdr>
    </w:div>
    <w:div w:id="1210456023">
      <w:bodyDiv w:val="1"/>
      <w:marLeft w:val="0"/>
      <w:marRight w:val="0"/>
      <w:marTop w:val="0"/>
      <w:marBottom w:val="0"/>
      <w:divBdr>
        <w:top w:val="none" w:sz="0" w:space="0" w:color="auto"/>
        <w:left w:val="none" w:sz="0" w:space="0" w:color="auto"/>
        <w:bottom w:val="none" w:sz="0" w:space="0" w:color="auto"/>
        <w:right w:val="none" w:sz="0" w:space="0" w:color="auto"/>
      </w:divBdr>
    </w:div>
    <w:div w:id="1210608199">
      <w:bodyDiv w:val="1"/>
      <w:marLeft w:val="0"/>
      <w:marRight w:val="0"/>
      <w:marTop w:val="0"/>
      <w:marBottom w:val="0"/>
      <w:divBdr>
        <w:top w:val="none" w:sz="0" w:space="0" w:color="auto"/>
        <w:left w:val="none" w:sz="0" w:space="0" w:color="auto"/>
        <w:bottom w:val="none" w:sz="0" w:space="0" w:color="auto"/>
        <w:right w:val="none" w:sz="0" w:space="0" w:color="auto"/>
      </w:divBdr>
    </w:div>
    <w:div w:id="1210653061">
      <w:bodyDiv w:val="1"/>
      <w:marLeft w:val="0"/>
      <w:marRight w:val="0"/>
      <w:marTop w:val="0"/>
      <w:marBottom w:val="0"/>
      <w:divBdr>
        <w:top w:val="none" w:sz="0" w:space="0" w:color="auto"/>
        <w:left w:val="none" w:sz="0" w:space="0" w:color="auto"/>
        <w:bottom w:val="none" w:sz="0" w:space="0" w:color="auto"/>
        <w:right w:val="none" w:sz="0" w:space="0" w:color="auto"/>
      </w:divBdr>
    </w:div>
    <w:div w:id="1211308765">
      <w:bodyDiv w:val="1"/>
      <w:marLeft w:val="0"/>
      <w:marRight w:val="0"/>
      <w:marTop w:val="0"/>
      <w:marBottom w:val="0"/>
      <w:divBdr>
        <w:top w:val="none" w:sz="0" w:space="0" w:color="auto"/>
        <w:left w:val="none" w:sz="0" w:space="0" w:color="auto"/>
        <w:bottom w:val="none" w:sz="0" w:space="0" w:color="auto"/>
        <w:right w:val="none" w:sz="0" w:space="0" w:color="auto"/>
      </w:divBdr>
    </w:div>
    <w:div w:id="1211454342">
      <w:bodyDiv w:val="1"/>
      <w:marLeft w:val="0"/>
      <w:marRight w:val="0"/>
      <w:marTop w:val="0"/>
      <w:marBottom w:val="0"/>
      <w:divBdr>
        <w:top w:val="none" w:sz="0" w:space="0" w:color="auto"/>
        <w:left w:val="none" w:sz="0" w:space="0" w:color="auto"/>
        <w:bottom w:val="none" w:sz="0" w:space="0" w:color="auto"/>
        <w:right w:val="none" w:sz="0" w:space="0" w:color="auto"/>
      </w:divBdr>
    </w:div>
    <w:div w:id="1211648862">
      <w:bodyDiv w:val="1"/>
      <w:marLeft w:val="0"/>
      <w:marRight w:val="0"/>
      <w:marTop w:val="0"/>
      <w:marBottom w:val="0"/>
      <w:divBdr>
        <w:top w:val="none" w:sz="0" w:space="0" w:color="auto"/>
        <w:left w:val="none" w:sz="0" w:space="0" w:color="auto"/>
        <w:bottom w:val="none" w:sz="0" w:space="0" w:color="auto"/>
        <w:right w:val="none" w:sz="0" w:space="0" w:color="auto"/>
      </w:divBdr>
    </w:div>
    <w:div w:id="1211770112">
      <w:bodyDiv w:val="1"/>
      <w:marLeft w:val="0"/>
      <w:marRight w:val="0"/>
      <w:marTop w:val="0"/>
      <w:marBottom w:val="0"/>
      <w:divBdr>
        <w:top w:val="none" w:sz="0" w:space="0" w:color="auto"/>
        <w:left w:val="none" w:sz="0" w:space="0" w:color="auto"/>
        <w:bottom w:val="none" w:sz="0" w:space="0" w:color="auto"/>
        <w:right w:val="none" w:sz="0" w:space="0" w:color="auto"/>
      </w:divBdr>
    </w:div>
    <w:div w:id="1211846762">
      <w:bodyDiv w:val="1"/>
      <w:marLeft w:val="0"/>
      <w:marRight w:val="0"/>
      <w:marTop w:val="0"/>
      <w:marBottom w:val="0"/>
      <w:divBdr>
        <w:top w:val="none" w:sz="0" w:space="0" w:color="auto"/>
        <w:left w:val="none" w:sz="0" w:space="0" w:color="auto"/>
        <w:bottom w:val="none" w:sz="0" w:space="0" w:color="auto"/>
        <w:right w:val="none" w:sz="0" w:space="0" w:color="auto"/>
      </w:divBdr>
    </w:div>
    <w:div w:id="1211918820">
      <w:bodyDiv w:val="1"/>
      <w:marLeft w:val="0"/>
      <w:marRight w:val="0"/>
      <w:marTop w:val="0"/>
      <w:marBottom w:val="0"/>
      <w:divBdr>
        <w:top w:val="none" w:sz="0" w:space="0" w:color="auto"/>
        <w:left w:val="none" w:sz="0" w:space="0" w:color="auto"/>
        <w:bottom w:val="none" w:sz="0" w:space="0" w:color="auto"/>
        <w:right w:val="none" w:sz="0" w:space="0" w:color="auto"/>
      </w:divBdr>
    </w:div>
    <w:div w:id="1212154431">
      <w:bodyDiv w:val="1"/>
      <w:marLeft w:val="0"/>
      <w:marRight w:val="0"/>
      <w:marTop w:val="0"/>
      <w:marBottom w:val="0"/>
      <w:divBdr>
        <w:top w:val="none" w:sz="0" w:space="0" w:color="auto"/>
        <w:left w:val="none" w:sz="0" w:space="0" w:color="auto"/>
        <w:bottom w:val="none" w:sz="0" w:space="0" w:color="auto"/>
        <w:right w:val="none" w:sz="0" w:space="0" w:color="auto"/>
      </w:divBdr>
    </w:div>
    <w:div w:id="1213150647">
      <w:bodyDiv w:val="1"/>
      <w:marLeft w:val="0"/>
      <w:marRight w:val="0"/>
      <w:marTop w:val="0"/>
      <w:marBottom w:val="0"/>
      <w:divBdr>
        <w:top w:val="none" w:sz="0" w:space="0" w:color="auto"/>
        <w:left w:val="none" w:sz="0" w:space="0" w:color="auto"/>
        <w:bottom w:val="none" w:sz="0" w:space="0" w:color="auto"/>
        <w:right w:val="none" w:sz="0" w:space="0" w:color="auto"/>
      </w:divBdr>
    </w:div>
    <w:div w:id="1213230830">
      <w:bodyDiv w:val="1"/>
      <w:marLeft w:val="0"/>
      <w:marRight w:val="0"/>
      <w:marTop w:val="0"/>
      <w:marBottom w:val="0"/>
      <w:divBdr>
        <w:top w:val="none" w:sz="0" w:space="0" w:color="auto"/>
        <w:left w:val="none" w:sz="0" w:space="0" w:color="auto"/>
        <w:bottom w:val="none" w:sz="0" w:space="0" w:color="auto"/>
        <w:right w:val="none" w:sz="0" w:space="0" w:color="auto"/>
      </w:divBdr>
    </w:div>
    <w:div w:id="1213616546">
      <w:bodyDiv w:val="1"/>
      <w:marLeft w:val="0"/>
      <w:marRight w:val="0"/>
      <w:marTop w:val="0"/>
      <w:marBottom w:val="0"/>
      <w:divBdr>
        <w:top w:val="none" w:sz="0" w:space="0" w:color="auto"/>
        <w:left w:val="none" w:sz="0" w:space="0" w:color="auto"/>
        <w:bottom w:val="none" w:sz="0" w:space="0" w:color="auto"/>
        <w:right w:val="none" w:sz="0" w:space="0" w:color="auto"/>
      </w:divBdr>
    </w:div>
    <w:div w:id="1213883752">
      <w:bodyDiv w:val="1"/>
      <w:marLeft w:val="0"/>
      <w:marRight w:val="0"/>
      <w:marTop w:val="0"/>
      <w:marBottom w:val="0"/>
      <w:divBdr>
        <w:top w:val="none" w:sz="0" w:space="0" w:color="auto"/>
        <w:left w:val="none" w:sz="0" w:space="0" w:color="auto"/>
        <w:bottom w:val="none" w:sz="0" w:space="0" w:color="auto"/>
        <w:right w:val="none" w:sz="0" w:space="0" w:color="auto"/>
      </w:divBdr>
    </w:div>
    <w:div w:id="1214730499">
      <w:bodyDiv w:val="1"/>
      <w:marLeft w:val="0"/>
      <w:marRight w:val="0"/>
      <w:marTop w:val="0"/>
      <w:marBottom w:val="0"/>
      <w:divBdr>
        <w:top w:val="none" w:sz="0" w:space="0" w:color="auto"/>
        <w:left w:val="none" w:sz="0" w:space="0" w:color="auto"/>
        <w:bottom w:val="none" w:sz="0" w:space="0" w:color="auto"/>
        <w:right w:val="none" w:sz="0" w:space="0" w:color="auto"/>
      </w:divBdr>
    </w:div>
    <w:div w:id="1215041616">
      <w:bodyDiv w:val="1"/>
      <w:marLeft w:val="0"/>
      <w:marRight w:val="0"/>
      <w:marTop w:val="0"/>
      <w:marBottom w:val="0"/>
      <w:divBdr>
        <w:top w:val="none" w:sz="0" w:space="0" w:color="auto"/>
        <w:left w:val="none" w:sz="0" w:space="0" w:color="auto"/>
        <w:bottom w:val="none" w:sz="0" w:space="0" w:color="auto"/>
        <w:right w:val="none" w:sz="0" w:space="0" w:color="auto"/>
      </w:divBdr>
    </w:div>
    <w:div w:id="1215195084">
      <w:bodyDiv w:val="1"/>
      <w:marLeft w:val="0"/>
      <w:marRight w:val="0"/>
      <w:marTop w:val="0"/>
      <w:marBottom w:val="0"/>
      <w:divBdr>
        <w:top w:val="none" w:sz="0" w:space="0" w:color="auto"/>
        <w:left w:val="none" w:sz="0" w:space="0" w:color="auto"/>
        <w:bottom w:val="none" w:sz="0" w:space="0" w:color="auto"/>
        <w:right w:val="none" w:sz="0" w:space="0" w:color="auto"/>
      </w:divBdr>
    </w:div>
    <w:div w:id="1215239962">
      <w:bodyDiv w:val="1"/>
      <w:marLeft w:val="0"/>
      <w:marRight w:val="0"/>
      <w:marTop w:val="0"/>
      <w:marBottom w:val="0"/>
      <w:divBdr>
        <w:top w:val="none" w:sz="0" w:space="0" w:color="auto"/>
        <w:left w:val="none" w:sz="0" w:space="0" w:color="auto"/>
        <w:bottom w:val="none" w:sz="0" w:space="0" w:color="auto"/>
        <w:right w:val="none" w:sz="0" w:space="0" w:color="auto"/>
      </w:divBdr>
    </w:div>
    <w:div w:id="1216356894">
      <w:bodyDiv w:val="1"/>
      <w:marLeft w:val="0"/>
      <w:marRight w:val="0"/>
      <w:marTop w:val="0"/>
      <w:marBottom w:val="0"/>
      <w:divBdr>
        <w:top w:val="none" w:sz="0" w:space="0" w:color="auto"/>
        <w:left w:val="none" w:sz="0" w:space="0" w:color="auto"/>
        <w:bottom w:val="none" w:sz="0" w:space="0" w:color="auto"/>
        <w:right w:val="none" w:sz="0" w:space="0" w:color="auto"/>
      </w:divBdr>
    </w:div>
    <w:div w:id="1216619309">
      <w:bodyDiv w:val="1"/>
      <w:marLeft w:val="0"/>
      <w:marRight w:val="0"/>
      <w:marTop w:val="0"/>
      <w:marBottom w:val="0"/>
      <w:divBdr>
        <w:top w:val="none" w:sz="0" w:space="0" w:color="auto"/>
        <w:left w:val="none" w:sz="0" w:space="0" w:color="auto"/>
        <w:bottom w:val="none" w:sz="0" w:space="0" w:color="auto"/>
        <w:right w:val="none" w:sz="0" w:space="0" w:color="auto"/>
      </w:divBdr>
    </w:div>
    <w:div w:id="1216816053">
      <w:bodyDiv w:val="1"/>
      <w:marLeft w:val="0"/>
      <w:marRight w:val="0"/>
      <w:marTop w:val="0"/>
      <w:marBottom w:val="0"/>
      <w:divBdr>
        <w:top w:val="none" w:sz="0" w:space="0" w:color="auto"/>
        <w:left w:val="none" w:sz="0" w:space="0" w:color="auto"/>
        <w:bottom w:val="none" w:sz="0" w:space="0" w:color="auto"/>
        <w:right w:val="none" w:sz="0" w:space="0" w:color="auto"/>
      </w:divBdr>
    </w:div>
    <w:div w:id="1216939406">
      <w:bodyDiv w:val="1"/>
      <w:marLeft w:val="0"/>
      <w:marRight w:val="0"/>
      <w:marTop w:val="0"/>
      <w:marBottom w:val="0"/>
      <w:divBdr>
        <w:top w:val="none" w:sz="0" w:space="0" w:color="auto"/>
        <w:left w:val="none" w:sz="0" w:space="0" w:color="auto"/>
        <w:bottom w:val="none" w:sz="0" w:space="0" w:color="auto"/>
        <w:right w:val="none" w:sz="0" w:space="0" w:color="auto"/>
      </w:divBdr>
    </w:div>
    <w:div w:id="1217005524">
      <w:bodyDiv w:val="1"/>
      <w:marLeft w:val="0"/>
      <w:marRight w:val="0"/>
      <w:marTop w:val="0"/>
      <w:marBottom w:val="0"/>
      <w:divBdr>
        <w:top w:val="none" w:sz="0" w:space="0" w:color="auto"/>
        <w:left w:val="none" w:sz="0" w:space="0" w:color="auto"/>
        <w:bottom w:val="none" w:sz="0" w:space="0" w:color="auto"/>
        <w:right w:val="none" w:sz="0" w:space="0" w:color="auto"/>
      </w:divBdr>
    </w:div>
    <w:div w:id="1217089721">
      <w:bodyDiv w:val="1"/>
      <w:marLeft w:val="0"/>
      <w:marRight w:val="0"/>
      <w:marTop w:val="0"/>
      <w:marBottom w:val="0"/>
      <w:divBdr>
        <w:top w:val="none" w:sz="0" w:space="0" w:color="auto"/>
        <w:left w:val="none" w:sz="0" w:space="0" w:color="auto"/>
        <w:bottom w:val="none" w:sz="0" w:space="0" w:color="auto"/>
        <w:right w:val="none" w:sz="0" w:space="0" w:color="auto"/>
      </w:divBdr>
    </w:div>
    <w:div w:id="1218206387">
      <w:bodyDiv w:val="1"/>
      <w:marLeft w:val="0"/>
      <w:marRight w:val="0"/>
      <w:marTop w:val="0"/>
      <w:marBottom w:val="0"/>
      <w:divBdr>
        <w:top w:val="none" w:sz="0" w:space="0" w:color="auto"/>
        <w:left w:val="none" w:sz="0" w:space="0" w:color="auto"/>
        <w:bottom w:val="none" w:sz="0" w:space="0" w:color="auto"/>
        <w:right w:val="none" w:sz="0" w:space="0" w:color="auto"/>
      </w:divBdr>
    </w:div>
    <w:div w:id="1218470594">
      <w:bodyDiv w:val="1"/>
      <w:marLeft w:val="0"/>
      <w:marRight w:val="0"/>
      <w:marTop w:val="0"/>
      <w:marBottom w:val="0"/>
      <w:divBdr>
        <w:top w:val="none" w:sz="0" w:space="0" w:color="auto"/>
        <w:left w:val="none" w:sz="0" w:space="0" w:color="auto"/>
        <w:bottom w:val="none" w:sz="0" w:space="0" w:color="auto"/>
        <w:right w:val="none" w:sz="0" w:space="0" w:color="auto"/>
      </w:divBdr>
    </w:div>
    <w:div w:id="1218780777">
      <w:bodyDiv w:val="1"/>
      <w:marLeft w:val="0"/>
      <w:marRight w:val="0"/>
      <w:marTop w:val="0"/>
      <w:marBottom w:val="0"/>
      <w:divBdr>
        <w:top w:val="none" w:sz="0" w:space="0" w:color="auto"/>
        <w:left w:val="none" w:sz="0" w:space="0" w:color="auto"/>
        <w:bottom w:val="none" w:sz="0" w:space="0" w:color="auto"/>
        <w:right w:val="none" w:sz="0" w:space="0" w:color="auto"/>
      </w:divBdr>
    </w:div>
    <w:div w:id="1218855485">
      <w:bodyDiv w:val="1"/>
      <w:marLeft w:val="0"/>
      <w:marRight w:val="0"/>
      <w:marTop w:val="0"/>
      <w:marBottom w:val="0"/>
      <w:divBdr>
        <w:top w:val="none" w:sz="0" w:space="0" w:color="auto"/>
        <w:left w:val="none" w:sz="0" w:space="0" w:color="auto"/>
        <w:bottom w:val="none" w:sz="0" w:space="0" w:color="auto"/>
        <w:right w:val="none" w:sz="0" w:space="0" w:color="auto"/>
      </w:divBdr>
    </w:div>
    <w:div w:id="1219239809">
      <w:bodyDiv w:val="1"/>
      <w:marLeft w:val="0"/>
      <w:marRight w:val="0"/>
      <w:marTop w:val="0"/>
      <w:marBottom w:val="0"/>
      <w:divBdr>
        <w:top w:val="none" w:sz="0" w:space="0" w:color="auto"/>
        <w:left w:val="none" w:sz="0" w:space="0" w:color="auto"/>
        <w:bottom w:val="none" w:sz="0" w:space="0" w:color="auto"/>
        <w:right w:val="none" w:sz="0" w:space="0" w:color="auto"/>
      </w:divBdr>
    </w:div>
    <w:div w:id="1219586960">
      <w:bodyDiv w:val="1"/>
      <w:marLeft w:val="0"/>
      <w:marRight w:val="0"/>
      <w:marTop w:val="0"/>
      <w:marBottom w:val="0"/>
      <w:divBdr>
        <w:top w:val="none" w:sz="0" w:space="0" w:color="auto"/>
        <w:left w:val="none" w:sz="0" w:space="0" w:color="auto"/>
        <w:bottom w:val="none" w:sz="0" w:space="0" w:color="auto"/>
        <w:right w:val="none" w:sz="0" w:space="0" w:color="auto"/>
      </w:divBdr>
    </w:div>
    <w:div w:id="1219707274">
      <w:bodyDiv w:val="1"/>
      <w:marLeft w:val="0"/>
      <w:marRight w:val="0"/>
      <w:marTop w:val="0"/>
      <w:marBottom w:val="0"/>
      <w:divBdr>
        <w:top w:val="none" w:sz="0" w:space="0" w:color="auto"/>
        <w:left w:val="none" w:sz="0" w:space="0" w:color="auto"/>
        <w:bottom w:val="none" w:sz="0" w:space="0" w:color="auto"/>
        <w:right w:val="none" w:sz="0" w:space="0" w:color="auto"/>
      </w:divBdr>
    </w:div>
    <w:div w:id="1220439019">
      <w:bodyDiv w:val="1"/>
      <w:marLeft w:val="0"/>
      <w:marRight w:val="0"/>
      <w:marTop w:val="0"/>
      <w:marBottom w:val="0"/>
      <w:divBdr>
        <w:top w:val="none" w:sz="0" w:space="0" w:color="auto"/>
        <w:left w:val="none" w:sz="0" w:space="0" w:color="auto"/>
        <w:bottom w:val="none" w:sz="0" w:space="0" w:color="auto"/>
        <w:right w:val="none" w:sz="0" w:space="0" w:color="auto"/>
      </w:divBdr>
    </w:div>
    <w:div w:id="1220483429">
      <w:bodyDiv w:val="1"/>
      <w:marLeft w:val="0"/>
      <w:marRight w:val="0"/>
      <w:marTop w:val="0"/>
      <w:marBottom w:val="0"/>
      <w:divBdr>
        <w:top w:val="none" w:sz="0" w:space="0" w:color="auto"/>
        <w:left w:val="none" w:sz="0" w:space="0" w:color="auto"/>
        <w:bottom w:val="none" w:sz="0" w:space="0" w:color="auto"/>
        <w:right w:val="none" w:sz="0" w:space="0" w:color="auto"/>
      </w:divBdr>
    </w:div>
    <w:div w:id="1220508139">
      <w:bodyDiv w:val="1"/>
      <w:marLeft w:val="0"/>
      <w:marRight w:val="0"/>
      <w:marTop w:val="0"/>
      <w:marBottom w:val="0"/>
      <w:divBdr>
        <w:top w:val="none" w:sz="0" w:space="0" w:color="auto"/>
        <w:left w:val="none" w:sz="0" w:space="0" w:color="auto"/>
        <w:bottom w:val="none" w:sz="0" w:space="0" w:color="auto"/>
        <w:right w:val="none" w:sz="0" w:space="0" w:color="auto"/>
      </w:divBdr>
    </w:div>
    <w:div w:id="1220508630">
      <w:bodyDiv w:val="1"/>
      <w:marLeft w:val="0"/>
      <w:marRight w:val="0"/>
      <w:marTop w:val="0"/>
      <w:marBottom w:val="0"/>
      <w:divBdr>
        <w:top w:val="none" w:sz="0" w:space="0" w:color="auto"/>
        <w:left w:val="none" w:sz="0" w:space="0" w:color="auto"/>
        <w:bottom w:val="none" w:sz="0" w:space="0" w:color="auto"/>
        <w:right w:val="none" w:sz="0" w:space="0" w:color="auto"/>
      </w:divBdr>
    </w:div>
    <w:div w:id="1220552228">
      <w:bodyDiv w:val="1"/>
      <w:marLeft w:val="0"/>
      <w:marRight w:val="0"/>
      <w:marTop w:val="0"/>
      <w:marBottom w:val="0"/>
      <w:divBdr>
        <w:top w:val="none" w:sz="0" w:space="0" w:color="auto"/>
        <w:left w:val="none" w:sz="0" w:space="0" w:color="auto"/>
        <w:bottom w:val="none" w:sz="0" w:space="0" w:color="auto"/>
        <w:right w:val="none" w:sz="0" w:space="0" w:color="auto"/>
      </w:divBdr>
    </w:div>
    <w:div w:id="1221088693">
      <w:bodyDiv w:val="1"/>
      <w:marLeft w:val="0"/>
      <w:marRight w:val="0"/>
      <w:marTop w:val="0"/>
      <w:marBottom w:val="0"/>
      <w:divBdr>
        <w:top w:val="none" w:sz="0" w:space="0" w:color="auto"/>
        <w:left w:val="none" w:sz="0" w:space="0" w:color="auto"/>
        <w:bottom w:val="none" w:sz="0" w:space="0" w:color="auto"/>
        <w:right w:val="none" w:sz="0" w:space="0" w:color="auto"/>
      </w:divBdr>
    </w:div>
    <w:div w:id="1221094887">
      <w:bodyDiv w:val="1"/>
      <w:marLeft w:val="0"/>
      <w:marRight w:val="0"/>
      <w:marTop w:val="0"/>
      <w:marBottom w:val="0"/>
      <w:divBdr>
        <w:top w:val="none" w:sz="0" w:space="0" w:color="auto"/>
        <w:left w:val="none" w:sz="0" w:space="0" w:color="auto"/>
        <w:bottom w:val="none" w:sz="0" w:space="0" w:color="auto"/>
        <w:right w:val="none" w:sz="0" w:space="0" w:color="auto"/>
      </w:divBdr>
    </w:div>
    <w:div w:id="1221096572">
      <w:bodyDiv w:val="1"/>
      <w:marLeft w:val="0"/>
      <w:marRight w:val="0"/>
      <w:marTop w:val="0"/>
      <w:marBottom w:val="0"/>
      <w:divBdr>
        <w:top w:val="none" w:sz="0" w:space="0" w:color="auto"/>
        <w:left w:val="none" w:sz="0" w:space="0" w:color="auto"/>
        <w:bottom w:val="none" w:sz="0" w:space="0" w:color="auto"/>
        <w:right w:val="none" w:sz="0" w:space="0" w:color="auto"/>
      </w:divBdr>
    </w:div>
    <w:div w:id="1221938784">
      <w:bodyDiv w:val="1"/>
      <w:marLeft w:val="0"/>
      <w:marRight w:val="0"/>
      <w:marTop w:val="0"/>
      <w:marBottom w:val="0"/>
      <w:divBdr>
        <w:top w:val="none" w:sz="0" w:space="0" w:color="auto"/>
        <w:left w:val="none" w:sz="0" w:space="0" w:color="auto"/>
        <w:bottom w:val="none" w:sz="0" w:space="0" w:color="auto"/>
        <w:right w:val="none" w:sz="0" w:space="0" w:color="auto"/>
      </w:divBdr>
    </w:div>
    <w:div w:id="1222206726">
      <w:bodyDiv w:val="1"/>
      <w:marLeft w:val="0"/>
      <w:marRight w:val="0"/>
      <w:marTop w:val="0"/>
      <w:marBottom w:val="0"/>
      <w:divBdr>
        <w:top w:val="none" w:sz="0" w:space="0" w:color="auto"/>
        <w:left w:val="none" w:sz="0" w:space="0" w:color="auto"/>
        <w:bottom w:val="none" w:sz="0" w:space="0" w:color="auto"/>
        <w:right w:val="none" w:sz="0" w:space="0" w:color="auto"/>
      </w:divBdr>
    </w:div>
    <w:div w:id="1222253825">
      <w:bodyDiv w:val="1"/>
      <w:marLeft w:val="0"/>
      <w:marRight w:val="0"/>
      <w:marTop w:val="0"/>
      <w:marBottom w:val="0"/>
      <w:divBdr>
        <w:top w:val="none" w:sz="0" w:space="0" w:color="auto"/>
        <w:left w:val="none" w:sz="0" w:space="0" w:color="auto"/>
        <w:bottom w:val="none" w:sz="0" w:space="0" w:color="auto"/>
        <w:right w:val="none" w:sz="0" w:space="0" w:color="auto"/>
      </w:divBdr>
    </w:div>
    <w:div w:id="1222326785">
      <w:bodyDiv w:val="1"/>
      <w:marLeft w:val="0"/>
      <w:marRight w:val="0"/>
      <w:marTop w:val="0"/>
      <w:marBottom w:val="0"/>
      <w:divBdr>
        <w:top w:val="none" w:sz="0" w:space="0" w:color="auto"/>
        <w:left w:val="none" w:sz="0" w:space="0" w:color="auto"/>
        <w:bottom w:val="none" w:sz="0" w:space="0" w:color="auto"/>
        <w:right w:val="none" w:sz="0" w:space="0" w:color="auto"/>
      </w:divBdr>
    </w:div>
    <w:div w:id="1222330057">
      <w:bodyDiv w:val="1"/>
      <w:marLeft w:val="0"/>
      <w:marRight w:val="0"/>
      <w:marTop w:val="0"/>
      <w:marBottom w:val="0"/>
      <w:divBdr>
        <w:top w:val="none" w:sz="0" w:space="0" w:color="auto"/>
        <w:left w:val="none" w:sz="0" w:space="0" w:color="auto"/>
        <w:bottom w:val="none" w:sz="0" w:space="0" w:color="auto"/>
        <w:right w:val="none" w:sz="0" w:space="0" w:color="auto"/>
      </w:divBdr>
    </w:div>
    <w:div w:id="1222521675">
      <w:bodyDiv w:val="1"/>
      <w:marLeft w:val="0"/>
      <w:marRight w:val="0"/>
      <w:marTop w:val="0"/>
      <w:marBottom w:val="0"/>
      <w:divBdr>
        <w:top w:val="none" w:sz="0" w:space="0" w:color="auto"/>
        <w:left w:val="none" w:sz="0" w:space="0" w:color="auto"/>
        <w:bottom w:val="none" w:sz="0" w:space="0" w:color="auto"/>
        <w:right w:val="none" w:sz="0" w:space="0" w:color="auto"/>
      </w:divBdr>
    </w:div>
    <w:div w:id="1222863757">
      <w:bodyDiv w:val="1"/>
      <w:marLeft w:val="0"/>
      <w:marRight w:val="0"/>
      <w:marTop w:val="0"/>
      <w:marBottom w:val="0"/>
      <w:divBdr>
        <w:top w:val="none" w:sz="0" w:space="0" w:color="auto"/>
        <w:left w:val="none" w:sz="0" w:space="0" w:color="auto"/>
        <w:bottom w:val="none" w:sz="0" w:space="0" w:color="auto"/>
        <w:right w:val="none" w:sz="0" w:space="0" w:color="auto"/>
      </w:divBdr>
    </w:div>
    <w:div w:id="1223055272">
      <w:bodyDiv w:val="1"/>
      <w:marLeft w:val="0"/>
      <w:marRight w:val="0"/>
      <w:marTop w:val="0"/>
      <w:marBottom w:val="0"/>
      <w:divBdr>
        <w:top w:val="none" w:sz="0" w:space="0" w:color="auto"/>
        <w:left w:val="none" w:sz="0" w:space="0" w:color="auto"/>
        <w:bottom w:val="none" w:sz="0" w:space="0" w:color="auto"/>
        <w:right w:val="none" w:sz="0" w:space="0" w:color="auto"/>
      </w:divBdr>
    </w:div>
    <w:div w:id="1223785760">
      <w:bodyDiv w:val="1"/>
      <w:marLeft w:val="0"/>
      <w:marRight w:val="0"/>
      <w:marTop w:val="0"/>
      <w:marBottom w:val="0"/>
      <w:divBdr>
        <w:top w:val="none" w:sz="0" w:space="0" w:color="auto"/>
        <w:left w:val="none" w:sz="0" w:space="0" w:color="auto"/>
        <w:bottom w:val="none" w:sz="0" w:space="0" w:color="auto"/>
        <w:right w:val="none" w:sz="0" w:space="0" w:color="auto"/>
      </w:divBdr>
    </w:div>
    <w:div w:id="1224103326">
      <w:bodyDiv w:val="1"/>
      <w:marLeft w:val="0"/>
      <w:marRight w:val="0"/>
      <w:marTop w:val="0"/>
      <w:marBottom w:val="0"/>
      <w:divBdr>
        <w:top w:val="none" w:sz="0" w:space="0" w:color="auto"/>
        <w:left w:val="none" w:sz="0" w:space="0" w:color="auto"/>
        <w:bottom w:val="none" w:sz="0" w:space="0" w:color="auto"/>
        <w:right w:val="none" w:sz="0" w:space="0" w:color="auto"/>
      </w:divBdr>
    </w:div>
    <w:div w:id="1224372922">
      <w:bodyDiv w:val="1"/>
      <w:marLeft w:val="0"/>
      <w:marRight w:val="0"/>
      <w:marTop w:val="0"/>
      <w:marBottom w:val="0"/>
      <w:divBdr>
        <w:top w:val="none" w:sz="0" w:space="0" w:color="auto"/>
        <w:left w:val="none" w:sz="0" w:space="0" w:color="auto"/>
        <w:bottom w:val="none" w:sz="0" w:space="0" w:color="auto"/>
        <w:right w:val="none" w:sz="0" w:space="0" w:color="auto"/>
      </w:divBdr>
    </w:div>
    <w:div w:id="1224561378">
      <w:bodyDiv w:val="1"/>
      <w:marLeft w:val="0"/>
      <w:marRight w:val="0"/>
      <w:marTop w:val="0"/>
      <w:marBottom w:val="0"/>
      <w:divBdr>
        <w:top w:val="none" w:sz="0" w:space="0" w:color="auto"/>
        <w:left w:val="none" w:sz="0" w:space="0" w:color="auto"/>
        <w:bottom w:val="none" w:sz="0" w:space="0" w:color="auto"/>
        <w:right w:val="none" w:sz="0" w:space="0" w:color="auto"/>
      </w:divBdr>
    </w:div>
    <w:div w:id="1224636636">
      <w:bodyDiv w:val="1"/>
      <w:marLeft w:val="0"/>
      <w:marRight w:val="0"/>
      <w:marTop w:val="0"/>
      <w:marBottom w:val="0"/>
      <w:divBdr>
        <w:top w:val="none" w:sz="0" w:space="0" w:color="auto"/>
        <w:left w:val="none" w:sz="0" w:space="0" w:color="auto"/>
        <w:bottom w:val="none" w:sz="0" w:space="0" w:color="auto"/>
        <w:right w:val="none" w:sz="0" w:space="0" w:color="auto"/>
      </w:divBdr>
    </w:div>
    <w:div w:id="1224675601">
      <w:bodyDiv w:val="1"/>
      <w:marLeft w:val="0"/>
      <w:marRight w:val="0"/>
      <w:marTop w:val="0"/>
      <w:marBottom w:val="0"/>
      <w:divBdr>
        <w:top w:val="none" w:sz="0" w:space="0" w:color="auto"/>
        <w:left w:val="none" w:sz="0" w:space="0" w:color="auto"/>
        <w:bottom w:val="none" w:sz="0" w:space="0" w:color="auto"/>
        <w:right w:val="none" w:sz="0" w:space="0" w:color="auto"/>
      </w:divBdr>
    </w:div>
    <w:div w:id="1224946010">
      <w:bodyDiv w:val="1"/>
      <w:marLeft w:val="0"/>
      <w:marRight w:val="0"/>
      <w:marTop w:val="0"/>
      <w:marBottom w:val="0"/>
      <w:divBdr>
        <w:top w:val="none" w:sz="0" w:space="0" w:color="auto"/>
        <w:left w:val="none" w:sz="0" w:space="0" w:color="auto"/>
        <w:bottom w:val="none" w:sz="0" w:space="0" w:color="auto"/>
        <w:right w:val="none" w:sz="0" w:space="0" w:color="auto"/>
      </w:divBdr>
    </w:div>
    <w:div w:id="1225023956">
      <w:bodyDiv w:val="1"/>
      <w:marLeft w:val="0"/>
      <w:marRight w:val="0"/>
      <w:marTop w:val="0"/>
      <w:marBottom w:val="0"/>
      <w:divBdr>
        <w:top w:val="none" w:sz="0" w:space="0" w:color="auto"/>
        <w:left w:val="none" w:sz="0" w:space="0" w:color="auto"/>
        <w:bottom w:val="none" w:sz="0" w:space="0" w:color="auto"/>
        <w:right w:val="none" w:sz="0" w:space="0" w:color="auto"/>
      </w:divBdr>
    </w:div>
    <w:div w:id="1225458005">
      <w:bodyDiv w:val="1"/>
      <w:marLeft w:val="0"/>
      <w:marRight w:val="0"/>
      <w:marTop w:val="0"/>
      <w:marBottom w:val="0"/>
      <w:divBdr>
        <w:top w:val="none" w:sz="0" w:space="0" w:color="auto"/>
        <w:left w:val="none" w:sz="0" w:space="0" w:color="auto"/>
        <w:bottom w:val="none" w:sz="0" w:space="0" w:color="auto"/>
        <w:right w:val="none" w:sz="0" w:space="0" w:color="auto"/>
      </w:divBdr>
    </w:div>
    <w:div w:id="1225484738">
      <w:bodyDiv w:val="1"/>
      <w:marLeft w:val="0"/>
      <w:marRight w:val="0"/>
      <w:marTop w:val="0"/>
      <w:marBottom w:val="0"/>
      <w:divBdr>
        <w:top w:val="none" w:sz="0" w:space="0" w:color="auto"/>
        <w:left w:val="none" w:sz="0" w:space="0" w:color="auto"/>
        <w:bottom w:val="none" w:sz="0" w:space="0" w:color="auto"/>
        <w:right w:val="none" w:sz="0" w:space="0" w:color="auto"/>
      </w:divBdr>
    </w:div>
    <w:div w:id="1225531688">
      <w:bodyDiv w:val="1"/>
      <w:marLeft w:val="0"/>
      <w:marRight w:val="0"/>
      <w:marTop w:val="0"/>
      <w:marBottom w:val="0"/>
      <w:divBdr>
        <w:top w:val="none" w:sz="0" w:space="0" w:color="auto"/>
        <w:left w:val="none" w:sz="0" w:space="0" w:color="auto"/>
        <w:bottom w:val="none" w:sz="0" w:space="0" w:color="auto"/>
        <w:right w:val="none" w:sz="0" w:space="0" w:color="auto"/>
      </w:divBdr>
    </w:div>
    <w:div w:id="1225722567">
      <w:bodyDiv w:val="1"/>
      <w:marLeft w:val="0"/>
      <w:marRight w:val="0"/>
      <w:marTop w:val="0"/>
      <w:marBottom w:val="0"/>
      <w:divBdr>
        <w:top w:val="none" w:sz="0" w:space="0" w:color="auto"/>
        <w:left w:val="none" w:sz="0" w:space="0" w:color="auto"/>
        <w:bottom w:val="none" w:sz="0" w:space="0" w:color="auto"/>
        <w:right w:val="none" w:sz="0" w:space="0" w:color="auto"/>
      </w:divBdr>
    </w:div>
    <w:div w:id="1225723005">
      <w:bodyDiv w:val="1"/>
      <w:marLeft w:val="0"/>
      <w:marRight w:val="0"/>
      <w:marTop w:val="0"/>
      <w:marBottom w:val="0"/>
      <w:divBdr>
        <w:top w:val="none" w:sz="0" w:space="0" w:color="auto"/>
        <w:left w:val="none" w:sz="0" w:space="0" w:color="auto"/>
        <w:bottom w:val="none" w:sz="0" w:space="0" w:color="auto"/>
        <w:right w:val="none" w:sz="0" w:space="0" w:color="auto"/>
      </w:divBdr>
    </w:div>
    <w:div w:id="1226375627">
      <w:bodyDiv w:val="1"/>
      <w:marLeft w:val="0"/>
      <w:marRight w:val="0"/>
      <w:marTop w:val="0"/>
      <w:marBottom w:val="0"/>
      <w:divBdr>
        <w:top w:val="none" w:sz="0" w:space="0" w:color="auto"/>
        <w:left w:val="none" w:sz="0" w:space="0" w:color="auto"/>
        <w:bottom w:val="none" w:sz="0" w:space="0" w:color="auto"/>
        <w:right w:val="none" w:sz="0" w:space="0" w:color="auto"/>
      </w:divBdr>
    </w:div>
    <w:div w:id="1226719906">
      <w:bodyDiv w:val="1"/>
      <w:marLeft w:val="0"/>
      <w:marRight w:val="0"/>
      <w:marTop w:val="0"/>
      <w:marBottom w:val="0"/>
      <w:divBdr>
        <w:top w:val="none" w:sz="0" w:space="0" w:color="auto"/>
        <w:left w:val="none" w:sz="0" w:space="0" w:color="auto"/>
        <w:bottom w:val="none" w:sz="0" w:space="0" w:color="auto"/>
        <w:right w:val="none" w:sz="0" w:space="0" w:color="auto"/>
      </w:divBdr>
    </w:div>
    <w:div w:id="1226911808">
      <w:bodyDiv w:val="1"/>
      <w:marLeft w:val="0"/>
      <w:marRight w:val="0"/>
      <w:marTop w:val="0"/>
      <w:marBottom w:val="0"/>
      <w:divBdr>
        <w:top w:val="none" w:sz="0" w:space="0" w:color="auto"/>
        <w:left w:val="none" w:sz="0" w:space="0" w:color="auto"/>
        <w:bottom w:val="none" w:sz="0" w:space="0" w:color="auto"/>
        <w:right w:val="none" w:sz="0" w:space="0" w:color="auto"/>
      </w:divBdr>
    </w:div>
    <w:div w:id="1226988312">
      <w:bodyDiv w:val="1"/>
      <w:marLeft w:val="0"/>
      <w:marRight w:val="0"/>
      <w:marTop w:val="0"/>
      <w:marBottom w:val="0"/>
      <w:divBdr>
        <w:top w:val="none" w:sz="0" w:space="0" w:color="auto"/>
        <w:left w:val="none" w:sz="0" w:space="0" w:color="auto"/>
        <w:bottom w:val="none" w:sz="0" w:space="0" w:color="auto"/>
        <w:right w:val="none" w:sz="0" w:space="0" w:color="auto"/>
      </w:divBdr>
    </w:div>
    <w:div w:id="1227759335">
      <w:bodyDiv w:val="1"/>
      <w:marLeft w:val="0"/>
      <w:marRight w:val="0"/>
      <w:marTop w:val="0"/>
      <w:marBottom w:val="0"/>
      <w:divBdr>
        <w:top w:val="none" w:sz="0" w:space="0" w:color="auto"/>
        <w:left w:val="none" w:sz="0" w:space="0" w:color="auto"/>
        <w:bottom w:val="none" w:sz="0" w:space="0" w:color="auto"/>
        <w:right w:val="none" w:sz="0" w:space="0" w:color="auto"/>
      </w:divBdr>
    </w:div>
    <w:div w:id="1227761850">
      <w:bodyDiv w:val="1"/>
      <w:marLeft w:val="0"/>
      <w:marRight w:val="0"/>
      <w:marTop w:val="0"/>
      <w:marBottom w:val="0"/>
      <w:divBdr>
        <w:top w:val="none" w:sz="0" w:space="0" w:color="auto"/>
        <w:left w:val="none" w:sz="0" w:space="0" w:color="auto"/>
        <w:bottom w:val="none" w:sz="0" w:space="0" w:color="auto"/>
        <w:right w:val="none" w:sz="0" w:space="0" w:color="auto"/>
      </w:divBdr>
    </w:div>
    <w:div w:id="1228220950">
      <w:bodyDiv w:val="1"/>
      <w:marLeft w:val="0"/>
      <w:marRight w:val="0"/>
      <w:marTop w:val="0"/>
      <w:marBottom w:val="0"/>
      <w:divBdr>
        <w:top w:val="none" w:sz="0" w:space="0" w:color="auto"/>
        <w:left w:val="none" w:sz="0" w:space="0" w:color="auto"/>
        <w:bottom w:val="none" w:sz="0" w:space="0" w:color="auto"/>
        <w:right w:val="none" w:sz="0" w:space="0" w:color="auto"/>
      </w:divBdr>
    </w:div>
    <w:div w:id="1228222303">
      <w:bodyDiv w:val="1"/>
      <w:marLeft w:val="0"/>
      <w:marRight w:val="0"/>
      <w:marTop w:val="0"/>
      <w:marBottom w:val="0"/>
      <w:divBdr>
        <w:top w:val="none" w:sz="0" w:space="0" w:color="auto"/>
        <w:left w:val="none" w:sz="0" w:space="0" w:color="auto"/>
        <w:bottom w:val="none" w:sz="0" w:space="0" w:color="auto"/>
        <w:right w:val="none" w:sz="0" w:space="0" w:color="auto"/>
      </w:divBdr>
    </w:div>
    <w:div w:id="1228607597">
      <w:bodyDiv w:val="1"/>
      <w:marLeft w:val="0"/>
      <w:marRight w:val="0"/>
      <w:marTop w:val="0"/>
      <w:marBottom w:val="0"/>
      <w:divBdr>
        <w:top w:val="none" w:sz="0" w:space="0" w:color="auto"/>
        <w:left w:val="none" w:sz="0" w:space="0" w:color="auto"/>
        <w:bottom w:val="none" w:sz="0" w:space="0" w:color="auto"/>
        <w:right w:val="none" w:sz="0" w:space="0" w:color="auto"/>
      </w:divBdr>
    </w:div>
    <w:div w:id="1228682637">
      <w:bodyDiv w:val="1"/>
      <w:marLeft w:val="0"/>
      <w:marRight w:val="0"/>
      <w:marTop w:val="0"/>
      <w:marBottom w:val="0"/>
      <w:divBdr>
        <w:top w:val="none" w:sz="0" w:space="0" w:color="auto"/>
        <w:left w:val="none" w:sz="0" w:space="0" w:color="auto"/>
        <w:bottom w:val="none" w:sz="0" w:space="0" w:color="auto"/>
        <w:right w:val="none" w:sz="0" w:space="0" w:color="auto"/>
      </w:divBdr>
    </w:div>
    <w:div w:id="1228760894">
      <w:bodyDiv w:val="1"/>
      <w:marLeft w:val="0"/>
      <w:marRight w:val="0"/>
      <w:marTop w:val="0"/>
      <w:marBottom w:val="0"/>
      <w:divBdr>
        <w:top w:val="none" w:sz="0" w:space="0" w:color="auto"/>
        <w:left w:val="none" w:sz="0" w:space="0" w:color="auto"/>
        <w:bottom w:val="none" w:sz="0" w:space="0" w:color="auto"/>
        <w:right w:val="none" w:sz="0" w:space="0" w:color="auto"/>
      </w:divBdr>
    </w:div>
    <w:div w:id="1228803492">
      <w:bodyDiv w:val="1"/>
      <w:marLeft w:val="0"/>
      <w:marRight w:val="0"/>
      <w:marTop w:val="0"/>
      <w:marBottom w:val="0"/>
      <w:divBdr>
        <w:top w:val="none" w:sz="0" w:space="0" w:color="auto"/>
        <w:left w:val="none" w:sz="0" w:space="0" w:color="auto"/>
        <w:bottom w:val="none" w:sz="0" w:space="0" w:color="auto"/>
        <w:right w:val="none" w:sz="0" w:space="0" w:color="auto"/>
      </w:divBdr>
    </w:div>
    <w:div w:id="1228999191">
      <w:bodyDiv w:val="1"/>
      <w:marLeft w:val="0"/>
      <w:marRight w:val="0"/>
      <w:marTop w:val="0"/>
      <w:marBottom w:val="0"/>
      <w:divBdr>
        <w:top w:val="none" w:sz="0" w:space="0" w:color="auto"/>
        <w:left w:val="none" w:sz="0" w:space="0" w:color="auto"/>
        <w:bottom w:val="none" w:sz="0" w:space="0" w:color="auto"/>
        <w:right w:val="none" w:sz="0" w:space="0" w:color="auto"/>
      </w:divBdr>
    </w:div>
    <w:div w:id="1229416701">
      <w:bodyDiv w:val="1"/>
      <w:marLeft w:val="0"/>
      <w:marRight w:val="0"/>
      <w:marTop w:val="0"/>
      <w:marBottom w:val="0"/>
      <w:divBdr>
        <w:top w:val="none" w:sz="0" w:space="0" w:color="auto"/>
        <w:left w:val="none" w:sz="0" w:space="0" w:color="auto"/>
        <w:bottom w:val="none" w:sz="0" w:space="0" w:color="auto"/>
        <w:right w:val="none" w:sz="0" w:space="0" w:color="auto"/>
      </w:divBdr>
    </w:div>
    <w:div w:id="1229530892">
      <w:bodyDiv w:val="1"/>
      <w:marLeft w:val="0"/>
      <w:marRight w:val="0"/>
      <w:marTop w:val="0"/>
      <w:marBottom w:val="0"/>
      <w:divBdr>
        <w:top w:val="none" w:sz="0" w:space="0" w:color="auto"/>
        <w:left w:val="none" w:sz="0" w:space="0" w:color="auto"/>
        <w:bottom w:val="none" w:sz="0" w:space="0" w:color="auto"/>
        <w:right w:val="none" w:sz="0" w:space="0" w:color="auto"/>
      </w:divBdr>
    </w:div>
    <w:div w:id="1230388755">
      <w:bodyDiv w:val="1"/>
      <w:marLeft w:val="0"/>
      <w:marRight w:val="0"/>
      <w:marTop w:val="0"/>
      <w:marBottom w:val="0"/>
      <w:divBdr>
        <w:top w:val="none" w:sz="0" w:space="0" w:color="auto"/>
        <w:left w:val="none" w:sz="0" w:space="0" w:color="auto"/>
        <w:bottom w:val="none" w:sz="0" w:space="0" w:color="auto"/>
        <w:right w:val="none" w:sz="0" w:space="0" w:color="auto"/>
      </w:divBdr>
    </w:div>
    <w:div w:id="1230767454">
      <w:bodyDiv w:val="1"/>
      <w:marLeft w:val="0"/>
      <w:marRight w:val="0"/>
      <w:marTop w:val="0"/>
      <w:marBottom w:val="0"/>
      <w:divBdr>
        <w:top w:val="none" w:sz="0" w:space="0" w:color="auto"/>
        <w:left w:val="none" w:sz="0" w:space="0" w:color="auto"/>
        <w:bottom w:val="none" w:sz="0" w:space="0" w:color="auto"/>
        <w:right w:val="none" w:sz="0" w:space="0" w:color="auto"/>
      </w:divBdr>
    </w:div>
    <w:div w:id="1230841967">
      <w:bodyDiv w:val="1"/>
      <w:marLeft w:val="0"/>
      <w:marRight w:val="0"/>
      <w:marTop w:val="0"/>
      <w:marBottom w:val="0"/>
      <w:divBdr>
        <w:top w:val="none" w:sz="0" w:space="0" w:color="auto"/>
        <w:left w:val="none" w:sz="0" w:space="0" w:color="auto"/>
        <w:bottom w:val="none" w:sz="0" w:space="0" w:color="auto"/>
        <w:right w:val="none" w:sz="0" w:space="0" w:color="auto"/>
      </w:divBdr>
    </w:div>
    <w:div w:id="1230966046">
      <w:bodyDiv w:val="1"/>
      <w:marLeft w:val="0"/>
      <w:marRight w:val="0"/>
      <w:marTop w:val="0"/>
      <w:marBottom w:val="0"/>
      <w:divBdr>
        <w:top w:val="none" w:sz="0" w:space="0" w:color="auto"/>
        <w:left w:val="none" w:sz="0" w:space="0" w:color="auto"/>
        <w:bottom w:val="none" w:sz="0" w:space="0" w:color="auto"/>
        <w:right w:val="none" w:sz="0" w:space="0" w:color="auto"/>
      </w:divBdr>
    </w:div>
    <w:div w:id="1231304748">
      <w:bodyDiv w:val="1"/>
      <w:marLeft w:val="0"/>
      <w:marRight w:val="0"/>
      <w:marTop w:val="0"/>
      <w:marBottom w:val="0"/>
      <w:divBdr>
        <w:top w:val="none" w:sz="0" w:space="0" w:color="auto"/>
        <w:left w:val="none" w:sz="0" w:space="0" w:color="auto"/>
        <w:bottom w:val="none" w:sz="0" w:space="0" w:color="auto"/>
        <w:right w:val="none" w:sz="0" w:space="0" w:color="auto"/>
      </w:divBdr>
    </w:div>
    <w:div w:id="1231307087">
      <w:bodyDiv w:val="1"/>
      <w:marLeft w:val="0"/>
      <w:marRight w:val="0"/>
      <w:marTop w:val="0"/>
      <w:marBottom w:val="0"/>
      <w:divBdr>
        <w:top w:val="none" w:sz="0" w:space="0" w:color="auto"/>
        <w:left w:val="none" w:sz="0" w:space="0" w:color="auto"/>
        <w:bottom w:val="none" w:sz="0" w:space="0" w:color="auto"/>
        <w:right w:val="none" w:sz="0" w:space="0" w:color="auto"/>
      </w:divBdr>
    </w:div>
    <w:div w:id="1231380313">
      <w:bodyDiv w:val="1"/>
      <w:marLeft w:val="0"/>
      <w:marRight w:val="0"/>
      <w:marTop w:val="0"/>
      <w:marBottom w:val="0"/>
      <w:divBdr>
        <w:top w:val="none" w:sz="0" w:space="0" w:color="auto"/>
        <w:left w:val="none" w:sz="0" w:space="0" w:color="auto"/>
        <w:bottom w:val="none" w:sz="0" w:space="0" w:color="auto"/>
        <w:right w:val="none" w:sz="0" w:space="0" w:color="auto"/>
      </w:divBdr>
    </w:div>
    <w:div w:id="1231769860">
      <w:bodyDiv w:val="1"/>
      <w:marLeft w:val="0"/>
      <w:marRight w:val="0"/>
      <w:marTop w:val="0"/>
      <w:marBottom w:val="0"/>
      <w:divBdr>
        <w:top w:val="none" w:sz="0" w:space="0" w:color="auto"/>
        <w:left w:val="none" w:sz="0" w:space="0" w:color="auto"/>
        <w:bottom w:val="none" w:sz="0" w:space="0" w:color="auto"/>
        <w:right w:val="none" w:sz="0" w:space="0" w:color="auto"/>
      </w:divBdr>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
    <w:div w:id="1231961014">
      <w:bodyDiv w:val="1"/>
      <w:marLeft w:val="0"/>
      <w:marRight w:val="0"/>
      <w:marTop w:val="0"/>
      <w:marBottom w:val="0"/>
      <w:divBdr>
        <w:top w:val="none" w:sz="0" w:space="0" w:color="auto"/>
        <w:left w:val="none" w:sz="0" w:space="0" w:color="auto"/>
        <w:bottom w:val="none" w:sz="0" w:space="0" w:color="auto"/>
        <w:right w:val="none" w:sz="0" w:space="0" w:color="auto"/>
      </w:divBdr>
    </w:div>
    <w:div w:id="1231967929">
      <w:bodyDiv w:val="1"/>
      <w:marLeft w:val="0"/>
      <w:marRight w:val="0"/>
      <w:marTop w:val="0"/>
      <w:marBottom w:val="0"/>
      <w:divBdr>
        <w:top w:val="none" w:sz="0" w:space="0" w:color="auto"/>
        <w:left w:val="none" w:sz="0" w:space="0" w:color="auto"/>
        <w:bottom w:val="none" w:sz="0" w:space="0" w:color="auto"/>
        <w:right w:val="none" w:sz="0" w:space="0" w:color="auto"/>
      </w:divBdr>
    </w:div>
    <w:div w:id="1232274126">
      <w:bodyDiv w:val="1"/>
      <w:marLeft w:val="0"/>
      <w:marRight w:val="0"/>
      <w:marTop w:val="0"/>
      <w:marBottom w:val="0"/>
      <w:divBdr>
        <w:top w:val="none" w:sz="0" w:space="0" w:color="auto"/>
        <w:left w:val="none" w:sz="0" w:space="0" w:color="auto"/>
        <w:bottom w:val="none" w:sz="0" w:space="0" w:color="auto"/>
        <w:right w:val="none" w:sz="0" w:space="0" w:color="auto"/>
      </w:divBdr>
    </w:div>
    <w:div w:id="1232423858">
      <w:bodyDiv w:val="1"/>
      <w:marLeft w:val="0"/>
      <w:marRight w:val="0"/>
      <w:marTop w:val="0"/>
      <w:marBottom w:val="0"/>
      <w:divBdr>
        <w:top w:val="none" w:sz="0" w:space="0" w:color="auto"/>
        <w:left w:val="none" w:sz="0" w:space="0" w:color="auto"/>
        <w:bottom w:val="none" w:sz="0" w:space="0" w:color="auto"/>
        <w:right w:val="none" w:sz="0" w:space="0" w:color="auto"/>
      </w:divBdr>
    </w:div>
    <w:div w:id="1233616054">
      <w:bodyDiv w:val="1"/>
      <w:marLeft w:val="0"/>
      <w:marRight w:val="0"/>
      <w:marTop w:val="0"/>
      <w:marBottom w:val="0"/>
      <w:divBdr>
        <w:top w:val="none" w:sz="0" w:space="0" w:color="auto"/>
        <w:left w:val="none" w:sz="0" w:space="0" w:color="auto"/>
        <w:bottom w:val="none" w:sz="0" w:space="0" w:color="auto"/>
        <w:right w:val="none" w:sz="0" w:space="0" w:color="auto"/>
      </w:divBdr>
    </w:div>
    <w:div w:id="1233853445">
      <w:bodyDiv w:val="1"/>
      <w:marLeft w:val="0"/>
      <w:marRight w:val="0"/>
      <w:marTop w:val="0"/>
      <w:marBottom w:val="0"/>
      <w:divBdr>
        <w:top w:val="none" w:sz="0" w:space="0" w:color="auto"/>
        <w:left w:val="none" w:sz="0" w:space="0" w:color="auto"/>
        <w:bottom w:val="none" w:sz="0" w:space="0" w:color="auto"/>
        <w:right w:val="none" w:sz="0" w:space="0" w:color="auto"/>
      </w:divBdr>
    </w:div>
    <w:div w:id="1233853999">
      <w:bodyDiv w:val="1"/>
      <w:marLeft w:val="0"/>
      <w:marRight w:val="0"/>
      <w:marTop w:val="0"/>
      <w:marBottom w:val="0"/>
      <w:divBdr>
        <w:top w:val="none" w:sz="0" w:space="0" w:color="auto"/>
        <w:left w:val="none" w:sz="0" w:space="0" w:color="auto"/>
        <w:bottom w:val="none" w:sz="0" w:space="0" w:color="auto"/>
        <w:right w:val="none" w:sz="0" w:space="0" w:color="auto"/>
      </w:divBdr>
    </w:div>
    <w:div w:id="1234195359">
      <w:bodyDiv w:val="1"/>
      <w:marLeft w:val="0"/>
      <w:marRight w:val="0"/>
      <w:marTop w:val="0"/>
      <w:marBottom w:val="0"/>
      <w:divBdr>
        <w:top w:val="none" w:sz="0" w:space="0" w:color="auto"/>
        <w:left w:val="none" w:sz="0" w:space="0" w:color="auto"/>
        <w:bottom w:val="none" w:sz="0" w:space="0" w:color="auto"/>
        <w:right w:val="none" w:sz="0" w:space="0" w:color="auto"/>
      </w:divBdr>
    </w:div>
    <w:div w:id="1234437171">
      <w:bodyDiv w:val="1"/>
      <w:marLeft w:val="0"/>
      <w:marRight w:val="0"/>
      <w:marTop w:val="0"/>
      <w:marBottom w:val="0"/>
      <w:divBdr>
        <w:top w:val="none" w:sz="0" w:space="0" w:color="auto"/>
        <w:left w:val="none" w:sz="0" w:space="0" w:color="auto"/>
        <w:bottom w:val="none" w:sz="0" w:space="0" w:color="auto"/>
        <w:right w:val="none" w:sz="0" w:space="0" w:color="auto"/>
      </w:divBdr>
    </w:div>
    <w:div w:id="1234854294">
      <w:bodyDiv w:val="1"/>
      <w:marLeft w:val="0"/>
      <w:marRight w:val="0"/>
      <w:marTop w:val="0"/>
      <w:marBottom w:val="0"/>
      <w:divBdr>
        <w:top w:val="none" w:sz="0" w:space="0" w:color="auto"/>
        <w:left w:val="none" w:sz="0" w:space="0" w:color="auto"/>
        <w:bottom w:val="none" w:sz="0" w:space="0" w:color="auto"/>
        <w:right w:val="none" w:sz="0" w:space="0" w:color="auto"/>
      </w:divBdr>
    </w:div>
    <w:div w:id="1234855454">
      <w:bodyDiv w:val="1"/>
      <w:marLeft w:val="0"/>
      <w:marRight w:val="0"/>
      <w:marTop w:val="0"/>
      <w:marBottom w:val="0"/>
      <w:divBdr>
        <w:top w:val="none" w:sz="0" w:space="0" w:color="auto"/>
        <w:left w:val="none" w:sz="0" w:space="0" w:color="auto"/>
        <w:bottom w:val="none" w:sz="0" w:space="0" w:color="auto"/>
        <w:right w:val="none" w:sz="0" w:space="0" w:color="auto"/>
      </w:divBdr>
    </w:div>
    <w:div w:id="1235122629">
      <w:bodyDiv w:val="1"/>
      <w:marLeft w:val="0"/>
      <w:marRight w:val="0"/>
      <w:marTop w:val="0"/>
      <w:marBottom w:val="0"/>
      <w:divBdr>
        <w:top w:val="none" w:sz="0" w:space="0" w:color="auto"/>
        <w:left w:val="none" w:sz="0" w:space="0" w:color="auto"/>
        <w:bottom w:val="none" w:sz="0" w:space="0" w:color="auto"/>
        <w:right w:val="none" w:sz="0" w:space="0" w:color="auto"/>
      </w:divBdr>
    </w:div>
    <w:div w:id="1235166919">
      <w:bodyDiv w:val="1"/>
      <w:marLeft w:val="0"/>
      <w:marRight w:val="0"/>
      <w:marTop w:val="0"/>
      <w:marBottom w:val="0"/>
      <w:divBdr>
        <w:top w:val="none" w:sz="0" w:space="0" w:color="auto"/>
        <w:left w:val="none" w:sz="0" w:space="0" w:color="auto"/>
        <w:bottom w:val="none" w:sz="0" w:space="0" w:color="auto"/>
        <w:right w:val="none" w:sz="0" w:space="0" w:color="auto"/>
      </w:divBdr>
    </w:div>
    <w:div w:id="1235581232">
      <w:bodyDiv w:val="1"/>
      <w:marLeft w:val="0"/>
      <w:marRight w:val="0"/>
      <w:marTop w:val="0"/>
      <w:marBottom w:val="0"/>
      <w:divBdr>
        <w:top w:val="none" w:sz="0" w:space="0" w:color="auto"/>
        <w:left w:val="none" w:sz="0" w:space="0" w:color="auto"/>
        <w:bottom w:val="none" w:sz="0" w:space="0" w:color="auto"/>
        <w:right w:val="none" w:sz="0" w:space="0" w:color="auto"/>
      </w:divBdr>
    </w:div>
    <w:div w:id="1235623021">
      <w:bodyDiv w:val="1"/>
      <w:marLeft w:val="0"/>
      <w:marRight w:val="0"/>
      <w:marTop w:val="0"/>
      <w:marBottom w:val="0"/>
      <w:divBdr>
        <w:top w:val="none" w:sz="0" w:space="0" w:color="auto"/>
        <w:left w:val="none" w:sz="0" w:space="0" w:color="auto"/>
        <w:bottom w:val="none" w:sz="0" w:space="0" w:color="auto"/>
        <w:right w:val="none" w:sz="0" w:space="0" w:color="auto"/>
      </w:divBdr>
    </w:div>
    <w:div w:id="1235703283">
      <w:bodyDiv w:val="1"/>
      <w:marLeft w:val="0"/>
      <w:marRight w:val="0"/>
      <w:marTop w:val="0"/>
      <w:marBottom w:val="0"/>
      <w:divBdr>
        <w:top w:val="none" w:sz="0" w:space="0" w:color="auto"/>
        <w:left w:val="none" w:sz="0" w:space="0" w:color="auto"/>
        <w:bottom w:val="none" w:sz="0" w:space="0" w:color="auto"/>
        <w:right w:val="none" w:sz="0" w:space="0" w:color="auto"/>
      </w:divBdr>
    </w:div>
    <w:div w:id="1235894546">
      <w:bodyDiv w:val="1"/>
      <w:marLeft w:val="0"/>
      <w:marRight w:val="0"/>
      <w:marTop w:val="0"/>
      <w:marBottom w:val="0"/>
      <w:divBdr>
        <w:top w:val="none" w:sz="0" w:space="0" w:color="auto"/>
        <w:left w:val="none" w:sz="0" w:space="0" w:color="auto"/>
        <w:bottom w:val="none" w:sz="0" w:space="0" w:color="auto"/>
        <w:right w:val="none" w:sz="0" w:space="0" w:color="auto"/>
      </w:divBdr>
    </w:div>
    <w:div w:id="1236086810">
      <w:bodyDiv w:val="1"/>
      <w:marLeft w:val="0"/>
      <w:marRight w:val="0"/>
      <w:marTop w:val="0"/>
      <w:marBottom w:val="0"/>
      <w:divBdr>
        <w:top w:val="none" w:sz="0" w:space="0" w:color="auto"/>
        <w:left w:val="none" w:sz="0" w:space="0" w:color="auto"/>
        <w:bottom w:val="none" w:sz="0" w:space="0" w:color="auto"/>
        <w:right w:val="none" w:sz="0" w:space="0" w:color="auto"/>
      </w:divBdr>
    </w:div>
    <w:div w:id="1236744259">
      <w:bodyDiv w:val="1"/>
      <w:marLeft w:val="0"/>
      <w:marRight w:val="0"/>
      <w:marTop w:val="0"/>
      <w:marBottom w:val="0"/>
      <w:divBdr>
        <w:top w:val="none" w:sz="0" w:space="0" w:color="auto"/>
        <w:left w:val="none" w:sz="0" w:space="0" w:color="auto"/>
        <w:bottom w:val="none" w:sz="0" w:space="0" w:color="auto"/>
        <w:right w:val="none" w:sz="0" w:space="0" w:color="auto"/>
      </w:divBdr>
    </w:div>
    <w:div w:id="1237009116">
      <w:bodyDiv w:val="1"/>
      <w:marLeft w:val="0"/>
      <w:marRight w:val="0"/>
      <w:marTop w:val="0"/>
      <w:marBottom w:val="0"/>
      <w:divBdr>
        <w:top w:val="none" w:sz="0" w:space="0" w:color="auto"/>
        <w:left w:val="none" w:sz="0" w:space="0" w:color="auto"/>
        <w:bottom w:val="none" w:sz="0" w:space="0" w:color="auto"/>
        <w:right w:val="none" w:sz="0" w:space="0" w:color="auto"/>
      </w:divBdr>
    </w:div>
    <w:div w:id="1237015849">
      <w:bodyDiv w:val="1"/>
      <w:marLeft w:val="0"/>
      <w:marRight w:val="0"/>
      <w:marTop w:val="0"/>
      <w:marBottom w:val="0"/>
      <w:divBdr>
        <w:top w:val="none" w:sz="0" w:space="0" w:color="auto"/>
        <w:left w:val="none" w:sz="0" w:space="0" w:color="auto"/>
        <w:bottom w:val="none" w:sz="0" w:space="0" w:color="auto"/>
        <w:right w:val="none" w:sz="0" w:space="0" w:color="auto"/>
      </w:divBdr>
    </w:div>
    <w:div w:id="1237128965">
      <w:bodyDiv w:val="1"/>
      <w:marLeft w:val="0"/>
      <w:marRight w:val="0"/>
      <w:marTop w:val="0"/>
      <w:marBottom w:val="0"/>
      <w:divBdr>
        <w:top w:val="none" w:sz="0" w:space="0" w:color="auto"/>
        <w:left w:val="none" w:sz="0" w:space="0" w:color="auto"/>
        <w:bottom w:val="none" w:sz="0" w:space="0" w:color="auto"/>
        <w:right w:val="none" w:sz="0" w:space="0" w:color="auto"/>
      </w:divBdr>
    </w:div>
    <w:div w:id="1237130421">
      <w:bodyDiv w:val="1"/>
      <w:marLeft w:val="0"/>
      <w:marRight w:val="0"/>
      <w:marTop w:val="0"/>
      <w:marBottom w:val="0"/>
      <w:divBdr>
        <w:top w:val="none" w:sz="0" w:space="0" w:color="auto"/>
        <w:left w:val="none" w:sz="0" w:space="0" w:color="auto"/>
        <w:bottom w:val="none" w:sz="0" w:space="0" w:color="auto"/>
        <w:right w:val="none" w:sz="0" w:space="0" w:color="auto"/>
      </w:divBdr>
    </w:div>
    <w:div w:id="1237324201">
      <w:bodyDiv w:val="1"/>
      <w:marLeft w:val="0"/>
      <w:marRight w:val="0"/>
      <w:marTop w:val="0"/>
      <w:marBottom w:val="0"/>
      <w:divBdr>
        <w:top w:val="none" w:sz="0" w:space="0" w:color="auto"/>
        <w:left w:val="none" w:sz="0" w:space="0" w:color="auto"/>
        <w:bottom w:val="none" w:sz="0" w:space="0" w:color="auto"/>
        <w:right w:val="none" w:sz="0" w:space="0" w:color="auto"/>
      </w:divBdr>
    </w:div>
    <w:div w:id="1237664371">
      <w:bodyDiv w:val="1"/>
      <w:marLeft w:val="0"/>
      <w:marRight w:val="0"/>
      <w:marTop w:val="0"/>
      <w:marBottom w:val="0"/>
      <w:divBdr>
        <w:top w:val="none" w:sz="0" w:space="0" w:color="auto"/>
        <w:left w:val="none" w:sz="0" w:space="0" w:color="auto"/>
        <w:bottom w:val="none" w:sz="0" w:space="0" w:color="auto"/>
        <w:right w:val="none" w:sz="0" w:space="0" w:color="auto"/>
      </w:divBdr>
    </w:div>
    <w:div w:id="1238396485">
      <w:bodyDiv w:val="1"/>
      <w:marLeft w:val="0"/>
      <w:marRight w:val="0"/>
      <w:marTop w:val="0"/>
      <w:marBottom w:val="0"/>
      <w:divBdr>
        <w:top w:val="none" w:sz="0" w:space="0" w:color="auto"/>
        <w:left w:val="none" w:sz="0" w:space="0" w:color="auto"/>
        <w:bottom w:val="none" w:sz="0" w:space="0" w:color="auto"/>
        <w:right w:val="none" w:sz="0" w:space="0" w:color="auto"/>
      </w:divBdr>
    </w:div>
    <w:div w:id="1238442106">
      <w:bodyDiv w:val="1"/>
      <w:marLeft w:val="0"/>
      <w:marRight w:val="0"/>
      <w:marTop w:val="0"/>
      <w:marBottom w:val="0"/>
      <w:divBdr>
        <w:top w:val="none" w:sz="0" w:space="0" w:color="auto"/>
        <w:left w:val="none" w:sz="0" w:space="0" w:color="auto"/>
        <w:bottom w:val="none" w:sz="0" w:space="0" w:color="auto"/>
        <w:right w:val="none" w:sz="0" w:space="0" w:color="auto"/>
      </w:divBdr>
    </w:div>
    <w:div w:id="1238511687">
      <w:bodyDiv w:val="1"/>
      <w:marLeft w:val="0"/>
      <w:marRight w:val="0"/>
      <w:marTop w:val="0"/>
      <w:marBottom w:val="0"/>
      <w:divBdr>
        <w:top w:val="none" w:sz="0" w:space="0" w:color="auto"/>
        <w:left w:val="none" w:sz="0" w:space="0" w:color="auto"/>
        <w:bottom w:val="none" w:sz="0" w:space="0" w:color="auto"/>
        <w:right w:val="none" w:sz="0" w:space="0" w:color="auto"/>
      </w:divBdr>
    </w:div>
    <w:div w:id="1238981338">
      <w:bodyDiv w:val="1"/>
      <w:marLeft w:val="0"/>
      <w:marRight w:val="0"/>
      <w:marTop w:val="0"/>
      <w:marBottom w:val="0"/>
      <w:divBdr>
        <w:top w:val="none" w:sz="0" w:space="0" w:color="auto"/>
        <w:left w:val="none" w:sz="0" w:space="0" w:color="auto"/>
        <w:bottom w:val="none" w:sz="0" w:space="0" w:color="auto"/>
        <w:right w:val="none" w:sz="0" w:space="0" w:color="auto"/>
      </w:divBdr>
    </w:div>
    <w:div w:id="1239095475">
      <w:bodyDiv w:val="1"/>
      <w:marLeft w:val="0"/>
      <w:marRight w:val="0"/>
      <w:marTop w:val="0"/>
      <w:marBottom w:val="0"/>
      <w:divBdr>
        <w:top w:val="none" w:sz="0" w:space="0" w:color="auto"/>
        <w:left w:val="none" w:sz="0" w:space="0" w:color="auto"/>
        <w:bottom w:val="none" w:sz="0" w:space="0" w:color="auto"/>
        <w:right w:val="none" w:sz="0" w:space="0" w:color="auto"/>
      </w:divBdr>
    </w:div>
    <w:div w:id="1239172178">
      <w:bodyDiv w:val="1"/>
      <w:marLeft w:val="0"/>
      <w:marRight w:val="0"/>
      <w:marTop w:val="0"/>
      <w:marBottom w:val="0"/>
      <w:divBdr>
        <w:top w:val="none" w:sz="0" w:space="0" w:color="auto"/>
        <w:left w:val="none" w:sz="0" w:space="0" w:color="auto"/>
        <w:bottom w:val="none" w:sz="0" w:space="0" w:color="auto"/>
        <w:right w:val="none" w:sz="0" w:space="0" w:color="auto"/>
      </w:divBdr>
    </w:div>
    <w:div w:id="1239243632">
      <w:bodyDiv w:val="1"/>
      <w:marLeft w:val="0"/>
      <w:marRight w:val="0"/>
      <w:marTop w:val="0"/>
      <w:marBottom w:val="0"/>
      <w:divBdr>
        <w:top w:val="none" w:sz="0" w:space="0" w:color="auto"/>
        <w:left w:val="none" w:sz="0" w:space="0" w:color="auto"/>
        <w:bottom w:val="none" w:sz="0" w:space="0" w:color="auto"/>
        <w:right w:val="none" w:sz="0" w:space="0" w:color="auto"/>
      </w:divBdr>
    </w:div>
    <w:div w:id="1239558186">
      <w:bodyDiv w:val="1"/>
      <w:marLeft w:val="0"/>
      <w:marRight w:val="0"/>
      <w:marTop w:val="0"/>
      <w:marBottom w:val="0"/>
      <w:divBdr>
        <w:top w:val="none" w:sz="0" w:space="0" w:color="auto"/>
        <w:left w:val="none" w:sz="0" w:space="0" w:color="auto"/>
        <w:bottom w:val="none" w:sz="0" w:space="0" w:color="auto"/>
        <w:right w:val="none" w:sz="0" w:space="0" w:color="auto"/>
      </w:divBdr>
    </w:div>
    <w:div w:id="1239637340">
      <w:bodyDiv w:val="1"/>
      <w:marLeft w:val="0"/>
      <w:marRight w:val="0"/>
      <w:marTop w:val="0"/>
      <w:marBottom w:val="0"/>
      <w:divBdr>
        <w:top w:val="none" w:sz="0" w:space="0" w:color="auto"/>
        <w:left w:val="none" w:sz="0" w:space="0" w:color="auto"/>
        <w:bottom w:val="none" w:sz="0" w:space="0" w:color="auto"/>
        <w:right w:val="none" w:sz="0" w:space="0" w:color="auto"/>
      </w:divBdr>
    </w:div>
    <w:div w:id="1239709964">
      <w:bodyDiv w:val="1"/>
      <w:marLeft w:val="0"/>
      <w:marRight w:val="0"/>
      <w:marTop w:val="0"/>
      <w:marBottom w:val="0"/>
      <w:divBdr>
        <w:top w:val="none" w:sz="0" w:space="0" w:color="auto"/>
        <w:left w:val="none" w:sz="0" w:space="0" w:color="auto"/>
        <w:bottom w:val="none" w:sz="0" w:space="0" w:color="auto"/>
        <w:right w:val="none" w:sz="0" w:space="0" w:color="auto"/>
      </w:divBdr>
    </w:div>
    <w:div w:id="1240748970">
      <w:bodyDiv w:val="1"/>
      <w:marLeft w:val="0"/>
      <w:marRight w:val="0"/>
      <w:marTop w:val="0"/>
      <w:marBottom w:val="0"/>
      <w:divBdr>
        <w:top w:val="none" w:sz="0" w:space="0" w:color="auto"/>
        <w:left w:val="none" w:sz="0" w:space="0" w:color="auto"/>
        <w:bottom w:val="none" w:sz="0" w:space="0" w:color="auto"/>
        <w:right w:val="none" w:sz="0" w:space="0" w:color="auto"/>
      </w:divBdr>
    </w:div>
    <w:div w:id="1240754732">
      <w:bodyDiv w:val="1"/>
      <w:marLeft w:val="0"/>
      <w:marRight w:val="0"/>
      <w:marTop w:val="0"/>
      <w:marBottom w:val="0"/>
      <w:divBdr>
        <w:top w:val="none" w:sz="0" w:space="0" w:color="auto"/>
        <w:left w:val="none" w:sz="0" w:space="0" w:color="auto"/>
        <w:bottom w:val="none" w:sz="0" w:space="0" w:color="auto"/>
        <w:right w:val="none" w:sz="0" w:space="0" w:color="auto"/>
      </w:divBdr>
    </w:div>
    <w:div w:id="1240871519">
      <w:bodyDiv w:val="1"/>
      <w:marLeft w:val="0"/>
      <w:marRight w:val="0"/>
      <w:marTop w:val="0"/>
      <w:marBottom w:val="0"/>
      <w:divBdr>
        <w:top w:val="none" w:sz="0" w:space="0" w:color="auto"/>
        <w:left w:val="none" w:sz="0" w:space="0" w:color="auto"/>
        <w:bottom w:val="none" w:sz="0" w:space="0" w:color="auto"/>
        <w:right w:val="none" w:sz="0" w:space="0" w:color="auto"/>
      </w:divBdr>
    </w:div>
    <w:div w:id="1241064432">
      <w:bodyDiv w:val="1"/>
      <w:marLeft w:val="0"/>
      <w:marRight w:val="0"/>
      <w:marTop w:val="0"/>
      <w:marBottom w:val="0"/>
      <w:divBdr>
        <w:top w:val="none" w:sz="0" w:space="0" w:color="auto"/>
        <w:left w:val="none" w:sz="0" w:space="0" w:color="auto"/>
        <w:bottom w:val="none" w:sz="0" w:space="0" w:color="auto"/>
        <w:right w:val="none" w:sz="0" w:space="0" w:color="auto"/>
      </w:divBdr>
    </w:div>
    <w:div w:id="1241140167">
      <w:bodyDiv w:val="1"/>
      <w:marLeft w:val="0"/>
      <w:marRight w:val="0"/>
      <w:marTop w:val="0"/>
      <w:marBottom w:val="0"/>
      <w:divBdr>
        <w:top w:val="none" w:sz="0" w:space="0" w:color="auto"/>
        <w:left w:val="none" w:sz="0" w:space="0" w:color="auto"/>
        <w:bottom w:val="none" w:sz="0" w:space="0" w:color="auto"/>
        <w:right w:val="none" w:sz="0" w:space="0" w:color="auto"/>
      </w:divBdr>
    </w:div>
    <w:div w:id="1241409584">
      <w:bodyDiv w:val="1"/>
      <w:marLeft w:val="0"/>
      <w:marRight w:val="0"/>
      <w:marTop w:val="0"/>
      <w:marBottom w:val="0"/>
      <w:divBdr>
        <w:top w:val="none" w:sz="0" w:space="0" w:color="auto"/>
        <w:left w:val="none" w:sz="0" w:space="0" w:color="auto"/>
        <w:bottom w:val="none" w:sz="0" w:space="0" w:color="auto"/>
        <w:right w:val="none" w:sz="0" w:space="0" w:color="auto"/>
      </w:divBdr>
    </w:div>
    <w:div w:id="1241676041">
      <w:bodyDiv w:val="1"/>
      <w:marLeft w:val="0"/>
      <w:marRight w:val="0"/>
      <w:marTop w:val="0"/>
      <w:marBottom w:val="0"/>
      <w:divBdr>
        <w:top w:val="none" w:sz="0" w:space="0" w:color="auto"/>
        <w:left w:val="none" w:sz="0" w:space="0" w:color="auto"/>
        <w:bottom w:val="none" w:sz="0" w:space="0" w:color="auto"/>
        <w:right w:val="none" w:sz="0" w:space="0" w:color="auto"/>
      </w:divBdr>
    </w:div>
    <w:div w:id="1242174214">
      <w:bodyDiv w:val="1"/>
      <w:marLeft w:val="0"/>
      <w:marRight w:val="0"/>
      <w:marTop w:val="0"/>
      <w:marBottom w:val="0"/>
      <w:divBdr>
        <w:top w:val="none" w:sz="0" w:space="0" w:color="auto"/>
        <w:left w:val="none" w:sz="0" w:space="0" w:color="auto"/>
        <w:bottom w:val="none" w:sz="0" w:space="0" w:color="auto"/>
        <w:right w:val="none" w:sz="0" w:space="0" w:color="auto"/>
      </w:divBdr>
    </w:div>
    <w:div w:id="1242255306">
      <w:bodyDiv w:val="1"/>
      <w:marLeft w:val="0"/>
      <w:marRight w:val="0"/>
      <w:marTop w:val="0"/>
      <w:marBottom w:val="0"/>
      <w:divBdr>
        <w:top w:val="none" w:sz="0" w:space="0" w:color="auto"/>
        <w:left w:val="none" w:sz="0" w:space="0" w:color="auto"/>
        <w:bottom w:val="none" w:sz="0" w:space="0" w:color="auto"/>
        <w:right w:val="none" w:sz="0" w:space="0" w:color="auto"/>
      </w:divBdr>
    </w:div>
    <w:div w:id="1242444017">
      <w:bodyDiv w:val="1"/>
      <w:marLeft w:val="0"/>
      <w:marRight w:val="0"/>
      <w:marTop w:val="0"/>
      <w:marBottom w:val="0"/>
      <w:divBdr>
        <w:top w:val="none" w:sz="0" w:space="0" w:color="auto"/>
        <w:left w:val="none" w:sz="0" w:space="0" w:color="auto"/>
        <w:bottom w:val="none" w:sz="0" w:space="0" w:color="auto"/>
        <w:right w:val="none" w:sz="0" w:space="0" w:color="auto"/>
      </w:divBdr>
    </w:div>
    <w:div w:id="1242720975">
      <w:bodyDiv w:val="1"/>
      <w:marLeft w:val="0"/>
      <w:marRight w:val="0"/>
      <w:marTop w:val="0"/>
      <w:marBottom w:val="0"/>
      <w:divBdr>
        <w:top w:val="none" w:sz="0" w:space="0" w:color="auto"/>
        <w:left w:val="none" w:sz="0" w:space="0" w:color="auto"/>
        <w:bottom w:val="none" w:sz="0" w:space="0" w:color="auto"/>
        <w:right w:val="none" w:sz="0" w:space="0" w:color="auto"/>
      </w:divBdr>
    </w:div>
    <w:div w:id="1242789864">
      <w:bodyDiv w:val="1"/>
      <w:marLeft w:val="0"/>
      <w:marRight w:val="0"/>
      <w:marTop w:val="0"/>
      <w:marBottom w:val="0"/>
      <w:divBdr>
        <w:top w:val="none" w:sz="0" w:space="0" w:color="auto"/>
        <w:left w:val="none" w:sz="0" w:space="0" w:color="auto"/>
        <w:bottom w:val="none" w:sz="0" w:space="0" w:color="auto"/>
        <w:right w:val="none" w:sz="0" w:space="0" w:color="auto"/>
      </w:divBdr>
    </w:div>
    <w:div w:id="1243031437">
      <w:bodyDiv w:val="1"/>
      <w:marLeft w:val="0"/>
      <w:marRight w:val="0"/>
      <w:marTop w:val="0"/>
      <w:marBottom w:val="0"/>
      <w:divBdr>
        <w:top w:val="none" w:sz="0" w:space="0" w:color="auto"/>
        <w:left w:val="none" w:sz="0" w:space="0" w:color="auto"/>
        <w:bottom w:val="none" w:sz="0" w:space="0" w:color="auto"/>
        <w:right w:val="none" w:sz="0" w:space="0" w:color="auto"/>
      </w:divBdr>
    </w:div>
    <w:div w:id="1243032384">
      <w:bodyDiv w:val="1"/>
      <w:marLeft w:val="0"/>
      <w:marRight w:val="0"/>
      <w:marTop w:val="0"/>
      <w:marBottom w:val="0"/>
      <w:divBdr>
        <w:top w:val="none" w:sz="0" w:space="0" w:color="auto"/>
        <w:left w:val="none" w:sz="0" w:space="0" w:color="auto"/>
        <w:bottom w:val="none" w:sz="0" w:space="0" w:color="auto"/>
        <w:right w:val="none" w:sz="0" w:space="0" w:color="auto"/>
      </w:divBdr>
    </w:div>
    <w:div w:id="1243292032">
      <w:bodyDiv w:val="1"/>
      <w:marLeft w:val="0"/>
      <w:marRight w:val="0"/>
      <w:marTop w:val="0"/>
      <w:marBottom w:val="0"/>
      <w:divBdr>
        <w:top w:val="none" w:sz="0" w:space="0" w:color="auto"/>
        <w:left w:val="none" w:sz="0" w:space="0" w:color="auto"/>
        <w:bottom w:val="none" w:sz="0" w:space="0" w:color="auto"/>
        <w:right w:val="none" w:sz="0" w:space="0" w:color="auto"/>
      </w:divBdr>
    </w:div>
    <w:div w:id="1243370643">
      <w:bodyDiv w:val="1"/>
      <w:marLeft w:val="0"/>
      <w:marRight w:val="0"/>
      <w:marTop w:val="0"/>
      <w:marBottom w:val="0"/>
      <w:divBdr>
        <w:top w:val="none" w:sz="0" w:space="0" w:color="auto"/>
        <w:left w:val="none" w:sz="0" w:space="0" w:color="auto"/>
        <w:bottom w:val="none" w:sz="0" w:space="0" w:color="auto"/>
        <w:right w:val="none" w:sz="0" w:space="0" w:color="auto"/>
      </w:divBdr>
    </w:div>
    <w:div w:id="1243371939">
      <w:bodyDiv w:val="1"/>
      <w:marLeft w:val="0"/>
      <w:marRight w:val="0"/>
      <w:marTop w:val="0"/>
      <w:marBottom w:val="0"/>
      <w:divBdr>
        <w:top w:val="none" w:sz="0" w:space="0" w:color="auto"/>
        <w:left w:val="none" w:sz="0" w:space="0" w:color="auto"/>
        <w:bottom w:val="none" w:sz="0" w:space="0" w:color="auto"/>
        <w:right w:val="none" w:sz="0" w:space="0" w:color="auto"/>
      </w:divBdr>
    </w:div>
    <w:div w:id="1243569360">
      <w:bodyDiv w:val="1"/>
      <w:marLeft w:val="0"/>
      <w:marRight w:val="0"/>
      <w:marTop w:val="0"/>
      <w:marBottom w:val="0"/>
      <w:divBdr>
        <w:top w:val="none" w:sz="0" w:space="0" w:color="auto"/>
        <w:left w:val="none" w:sz="0" w:space="0" w:color="auto"/>
        <w:bottom w:val="none" w:sz="0" w:space="0" w:color="auto"/>
        <w:right w:val="none" w:sz="0" w:space="0" w:color="auto"/>
      </w:divBdr>
    </w:div>
    <w:div w:id="1243642038">
      <w:bodyDiv w:val="1"/>
      <w:marLeft w:val="0"/>
      <w:marRight w:val="0"/>
      <w:marTop w:val="0"/>
      <w:marBottom w:val="0"/>
      <w:divBdr>
        <w:top w:val="none" w:sz="0" w:space="0" w:color="auto"/>
        <w:left w:val="none" w:sz="0" w:space="0" w:color="auto"/>
        <w:bottom w:val="none" w:sz="0" w:space="0" w:color="auto"/>
        <w:right w:val="none" w:sz="0" w:space="0" w:color="auto"/>
      </w:divBdr>
    </w:div>
    <w:div w:id="1243678089">
      <w:bodyDiv w:val="1"/>
      <w:marLeft w:val="0"/>
      <w:marRight w:val="0"/>
      <w:marTop w:val="0"/>
      <w:marBottom w:val="0"/>
      <w:divBdr>
        <w:top w:val="none" w:sz="0" w:space="0" w:color="auto"/>
        <w:left w:val="none" w:sz="0" w:space="0" w:color="auto"/>
        <w:bottom w:val="none" w:sz="0" w:space="0" w:color="auto"/>
        <w:right w:val="none" w:sz="0" w:space="0" w:color="auto"/>
      </w:divBdr>
    </w:div>
    <w:div w:id="1243685050">
      <w:bodyDiv w:val="1"/>
      <w:marLeft w:val="0"/>
      <w:marRight w:val="0"/>
      <w:marTop w:val="0"/>
      <w:marBottom w:val="0"/>
      <w:divBdr>
        <w:top w:val="none" w:sz="0" w:space="0" w:color="auto"/>
        <w:left w:val="none" w:sz="0" w:space="0" w:color="auto"/>
        <w:bottom w:val="none" w:sz="0" w:space="0" w:color="auto"/>
        <w:right w:val="none" w:sz="0" w:space="0" w:color="auto"/>
      </w:divBdr>
    </w:div>
    <w:div w:id="1244141867">
      <w:bodyDiv w:val="1"/>
      <w:marLeft w:val="0"/>
      <w:marRight w:val="0"/>
      <w:marTop w:val="0"/>
      <w:marBottom w:val="0"/>
      <w:divBdr>
        <w:top w:val="none" w:sz="0" w:space="0" w:color="auto"/>
        <w:left w:val="none" w:sz="0" w:space="0" w:color="auto"/>
        <w:bottom w:val="none" w:sz="0" w:space="0" w:color="auto"/>
        <w:right w:val="none" w:sz="0" w:space="0" w:color="auto"/>
      </w:divBdr>
    </w:div>
    <w:div w:id="1244489977">
      <w:bodyDiv w:val="1"/>
      <w:marLeft w:val="0"/>
      <w:marRight w:val="0"/>
      <w:marTop w:val="0"/>
      <w:marBottom w:val="0"/>
      <w:divBdr>
        <w:top w:val="none" w:sz="0" w:space="0" w:color="auto"/>
        <w:left w:val="none" w:sz="0" w:space="0" w:color="auto"/>
        <w:bottom w:val="none" w:sz="0" w:space="0" w:color="auto"/>
        <w:right w:val="none" w:sz="0" w:space="0" w:color="auto"/>
      </w:divBdr>
    </w:div>
    <w:div w:id="1244754023">
      <w:bodyDiv w:val="1"/>
      <w:marLeft w:val="0"/>
      <w:marRight w:val="0"/>
      <w:marTop w:val="0"/>
      <w:marBottom w:val="0"/>
      <w:divBdr>
        <w:top w:val="none" w:sz="0" w:space="0" w:color="auto"/>
        <w:left w:val="none" w:sz="0" w:space="0" w:color="auto"/>
        <w:bottom w:val="none" w:sz="0" w:space="0" w:color="auto"/>
        <w:right w:val="none" w:sz="0" w:space="0" w:color="auto"/>
      </w:divBdr>
    </w:div>
    <w:div w:id="1244878693">
      <w:bodyDiv w:val="1"/>
      <w:marLeft w:val="0"/>
      <w:marRight w:val="0"/>
      <w:marTop w:val="0"/>
      <w:marBottom w:val="0"/>
      <w:divBdr>
        <w:top w:val="none" w:sz="0" w:space="0" w:color="auto"/>
        <w:left w:val="none" w:sz="0" w:space="0" w:color="auto"/>
        <w:bottom w:val="none" w:sz="0" w:space="0" w:color="auto"/>
        <w:right w:val="none" w:sz="0" w:space="0" w:color="auto"/>
      </w:divBdr>
    </w:div>
    <w:div w:id="1245382697">
      <w:bodyDiv w:val="1"/>
      <w:marLeft w:val="0"/>
      <w:marRight w:val="0"/>
      <w:marTop w:val="0"/>
      <w:marBottom w:val="0"/>
      <w:divBdr>
        <w:top w:val="none" w:sz="0" w:space="0" w:color="auto"/>
        <w:left w:val="none" w:sz="0" w:space="0" w:color="auto"/>
        <w:bottom w:val="none" w:sz="0" w:space="0" w:color="auto"/>
        <w:right w:val="none" w:sz="0" w:space="0" w:color="auto"/>
      </w:divBdr>
    </w:div>
    <w:div w:id="1245727925">
      <w:bodyDiv w:val="1"/>
      <w:marLeft w:val="0"/>
      <w:marRight w:val="0"/>
      <w:marTop w:val="0"/>
      <w:marBottom w:val="0"/>
      <w:divBdr>
        <w:top w:val="none" w:sz="0" w:space="0" w:color="auto"/>
        <w:left w:val="none" w:sz="0" w:space="0" w:color="auto"/>
        <w:bottom w:val="none" w:sz="0" w:space="0" w:color="auto"/>
        <w:right w:val="none" w:sz="0" w:space="0" w:color="auto"/>
      </w:divBdr>
    </w:div>
    <w:div w:id="1245802103">
      <w:bodyDiv w:val="1"/>
      <w:marLeft w:val="0"/>
      <w:marRight w:val="0"/>
      <w:marTop w:val="0"/>
      <w:marBottom w:val="0"/>
      <w:divBdr>
        <w:top w:val="none" w:sz="0" w:space="0" w:color="auto"/>
        <w:left w:val="none" w:sz="0" w:space="0" w:color="auto"/>
        <w:bottom w:val="none" w:sz="0" w:space="0" w:color="auto"/>
        <w:right w:val="none" w:sz="0" w:space="0" w:color="auto"/>
      </w:divBdr>
    </w:div>
    <w:div w:id="1246063997">
      <w:bodyDiv w:val="1"/>
      <w:marLeft w:val="0"/>
      <w:marRight w:val="0"/>
      <w:marTop w:val="0"/>
      <w:marBottom w:val="0"/>
      <w:divBdr>
        <w:top w:val="none" w:sz="0" w:space="0" w:color="auto"/>
        <w:left w:val="none" w:sz="0" w:space="0" w:color="auto"/>
        <w:bottom w:val="none" w:sz="0" w:space="0" w:color="auto"/>
        <w:right w:val="none" w:sz="0" w:space="0" w:color="auto"/>
      </w:divBdr>
    </w:div>
    <w:div w:id="1246065169">
      <w:bodyDiv w:val="1"/>
      <w:marLeft w:val="0"/>
      <w:marRight w:val="0"/>
      <w:marTop w:val="0"/>
      <w:marBottom w:val="0"/>
      <w:divBdr>
        <w:top w:val="none" w:sz="0" w:space="0" w:color="auto"/>
        <w:left w:val="none" w:sz="0" w:space="0" w:color="auto"/>
        <w:bottom w:val="none" w:sz="0" w:space="0" w:color="auto"/>
        <w:right w:val="none" w:sz="0" w:space="0" w:color="auto"/>
      </w:divBdr>
    </w:div>
    <w:div w:id="1246570307">
      <w:bodyDiv w:val="1"/>
      <w:marLeft w:val="0"/>
      <w:marRight w:val="0"/>
      <w:marTop w:val="0"/>
      <w:marBottom w:val="0"/>
      <w:divBdr>
        <w:top w:val="none" w:sz="0" w:space="0" w:color="auto"/>
        <w:left w:val="none" w:sz="0" w:space="0" w:color="auto"/>
        <w:bottom w:val="none" w:sz="0" w:space="0" w:color="auto"/>
        <w:right w:val="none" w:sz="0" w:space="0" w:color="auto"/>
      </w:divBdr>
    </w:div>
    <w:div w:id="1246643626">
      <w:bodyDiv w:val="1"/>
      <w:marLeft w:val="0"/>
      <w:marRight w:val="0"/>
      <w:marTop w:val="0"/>
      <w:marBottom w:val="0"/>
      <w:divBdr>
        <w:top w:val="none" w:sz="0" w:space="0" w:color="auto"/>
        <w:left w:val="none" w:sz="0" w:space="0" w:color="auto"/>
        <w:bottom w:val="none" w:sz="0" w:space="0" w:color="auto"/>
        <w:right w:val="none" w:sz="0" w:space="0" w:color="auto"/>
      </w:divBdr>
    </w:div>
    <w:div w:id="1246652105">
      <w:bodyDiv w:val="1"/>
      <w:marLeft w:val="0"/>
      <w:marRight w:val="0"/>
      <w:marTop w:val="0"/>
      <w:marBottom w:val="0"/>
      <w:divBdr>
        <w:top w:val="none" w:sz="0" w:space="0" w:color="auto"/>
        <w:left w:val="none" w:sz="0" w:space="0" w:color="auto"/>
        <w:bottom w:val="none" w:sz="0" w:space="0" w:color="auto"/>
        <w:right w:val="none" w:sz="0" w:space="0" w:color="auto"/>
      </w:divBdr>
    </w:div>
    <w:div w:id="1246765243">
      <w:bodyDiv w:val="1"/>
      <w:marLeft w:val="0"/>
      <w:marRight w:val="0"/>
      <w:marTop w:val="0"/>
      <w:marBottom w:val="0"/>
      <w:divBdr>
        <w:top w:val="none" w:sz="0" w:space="0" w:color="auto"/>
        <w:left w:val="none" w:sz="0" w:space="0" w:color="auto"/>
        <w:bottom w:val="none" w:sz="0" w:space="0" w:color="auto"/>
        <w:right w:val="none" w:sz="0" w:space="0" w:color="auto"/>
      </w:divBdr>
    </w:div>
    <w:div w:id="1246920310">
      <w:bodyDiv w:val="1"/>
      <w:marLeft w:val="0"/>
      <w:marRight w:val="0"/>
      <w:marTop w:val="0"/>
      <w:marBottom w:val="0"/>
      <w:divBdr>
        <w:top w:val="none" w:sz="0" w:space="0" w:color="auto"/>
        <w:left w:val="none" w:sz="0" w:space="0" w:color="auto"/>
        <w:bottom w:val="none" w:sz="0" w:space="0" w:color="auto"/>
        <w:right w:val="none" w:sz="0" w:space="0" w:color="auto"/>
      </w:divBdr>
    </w:div>
    <w:div w:id="1247302276">
      <w:bodyDiv w:val="1"/>
      <w:marLeft w:val="0"/>
      <w:marRight w:val="0"/>
      <w:marTop w:val="0"/>
      <w:marBottom w:val="0"/>
      <w:divBdr>
        <w:top w:val="none" w:sz="0" w:space="0" w:color="auto"/>
        <w:left w:val="none" w:sz="0" w:space="0" w:color="auto"/>
        <w:bottom w:val="none" w:sz="0" w:space="0" w:color="auto"/>
        <w:right w:val="none" w:sz="0" w:space="0" w:color="auto"/>
      </w:divBdr>
    </w:div>
    <w:div w:id="1247811688">
      <w:bodyDiv w:val="1"/>
      <w:marLeft w:val="0"/>
      <w:marRight w:val="0"/>
      <w:marTop w:val="0"/>
      <w:marBottom w:val="0"/>
      <w:divBdr>
        <w:top w:val="none" w:sz="0" w:space="0" w:color="auto"/>
        <w:left w:val="none" w:sz="0" w:space="0" w:color="auto"/>
        <w:bottom w:val="none" w:sz="0" w:space="0" w:color="auto"/>
        <w:right w:val="none" w:sz="0" w:space="0" w:color="auto"/>
      </w:divBdr>
    </w:div>
    <w:div w:id="1248034021">
      <w:bodyDiv w:val="1"/>
      <w:marLeft w:val="0"/>
      <w:marRight w:val="0"/>
      <w:marTop w:val="0"/>
      <w:marBottom w:val="0"/>
      <w:divBdr>
        <w:top w:val="none" w:sz="0" w:space="0" w:color="auto"/>
        <w:left w:val="none" w:sz="0" w:space="0" w:color="auto"/>
        <w:bottom w:val="none" w:sz="0" w:space="0" w:color="auto"/>
        <w:right w:val="none" w:sz="0" w:space="0" w:color="auto"/>
      </w:divBdr>
    </w:div>
    <w:div w:id="1248227240">
      <w:bodyDiv w:val="1"/>
      <w:marLeft w:val="0"/>
      <w:marRight w:val="0"/>
      <w:marTop w:val="0"/>
      <w:marBottom w:val="0"/>
      <w:divBdr>
        <w:top w:val="none" w:sz="0" w:space="0" w:color="auto"/>
        <w:left w:val="none" w:sz="0" w:space="0" w:color="auto"/>
        <w:bottom w:val="none" w:sz="0" w:space="0" w:color="auto"/>
        <w:right w:val="none" w:sz="0" w:space="0" w:color="auto"/>
      </w:divBdr>
    </w:div>
    <w:div w:id="1248539096">
      <w:bodyDiv w:val="1"/>
      <w:marLeft w:val="0"/>
      <w:marRight w:val="0"/>
      <w:marTop w:val="0"/>
      <w:marBottom w:val="0"/>
      <w:divBdr>
        <w:top w:val="none" w:sz="0" w:space="0" w:color="auto"/>
        <w:left w:val="none" w:sz="0" w:space="0" w:color="auto"/>
        <w:bottom w:val="none" w:sz="0" w:space="0" w:color="auto"/>
        <w:right w:val="none" w:sz="0" w:space="0" w:color="auto"/>
      </w:divBdr>
    </w:div>
    <w:div w:id="1248806602">
      <w:bodyDiv w:val="1"/>
      <w:marLeft w:val="0"/>
      <w:marRight w:val="0"/>
      <w:marTop w:val="0"/>
      <w:marBottom w:val="0"/>
      <w:divBdr>
        <w:top w:val="none" w:sz="0" w:space="0" w:color="auto"/>
        <w:left w:val="none" w:sz="0" w:space="0" w:color="auto"/>
        <w:bottom w:val="none" w:sz="0" w:space="0" w:color="auto"/>
        <w:right w:val="none" w:sz="0" w:space="0" w:color="auto"/>
      </w:divBdr>
    </w:div>
    <w:div w:id="1248809400">
      <w:bodyDiv w:val="1"/>
      <w:marLeft w:val="0"/>
      <w:marRight w:val="0"/>
      <w:marTop w:val="0"/>
      <w:marBottom w:val="0"/>
      <w:divBdr>
        <w:top w:val="none" w:sz="0" w:space="0" w:color="auto"/>
        <w:left w:val="none" w:sz="0" w:space="0" w:color="auto"/>
        <w:bottom w:val="none" w:sz="0" w:space="0" w:color="auto"/>
        <w:right w:val="none" w:sz="0" w:space="0" w:color="auto"/>
      </w:divBdr>
    </w:div>
    <w:div w:id="1248810450">
      <w:bodyDiv w:val="1"/>
      <w:marLeft w:val="0"/>
      <w:marRight w:val="0"/>
      <w:marTop w:val="0"/>
      <w:marBottom w:val="0"/>
      <w:divBdr>
        <w:top w:val="none" w:sz="0" w:space="0" w:color="auto"/>
        <w:left w:val="none" w:sz="0" w:space="0" w:color="auto"/>
        <w:bottom w:val="none" w:sz="0" w:space="0" w:color="auto"/>
        <w:right w:val="none" w:sz="0" w:space="0" w:color="auto"/>
      </w:divBdr>
    </w:div>
    <w:div w:id="1249000330">
      <w:bodyDiv w:val="1"/>
      <w:marLeft w:val="0"/>
      <w:marRight w:val="0"/>
      <w:marTop w:val="0"/>
      <w:marBottom w:val="0"/>
      <w:divBdr>
        <w:top w:val="none" w:sz="0" w:space="0" w:color="auto"/>
        <w:left w:val="none" w:sz="0" w:space="0" w:color="auto"/>
        <w:bottom w:val="none" w:sz="0" w:space="0" w:color="auto"/>
        <w:right w:val="none" w:sz="0" w:space="0" w:color="auto"/>
      </w:divBdr>
    </w:div>
    <w:div w:id="1249189644">
      <w:bodyDiv w:val="1"/>
      <w:marLeft w:val="0"/>
      <w:marRight w:val="0"/>
      <w:marTop w:val="0"/>
      <w:marBottom w:val="0"/>
      <w:divBdr>
        <w:top w:val="none" w:sz="0" w:space="0" w:color="auto"/>
        <w:left w:val="none" w:sz="0" w:space="0" w:color="auto"/>
        <w:bottom w:val="none" w:sz="0" w:space="0" w:color="auto"/>
        <w:right w:val="none" w:sz="0" w:space="0" w:color="auto"/>
      </w:divBdr>
    </w:div>
    <w:div w:id="1249539663">
      <w:bodyDiv w:val="1"/>
      <w:marLeft w:val="0"/>
      <w:marRight w:val="0"/>
      <w:marTop w:val="0"/>
      <w:marBottom w:val="0"/>
      <w:divBdr>
        <w:top w:val="none" w:sz="0" w:space="0" w:color="auto"/>
        <w:left w:val="none" w:sz="0" w:space="0" w:color="auto"/>
        <w:bottom w:val="none" w:sz="0" w:space="0" w:color="auto"/>
        <w:right w:val="none" w:sz="0" w:space="0" w:color="auto"/>
      </w:divBdr>
    </w:div>
    <w:div w:id="1249657188">
      <w:bodyDiv w:val="1"/>
      <w:marLeft w:val="0"/>
      <w:marRight w:val="0"/>
      <w:marTop w:val="0"/>
      <w:marBottom w:val="0"/>
      <w:divBdr>
        <w:top w:val="none" w:sz="0" w:space="0" w:color="auto"/>
        <w:left w:val="none" w:sz="0" w:space="0" w:color="auto"/>
        <w:bottom w:val="none" w:sz="0" w:space="0" w:color="auto"/>
        <w:right w:val="none" w:sz="0" w:space="0" w:color="auto"/>
      </w:divBdr>
    </w:div>
    <w:div w:id="1250236270">
      <w:bodyDiv w:val="1"/>
      <w:marLeft w:val="0"/>
      <w:marRight w:val="0"/>
      <w:marTop w:val="0"/>
      <w:marBottom w:val="0"/>
      <w:divBdr>
        <w:top w:val="none" w:sz="0" w:space="0" w:color="auto"/>
        <w:left w:val="none" w:sz="0" w:space="0" w:color="auto"/>
        <w:bottom w:val="none" w:sz="0" w:space="0" w:color="auto"/>
        <w:right w:val="none" w:sz="0" w:space="0" w:color="auto"/>
      </w:divBdr>
    </w:div>
    <w:div w:id="1250576633">
      <w:bodyDiv w:val="1"/>
      <w:marLeft w:val="0"/>
      <w:marRight w:val="0"/>
      <w:marTop w:val="0"/>
      <w:marBottom w:val="0"/>
      <w:divBdr>
        <w:top w:val="none" w:sz="0" w:space="0" w:color="auto"/>
        <w:left w:val="none" w:sz="0" w:space="0" w:color="auto"/>
        <w:bottom w:val="none" w:sz="0" w:space="0" w:color="auto"/>
        <w:right w:val="none" w:sz="0" w:space="0" w:color="auto"/>
      </w:divBdr>
    </w:div>
    <w:div w:id="1250893057">
      <w:bodyDiv w:val="1"/>
      <w:marLeft w:val="0"/>
      <w:marRight w:val="0"/>
      <w:marTop w:val="0"/>
      <w:marBottom w:val="0"/>
      <w:divBdr>
        <w:top w:val="none" w:sz="0" w:space="0" w:color="auto"/>
        <w:left w:val="none" w:sz="0" w:space="0" w:color="auto"/>
        <w:bottom w:val="none" w:sz="0" w:space="0" w:color="auto"/>
        <w:right w:val="none" w:sz="0" w:space="0" w:color="auto"/>
      </w:divBdr>
    </w:div>
    <w:div w:id="1251427766">
      <w:bodyDiv w:val="1"/>
      <w:marLeft w:val="0"/>
      <w:marRight w:val="0"/>
      <w:marTop w:val="0"/>
      <w:marBottom w:val="0"/>
      <w:divBdr>
        <w:top w:val="none" w:sz="0" w:space="0" w:color="auto"/>
        <w:left w:val="none" w:sz="0" w:space="0" w:color="auto"/>
        <w:bottom w:val="none" w:sz="0" w:space="0" w:color="auto"/>
        <w:right w:val="none" w:sz="0" w:space="0" w:color="auto"/>
      </w:divBdr>
    </w:div>
    <w:div w:id="1251541546">
      <w:bodyDiv w:val="1"/>
      <w:marLeft w:val="0"/>
      <w:marRight w:val="0"/>
      <w:marTop w:val="0"/>
      <w:marBottom w:val="0"/>
      <w:divBdr>
        <w:top w:val="none" w:sz="0" w:space="0" w:color="auto"/>
        <w:left w:val="none" w:sz="0" w:space="0" w:color="auto"/>
        <w:bottom w:val="none" w:sz="0" w:space="0" w:color="auto"/>
        <w:right w:val="none" w:sz="0" w:space="0" w:color="auto"/>
      </w:divBdr>
    </w:div>
    <w:div w:id="1251618839">
      <w:bodyDiv w:val="1"/>
      <w:marLeft w:val="0"/>
      <w:marRight w:val="0"/>
      <w:marTop w:val="0"/>
      <w:marBottom w:val="0"/>
      <w:divBdr>
        <w:top w:val="none" w:sz="0" w:space="0" w:color="auto"/>
        <w:left w:val="none" w:sz="0" w:space="0" w:color="auto"/>
        <w:bottom w:val="none" w:sz="0" w:space="0" w:color="auto"/>
        <w:right w:val="none" w:sz="0" w:space="0" w:color="auto"/>
      </w:divBdr>
    </w:div>
    <w:div w:id="1252275362">
      <w:bodyDiv w:val="1"/>
      <w:marLeft w:val="0"/>
      <w:marRight w:val="0"/>
      <w:marTop w:val="0"/>
      <w:marBottom w:val="0"/>
      <w:divBdr>
        <w:top w:val="none" w:sz="0" w:space="0" w:color="auto"/>
        <w:left w:val="none" w:sz="0" w:space="0" w:color="auto"/>
        <w:bottom w:val="none" w:sz="0" w:space="0" w:color="auto"/>
        <w:right w:val="none" w:sz="0" w:space="0" w:color="auto"/>
      </w:divBdr>
    </w:div>
    <w:div w:id="1252661787">
      <w:bodyDiv w:val="1"/>
      <w:marLeft w:val="0"/>
      <w:marRight w:val="0"/>
      <w:marTop w:val="0"/>
      <w:marBottom w:val="0"/>
      <w:divBdr>
        <w:top w:val="none" w:sz="0" w:space="0" w:color="auto"/>
        <w:left w:val="none" w:sz="0" w:space="0" w:color="auto"/>
        <w:bottom w:val="none" w:sz="0" w:space="0" w:color="auto"/>
        <w:right w:val="none" w:sz="0" w:space="0" w:color="auto"/>
      </w:divBdr>
    </w:div>
    <w:div w:id="1252665541">
      <w:bodyDiv w:val="1"/>
      <w:marLeft w:val="0"/>
      <w:marRight w:val="0"/>
      <w:marTop w:val="0"/>
      <w:marBottom w:val="0"/>
      <w:divBdr>
        <w:top w:val="none" w:sz="0" w:space="0" w:color="auto"/>
        <w:left w:val="none" w:sz="0" w:space="0" w:color="auto"/>
        <w:bottom w:val="none" w:sz="0" w:space="0" w:color="auto"/>
        <w:right w:val="none" w:sz="0" w:space="0" w:color="auto"/>
      </w:divBdr>
    </w:div>
    <w:div w:id="1252740839">
      <w:bodyDiv w:val="1"/>
      <w:marLeft w:val="0"/>
      <w:marRight w:val="0"/>
      <w:marTop w:val="0"/>
      <w:marBottom w:val="0"/>
      <w:divBdr>
        <w:top w:val="none" w:sz="0" w:space="0" w:color="auto"/>
        <w:left w:val="none" w:sz="0" w:space="0" w:color="auto"/>
        <w:bottom w:val="none" w:sz="0" w:space="0" w:color="auto"/>
        <w:right w:val="none" w:sz="0" w:space="0" w:color="auto"/>
      </w:divBdr>
    </w:div>
    <w:div w:id="1254049433">
      <w:bodyDiv w:val="1"/>
      <w:marLeft w:val="0"/>
      <w:marRight w:val="0"/>
      <w:marTop w:val="0"/>
      <w:marBottom w:val="0"/>
      <w:divBdr>
        <w:top w:val="none" w:sz="0" w:space="0" w:color="auto"/>
        <w:left w:val="none" w:sz="0" w:space="0" w:color="auto"/>
        <w:bottom w:val="none" w:sz="0" w:space="0" w:color="auto"/>
        <w:right w:val="none" w:sz="0" w:space="0" w:color="auto"/>
      </w:divBdr>
    </w:div>
    <w:div w:id="1254051545">
      <w:bodyDiv w:val="1"/>
      <w:marLeft w:val="0"/>
      <w:marRight w:val="0"/>
      <w:marTop w:val="0"/>
      <w:marBottom w:val="0"/>
      <w:divBdr>
        <w:top w:val="none" w:sz="0" w:space="0" w:color="auto"/>
        <w:left w:val="none" w:sz="0" w:space="0" w:color="auto"/>
        <w:bottom w:val="none" w:sz="0" w:space="0" w:color="auto"/>
        <w:right w:val="none" w:sz="0" w:space="0" w:color="auto"/>
      </w:divBdr>
    </w:div>
    <w:div w:id="1254127739">
      <w:bodyDiv w:val="1"/>
      <w:marLeft w:val="0"/>
      <w:marRight w:val="0"/>
      <w:marTop w:val="0"/>
      <w:marBottom w:val="0"/>
      <w:divBdr>
        <w:top w:val="none" w:sz="0" w:space="0" w:color="auto"/>
        <w:left w:val="none" w:sz="0" w:space="0" w:color="auto"/>
        <w:bottom w:val="none" w:sz="0" w:space="0" w:color="auto"/>
        <w:right w:val="none" w:sz="0" w:space="0" w:color="auto"/>
      </w:divBdr>
    </w:div>
    <w:div w:id="1254129169">
      <w:bodyDiv w:val="1"/>
      <w:marLeft w:val="0"/>
      <w:marRight w:val="0"/>
      <w:marTop w:val="0"/>
      <w:marBottom w:val="0"/>
      <w:divBdr>
        <w:top w:val="none" w:sz="0" w:space="0" w:color="auto"/>
        <w:left w:val="none" w:sz="0" w:space="0" w:color="auto"/>
        <w:bottom w:val="none" w:sz="0" w:space="0" w:color="auto"/>
        <w:right w:val="none" w:sz="0" w:space="0" w:color="auto"/>
      </w:divBdr>
    </w:div>
    <w:div w:id="1254434833">
      <w:bodyDiv w:val="1"/>
      <w:marLeft w:val="0"/>
      <w:marRight w:val="0"/>
      <w:marTop w:val="0"/>
      <w:marBottom w:val="0"/>
      <w:divBdr>
        <w:top w:val="none" w:sz="0" w:space="0" w:color="auto"/>
        <w:left w:val="none" w:sz="0" w:space="0" w:color="auto"/>
        <w:bottom w:val="none" w:sz="0" w:space="0" w:color="auto"/>
        <w:right w:val="none" w:sz="0" w:space="0" w:color="auto"/>
      </w:divBdr>
    </w:div>
    <w:div w:id="1254439711">
      <w:bodyDiv w:val="1"/>
      <w:marLeft w:val="0"/>
      <w:marRight w:val="0"/>
      <w:marTop w:val="0"/>
      <w:marBottom w:val="0"/>
      <w:divBdr>
        <w:top w:val="none" w:sz="0" w:space="0" w:color="auto"/>
        <w:left w:val="none" w:sz="0" w:space="0" w:color="auto"/>
        <w:bottom w:val="none" w:sz="0" w:space="0" w:color="auto"/>
        <w:right w:val="none" w:sz="0" w:space="0" w:color="auto"/>
      </w:divBdr>
    </w:div>
    <w:div w:id="1254582831">
      <w:bodyDiv w:val="1"/>
      <w:marLeft w:val="0"/>
      <w:marRight w:val="0"/>
      <w:marTop w:val="0"/>
      <w:marBottom w:val="0"/>
      <w:divBdr>
        <w:top w:val="none" w:sz="0" w:space="0" w:color="auto"/>
        <w:left w:val="none" w:sz="0" w:space="0" w:color="auto"/>
        <w:bottom w:val="none" w:sz="0" w:space="0" w:color="auto"/>
        <w:right w:val="none" w:sz="0" w:space="0" w:color="auto"/>
      </w:divBdr>
    </w:div>
    <w:div w:id="1254826303">
      <w:bodyDiv w:val="1"/>
      <w:marLeft w:val="0"/>
      <w:marRight w:val="0"/>
      <w:marTop w:val="0"/>
      <w:marBottom w:val="0"/>
      <w:divBdr>
        <w:top w:val="none" w:sz="0" w:space="0" w:color="auto"/>
        <w:left w:val="none" w:sz="0" w:space="0" w:color="auto"/>
        <w:bottom w:val="none" w:sz="0" w:space="0" w:color="auto"/>
        <w:right w:val="none" w:sz="0" w:space="0" w:color="auto"/>
      </w:divBdr>
    </w:div>
    <w:div w:id="1254976221">
      <w:bodyDiv w:val="1"/>
      <w:marLeft w:val="0"/>
      <w:marRight w:val="0"/>
      <w:marTop w:val="0"/>
      <w:marBottom w:val="0"/>
      <w:divBdr>
        <w:top w:val="none" w:sz="0" w:space="0" w:color="auto"/>
        <w:left w:val="none" w:sz="0" w:space="0" w:color="auto"/>
        <w:bottom w:val="none" w:sz="0" w:space="0" w:color="auto"/>
        <w:right w:val="none" w:sz="0" w:space="0" w:color="auto"/>
      </w:divBdr>
    </w:div>
    <w:div w:id="1255553653">
      <w:bodyDiv w:val="1"/>
      <w:marLeft w:val="0"/>
      <w:marRight w:val="0"/>
      <w:marTop w:val="0"/>
      <w:marBottom w:val="0"/>
      <w:divBdr>
        <w:top w:val="none" w:sz="0" w:space="0" w:color="auto"/>
        <w:left w:val="none" w:sz="0" w:space="0" w:color="auto"/>
        <w:bottom w:val="none" w:sz="0" w:space="0" w:color="auto"/>
        <w:right w:val="none" w:sz="0" w:space="0" w:color="auto"/>
      </w:divBdr>
    </w:div>
    <w:div w:id="1256019363">
      <w:bodyDiv w:val="1"/>
      <w:marLeft w:val="0"/>
      <w:marRight w:val="0"/>
      <w:marTop w:val="0"/>
      <w:marBottom w:val="0"/>
      <w:divBdr>
        <w:top w:val="none" w:sz="0" w:space="0" w:color="auto"/>
        <w:left w:val="none" w:sz="0" w:space="0" w:color="auto"/>
        <w:bottom w:val="none" w:sz="0" w:space="0" w:color="auto"/>
        <w:right w:val="none" w:sz="0" w:space="0" w:color="auto"/>
      </w:divBdr>
    </w:div>
    <w:div w:id="1256284742">
      <w:bodyDiv w:val="1"/>
      <w:marLeft w:val="0"/>
      <w:marRight w:val="0"/>
      <w:marTop w:val="0"/>
      <w:marBottom w:val="0"/>
      <w:divBdr>
        <w:top w:val="none" w:sz="0" w:space="0" w:color="auto"/>
        <w:left w:val="none" w:sz="0" w:space="0" w:color="auto"/>
        <w:bottom w:val="none" w:sz="0" w:space="0" w:color="auto"/>
        <w:right w:val="none" w:sz="0" w:space="0" w:color="auto"/>
      </w:divBdr>
    </w:div>
    <w:div w:id="1256402730">
      <w:bodyDiv w:val="1"/>
      <w:marLeft w:val="0"/>
      <w:marRight w:val="0"/>
      <w:marTop w:val="0"/>
      <w:marBottom w:val="0"/>
      <w:divBdr>
        <w:top w:val="none" w:sz="0" w:space="0" w:color="auto"/>
        <w:left w:val="none" w:sz="0" w:space="0" w:color="auto"/>
        <w:bottom w:val="none" w:sz="0" w:space="0" w:color="auto"/>
        <w:right w:val="none" w:sz="0" w:space="0" w:color="auto"/>
      </w:divBdr>
    </w:div>
    <w:div w:id="1256480164">
      <w:bodyDiv w:val="1"/>
      <w:marLeft w:val="0"/>
      <w:marRight w:val="0"/>
      <w:marTop w:val="0"/>
      <w:marBottom w:val="0"/>
      <w:divBdr>
        <w:top w:val="none" w:sz="0" w:space="0" w:color="auto"/>
        <w:left w:val="none" w:sz="0" w:space="0" w:color="auto"/>
        <w:bottom w:val="none" w:sz="0" w:space="0" w:color="auto"/>
        <w:right w:val="none" w:sz="0" w:space="0" w:color="auto"/>
      </w:divBdr>
    </w:div>
    <w:div w:id="1256480895">
      <w:bodyDiv w:val="1"/>
      <w:marLeft w:val="0"/>
      <w:marRight w:val="0"/>
      <w:marTop w:val="0"/>
      <w:marBottom w:val="0"/>
      <w:divBdr>
        <w:top w:val="none" w:sz="0" w:space="0" w:color="auto"/>
        <w:left w:val="none" w:sz="0" w:space="0" w:color="auto"/>
        <w:bottom w:val="none" w:sz="0" w:space="0" w:color="auto"/>
        <w:right w:val="none" w:sz="0" w:space="0" w:color="auto"/>
      </w:divBdr>
    </w:div>
    <w:div w:id="1256864690">
      <w:bodyDiv w:val="1"/>
      <w:marLeft w:val="0"/>
      <w:marRight w:val="0"/>
      <w:marTop w:val="0"/>
      <w:marBottom w:val="0"/>
      <w:divBdr>
        <w:top w:val="none" w:sz="0" w:space="0" w:color="auto"/>
        <w:left w:val="none" w:sz="0" w:space="0" w:color="auto"/>
        <w:bottom w:val="none" w:sz="0" w:space="0" w:color="auto"/>
        <w:right w:val="none" w:sz="0" w:space="0" w:color="auto"/>
      </w:divBdr>
    </w:div>
    <w:div w:id="1256865484">
      <w:bodyDiv w:val="1"/>
      <w:marLeft w:val="0"/>
      <w:marRight w:val="0"/>
      <w:marTop w:val="0"/>
      <w:marBottom w:val="0"/>
      <w:divBdr>
        <w:top w:val="none" w:sz="0" w:space="0" w:color="auto"/>
        <w:left w:val="none" w:sz="0" w:space="0" w:color="auto"/>
        <w:bottom w:val="none" w:sz="0" w:space="0" w:color="auto"/>
        <w:right w:val="none" w:sz="0" w:space="0" w:color="auto"/>
      </w:divBdr>
    </w:div>
    <w:div w:id="1256940046">
      <w:bodyDiv w:val="1"/>
      <w:marLeft w:val="0"/>
      <w:marRight w:val="0"/>
      <w:marTop w:val="0"/>
      <w:marBottom w:val="0"/>
      <w:divBdr>
        <w:top w:val="none" w:sz="0" w:space="0" w:color="auto"/>
        <w:left w:val="none" w:sz="0" w:space="0" w:color="auto"/>
        <w:bottom w:val="none" w:sz="0" w:space="0" w:color="auto"/>
        <w:right w:val="none" w:sz="0" w:space="0" w:color="auto"/>
      </w:divBdr>
    </w:div>
    <w:div w:id="1257054421">
      <w:bodyDiv w:val="1"/>
      <w:marLeft w:val="0"/>
      <w:marRight w:val="0"/>
      <w:marTop w:val="0"/>
      <w:marBottom w:val="0"/>
      <w:divBdr>
        <w:top w:val="none" w:sz="0" w:space="0" w:color="auto"/>
        <w:left w:val="none" w:sz="0" w:space="0" w:color="auto"/>
        <w:bottom w:val="none" w:sz="0" w:space="0" w:color="auto"/>
        <w:right w:val="none" w:sz="0" w:space="0" w:color="auto"/>
      </w:divBdr>
    </w:div>
    <w:div w:id="1257590034">
      <w:bodyDiv w:val="1"/>
      <w:marLeft w:val="0"/>
      <w:marRight w:val="0"/>
      <w:marTop w:val="0"/>
      <w:marBottom w:val="0"/>
      <w:divBdr>
        <w:top w:val="none" w:sz="0" w:space="0" w:color="auto"/>
        <w:left w:val="none" w:sz="0" w:space="0" w:color="auto"/>
        <w:bottom w:val="none" w:sz="0" w:space="0" w:color="auto"/>
        <w:right w:val="none" w:sz="0" w:space="0" w:color="auto"/>
      </w:divBdr>
    </w:div>
    <w:div w:id="1257708749">
      <w:bodyDiv w:val="1"/>
      <w:marLeft w:val="0"/>
      <w:marRight w:val="0"/>
      <w:marTop w:val="0"/>
      <w:marBottom w:val="0"/>
      <w:divBdr>
        <w:top w:val="none" w:sz="0" w:space="0" w:color="auto"/>
        <w:left w:val="none" w:sz="0" w:space="0" w:color="auto"/>
        <w:bottom w:val="none" w:sz="0" w:space="0" w:color="auto"/>
        <w:right w:val="none" w:sz="0" w:space="0" w:color="auto"/>
      </w:divBdr>
    </w:div>
    <w:div w:id="1257788980">
      <w:bodyDiv w:val="1"/>
      <w:marLeft w:val="0"/>
      <w:marRight w:val="0"/>
      <w:marTop w:val="0"/>
      <w:marBottom w:val="0"/>
      <w:divBdr>
        <w:top w:val="none" w:sz="0" w:space="0" w:color="auto"/>
        <w:left w:val="none" w:sz="0" w:space="0" w:color="auto"/>
        <w:bottom w:val="none" w:sz="0" w:space="0" w:color="auto"/>
        <w:right w:val="none" w:sz="0" w:space="0" w:color="auto"/>
      </w:divBdr>
    </w:div>
    <w:div w:id="1258100466">
      <w:bodyDiv w:val="1"/>
      <w:marLeft w:val="0"/>
      <w:marRight w:val="0"/>
      <w:marTop w:val="0"/>
      <w:marBottom w:val="0"/>
      <w:divBdr>
        <w:top w:val="none" w:sz="0" w:space="0" w:color="auto"/>
        <w:left w:val="none" w:sz="0" w:space="0" w:color="auto"/>
        <w:bottom w:val="none" w:sz="0" w:space="0" w:color="auto"/>
        <w:right w:val="none" w:sz="0" w:space="0" w:color="auto"/>
      </w:divBdr>
    </w:div>
    <w:div w:id="1258444692">
      <w:bodyDiv w:val="1"/>
      <w:marLeft w:val="0"/>
      <w:marRight w:val="0"/>
      <w:marTop w:val="0"/>
      <w:marBottom w:val="0"/>
      <w:divBdr>
        <w:top w:val="none" w:sz="0" w:space="0" w:color="auto"/>
        <w:left w:val="none" w:sz="0" w:space="0" w:color="auto"/>
        <w:bottom w:val="none" w:sz="0" w:space="0" w:color="auto"/>
        <w:right w:val="none" w:sz="0" w:space="0" w:color="auto"/>
      </w:divBdr>
    </w:div>
    <w:div w:id="1259825587">
      <w:bodyDiv w:val="1"/>
      <w:marLeft w:val="0"/>
      <w:marRight w:val="0"/>
      <w:marTop w:val="0"/>
      <w:marBottom w:val="0"/>
      <w:divBdr>
        <w:top w:val="none" w:sz="0" w:space="0" w:color="auto"/>
        <w:left w:val="none" w:sz="0" w:space="0" w:color="auto"/>
        <w:bottom w:val="none" w:sz="0" w:space="0" w:color="auto"/>
        <w:right w:val="none" w:sz="0" w:space="0" w:color="auto"/>
      </w:divBdr>
    </w:div>
    <w:div w:id="1259872531">
      <w:bodyDiv w:val="1"/>
      <w:marLeft w:val="0"/>
      <w:marRight w:val="0"/>
      <w:marTop w:val="0"/>
      <w:marBottom w:val="0"/>
      <w:divBdr>
        <w:top w:val="none" w:sz="0" w:space="0" w:color="auto"/>
        <w:left w:val="none" w:sz="0" w:space="0" w:color="auto"/>
        <w:bottom w:val="none" w:sz="0" w:space="0" w:color="auto"/>
        <w:right w:val="none" w:sz="0" w:space="0" w:color="auto"/>
      </w:divBdr>
    </w:div>
    <w:div w:id="1260330637">
      <w:bodyDiv w:val="1"/>
      <w:marLeft w:val="0"/>
      <w:marRight w:val="0"/>
      <w:marTop w:val="0"/>
      <w:marBottom w:val="0"/>
      <w:divBdr>
        <w:top w:val="none" w:sz="0" w:space="0" w:color="auto"/>
        <w:left w:val="none" w:sz="0" w:space="0" w:color="auto"/>
        <w:bottom w:val="none" w:sz="0" w:space="0" w:color="auto"/>
        <w:right w:val="none" w:sz="0" w:space="0" w:color="auto"/>
      </w:divBdr>
    </w:div>
    <w:div w:id="1260868788">
      <w:bodyDiv w:val="1"/>
      <w:marLeft w:val="0"/>
      <w:marRight w:val="0"/>
      <w:marTop w:val="0"/>
      <w:marBottom w:val="0"/>
      <w:divBdr>
        <w:top w:val="none" w:sz="0" w:space="0" w:color="auto"/>
        <w:left w:val="none" w:sz="0" w:space="0" w:color="auto"/>
        <w:bottom w:val="none" w:sz="0" w:space="0" w:color="auto"/>
        <w:right w:val="none" w:sz="0" w:space="0" w:color="auto"/>
      </w:divBdr>
    </w:div>
    <w:div w:id="1261063104">
      <w:bodyDiv w:val="1"/>
      <w:marLeft w:val="0"/>
      <w:marRight w:val="0"/>
      <w:marTop w:val="0"/>
      <w:marBottom w:val="0"/>
      <w:divBdr>
        <w:top w:val="none" w:sz="0" w:space="0" w:color="auto"/>
        <w:left w:val="none" w:sz="0" w:space="0" w:color="auto"/>
        <w:bottom w:val="none" w:sz="0" w:space="0" w:color="auto"/>
        <w:right w:val="none" w:sz="0" w:space="0" w:color="auto"/>
      </w:divBdr>
    </w:div>
    <w:div w:id="1261185540">
      <w:bodyDiv w:val="1"/>
      <w:marLeft w:val="0"/>
      <w:marRight w:val="0"/>
      <w:marTop w:val="0"/>
      <w:marBottom w:val="0"/>
      <w:divBdr>
        <w:top w:val="none" w:sz="0" w:space="0" w:color="auto"/>
        <w:left w:val="none" w:sz="0" w:space="0" w:color="auto"/>
        <w:bottom w:val="none" w:sz="0" w:space="0" w:color="auto"/>
        <w:right w:val="none" w:sz="0" w:space="0" w:color="auto"/>
      </w:divBdr>
    </w:div>
    <w:div w:id="1261526656">
      <w:bodyDiv w:val="1"/>
      <w:marLeft w:val="0"/>
      <w:marRight w:val="0"/>
      <w:marTop w:val="0"/>
      <w:marBottom w:val="0"/>
      <w:divBdr>
        <w:top w:val="none" w:sz="0" w:space="0" w:color="auto"/>
        <w:left w:val="none" w:sz="0" w:space="0" w:color="auto"/>
        <w:bottom w:val="none" w:sz="0" w:space="0" w:color="auto"/>
        <w:right w:val="none" w:sz="0" w:space="0" w:color="auto"/>
      </w:divBdr>
    </w:div>
    <w:div w:id="1261529749">
      <w:bodyDiv w:val="1"/>
      <w:marLeft w:val="0"/>
      <w:marRight w:val="0"/>
      <w:marTop w:val="0"/>
      <w:marBottom w:val="0"/>
      <w:divBdr>
        <w:top w:val="none" w:sz="0" w:space="0" w:color="auto"/>
        <w:left w:val="none" w:sz="0" w:space="0" w:color="auto"/>
        <w:bottom w:val="none" w:sz="0" w:space="0" w:color="auto"/>
        <w:right w:val="none" w:sz="0" w:space="0" w:color="auto"/>
      </w:divBdr>
    </w:div>
    <w:div w:id="1261644936">
      <w:bodyDiv w:val="1"/>
      <w:marLeft w:val="0"/>
      <w:marRight w:val="0"/>
      <w:marTop w:val="0"/>
      <w:marBottom w:val="0"/>
      <w:divBdr>
        <w:top w:val="none" w:sz="0" w:space="0" w:color="auto"/>
        <w:left w:val="none" w:sz="0" w:space="0" w:color="auto"/>
        <w:bottom w:val="none" w:sz="0" w:space="0" w:color="auto"/>
        <w:right w:val="none" w:sz="0" w:space="0" w:color="auto"/>
      </w:divBdr>
    </w:div>
    <w:div w:id="1261794013">
      <w:bodyDiv w:val="1"/>
      <w:marLeft w:val="0"/>
      <w:marRight w:val="0"/>
      <w:marTop w:val="0"/>
      <w:marBottom w:val="0"/>
      <w:divBdr>
        <w:top w:val="none" w:sz="0" w:space="0" w:color="auto"/>
        <w:left w:val="none" w:sz="0" w:space="0" w:color="auto"/>
        <w:bottom w:val="none" w:sz="0" w:space="0" w:color="auto"/>
        <w:right w:val="none" w:sz="0" w:space="0" w:color="auto"/>
      </w:divBdr>
    </w:div>
    <w:div w:id="1262106278">
      <w:bodyDiv w:val="1"/>
      <w:marLeft w:val="0"/>
      <w:marRight w:val="0"/>
      <w:marTop w:val="0"/>
      <w:marBottom w:val="0"/>
      <w:divBdr>
        <w:top w:val="none" w:sz="0" w:space="0" w:color="auto"/>
        <w:left w:val="none" w:sz="0" w:space="0" w:color="auto"/>
        <w:bottom w:val="none" w:sz="0" w:space="0" w:color="auto"/>
        <w:right w:val="none" w:sz="0" w:space="0" w:color="auto"/>
      </w:divBdr>
    </w:div>
    <w:div w:id="1262685461">
      <w:bodyDiv w:val="1"/>
      <w:marLeft w:val="0"/>
      <w:marRight w:val="0"/>
      <w:marTop w:val="0"/>
      <w:marBottom w:val="0"/>
      <w:divBdr>
        <w:top w:val="none" w:sz="0" w:space="0" w:color="auto"/>
        <w:left w:val="none" w:sz="0" w:space="0" w:color="auto"/>
        <w:bottom w:val="none" w:sz="0" w:space="0" w:color="auto"/>
        <w:right w:val="none" w:sz="0" w:space="0" w:color="auto"/>
      </w:divBdr>
    </w:div>
    <w:div w:id="1263995739">
      <w:bodyDiv w:val="1"/>
      <w:marLeft w:val="0"/>
      <w:marRight w:val="0"/>
      <w:marTop w:val="0"/>
      <w:marBottom w:val="0"/>
      <w:divBdr>
        <w:top w:val="none" w:sz="0" w:space="0" w:color="auto"/>
        <w:left w:val="none" w:sz="0" w:space="0" w:color="auto"/>
        <w:bottom w:val="none" w:sz="0" w:space="0" w:color="auto"/>
        <w:right w:val="none" w:sz="0" w:space="0" w:color="auto"/>
      </w:divBdr>
    </w:div>
    <w:div w:id="1264145334">
      <w:bodyDiv w:val="1"/>
      <w:marLeft w:val="0"/>
      <w:marRight w:val="0"/>
      <w:marTop w:val="0"/>
      <w:marBottom w:val="0"/>
      <w:divBdr>
        <w:top w:val="none" w:sz="0" w:space="0" w:color="auto"/>
        <w:left w:val="none" w:sz="0" w:space="0" w:color="auto"/>
        <w:bottom w:val="none" w:sz="0" w:space="0" w:color="auto"/>
        <w:right w:val="none" w:sz="0" w:space="0" w:color="auto"/>
      </w:divBdr>
    </w:div>
    <w:div w:id="1264651460">
      <w:bodyDiv w:val="1"/>
      <w:marLeft w:val="0"/>
      <w:marRight w:val="0"/>
      <w:marTop w:val="0"/>
      <w:marBottom w:val="0"/>
      <w:divBdr>
        <w:top w:val="none" w:sz="0" w:space="0" w:color="auto"/>
        <w:left w:val="none" w:sz="0" w:space="0" w:color="auto"/>
        <w:bottom w:val="none" w:sz="0" w:space="0" w:color="auto"/>
        <w:right w:val="none" w:sz="0" w:space="0" w:color="auto"/>
      </w:divBdr>
    </w:div>
    <w:div w:id="1264731269">
      <w:bodyDiv w:val="1"/>
      <w:marLeft w:val="0"/>
      <w:marRight w:val="0"/>
      <w:marTop w:val="0"/>
      <w:marBottom w:val="0"/>
      <w:divBdr>
        <w:top w:val="none" w:sz="0" w:space="0" w:color="auto"/>
        <w:left w:val="none" w:sz="0" w:space="0" w:color="auto"/>
        <w:bottom w:val="none" w:sz="0" w:space="0" w:color="auto"/>
        <w:right w:val="none" w:sz="0" w:space="0" w:color="auto"/>
      </w:divBdr>
    </w:div>
    <w:div w:id="1264806438">
      <w:bodyDiv w:val="1"/>
      <w:marLeft w:val="0"/>
      <w:marRight w:val="0"/>
      <w:marTop w:val="0"/>
      <w:marBottom w:val="0"/>
      <w:divBdr>
        <w:top w:val="none" w:sz="0" w:space="0" w:color="auto"/>
        <w:left w:val="none" w:sz="0" w:space="0" w:color="auto"/>
        <w:bottom w:val="none" w:sz="0" w:space="0" w:color="auto"/>
        <w:right w:val="none" w:sz="0" w:space="0" w:color="auto"/>
      </w:divBdr>
    </w:div>
    <w:div w:id="1264848234">
      <w:bodyDiv w:val="1"/>
      <w:marLeft w:val="0"/>
      <w:marRight w:val="0"/>
      <w:marTop w:val="0"/>
      <w:marBottom w:val="0"/>
      <w:divBdr>
        <w:top w:val="none" w:sz="0" w:space="0" w:color="auto"/>
        <w:left w:val="none" w:sz="0" w:space="0" w:color="auto"/>
        <w:bottom w:val="none" w:sz="0" w:space="0" w:color="auto"/>
        <w:right w:val="none" w:sz="0" w:space="0" w:color="auto"/>
      </w:divBdr>
    </w:div>
    <w:div w:id="1264995711">
      <w:bodyDiv w:val="1"/>
      <w:marLeft w:val="0"/>
      <w:marRight w:val="0"/>
      <w:marTop w:val="0"/>
      <w:marBottom w:val="0"/>
      <w:divBdr>
        <w:top w:val="none" w:sz="0" w:space="0" w:color="auto"/>
        <w:left w:val="none" w:sz="0" w:space="0" w:color="auto"/>
        <w:bottom w:val="none" w:sz="0" w:space="0" w:color="auto"/>
        <w:right w:val="none" w:sz="0" w:space="0" w:color="auto"/>
      </w:divBdr>
    </w:div>
    <w:div w:id="1265261333">
      <w:bodyDiv w:val="1"/>
      <w:marLeft w:val="0"/>
      <w:marRight w:val="0"/>
      <w:marTop w:val="0"/>
      <w:marBottom w:val="0"/>
      <w:divBdr>
        <w:top w:val="none" w:sz="0" w:space="0" w:color="auto"/>
        <w:left w:val="none" w:sz="0" w:space="0" w:color="auto"/>
        <w:bottom w:val="none" w:sz="0" w:space="0" w:color="auto"/>
        <w:right w:val="none" w:sz="0" w:space="0" w:color="auto"/>
      </w:divBdr>
    </w:div>
    <w:div w:id="1265265961">
      <w:bodyDiv w:val="1"/>
      <w:marLeft w:val="0"/>
      <w:marRight w:val="0"/>
      <w:marTop w:val="0"/>
      <w:marBottom w:val="0"/>
      <w:divBdr>
        <w:top w:val="none" w:sz="0" w:space="0" w:color="auto"/>
        <w:left w:val="none" w:sz="0" w:space="0" w:color="auto"/>
        <w:bottom w:val="none" w:sz="0" w:space="0" w:color="auto"/>
        <w:right w:val="none" w:sz="0" w:space="0" w:color="auto"/>
      </w:divBdr>
    </w:div>
    <w:div w:id="1266034388">
      <w:bodyDiv w:val="1"/>
      <w:marLeft w:val="0"/>
      <w:marRight w:val="0"/>
      <w:marTop w:val="0"/>
      <w:marBottom w:val="0"/>
      <w:divBdr>
        <w:top w:val="none" w:sz="0" w:space="0" w:color="auto"/>
        <w:left w:val="none" w:sz="0" w:space="0" w:color="auto"/>
        <w:bottom w:val="none" w:sz="0" w:space="0" w:color="auto"/>
        <w:right w:val="none" w:sz="0" w:space="0" w:color="auto"/>
      </w:divBdr>
    </w:div>
    <w:div w:id="1266305965">
      <w:bodyDiv w:val="1"/>
      <w:marLeft w:val="0"/>
      <w:marRight w:val="0"/>
      <w:marTop w:val="0"/>
      <w:marBottom w:val="0"/>
      <w:divBdr>
        <w:top w:val="none" w:sz="0" w:space="0" w:color="auto"/>
        <w:left w:val="none" w:sz="0" w:space="0" w:color="auto"/>
        <w:bottom w:val="none" w:sz="0" w:space="0" w:color="auto"/>
        <w:right w:val="none" w:sz="0" w:space="0" w:color="auto"/>
      </w:divBdr>
    </w:div>
    <w:div w:id="1266307242">
      <w:bodyDiv w:val="1"/>
      <w:marLeft w:val="0"/>
      <w:marRight w:val="0"/>
      <w:marTop w:val="0"/>
      <w:marBottom w:val="0"/>
      <w:divBdr>
        <w:top w:val="none" w:sz="0" w:space="0" w:color="auto"/>
        <w:left w:val="none" w:sz="0" w:space="0" w:color="auto"/>
        <w:bottom w:val="none" w:sz="0" w:space="0" w:color="auto"/>
        <w:right w:val="none" w:sz="0" w:space="0" w:color="auto"/>
      </w:divBdr>
    </w:div>
    <w:div w:id="1267082095">
      <w:bodyDiv w:val="1"/>
      <w:marLeft w:val="0"/>
      <w:marRight w:val="0"/>
      <w:marTop w:val="0"/>
      <w:marBottom w:val="0"/>
      <w:divBdr>
        <w:top w:val="none" w:sz="0" w:space="0" w:color="auto"/>
        <w:left w:val="none" w:sz="0" w:space="0" w:color="auto"/>
        <w:bottom w:val="none" w:sz="0" w:space="0" w:color="auto"/>
        <w:right w:val="none" w:sz="0" w:space="0" w:color="auto"/>
      </w:divBdr>
    </w:div>
    <w:div w:id="1267347789">
      <w:bodyDiv w:val="1"/>
      <w:marLeft w:val="0"/>
      <w:marRight w:val="0"/>
      <w:marTop w:val="0"/>
      <w:marBottom w:val="0"/>
      <w:divBdr>
        <w:top w:val="none" w:sz="0" w:space="0" w:color="auto"/>
        <w:left w:val="none" w:sz="0" w:space="0" w:color="auto"/>
        <w:bottom w:val="none" w:sz="0" w:space="0" w:color="auto"/>
        <w:right w:val="none" w:sz="0" w:space="0" w:color="auto"/>
      </w:divBdr>
    </w:div>
    <w:div w:id="1267690733">
      <w:bodyDiv w:val="1"/>
      <w:marLeft w:val="0"/>
      <w:marRight w:val="0"/>
      <w:marTop w:val="0"/>
      <w:marBottom w:val="0"/>
      <w:divBdr>
        <w:top w:val="none" w:sz="0" w:space="0" w:color="auto"/>
        <w:left w:val="none" w:sz="0" w:space="0" w:color="auto"/>
        <w:bottom w:val="none" w:sz="0" w:space="0" w:color="auto"/>
        <w:right w:val="none" w:sz="0" w:space="0" w:color="auto"/>
      </w:divBdr>
    </w:div>
    <w:div w:id="1268126003">
      <w:bodyDiv w:val="1"/>
      <w:marLeft w:val="0"/>
      <w:marRight w:val="0"/>
      <w:marTop w:val="0"/>
      <w:marBottom w:val="0"/>
      <w:divBdr>
        <w:top w:val="none" w:sz="0" w:space="0" w:color="auto"/>
        <w:left w:val="none" w:sz="0" w:space="0" w:color="auto"/>
        <w:bottom w:val="none" w:sz="0" w:space="0" w:color="auto"/>
        <w:right w:val="none" w:sz="0" w:space="0" w:color="auto"/>
      </w:divBdr>
    </w:div>
    <w:div w:id="1268540019">
      <w:bodyDiv w:val="1"/>
      <w:marLeft w:val="0"/>
      <w:marRight w:val="0"/>
      <w:marTop w:val="0"/>
      <w:marBottom w:val="0"/>
      <w:divBdr>
        <w:top w:val="none" w:sz="0" w:space="0" w:color="auto"/>
        <w:left w:val="none" w:sz="0" w:space="0" w:color="auto"/>
        <w:bottom w:val="none" w:sz="0" w:space="0" w:color="auto"/>
        <w:right w:val="none" w:sz="0" w:space="0" w:color="auto"/>
      </w:divBdr>
    </w:div>
    <w:div w:id="1269503710">
      <w:bodyDiv w:val="1"/>
      <w:marLeft w:val="0"/>
      <w:marRight w:val="0"/>
      <w:marTop w:val="0"/>
      <w:marBottom w:val="0"/>
      <w:divBdr>
        <w:top w:val="none" w:sz="0" w:space="0" w:color="auto"/>
        <w:left w:val="none" w:sz="0" w:space="0" w:color="auto"/>
        <w:bottom w:val="none" w:sz="0" w:space="0" w:color="auto"/>
        <w:right w:val="none" w:sz="0" w:space="0" w:color="auto"/>
      </w:divBdr>
    </w:div>
    <w:div w:id="1269892406">
      <w:bodyDiv w:val="1"/>
      <w:marLeft w:val="0"/>
      <w:marRight w:val="0"/>
      <w:marTop w:val="0"/>
      <w:marBottom w:val="0"/>
      <w:divBdr>
        <w:top w:val="none" w:sz="0" w:space="0" w:color="auto"/>
        <w:left w:val="none" w:sz="0" w:space="0" w:color="auto"/>
        <w:bottom w:val="none" w:sz="0" w:space="0" w:color="auto"/>
        <w:right w:val="none" w:sz="0" w:space="0" w:color="auto"/>
      </w:divBdr>
    </w:div>
    <w:div w:id="1270235847">
      <w:bodyDiv w:val="1"/>
      <w:marLeft w:val="0"/>
      <w:marRight w:val="0"/>
      <w:marTop w:val="0"/>
      <w:marBottom w:val="0"/>
      <w:divBdr>
        <w:top w:val="none" w:sz="0" w:space="0" w:color="auto"/>
        <w:left w:val="none" w:sz="0" w:space="0" w:color="auto"/>
        <w:bottom w:val="none" w:sz="0" w:space="0" w:color="auto"/>
        <w:right w:val="none" w:sz="0" w:space="0" w:color="auto"/>
      </w:divBdr>
    </w:div>
    <w:div w:id="1270237784">
      <w:bodyDiv w:val="1"/>
      <w:marLeft w:val="0"/>
      <w:marRight w:val="0"/>
      <w:marTop w:val="0"/>
      <w:marBottom w:val="0"/>
      <w:divBdr>
        <w:top w:val="none" w:sz="0" w:space="0" w:color="auto"/>
        <w:left w:val="none" w:sz="0" w:space="0" w:color="auto"/>
        <w:bottom w:val="none" w:sz="0" w:space="0" w:color="auto"/>
        <w:right w:val="none" w:sz="0" w:space="0" w:color="auto"/>
      </w:divBdr>
    </w:div>
    <w:div w:id="1270242435">
      <w:bodyDiv w:val="1"/>
      <w:marLeft w:val="0"/>
      <w:marRight w:val="0"/>
      <w:marTop w:val="0"/>
      <w:marBottom w:val="0"/>
      <w:divBdr>
        <w:top w:val="none" w:sz="0" w:space="0" w:color="auto"/>
        <w:left w:val="none" w:sz="0" w:space="0" w:color="auto"/>
        <w:bottom w:val="none" w:sz="0" w:space="0" w:color="auto"/>
        <w:right w:val="none" w:sz="0" w:space="0" w:color="auto"/>
      </w:divBdr>
    </w:div>
    <w:div w:id="1270313771">
      <w:bodyDiv w:val="1"/>
      <w:marLeft w:val="0"/>
      <w:marRight w:val="0"/>
      <w:marTop w:val="0"/>
      <w:marBottom w:val="0"/>
      <w:divBdr>
        <w:top w:val="none" w:sz="0" w:space="0" w:color="auto"/>
        <w:left w:val="none" w:sz="0" w:space="0" w:color="auto"/>
        <w:bottom w:val="none" w:sz="0" w:space="0" w:color="auto"/>
        <w:right w:val="none" w:sz="0" w:space="0" w:color="auto"/>
      </w:divBdr>
    </w:div>
    <w:div w:id="1270429847">
      <w:bodyDiv w:val="1"/>
      <w:marLeft w:val="0"/>
      <w:marRight w:val="0"/>
      <w:marTop w:val="0"/>
      <w:marBottom w:val="0"/>
      <w:divBdr>
        <w:top w:val="none" w:sz="0" w:space="0" w:color="auto"/>
        <w:left w:val="none" w:sz="0" w:space="0" w:color="auto"/>
        <w:bottom w:val="none" w:sz="0" w:space="0" w:color="auto"/>
        <w:right w:val="none" w:sz="0" w:space="0" w:color="auto"/>
      </w:divBdr>
    </w:div>
    <w:div w:id="1270771195">
      <w:bodyDiv w:val="1"/>
      <w:marLeft w:val="0"/>
      <w:marRight w:val="0"/>
      <w:marTop w:val="0"/>
      <w:marBottom w:val="0"/>
      <w:divBdr>
        <w:top w:val="none" w:sz="0" w:space="0" w:color="auto"/>
        <w:left w:val="none" w:sz="0" w:space="0" w:color="auto"/>
        <w:bottom w:val="none" w:sz="0" w:space="0" w:color="auto"/>
        <w:right w:val="none" w:sz="0" w:space="0" w:color="auto"/>
      </w:divBdr>
    </w:div>
    <w:div w:id="1271009421">
      <w:bodyDiv w:val="1"/>
      <w:marLeft w:val="0"/>
      <w:marRight w:val="0"/>
      <w:marTop w:val="0"/>
      <w:marBottom w:val="0"/>
      <w:divBdr>
        <w:top w:val="none" w:sz="0" w:space="0" w:color="auto"/>
        <w:left w:val="none" w:sz="0" w:space="0" w:color="auto"/>
        <w:bottom w:val="none" w:sz="0" w:space="0" w:color="auto"/>
        <w:right w:val="none" w:sz="0" w:space="0" w:color="auto"/>
      </w:divBdr>
    </w:div>
    <w:div w:id="1271468613">
      <w:bodyDiv w:val="1"/>
      <w:marLeft w:val="0"/>
      <w:marRight w:val="0"/>
      <w:marTop w:val="0"/>
      <w:marBottom w:val="0"/>
      <w:divBdr>
        <w:top w:val="none" w:sz="0" w:space="0" w:color="auto"/>
        <w:left w:val="none" w:sz="0" w:space="0" w:color="auto"/>
        <w:bottom w:val="none" w:sz="0" w:space="0" w:color="auto"/>
        <w:right w:val="none" w:sz="0" w:space="0" w:color="auto"/>
      </w:divBdr>
    </w:div>
    <w:div w:id="1271931408">
      <w:bodyDiv w:val="1"/>
      <w:marLeft w:val="0"/>
      <w:marRight w:val="0"/>
      <w:marTop w:val="0"/>
      <w:marBottom w:val="0"/>
      <w:divBdr>
        <w:top w:val="none" w:sz="0" w:space="0" w:color="auto"/>
        <w:left w:val="none" w:sz="0" w:space="0" w:color="auto"/>
        <w:bottom w:val="none" w:sz="0" w:space="0" w:color="auto"/>
        <w:right w:val="none" w:sz="0" w:space="0" w:color="auto"/>
      </w:divBdr>
    </w:div>
    <w:div w:id="1272280276">
      <w:bodyDiv w:val="1"/>
      <w:marLeft w:val="0"/>
      <w:marRight w:val="0"/>
      <w:marTop w:val="0"/>
      <w:marBottom w:val="0"/>
      <w:divBdr>
        <w:top w:val="none" w:sz="0" w:space="0" w:color="auto"/>
        <w:left w:val="none" w:sz="0" w:space="0" w:color="auto"/>
        <w:bottom w:val="none" w:sz="0" w:space="0" w:color="auto"/>
        <w:right w:val="none" w:sz="0" w:space="0" w:color="auto"/>
      </w:divBdr>
    </w:div>
    <w:div w:id="1272783034">
      <w:bodyDiv w:val="1"/>
      <w:marLeft w:val="0"/>
      <w:marRight w:val="0"/>
      <w:marTop w:val="0"/>
      <w:marBottom w:val="0"/>
      <w:divBdr>
        <w:top w:val="none" w:sz="0" w:space="0" w:color="auto"/>
        <w:left w:val="none" w:sz="0" w:space="0" w:color="auto"/>
        <w:bottom w:val="none" w:sz="0" w:space="0" w:color="auto"/>
        <w:right w:val="none" w:sz="0" w:space="0" w:color="auto"/>
      </w:divBdr>
    </w:div>
    <w:div w:id="1273249630">
      <w:bodyDiv w:val="1"/>
      <w:marLeft w:val="0"/>
      <w:marRight w:val="0"/>
      <w:marTop w:val="0"/>
      <w:marBottom w:val="0"/>
      <w:divBdr>
        <w:top w:val="none" w:sz="0" w:space="0" w:color="auto"/>
        <w:left w:val="none" w:sz="0" w:space="0" w:color="auto"/>
        <w:bottom w:val="none" w:sz="0" w:space="0" w:color="auto"/>
        <w:right w:val="none" w:sz="0" w:space="0" w:color="auto"/>
      </w:divBdr>
    </w:div>
    <w:div w:id="1273368136">
      <w:bodyDiv w:val="1"/>
      <w:marLeft w:val="0"/>
      <w:marRight w:val="0"/>
      <w:marTop w:val="0"/>
      <w:marBottom w:val="0"/>
      <w:divBdr>
        <w:top w:val="none" w:sz="0" w:space="0" w:color="auto"/>
        <w:left w:val="none" w:sz="0" w:space="0" w:color="auto"/>
        <w:bottom w:val="none" w:sz="0" w:space="0" w:color="auto"/>
        <w:right w:val="none" w:sz="0" w:space="0" w:color="auto"/>
      </w:divBdr>
    </w:div>
    <w:div w:id="1273971510">
      <w:bodyDiv w:val="1"/>
      <w:marLeft w:val="0"/>
      <w:marRight w:val="0"/>
      <w:marTop w:val="0"/>
      <w:marBottom w:val="0"/>
      <w:divBdr>
        <w:top w:val="none" w:sz="0" w:space="0" w:color="auto"/>
        <w:left w:val="none" w:sz="0" w:space="0" w:color="auto"/>
        <w:bottom w:val="none" w:sz="0" w:space="0" w:color="auto"/>
        <w:right w:val="none" w:sz="0" w:space="0" w:color="auto"/>
      </w:divBdr>
    </w:div>
    <w:div w:id="1274167951">
      <w:bodyDiv w:val="1"/>
      <w:marLeft w:val="0"/>
      <w:marRight w:val="0"/>
      <w:marTop w:val="0"/>
      <w:marBottom w:val="0"/>
      <w:divBdr>
        <w:top w:val="none" w:sz="0" w:space="0" w:color="auto"/>
        <w:left w:val="none" w:sz="0" w:space="0" w:color="auto"/>
        <w:bottom w:val="none" w:sz="0" w:space="0" w:color="auto"/>
        <w:right w:val="none" w:sz="0" w:space="0" w:color="auto"/>
      </w:divBdr>
    </w:div>
    <w:div w:id="1274438968">
      <w:bodyDiv w:val="1"/>
      <w:marLeft w:val="0"/>
      <w:marRight w:val="0"/>
      <w:marTop w:val="0"/>
      <w:marBottom w:val="0"/>
      <w:divBdr>
        <w:top w:val="none" w:sz="0" w:space="0" w:color="auto"/>
        <w:left w:val="none" w:sz="0" w:space="0" w:color="auto"/>
        <w:bottom w:val="none" w:sz="0" w:space="0" w:color="auto"/>
        <w:right w:val="none" w:sz="0" w:space="0" w:color="auto"/>
      </w:divBdr>
    </w:div>
    <w:div w:id="1274705705">
      <w:bodyDiv w:val="1"/>
      <w:marLeft w:val="0"/>
      <w:marRight w:val="0"/>
      <w:marTop w:val="0"/>
      <w:marBottom w:val="0"/>
      <w:divBdr>
        <w:top w:val="none" w:sz="0" w:space="0" w:color="auto"/>
        <w:left w:val="none" w:sz="0" w:space="0" w:color="auto"/>
        <w:bottom w:val="none" w:sz="0" w:space="0" w:color="auto"/>
        <w:right w:val="none" w:sz="0" w:space="0" w:color="auto"/>
      </w:divBdr>
    </w:div>
    <w:div w:id="1275140631">
      <w:bodyDiv w:val="1"/>
      <w:marLeft w:val="0"/>
      <w:marRight w:val="0"/>
      <w:marTop w:val="0"/>
      <w:marBottom w:val="0"/>
      <w:divBdr>
        <w:top w:val="none" w:sz="0" w:space="0" w:color="auto"/>
        <w:left w:val="none" w:sz="0" w:space="0" w:color="auto"/>
        <w:bottom w:val="none" w:sz="0" w:space="0" w:color="auto"/>
        <w:right w:val="none" w:sz="0" w:space="0" w:color="auto"/>
      </w:divBdr>
    </w:div>
    <w:div w:id="1275281886">
      <w:bodyDiv w:val="1"/>
      <w:marLeft w:val="0"/>
      <w:marRight w:val="0"/>
      <w:marTop w:val="0"/>
      <w:marBottom w:val="0"/>
      <w:divBdr>
        <w:top w:val="none" w:sz="0" w:space="0" w:color="auto"/>
        <w:left w:val="none" w:sz="0" w:space="0" w:color="auto"/>
        <w:bottom w:val="none" w:sz="0" w:space="0" w:color="auto"/>
        <w:right w:val="none" w:sz="0" w:space="0" w:color="auto"/>
      </w:divBdr>
    </w:div>
    <w:div w:id="1275483129">
      <w:bodyDiv w:val="1"/>
      <w:marLeft w:val="0"/>
      <w:marRight w:val="0"/>
      <w:marTop w:val="0"/>
      <w:marBottom w:val="0"/>
      <w:divBdr>
        <w:top w:val="none" w:sz="0" w:space="0" w:color="auto"/>
        <w:left w:val="none" w:sz="0" w:space="0" w:color="auto"/>
        <w:bottom w:val="none" w:sz="0" w:space="0" w:color="auto"/>
        <w:right w:val="none" w:sz="0" w:space="0" w:color="auto"/>
      </w:divBdr>
    </w:div>
    <w:div w:id="1276016851">
      <w:bodyDiv w:val="1"/>
      <w:marLeft w:val="0"/>
      <w:marRight w:val="0"/>
      <w:marTop w:val="0"/>
      <w:marBottom w:val="0"/>
      <w:divBdr>
        <w:top w:val="none" w:sz="0" w:space="0" w:color="auto"/>
        <w:left w:val="none" w:sz="0" w:space="0" w:color="auto"/>
        <w:bottom w:val="none" w:sz="0" w:space="0" w:color="auto"/>
        <w:right w:val="none" w:sz="0" w:space="0" w:color="auto"/>
      </w:divBdr>
    </w:div>
    <w:div w:id="1276257661">
      <w:bodyDiv w:val="1"/>
      <w:marLeft w:val="0"/>
      <w:marRight w:val="0"/>
      <w:marTop w:val="0"/>
      <w:marBottom w:val="0"/>
      <w:divBdr>
        <w:top w:val="none" w:sz="0" w:space="0" w:color="auto"/>
        <w:left w:val="none" w:sz="0" w:space="0" w:color="auto"/>
        <w:bottom w:val="none" w:sz="0" w:space="0" w:color="auto"/>
        <w:right w:val="none" w:sz="0" w:space="0" w:color="auto"/>
      </w:divBdr>
    </w:div>
    <w:div w:id="1276399766">
      <w:bodyDiv w:val="1"/>
      <w:marLeft w:val="0"/>
      <w:marRight w:val="0"/>
      <w:marTop w:val="0"/>
      <w:marBottom w:val="0"/>
      <w:divBdr>
        <w:top w:val="none" w:sz="0" w:space="0" w:color="auto"/>
        <w:left w:val="none" w:sz="0" w:space="0" w:color="auto"/>
        <w:bottom w:val="none" w:sz="0" w:space="0" w:color="auto"/>
        <w:right w:val="none" w:sz="0" w:space="0" w:color="auto"/>
      </w:divBdr>
    </w:div>
    <w:div w:id="1276785554">
      <w:bodyDiv w:val="1"/>
      <w:marLeft w:val="0"/>
      <w:marRight w:val="0"/>
      <w:marTop w:val="0"/>
      <w:marBottom w:val="0"/>
      <w:divBdr>
        <w:top w:val="none" w:sz="0" w:space="0" w:color="auto"/>
        <w:left w:val="none" w:sz="0" w:space="0" w:color="auto"/>
        <w:bottom w:val="none" w:sz="0" w:space="0" w:color="auto"/>
        <w:right w:val="none" w:sz="0" w:space="0" w:color="auto"/>
      </w:divBdr>
    </w:div>
    <w:div w:id="1276862576">
      <w:bodyDiv w:val="1"/>
      <w:marLeft w:val="0"/>
      <w:marRight w:val="0"/>
      <w:marTop w:val="0"/>
      <w:marBottom w:val="0"/>
      <w:divBdr>
        <w:top w:val="none" w:sz="0" w:space="0" w:color="auto"/>
        <w:left w:val="none" w:sz="0" w:space="0" w:color="auto"/>
        <w:bottom w:val="none" w:sz="0" w:space="0" w:color="auto"/>
        <w:right w:val="none" w:sz="0" w:space="0" w:color="auto"/>
      </w:divBdr>
    </w:div>
    <w:div w:id="1276904808">
      <w:bodyDiv w:val="1"/>
      <w:marLeft w:val="0"/>
      <w:marRight w:val="0"/>
      <w:marTop w:val="0"/>
      <w:marBottom w:val="0"/>
      <w:divBdr>
        <w:top w:val="none" w:sz="0" w:space="0" w:color="auto"/>
        <w:left w:val="none" w:sz="0" w:space="0" w:color="auto"/>
        <w:bottom w:val="none" w:sz="0" w:space="0" w:color="auto"/>
        <w:right w:val="none" w:sz="0" w:space="0" w:color="auto"/>
      </w:divBdr>
    </w:div>
    <w:div w:id="1276986799">
      <w:bodyDiv w:val="1"/>
      <w:marLeft w:val="0"/>
      <w:marRight w:val="0"/>
      <w:marTop w:val="0"/>
      <w:marBottom w:val="0"/>
      <w:divBdr>
        <w:top w:val="none" w:sz="0" w:space="0" w:color="auto"/>
        <w:left w:val="none" w:sz="0" w:space="0" w:color="auto"/>
        <w:bottom w:val="none" w:sz="0" w:space="0" w:color="auto"/>
        <w:right w:val="none" w:sz="0" w:space="0" w:color="auto"/>
      </w:divBdr>
    </w:div>
    <w:div w:id="1277296833">
      <w:bodyDiv w:val="1"/>
      <w:marLeft w:val="0"/>
      <w:marRight w:val="0"/>
      <w:marTop w:val="0"/>
      <w:marBottom w:val="0"/>
      <w:divBdr>
        <w:top w:val="none" w:sz="0" w:space="0" w:color="auto"/>
        <w:left w:val="none" w:sz="0" w:space="0" w:color="auto"/>
        <w:bottom w:val="none" w:sz="0" w:space="0" w:color="auto"/>
        <w:right w:val="none" w:sz="0" w:space="0" w:color="auto"/>
      </w:divBdr>
    </w:div>
    <w:div w:id="1277298448">
      <w:bodyDiv w:val="1"/>
      <w:marLeft w:val="0"/>
      <w:marRight w:val="0"/>
      <w:marTop w:val="0"/>
      <w:marBottom w:val="0"/>
      <w:divBdr>
        <w:top w:val="none" w:sz="0" w:space="0" w:color="auto"/>
        <w:left w:val="none" w:sz="0" w:space="0" w:color="auto"/>
        <w:bottom w:val="none" w:sz="0" w:space="0" w:color="auto"/>
        <w:right w:val="none" w:sz="0" w:space="0" w:color="auto"/>
      </w:divBdr>
    </w:div>
    <w:div w:id="1277718976">
      <w:bodyDiv w:val="1"/>
      <w:marLeft w:val="0"/>
      <w:marRight w:val="0"/>
      <w:marTop w:val="0"/>
      <w:marBottom w:val="0"/>
      <w:divBdr>
        <w:top w:val="none" w:sz="0" w:space="0" w:color="auto"/>
        <w:left w:val="none" w:sz="0" w:space="0" w:color="auto"/>
        <w:bottom w:val="none" w:sz="0" w:space="0" w:color="auto"/>
        <w:right w:val="none" w:sz="0" w:space="0" w:color="auto"/>
      </w:divBdr>
    </w:div>
    <w:div w:id="1278026381">
      <w:bodyDiv w:val="1"/>
      <w:marLeft w:val="0"/>
      <w:marRight w:val="0"/>
      <w:marTop w:val="0"/>
      <w:marBottom w:val="0"/>
      <w:divBdr>
        <w:top w:val="none" w:sz="0" w:space="0" w:color="auto"/>
        <w:left w:val="none" w:sz="0" w:space="0" w:color="auto"/>
        <w:bottom w:val="none" w:sz="0" w:space="0" w:color="auto"/>
        <w:right w:val="none" w:sz="0" w:space="0" w:color="auto"/>
      </w:divBdr>
    </w:div>
    <w:div w:id="1278096744">
      <w:bodyDiv w:val="1"/>
      <w:marLeft w:val="0"/>
      <w:marRight w:val="0"/>
      <w:marTop w:val="0"/>
      <w:marBottom w:val="0"/>
      <w:divBdr>
        <w:top w:val="none" w:sz="0" w:space="0" w:color="auto"/>
        <w:left w:val="none" w:sz="0" w:space="0" w:color="auto"/>
        <w:bottom w:val="none" w:sz="0" w:space="0" w:color="auto"/>
        <w:right w:val="none" w:sz="0" w:space="0" w:color="auto"/>
      </w:divBdr>
    </w:div>
    <w:div w:id="1278099693">
      <w:bodyDiv w:val="1"/>
      <w:marLeft w:val="0"/>
      <w:marRight w:val="0"/>
      <w:marTop w:val="0"/>
      <w:marBottom w:val="0"/>
      <w:divBdr>
        <w:top w:val="none" w:sz="0" w:space="0" w:color="auto"/>
        <w:left w:val="none" w:sz="0" w:space="0" w:color="auto"/>
        <w:bottom w:val="none" w:sz="0" w:space="0" w:color="auto"/>
        <w:right w:val="none" w:sz="0" w:space="0" w:color="auto"/>
      </w:divBdr>
    </w:div>
    <w:div w:id="1278369613">
      <w:bodyDiv w:val="1"/>
      <w:marLeft w:val="0"/>
      <w:marRight w:val="0"/>
      <w:marTop w:val="0"/>
      <w:marBottom w:val="0"/>
      <w:divBdr>
        <w:top w:val="none" w:sz="0" w:space="0" w:color="auto"/>
        <w:left w:val="none" w:sz="0" w:space="0" w:color="auto"/>
        <w:bottom w:val="none" w:sz="0" w:space="0" w:color="auto"/>
        <w:right w:val="none" w:sz="0" w:space="0" w:color="auto"/>
      </w:divBdr>
    </w:div>
    <w:div w:id="1278413088">
      <w:bodyDiv w:val="1"/>
      <w:marLeft w:val="0"/>
      <w:marRight w:val="0"/>
      <w:marTop w:val="0"/>
      <w:marBottom w:val="0"/>
      <w:divBdr>
        <w:top w:val="none" w:sz="0" w:space="0" w:color="auto"/>
        <w:left w:val="none" w:sz="0" w:space="0" w:color="auto"/>
        <w:bottom w:val="none" w:sz="0" w:space="0" w:color="auto"/>
        <w:right w:val="none" w:sz="0" w:space="0" w:color="auto"/>
      </w:divBdr>
    </w:div>
    <w:div w:id="1278751718">
      <w:bodyDiv w:val="1"/>
      <w:marLeft w:val="0"/>
      <w:marRight w:val="0"/>
      <w:marTop w:val="0"/>
      <w:marBottom w:val="0"/>
      <w:divBdr>
        <w:top w:val="none" w:sz="0" w:space="0" w:color="auto"/>
        <w:left w:val="none" w:sz="0" w:space="0" w:color="auto"/>
        <w:bottom w:val="none" w:sz="0" w:space="0" w:color="auto"/>
        <w:right w:val="none" w:sz="0" w:space="0" w:color="auto"/>
      </w:divBdr>
    </w:div>
    <w:div w:id="1278877431">
      <w:bodyDiv w:val="1"/>
      <w:marLeft w:val="0"/>
      <w:marRight w:val="0"/>
      <w:marTop w:val="0"/>
      <w:marBottom w:val="0"/>
      <w:divBdr>
        <w:top w:val="none" w:sz="0" w:space="0" w:color="auto"/>
        <w:left w:val="none" w:sz="0" w:space="0" w:color="auto"/>
        <w:bottom w:val="none" w:sz="0" w:space="0" w:color="auto"/>
        <w:right w:val="none" w:sz="0" w:space="0" w:color="auto"/>
      </w:divBdr>
    </w:div>
    <w:div w:id="1279293577">
      <w:bodyDiv w:val="1"/>
      <w:marLeft w:val="0"/>
      <w:marRight w:val="0"/>
      <w:marTop w:val="0"/>
      <w:marBottom w:val="0"/>
      <w:divBdr>
        <w:top w:val="none" w:sz="0" w:space="0" w:color="auto"/>
        <w:left w:val="none" w:sz="0" w:space="0" w:color="auto"/>
        <w:bottom w:val="none" w:sz="0" w:space="0" w:color="auto"/>
        <w:right w:val="none" w:sz="0" w:space="0" w:color="auto"/>
      </w:divBdr>
    </w:div>
    <w:div w:id="1279682141">
      <w:bodyDiv w:val="1"/>
      <w:marLeft w:val="0"/>
      <w:marRight w:val="0"/>
      <w:marTop w:val="0"/>
      <w:marBottom w:val="0"/>
      <w:divBdr>
        <w:top w:val="none" w:sz="0" w:space="0" w:color="auto"/>
        <w:left w:val="none" w:sz="0" w:space="0" w:color="auto"/>
        <w:bottom w:val="none" w:sz="0" w:space="0" w:color="auto"/>
        <w:right w:val="none" w:sz="0" w:space="0" w:color="auto"/>
      </w:divBdr>
    </w:div>
    <w:div w:id="1279754208">
      <w:bodyDiv w:val="1"/>
      <w:marLeft w:val="0"/>
      <w:marRight w:val="0"/>
      <w:marTop w:val="0"/>
      <w:marBottom w:val="0"/>
      <w:divBdr>
        <w:top w:val="none" w:sz="0" w:space="0" w:color="auto"/>
        <w:left w:val="none" w:sz="0" w:space="0" w:color="auto"/>
        <w:bottom w:val="none" w:sz="0" w:space="0" w:color="auto"/>
        <w:right w:val="none" w:sz="0" w:space="0" w:color="auto"/>
      </w:divBdr>
    </w:div>
    <w:div w:id="1280449935">
      <w:bodyDiv w:val="1"/>
      <w:marLeft w:val="0"/>
      <w:marRight w:val="0"/>
      <w:marTop w:val="0"/>
      <w:marBottom w:val="0"/>
      <w:divBdr>
        <w:top w:val="none" w:sz="0" w:space="0" w:color="auto"/>
        <w:left w:val="none" w:sz="0" w:space="0" w:color="auto"/>
        <w:bottom w:val="none" w:sz="0" w:space="0" w:color="auto"/>
        <w:right w:val="none" w:sz="0" w:space="0" w:color="auto"/>
      </w:divBdr>
    </w:div>
    <w:div w:id="1280526117">
      <w:bodyDiv w:val="1"/>
      <w:marLeft w:val="0"/>
      <w:marRight w:val="0"/>
      <w:marTop w:val="0"/>
      <w:marBottom w:val="0"/>
      <w:divBdr>
        <w:top w:val="none" w:sz="0" w:space="0" w:color="auto"/>
        <w:left w:val="none" w:sz="0" w:space="0" w:color="auto"/>
        <w:bottom w:val="none" w:sz="0" w:space="0" w:color="auto"/>
        <w:right w:val="none" w:sz="0" w:space="0" w:color="auto"/>
      </w:divBdr>
    </w:div>
    <w:div w:id="1280529796">
      <w:bodyDiv w:val="1"/>
      <w:marLeft w:val="0"/>
      <w:marRight w:val="0"/>
      <w:marTop w:val="0"/>
      <w:marBottom w:val="0"/>
      <w:divBdr>
        <w:top w:val="none" w:sz="0" w:space="0" w:color="auto"/>
        <w:left w:val="none" w:sz="0" w:space="0" w:color="auto"/>
        <w:bottom w:val="none" w:sz="0" w:space="0" w:color="auto"/>
        <w:right w:val="none" w:sz="0" w:space="0" w:color="auto"/>
      </w:divBdr>
    </w:div>
    <w:div w:id="1280642982">
      <w:bodyDiv w:val="1"/>
      <w:marLeft w:val="0"/>
      <w:marRight w:val="0"/>
      <w:marTop w:val="0"/>
      <w:marBottom w:val="0"/>
      <w:divBdr>
        <w:top w:val="none" w:sz="0" w:space="0" w:color="auto"/>
        <w:left w:val="none" w:sz="0" w:space="0" w:color="auto"/>
        <w:bottom w:val="none" w:sz="0" w:space="0" w:color="auto"/>
        <w:right w:val="none" w:sz="0" w:space="0" w:color="auto"/>
      </w:divBdr>
    </w:div>
    <w:div w:id="1281647268">
      <w:bodyDiv w:val="1"/>
      <w:marLeft w:val="0"/>
      <w:marRight w:val="0"/>
      <w:marTop w:val="0"/>
      <w:marBottom w:val="0"/>
      <w:divBdr>
        <w:top w:val="none" w:sz="0" w:space="0" w:color="auto"/>
        <w:left w:val="none" w:sz="0" w:space="0" w:color="auto"/>
        <w:bottom w:val="none" w:sz="0" w:space="0" w:color="auto"/>
        <w:right w:val="none" w:sz="0" w:space="0" w:color="auto"/>
      </w:divBdr>
    </w:div>
    <w:div w:id="1281956711">
      <w:bodyDiv w:val="1"/>
      <w:marLeft w:val="0"/>
      <w:marRight w:val="0"/>
      <w:marTop w:val="0"/>
      <w:marBottom w:val="0"/>
      <w:divBdr>
        <w:top w:val="none" w:sz="0" w:space="0" w:color="auto"/>
        <w:left w:val="none" w:sz="0" w:space="0" w:color="auto"/>
        <w:bottom w:val="none" w:sz="0" w:space="0" w:color="auto"/>
        <w:right w:val="none" w:sz="0" w:space="0" w:color="auto"/>
      </w:divBdr>
    </w:div>
    <w:div w:id="1282110751">
      <w:bodyDiv w:val="1"/>
      <w:marLeft w:val="0"/>
      <w:marRight w:val="0"/>
      <w:marTop w:val="0"/>
      <w:marBottom w:val="0"/>
      <w:divBdr>
        <w:top w:val="none" w:sz="0" w:space="0" w:color="auto"/>
        <w:left w:val="none" w:sz="0" w:space="0" w:color="auto"/>
        <w:bottom w:val="none" w:sz="0" w:space="0" w:color="auto"/>
        <w:right w:val="none" w:sz="0" w:space="0" w:color="auto"/>
      </w:divBdr>
    </w:div>
    <w:div w:id="1282421402">
      <w:bodyDiv w:val="1"/>
      <w:marLeft w:val="0"/>
      <w:marRight w:val="0"/>
      <w:marTop w:val="0"/>
      <w:marBottom w:val="0"/>
      <w:divBdr>
        <w:top w:val="none" w:sz="0" w:space="0" w:color="auto"/>
        <w:left w:val="none" w:sz="0" w:space="0" w:color="auto"/>
        <w:bottom w:val="none" w:sz="0" w:space="0" w:color="auto"/>
        <w:right w:val="none" w:sz="0" w:space="0" w:color="auto"/>
      </w:divBdr>
    </w:div>
    <w:div w:id="1282960602">
      <w:bodyDiv w:val="1"/>
      <w:marLeft w:val="0"/>
      <w:marRight w:val="0"/>
      <w:marTop w:val="0"/>
      <w:marBottom w:val="0"/>
      <w:divBdr>
        <w:top w:val="none" w:sz="0" w:space="0" w:color="auto"/>
        <w:left w:val="none" w:sz="0" w:space="0" w:color="auto"/>
        <w:bottom w:val="none" w:sz="0" w:space="0" w:color="auto"/>
        <w:right w:val="none" w:sz="0" w:space="0" w:color="auto"/>
      </w:divBdr>
    </w:div>
    <w:div w:id="1283655083">
      <w:bodyDiv w:val="1"/>
      <w:marLeft w:val="0"/>
      <w:marRight w:val="0"/>
      <w:marTop w:val="0"/>
      <w:marBottom w:val="0"/>
      <w:divBdr>
        <w:top w:val="none" w:sz="0" w:space="0" w:color="auto"/>
        <w:left w:val="none" w:sz="0" w:space="0" w:color="auto"/>
        <w:bottom w:val="none" w:sz="0" w:space="0" w:color="auto"/>
        <w:right w:val="none" w:sz="0" w:space="0" w:color="auto"/>
      </w:divBdr>
    </w:div>
    <w:div w:id="1283684930">
      <w:bodyDiv w:val="1"/>
      <w:marLeft w:val="0"/>
      <w:marRight w:val="0"/>
      <w:marTop w:val="0"/>
      <w:marBottom w:val="0"/>
      <w:divBdr>
        <w:top w:val="none" w:sz="0" w:space="0" w:color="auto"/>
        <w:left w:val="none" w:sz="0" w:space="0" w:color="auto"/>
        <w:bottom w:val="none" w:sz="0" w:space="0" w:color="auto"/>
        <w:right w:val="none" w:sz="0" w:space="0" w:color="auto"/>
      </w:divBdr>
    </w:div>
    <w:div w:id="1283852053">
      <w:bodyDiv w:val="1"/>
      <w:marLeft w:val="0"/>
      <w:marRight w:val="0"/>
      <w:marTop w:val="0"/>
      <w:marBottom w:val="0"/>
      <w:divBdr>
        <w:top w:val="none" w:sz="0" w:space="0" w:color="auto"/>
        <w:left w:val="none" w:sz="0" w:space="0" w:color="auto"/>
        <w:bottom w:val="none" w:sz="0" w:space="0" w:color="auto"/>
        <w:right w:val="none" w:sz="0" w:space="0" w:color="auto"/>
      </w:divBdr>
    </w:div>
    <w:div w:id="1284120827">
      <w:bodyDiv w:val="1"/>
      <w:marLeft w:val="0"/>
      <w:marRight w:val="0"/>
      <w:marTop w:val="0"/>
      <w:marBottom w:val="0"/>
      <w:divBdr>
        <w:top w:val="none" w:sz="0" w:space="0" w:color="auto"/>
        <w:left w:val="none" w:sz="0" w:space="0" w:color="auto"/>
        <w:bottom w:val="none" w:sz="0" w:space="0" w:color="auto"/>
        <w:right w:val="none" w:sz="0" w:space="0" w:color="auto"/>
      </w:divBdr>
    </w:div>
    <w:div w:id="1284187630">
      <w:bodyDiv w:val="1"/>
      <w:marLeft w:val="0"/>
      <w:marRight w:val="0"/>
      <w:marTop w:val="0"/>
      <w:marBottom w:val="0"/>
      <w:divBdr>
        <w:top w:val="none" w:sz="0" w:space="0" w:color="auto"/>
        <w:left w:val="none" w:sz="0" w:space="0" w:color="auto"/>
        <w:bottom w:val="none" w:sz="0" w:space="0" w:color="auto"/>
        <w:right w:val="none" w:sz="0" w:space="0" w:color="auto"/>
      </w:divBdr>
    </w:div>
    <w:div w:id="1284313961">
      <w:bodyDiv w:val="1"/>
      <w:marLeft w:val="0"/>
      <w:marRight w:val="0"/>
      <w:marTop w:val="0"/>
      <w:marBottom w:val="0"/>
      <w:divBdr>
        <w:top w:val="none" w:sz="0" w:space="0" w:color="auto"/>
        <w:left w:val="none" w:sz="0" w:space="0" w:color="auto"/>
        <w:bottom w:val="none" w:sz="0" w:space="0" w:color="auto"/>
        <w:right w:val="none" w:sz="0" w:space="0" w:color="auto"/>
      </w:divBdr>
    </w:div>
    <w:div w:id="1284506806">
      <w:bodyDiv w:val="1"/>
      <w:marLeft w:val="0"/>
      <w:marRight w:val="0"/>
      <w:marTop w:val="0"/>
      <w:marBottom w:val="0"/>
      <w:divBdr>
        <w:top w:val="none" w:sz="0" w:space="0" w:color="auto"/>
        <w:left w:val="none" w:sz="0" w:space="0" w:color="auto"/>
        <w:bottom w:val="none" w:sz="0" w:space="0" w:color="auto"/>
        <w:right w:val="none" w:sz="0" w:space="0" w:color="auto"/>
      </w:divBdr>
    </w:div>
    <w:div w:id="1284578588">
      <w:bodyDiv w:val="1"/>
      <w:marLeft w:val="0"/>
      <w:marRight w:val="0"/>
      <w:marTop w:val="0"/>
      <w:marBottom w:val="0"/>
      <w:divBdr>
        <w:top w:val="none" w:sz="0" w:space="0" w:color="auto"/>
        <w:left w:val="none" w:sz="0" w:space="0" w:color="auto"/>
        <w:bottom w:val="none" w:sz="0" w:space="0" w:color="auto"/>
        <w:right w:val="none" w:sz="0" w:space="0" w:color="auto"/>
      </w:divBdr>
    </w:div>
    <w:div w:id="1284579927">
      <w:bodyDiv w:val="1"/>
      <w:marLeft w:val="0"/>
      <w:marRight w:val="0"/>
      <w:marTop w:val="0"/>
      <w:marBottom w:val="0"/>
      <w:divBdr>
        <w:top w:val="none" w:sz="0" w:space="0" w:color="auto"/>
        <w:left w:val="none" w:sz="0" w:space="0" w:color="auto"/>
        <w:bottom w:val="none" w:sz="0" w:space="0" w:color="auto"/>
        <w:right w:val="none" w:sz="0" w:space="0" w:color="auto"/>
      </w:divBdr>
    </w:div>
    <w:div w:id="1284770250">
      <w:bodyDiv w:val="1"/>
      <w:marLeft w:val="0"/>
      <w:marRight w:val="0"/>
      <w:marTop w:val="0"/>
      <w:marBottom w:val="0"/>
      <w:divBdr>
        <w:top w:val="none" w:sz="0" w:space="0" w:color="auto"/>
        <w:left w:val="none" w:sz="0" w:space="0" w:color="auto"/>
        <w:bottom w:val="none" w:sz="0" w:space="0" w:color="auto"/>
        <w:right w:val="none" w:sz="0" w:space="0" w:color="auto"/>
      </w:divBdr>
    </w:div>
    <w:div w:id="1284993852">
      <w:bodyDiv w:val="1"/>
      <w:marLeft w:val="0"/>
      <w:marRight w:val="0"/>
      <w:marTop w:val="0"/>
      <w:marBottom w:val="0"/>
      <w:divBdr>
        <w:top w:val="none" w:sz="0" w:space="0" w:color="auto"/>
        <w:left w:val="none" w:sz="0" w:space="0" w:color="auto"/>
        <w:bottom w:val="none" w:sz="0" w:space="0" w:color="auto"/>
        <w:right w:val="none" w:sz="0" w:space="0" w:color="auto"/>
      </w:divBdr>
    </w:div>
    <w:div w:id="1284995704">
      <w:bodyDiv w:val="1"/>
      <w:marLeft w:val="0"/>
      <w:marRight w:val="0"/>
      <w:marTop w:val="0"/>
      <w:marBottom w:val="0"/>
      <w:divBdr>
        <w:top w:val="none" w:sz="0" w:space="0" w:color="auto"/>
        <w:left w:val="none" w:sz="0" w:space="0" w:color="auto"/>
        <w:bottom w:val="none" w:sz="0" w:space="0" w:color="auto"/>
        <w:right w:val="none" w:sz="0" w:space="0" w:color="auto"/>
      </w:divBdr>
    </w:div>
    <w:div w:id="1285387155">
      <w:bodyDiv w:val="1"/>
      <w:marLeft w:val="0"/>
      <w:marRight w:val="0"/>
      <w:marTop w:val="0"/>
      <w:marBottom w:val="0"/>
      <w:divBdr>
        <w:top w:val="none" w:sz="0" w:space="0" w:color="auto"/>
        <w:left w:val="none" w:sz="0" w:space="0" w:color="auto"/>
        <w:bottom w:val="none" w:sz="0" w:space="0" w:color="auto"/>
        <w:right w:val="none" w:sz="0" w:space="0" w:color="auto"/>
      </w:divBdr>
    </w:div>
    <w:div w:id="1285426324">
      <w:bodyDiv w:val="1"/>
      <w:marLeft w:val="0"/>
      <w:marRight w:val="0"/>
      <w:marTop w:val="0"/>
      <w:marBottom w:val="0"/>
      <w:divBdr>
        <w:top w:val="none" w:sz="0" w:space="0" w:color="auto"/>
        <w:left w:val="none" w:sz="0" w:space="0" w:color="auto"/>
        <w:bottom w:val="none" w:sz="0" w:space="0" w:color="auto"/>
        <w:right w:val="none" w:sz="0" w:space="0" w:color="auto"/>
      </w:divBdr>
    </w:div>
    <w:div w:id="1285698582">
      <w:bodyDiv w:val="1"/>
      <w:marLeft w:val="0"/>
      <w:marRight w:val="0"/>
      <w:marTop w:val="0"/>
      <w:marBottom w:val="0"/>
      <w:divBdr>
        <w:top w:val="none" w:sz="0" w:space="0" w:color="auto"/>
        <w:left w:val="none" w:sz="0" w:space="0" w:color="auto"/>
        <w:bottom w:val="none" w:sz="0" w:space="0" w:color="auto"/>
        <w:right w:val="none" w:sz="0" w:space="0" w:color="auto"/>
      </w:divBdr>
    </w:div>
    <w:div w:id="1285885839">
      <w:bodyDiv w:val="1"/>
      <w:marLeft w:val="0"/>
      <w:marRight w:val="0"/>
      <w:marTop w:val="0"/>
      <w:marBottom w:val="0"/>
      <w:divBdr>
        <w:top w:val="none" w:sz="0" w:space="0" w:color="auto"/>
        <w:left w:val="none" w:sz="0" w:space="0" w:color="auto"/>
        <w:bottom w:val="none" w:sz="0" w:space="0" w:color="auto"/>
        <w:right w:val="none" w:sz="0" w:space="0" w:color="auto"/>
      </w:divBdr>
    </w:div>
    <w:div w:id="1286161372">
      <w:bodyDiv w:val="1"/>
      <w:marLeft w:val="0"/>
      <w:marRight w:val="0"/>
      <w:marTop w:val="0"/>
      <w:marBottom w:val="0"/>
      <w:divBdr>
        <w:top w:val="none" w:sz="0" w:space="0" w:color="auto"/>
        <w:left w:val="none" w:sz="0" w:space="0" w:color="auto"/>
        <w:bottom w:val="none" w:sz="0" w:space="0" w:color="auto"/>
        <w:right w:val="none" w:sz="0" w:space="0" w:color="auto"/>
      </w:divBdr>
    </w:div>
    <w:div w:id="1286303917">
      <w:bodyDiv w:val="1"/>
      <w:marLeft w:val="0"/>
      <w:marRight w:val="0"/>
      <w:marTop w:val="0"/>
      <w:marBottom w:val="0"/>
      <w:divBdr>
        <w:top w:val="none" w:sz="0" w:space="0" w:color="auto"/>
        <w:left w:val="none" w:sz="0" w:space="0" w:color="auto"/>
        <w:bottom w:val="none" w:sz="0" w:space="0" w:color="auto"/>
        <w:right w:val="none" w:sz="0" w:space="0" w:color="auto"/>
      </w:divBdr>
    </w:div>
    <w:div w:id="1287008045">
      <w:bodyDiv w:val="1"/>
      <w:marLeft w:val="0"/>
      <w:marRight w:val="0"/>
      <w:marTop w:val="0"/>
      <w:marBottom w:val="0"/>
      <w:divBdr>
        <w:top w:val="none" w:sz="0" w:space="0" w:color="auto"/>
        <w:left w:val="none" w:sz="0" w:space="0" w:color="auto"/>
        <w:bottom w:val="none" w:sz="0" w:space="0" w:color="auto"/>
        <w:right w:val="none" w:sz="0" w:space="0" w:color="auto"/>
      </w:divBdr>
    </w:div>
    <w:div w:id="1287009107">
      <w:bodyDiv w:val="1"/>
      <w:marLeft w:val="0"/>
      <w:marRight w:val="0"/>
      <w:marTop w:val="0"/>
      <w:marBottom w:val="0"/>
      <w:divBdr>
        <w:top w:val="none" w:sz="0" w:space="0" w:color="auto"/>
        <w:left w:val="none" w:sz="0" w:space="0" w:color="auto"/>
        <w:bottom w:val="none" w:sz="0" w:space="0" w:color="auto"/>
        <w:right w:val="none" w:sz="0" w:space="0" w:color="auto"/>
      </w:divBdr>
    </w:div>
    <w:div w:id="1287279318">
      <w:bodyDiv w:val="1"/>
      <w:marLeft w:val="0"/>
      <w:marRight w:val="0"/>
      <w:marTop w:val="0"/>
      <w:marBottom w:val="0"/>
      <w:divBdr>
        <w:top w:val="none" w:sz="0" w:space="0" w:color="auto"/>
        <w:left w:val="none" w:sz="0" w:space="0" w:color="auto"/>
        <w:bottom w:val="none" w:sz="0" w:space="0" w:color="auto"/>
        <w:right w:val="none" w:sz="0" w:space="0" w:color="auto"/>
      </w:divBdr>
    </w:div>
    <w:div w:id="1287347174">
      <w:bodyDiv w:val="1"/>
      <w:marLeft w:val="0"/>
      <w:marRight w:val="0"/>
      <w:marTop w:val="0"/>
      <w:marBottom w:val="0"/>
      <w:divBdr>
        <w:top w:val="none" w:sz="0" w:space="0" w:color="auto"/>
        <w:left w:val="none" w:sz="0" w:space="0" w:color="auto"/>
        <w:bottom w:val="none" w:sz="0" w:space="0" w:color="auto"/>
        <w:right w:val="none" w:sz="0" w:space="0" w:color="auto"/>
      </w:divBdr>
    </w:div>
    <w:div w:id="1287391895">
      <w:bodyDiv w:val="1"/>
      <w:marLeft w:val="0"/>
      <w:marRight w:val="0"/>
      <w:marTop w:val="0"/>
      <w:marBottom w:val="0"/>
      <w:divBdr>
        <w:top w:val="none" w:sz="0" w:space="0" w:color="auto"/>
        <w:left w:val="none" w:sz="0" w:space="0" w:color="auto"/>
        <w:bottom w:val="none" w:sz="0" w:space="0" w:color="auto"/>
        <w:right w:val="none" w:sz="0" w:space="0" w:color="auto"/>
      </w:divBdr>
    </w:div>
    <w:div w:id="1287542105">
      <w:bodyDiv w:val="1"/>
      <w:marLeft w:val="0"/>
      <w:marRight w:val="0"/>
      <w:marTop w:val="0"/>
      <w:marBottom w:val="0"/>
      <w:divBdr>
        <w:top w:val="none" w:sz="0" w:space="0" w:color="auto"/>
        <w:left w:val="none" w:sz="0" w:space="0" w:color="auto"/>
        <w:bottom w:val="none" w:sz="0" w:space="0" w:color="auto"/>
        <w:right w:val="none" w:sz="0" w:space="0" w:color="auto"/>
      </w:divBdr>
    </w:div>
    <w:div w:id="1287542321">
      <w:bodyDiv w:val="1"/>
      <w:marLeft w:val="0"/>
      <w:marRight w:val="0"/>
      <w:marTop w:val="0"/>
      <w:marBottom w:val="0"/>
      <w:divBdr>
        <w:top w:val="none" w:sz="0" w:space="0" w:color="auto"/>
        <w:left w:val="none" w:sz="0" w:space="0" w:color="auto"/>
        <w:bottom w:val="none" w:sz="0" w:space="0" w:color="auto"/>
        <w:right w:val="none" w:sz="0" w:space="0" w:color="auto"/>
      </w:divBdr>
    </w:div>
    <w:div w:id="1287586722">
      <w:bodyDiv w:val="1"/>
      <w:marLeft w:val="0"/>
      <w:marRight w:val="0"/>
      <w:marTop w:val="0"/>
      <w:marBottom w:val="0"/>
      <w:divBdr>
        <w:top w:val="none" w:sz="0" w:space="0" w:color="auto"/>
        <w:left w:val="none" w:sz="0" w:space="0" w:color="auto"/>
        <w:bottom w:val="none" w:sz="0" w:space="0" w:color="auto"/>
        <w:right w:val="none" w:sz="0" w:space="0" w:color="auto"/>
      </w:divBdr>
    </w:div>
    <w:div w:id="1288269659">
      <w:bodyDiv w:val="1"/>
      <w:marLeft w:val="0"/>
      <w:marRight w:val="0"/>
      <w:marTop w:val="0"/>
      <w:marBottom w:val="0"/>
      <w:divBdr>
        <w:top w:val="none" w:sz="0" w:space="0" w:color="auto"/>
        <w:left w:val="none" w:sz="0" w:space="0" w:color="auto"/>
        <w:bottom w:val="none" w:sz="0" w:space="0" w:color="auto"/>
        <w:right w:val="none" w:sz="0" w:space="0" w:color="auto"/>
      </w:divBdr>
    </w:div>
    <w:div w:id="1288319278">
      <w:bodyDiv w:val="1"/>
      <w:marLeft w:val="0"/>
      <w:marRight w:val="0"/>
      <w:marTop w:val="0"/>
      <w:marBottom w:val="0"/>
      <w:divBdr>
        <w:top w:val="none" w:sz="0" w:space="0" w:color="auto"/>
        <w:left w:val="none" w:sz="0" w:space="0" w:color="auto"/>
        <w:bottom w:val="none" w:sz="0" w:space="0" w:color="auto"/>
        <w:right w:val="none" w:sz="0" w:space="0" w:color="auto"/>
      </w:divBdr>
    </w:div>
    <w:div w:id="1288393323">
      <w:bodyDiv w:val="1"/>
      <w:marLeft w:val="0"/>
      <w:marRight w:val="0"/>
      <w:marTop w:val="0"/>
      <w:marBottom w:val="0"/>
      <w:divBdr>
        <w:top w:val="none" w:sz="0" w:space="0" w:color="auto"/>
        <w:left w:val="none" w:sz="0" w:space="0" w:color="auto"/>
        <w:bottom w:val="none" w:sz="0" w:space="0" w:color="auto"/>
        <w:right w:val="none" w:sz="0" w:space="0" w:color="auto"/>
      </w:divBdr>
    </w:div>
    <w:div w:id="1289237168">
      <w:bodyDiv w:val="1"/>
      <w:marLeft w:val="0"/>
      <w:marRight w:val="0"/>
      <w:marTop w:val="0"/>
      <w:marBottom w:val="0"/>
      <w:divBdr>
        <w:top w:val="none" w:sz="0" w:space="0" w:color="auto"/>
        <w:left w:val="none" w:sz="0" w:space="0" w:color="auto"/>
        <w:bottom w:val="none" w:sz="0" w:space="0" w:color="auto"/>
        <w:right w:val="none" w:sz="0" w:space="0" w:color="auto"/>
      </w:divBdr>
    </w:div>
    <w:div w:id="1289899768">
      <w:bodyDiv w:val="1"/>
      <w:marLeft w:val="0"/>
      <w:marRight w:val="0"/>
      <w:marTop w:val="0"/>
      <w:marBottom w:val="0"/>
      <w:divBdr>
        <w:top w:val="none" w:sz="0" w:space="0" w:color="auto"/>
        <w:left w:val="none" w:sz="0" w:space="0" w:color="auto"/>
        <w:bottom w:val="none" w:sz="0" w:space="0" w:color="auto"/>
        <w:right w:val="none" w:sz="0" w:space="0" w:color="auto"/>
      </w:divBdr>
    </w:div>
    <w:div w:id="1290043105">
      <w:bodyDiv w:val="1"/>
      <w:marLeft w:val="0"/>
      <w:marRight w:val="0"/>
      <w:marTop w:val="0"/>
      <w:marBottom w:val="0"/>
      <w:divBdr>
        <w:top w:val="none" w:sz="0" w:space="0" w:color="auto"/>
        <w:left w:val="none" w:sz="0" w:space="0" w:color="auto"/>
        <w:bottom w:val="none" w:sz="0" w:space="0" w:color="auto"/>
        <w:right w:val="none" w:sz="0" w:space="0" w:color="auto"/>
      </w:divBdr>
    </w:div>
    <w:div w:id="1290628578">
      <w:bodyDiv w:val="1"/>
      <w:marLeft w:val="0"/>
      <w:marRight w:val="0"/>
      <w:marTop w:val="0"/>
      <w:marBottom w:val="0"/>
      <w:divBdr>
        <w:top w:val="none" w:sz="0" w:space="0" w:color="auto"/>
        <w:left w:val="none" w:sz="0" w:space="0" w:color="auto"/>
        <w:bottom w:val="none" w:sz="0" w:space="0" w:color="auto"/>
        <w:right w:val="none" w:sz="0" w:space="0" w:color="auto"/>
      </w:divBdr>
    </w:div>
    <w:div w:id="1290669746">
      <w:bodyDiv w:val="1"/>
      <w:marLeft w:val="0"/>
      <w:marRight w:val="0"/>
      <w:marTop w:val="0"/>
      <w:marBottom w:val="0"/>
      <w:divBdr>
        <w:top w:val="none" w:sz="0" w:space="0" w:color="auto"/>
        <w:left w:val="none" w:sz="0" w:space="0" w:color="auto"/>
        <w:bottom w:val="none" w:sz="0" w:space="0" w:color="auto"/>
        <w:right w:val="none" w:sz="0" w:space="0" w:color="auto"/>
      </w:divBdr>
    </w:div>
    <w:div w:id="1290741155">
      <w:bodyDiv w:val="1"/>
      <w:marLeft w:val="0"/>
      <w:marRight w:val="0"/>
      <w:marTop w:val="0"/>
      <w:marBottom w:val="0"/>
      <w:divBdr>
        <w:top w:val="none" w:sz="0" w:space="0" w:color="auto"/>
        <w:left w:val="none" w:sz="0" w:space="0" w:color="auto"/>
        <w:bottom w:val="none" w:sz="0" w:space="0" w:color="auto"/>
        <w:right w:val="none" w:sz="0" w:space="0" w:color="auto"/>
      </w:divBdr>
    </w:div>
    <w:div w:id="1290745317">
      <w:bodyDiv w:val="1"/>
      <w:marLeft w:val="0"/>
      <w:marRight w:val="0"/>
      <w:marTop w:val="0"/>
      <w:marBottom w:val="0"/>
      <w:divBdr>
        <w:top w:val="none" w:sz="0" w:space="0" w:color="auto"/>
        <w:left w:val="none" w:sz="0" w:space="0" w:color="auto"/>
        <w:bottom w:val="none" w:sz="0" w:space="0" w:color="auto"/>
        <w:right w:val="none" w:sz="0" w:space="0" w:color="auto"/>
      </w:divBdr>
    </w:div>
    <w:div w:id="1290820577">
      <w:bodyDiv w:val="1"/>
      <w:marLeft w:val="0"/>
      <w:marRight w:val="0"/>
      <w:marTop w:val="0"/>
      <w:marBottom w:val="0"/>
      <w:divBdr>
        <w:top w:val="none" w:sz="0" w:space="0" w:color="auto"/>
        <w:left w:val="none" w:sz="0" w:space="0" w:color="auto"/>
        <w:bottom w:val="none" w:sz="0" w:space="0" w:color="auto"/>
        <w:right w:val="none" w:sz="0" w:space="0" w:color="auto"/>
      </w:divBdr>
    </w:div>
    <w:div w:id="1291323839">
      <w:bodyDiv w:val="1"/>
      <w:marLeft w:val="0"/>
      <w:marRight w:val="0"/>
      <w:marTop w:val="0"/>
      <w:marBottom w:val="0"/>
      <w:divBdr>
        <w:top w:val="none" w:sz="0" w:space="0" w:color="auto"/>
        <w:left w:val="none" w:sz="0" w:space="0" w:color="auto"/>
        <w:bottom w:val="none" w:sz="0" w:space="0" w:color="auto"/>
        <w:right w:val="none" w:sz="0" w:space="0" w:color="auto"/>
      </w:divBdr>
    </w:div>
    <w:div w:id="1291478625">
      <w:bodyDiv w:val="1"/>
      <w:marLeft w:val="0"/>
      <w:marRight w:val="0"/>
      <w:marTop w:val="0"/>
      <w:marBottom w:val="0"/>
      <w:divBdr>
        <w:top w:val="none" w:sz="0" w:space="0" w:color="auto"/>
        <w:left w:val="none" w:sz="0" w:space="0" w:color="auto"/>
        <w:bottom w:val="none" w:sz="0" w:space="0" w:color="auto"/>
        <w:right w:val="none" w:sz="0" w:space="0" w:color="auto"/>
      </w:divBdr>
    </w:div>
    <w:div w:id="1291665309">
      <w:bodyDiv w:val="1"/>
      <w:marLeft w:val="0"/>
      <w:marRight w:val="0"/>
      <w:marTop w:val="0"/>
      <w:marBottom w:val="0"/>
      <w:divBdr>
        <w:top w:val="none" w:sz="0" w:space="0" w:color="auto"/>
        <w:left w:val="none" w:sz="0" w:space="0" w:color="auto"/>
        <w:bottom w:val="none" w:sz="0" w:space="0" w:color="auto"/>
        <w:right w:val="none" w:sz="0" w:space="0" w:color="auto"/>
      </w:divBdr>
    </w:div>
    <w:div w:id="1291740338">
      <w:bodyDiv w:val="1"/>
      <w:marLeft w:val="0"/>
      <w:marRight w:val="0"/>
      <w:marTop w:val="0"/>
      <w:marBottom w:val="0"/>
      <w:divBdr>
        <w:top w:val="none" w:sz="0" w:space="0" w:color="auto"/>
        <w:left w:val="none" w:sz="0" w:space="0" w:color="auto"/>
        <w:bottom w:val="none" w:sz="0" w:space="0" w:color="auto"/>
        <w:right w:val="none" w:sz="0" w:space="0" w:color="auto"/>
      </w:divBdr>
    </w:div>
    <w:div w:id="1291743417">
      <w:bodyDiv w:val="1"/>
      <w:marLeft w:val="0"/>
      <w:marRight w:val="0"/>
      <w:marTop w:val="0"/>
      <w:marBottom w:val="0"/>
      <w:divBdr>
        <w:top w:val="none" w:sz="0" w:space="0" w:color="auto"/>
        <w:left w:val="none" w:sz="0" w:space="0" w:color="auto"/>
        <w:bottom w:val="none" w:sz="0" w:space="0" w:color="auto"/>
        <w:right w:val="none" w:sz="0" w:space="0" w:color="auto"/>
      </w:divBdr>
    </w:div>
    <w:div w:id="1291745675">
      <w:bodyDiv w:val="1"/>
      <w:marLeft w:val="0"/>
      <w:marRight w:val="0"/>
      <w:marTop w:val="0"/>
      <w:marBottom w:val="0"/>
      <w:divBdr>
        <w:top w:val="none" w:sz="0" w:space="0" w:color="auto"/>
        <w:left w:val="none" w:sz="0" w:space="0" w:color="auto"/>
        <w:bottom w:val="none" w:sz="0" w:space="0" w:color="auto"/>
        <w:right w:val="none" w:sz="0" w:space="0" w:color="auto"/>
      </w:divBdr>
    </w:div>
    <w:div w:id="1292058637">
      <w:bodyDiv w:val="1"/>
      <w:marLeft w:val="0"/>
      <w:marRight w:val="0"/>
      <w:marTop w:val="0"/>
      <w:marBottom w:val="0"/>
      <w:divBdr>
        <w:top w:val="none" w:sz="0" w:space="0" w:color="auto"/>
        <w:left w:val="none" w:sz="0" w:space="0" w:color="auto"/>
        <w:bottom w:val="none" w:sz="0" w:space="0" w:color="auto"/>
        <w:right w:val="none" w:sz="0" w:space="0" w:color="auto"/>
      </w:divBdr>
    </w:div>
    <w:div w:id="1292203870">
      <w:bodyDiv w:val="1"/>
      <w:marLeft w:val="0"/>
      <w:marRight w:val="0"/>
      <w:marTop w:val="0"/>
      <w:marBottom w:val="0"/>
      <w:divBdr>
        <w:top w:val="none" w:sz="0" w:space="0" w:color="auto"/>
        <w:left w:val="none" w:sz="0" w:space="0" w:color="auto"/>
        <w:bottom w:val="none" w:sz="0" w:space="0" w:color="auto"/>
        <w:right w:val="none" w:sz="0" w:space="0" w:color="auto"/>
      </w:divBdr>
    </w:div>
    <w:div w:id="1292709612">
      <w:bodyDiv w:val="1"/>
      <w:marLeft w:val="0"/>
      <w:marRight w:val="0"/>
      <w:marTop w:val="0"/>
      <w:marBottom w:val="0"/>
      <w:divBdr>
        <w:top w:val="none" w:sz="0" w:space="0" w:color="auto"/>
        <w:left w:val="none" w:sz="0" w:space="0" w:color="auto"/>
        <w:bottom w:val="none" w:sz="0" w:space="0" w:color="auto"/>
        <w:right w:val="none" w:sz="0" w:space="0" w:color="auto"/>
      </w:divBdr>
    </w:div>
    <w:div w:id="1292859736">
      <w:bodyDiv w:val="1"/>
      <w:marLeft w:val="0"/>
      <w:marRight w:val="0"/>
      <w:marTop w:val="0"/>
      <w:marBottom w:val="0"/>
      <w:divBdr>
        <w:top w:val="none" w:sz="0" w:space="0" w:color="auto"/>
        <w:left w:val="none" w:sz="0" w:space="0" w:color="auto"/>
        <w:bottom w:val="none" w:sz="0" w:space="0" w:color="auto"/>
        <w:right w:val="none" w:sz="0" w:space="0" w:color="auto"/>
      </w:divBdr>
    </w:div>
    <w:div w:id="1293171595">
      <w:bodyDiv w:val="1"/>
      <w:marLeft w:val="0"/>
      <w:marRight w:val="0"/>
      <w:marTop w:val="0"/>
      <w:marBottom w:val="0"/>
      <w:divBdr>
        <w:top w:val="none" w:sz="0" w:space="0" w:color="auto"/>
        <w:left w:val="none" w:sz="0" w:space="0" w:color="auto"/>
        <w:bottom w:val="none" w:sz="0" w:space="0" w:color="auto"/>
        <w:right w:val="none" w:sz="0" w:space="0" w:color="auto"/>
      </w:divBdr>
    </w:div>
    <w:div w:id="1293825661">
      <w:bodyDiv w:val="1"/>
      <w:marLeft w:val="0"/>
      <w:marRight w:val="0"/>
      <w:marTop w:val="0"/>
      <w:marBottom w:val="0"/>
      <w:divBdr>
        <w:top w:val="none" w:sz="0" w:space="0" w:color="auto"/>
        <w:left w:val="none" w:sz="0" w:space="0" w:color="auto"/>
        <w:bottom w:val="none" w:sz="0" w:space="0" w:color="auto"/>
        <w:right w:val="none" w:sz="0" w:space="0" w:color="auto"/>
      </w:divBdr>
    </w:div>
    <w:div w:id="1293827291">
      <w:bodyDiv w:val="1"/>
      <w:marLeft w:val="0"/>
      <w:marRight w:val="0"/>
      <w:marTop w:val="0"/>
      <w:marBottom w:val="0"/>
      <w:divBdr>
        <w:top w:val="none" w:sz="0" w:space="0" w:color="auto"/>
        <w:left w:val="none" w:sz="0" w:space="0" w:color="auto"/>
        <w:bottom w:val="none" w:sz="0" w:space="0" w:color="auto"/>
        <w:right w:val="none" w:sz="0" w:space="0" w:color="auto"/>
      </w:divBdr>
    </w:div>
    <w:div w:id="1293904132">
      <w:bodyDiv w:val="1"/>
      <w:marLeft w:val="0"/>
      <w:marRight w:val="0"/>
      <w:marTop w:val="0"/>
      <w:marBottom w:val="0"/>
      <w:divBdr>
        <w:top w:val="none" w:sz="0" w:space="0" w:color="auto"/>
        <w:left w:val="none" w:sz="0" w:space="0" w:color="auto"/>
        <w:bottom w:val="none" w:sz="0" w:space="0" w:color="auto"/>
        <w:right w:val="none" w:sz="0" w:space="0" w:color="auto"/>
      </w:divBdr>
    </w:div>
    <w:div w:id="1294170580">
      <w:bodyDiv w:val="1"/>
      <w:marLeft w:val="0"/>
      <w:marRight w:val="0"/>
      <w:marTop w:val="0"/>
      <w:marBottom w:val="0"/>
      <w:divBdr>
        <w:top w:val="none" w:sz="0" w:space="0" w:color="auto"/>
        <w:left w:val="none" w:sz="0" w:space="0" w:color="auto"/>
        <w:bottom w:val="none" w:sz="0" w:space="0" w:color="auto"/>
        <w:right w:val="none" w:sz="0" w:space="0" w:color="auto"/>
      </w:divBdr>
    </w:div>
    <w:div w:id="1294362408">
      <w:bodyDiv w:val="1"/>
      <w:marLeft w:val="0"/>
      <w:marRight w:val="0"/>
      <w:marTop w:val="0"/>
      <w:marBottom w:val="0"/>
      <w:divBdr>
        <w:top w:val="none" w:sz="0" w:space="0" w:color="auto"/>
        <w:left w:val="none" w:sz="0" w:space="0" w:color="auto"/>
        <w:bottom w:val="none" w:sz="0" w:space="0" w:color="auto"/>
        <w:right w:val="none" w:sz="0" w:space="0" w:color="auto"/>
      </w:divBdr>
    </w:div>
    <w:div w:id="1294364636">
      <w:bodyDiv w:val="1"/>
      <w:marLeft w:val="0"/>
      <w:marRight w:val="0"/>
      <w:marTop w:val="0"/>
      <w:marBottom w:val="0"/>
      <w:divBdr>
        <w:top w:val="none" w:sz="0" w:space="0" w:color="auto"/>
        <w:left w:val="none" w:sz="0" w:space="0" w:color="auto"/>
        <w:bottom w:val="none" w:sz="0" w:space="0" w:color="auto"/>
        <w:right w:val="none" w:sz="0" w:space="0" w:color="auto"/>
      </w:divBdr>
    </w:div>
    <w:div w:id="1294411845">
      <w:bodyDiv w:val="1"/>
      <w:marLeft w:val="0"/>
      <w:marRight w:val="0"/>
      <w:marTop w:val="0"/>
      <w:marBottom w:val="0"/>
      <w:divBdr>
        <w:top w:val="none" w:sz="0" w:space="0" w:color="auto"/>
        <w:left w:val="none" w:sz="0" w:space="0" w:color="auto"/>
        <w:bottom w:val="none" w:sz="0" w:space="0" w:color="auto"/>
        <w:right w:val="none" w:sz="0" w:space="0" w:color="auto"/>
      </w:divBdr>
    </w:div>
    <w:div w:id="1294479647">
      <w:bodyDiv w:val="1"/>
      <w:marLeft w:val="0"/>
      <w:marRight w:val="0"/>
      <w:marTop w:val="0"/>
      <w:marBottom w:val="0"/>
      <w:divBdr>
        <w:top w:val="none" w:sz="0" w:space="0" w:color="auto"/>
        <w:left w:val="none" w:sz="0" w:space="0" w:color="auto"/>
        <w:bottom w:val="none" w:sz="0" w:space="0" w:color="auto"/>
        <w:right w:val="none" w:sz="0" w:space="0" w:color="auto"/>
      </w:divBdr>
    </w:div>
    <w:div w:id="1294629026">
      <w:bodyDiv w:val="1"/>
      <w:marLeft w:val="0"/>
      <w:marRight w:val="0"/>
      <w:marTop w:val="0"/>
      <w:marBottom w:val="0"/>
      <w:divBdr>
        <w:top w:val="none" w:sz="0" w:space="0" w:color="auto"/>
        <w:left w:val="none" w:sz="0" w:space="0" w:color="auto"/>
        <w:bottom w:val="none" w:sz="0" w:space="0" w:color="auto"/>
        <w:right w:val="none" w:sz="0" w:space="0" w:color="auto"/>
      </w:divBdr>
    </w:div>
    <w:div w:id="1295135341">
      <w:bodyDiv w:val="1"/>
      <w:marLeft w:val="0"/>
      <w:marRight w:val="0"/>
      <w:marTop w:val="0"/>
      <w:marBottom w:val="0"/>
      <w:divBdr>
        <w:top w:val="none" w:sz="0" w:space="0" w:color="auto"/>
        <w:left w:val="none" w:sz="0" w:space="0" w:color="auto"/>
        <w:bottom w:val="none" w:sz="0" w:space="0" w:color="auto"/>
        <w:right w:val="none" w:sz="0" w:space="0" w:color="auto"/>
      </w:divBdr>
    </w:div>
    <w:div w:id="1295406110">
      <w:bodyDiv w:val="1"/>
      <w:marLeft w:val="0"/>
      <w:marRight w:val="0"/>
      <w:marTop w:val="0"/>
      <w:marBottom w:val="0"/>
      <w:divBdr>
        <w:top w:val="none" w:sz="0" w:space="0" w:color="auto"/>
        <w:left w:val="none" w:sz="0" w:space="0" w:color="auto"/>
        <w:bottom w:val="none" w:sz="0" w:space="0" w:color="auto"/>
        <w:right w:val="none" w:sz="0" w:space="0" w:color="auto"/>
      </w:divBdr>
    </w:div>
    <w:div w:id="1295482262">
      <w:bodyDiv w:val="1"/>
      <w:marLeft w:val="0"/>
      <w:marRight w:val="0"/>
      <w:marTop w:val="0"/>
      <w:marBottom w:val="0"/>
      <w:divBdr>
        <w:top w:val="none" w:sz="0" w:space="0" w:color="auto"/>
        <w:left w:val="none" w:sz="0" w:space="0" w:color="auto"/>
        <w:bottom w:val="none" w:sz="0" w:space="0" w:color="auto"/>
        <w:right w:val="none" w:sz="0" w:space="0" w:color="auto"/>
      </w:divBdr>
    </w:div>
    <w:div w:id="1295678059">
      <w:bodyDiv w:val="1"/>
      <w:marLeft w:val="0"/>
      <w:marRight w:val="0"/>
      <w:marTop w:val="0"/>
      <w:marBottom w:val="0"/>
      <w:divBdr>
        <w:top w:val="none" w:sz="0" w:space="0" w:color="auto"/>
        <w:left w:val="none" w:sz="0" w:space="0" w:color="auto"/>
        <w:bottom w:val="none" w:sz="0" w:space="0" w:color="auto"/>
        <w:right w:val="none" w:sz="0" w:space="0" w:color="auto"/>
      </w:divBdr>
    </w:div>
    <w:div w:id="1295795561">
      <w:bodyDiv w:val="1"/>
      <w:marLeft w:val="0"/>
      <w:marRight w:val="0"/>
      <w:marTop w:val="0"/>
      <w:marBottom w:val="0"/>
      <w:divBdr>
        <w:top w:val="none" w:sz="0" w:space="0" w:color="auto"/>
        <w:left w:val="none" w:sz="0" w:space="0" w:color="auto"/>
        <w:bottom w:val="none" w:sz="0" w:space="0" w:color="auto"/>
        <w:right w:val="none" w:sz="0" w:space="0" w:color="auto"/>
      </w:divBdr>
    </w:div>
    <w:div w:id="1295912340">
      <w:bodyDiv w:val="1"/>
      <w:marLeft w:val="0"/>
      <w:marRight w:val="0"/>
      <w:marTop w:val="0"/>
      <w:marBottom w:val="0"/>
      <w:divBdr>
        <w:top w:val="none" w:sz="0" w:space="0" w:color="auto"/>
        <w:left w:val="none" w:sz="0" w:space="0" w:color="auto"/>
        <w:bottom w:val="none" w:sz="0" w:space="0" w:color="auto"/>
        <w:right w:val="none" w:sz="0" w:space="0" w:color="auto"/>
      </w:divBdr>
    </w:div>
    <w:div w:id="1296375888">
      <w:bodyDiv w:val="1"/>
      <w:marLeft w:val="0"/>
      <w:marRight w:val="0"/>
      <w:marTop w:val="0"/>
      <w:marBottom w:val="0"/>
      <w:divBdr>
        <w:top w:val="none" w:sz="0" w:space="0" w:color="auto"/>
        <w:left w:val="none" w:sz="0" w:space="0" w:color="auto"/>
        <w:bottom w:val="none" w:sz="0" w:space="0" w:color="auto"/>
        <w:right w:val="none" w:sz="0" w:space="0" w:color="auto"/>
      </w:divBdr>
    </w:div>
    <w:div w:id="1296761100">
      <w:bodyDiv w:val="1"/>
      <w:marLeft w:val="0"/>
      <w:marRight w:val="0"/>
      <w:marTop w:val="0"/>
      <w:marBottom w:val="0"/>
      <w:divBdr>
        <w:top w:val="none" w:sz="0" w:space="0" w:color="auto"/>
        <w:left w:val="none" w:sz="0" w:space="0" w:color="auto"/>
        <w:bottom w:val="none" w:sz="0" w:space="0" w:color="auto"/>
        <w:right w:val="none" w:sz="0" w:space="0" w:color="auto"/>
      </w:divBdr>
    </w:div>
    <w:div w:id="1297030596">
      <w:bodyDiv w:val="1"/>
      <w:marLeft w:val="0"/>
      <w:marRight w:val="0"/>
      <w:marTop w:val="0"/>
      <w:marBottom w:val="0"/>
      <w:divBdr>
        <w:top w:val="none" w:sz="0" w:space="0" w:color="auto"/>
        <w:left w:val="none" w:sz="0" w:space="0" w:color="auto"/>
        <w:bottom w:val="none" w:sz="0" w:space="0" w:color="auto"/>
        <w:right w:val="none" w:sz="0" w:space="0" w:color="auto"/>
      </w:divBdr>
    </w:div>
    <w:div w:id="1297369248">
      <w:bodyDiv w:val="1"/>
      <w:marLeft w:val="0"/>
      <w:marRight w:val="0"/>
      <w:marTop w:val="0"/>
      <w:marBottom w:val="0"/>
      <w:divBdr>
        <w:top w:val="none" w:sz="0" w:space="0" w:color="auto"/>
        <w:left w:val="none" w:sz="0" w:space="0" w:color="auto"/>
        <w:bottom w:val="none" w:sz="0" w:space="0" w:color="auto"/>
        <w:right w:val="none" w:sz="0" w:space="0" w:color="auto"/>
      </w:divBdr>
    </w:div>
    <w:div w:id="1297643723">
      <w:bodyDiv w:val="1"/>
      <w:marLeft w:val="0"/>
      <w:marRight w:val="0"/>
      <w:marTop w:val="0"/>
      <w:marBottom w:val="0"/>
      <w:divBdr>
        <w:top w:val="none" w:sz="0" w:space="0" w:color="auto"/>
        <w:left w:val="none" w:sz="0" w:space="0" w:color="auto"/>
        <w:bottom w:val="none" w:sz="0" w:space="0" w:color="auto"/>
        <w:right w:val="none" w:sz="0" w:space="0" w:color="auto"/>
      </w:divBdr>
    </w:div>
    <w:div w:id="1297838549">
      <w:bodyDiv w:val="1"/>
      <w:marLeft w:val="0"/>
      <w:marRight w:val="0"/>
      <w:marTop w:val="0"/>
      <w:marBottom w:val="0"/>
      <w:divBdr>
        <w:top w:val="none" w:sz="0" w:space="0" w:color="auto"/>
        <w:left w:val="none" w:sz="0" w:space="0" w:color="auto"/>
        <w:bottom w:val="none" w:sz="0" w:space="0" w:color="auto"/>
        <w:right w:val="none" w:sz="0" w:space="0" w:color="auto"/>
      </w:divBdr>
    </w:div>
    <w:div w:id="1298072426">
      <w:bodyDiv w:val="1"/>
      <w:marLeft w:val="0"/>
      <w:marRight w:val="0"/>
      <w:marTop w:val="0"/>
      <w:marBottom w:val="0"/>
      <w:divBdr>
        <w:top w:val="none" w:sz="0" w:space="0" w:color="auto"/>
        <w:left w:val="none" w:sz="0" w:space="0" w:color="auto"/>
        <w:bottom w:val="none" w:sz="0" w:space="0" w:color="auto"/>
        <w:right w:val="none" w:sz="0" w:space="0" w:color="auto"/>
      </w:divBdr>
    </w:div>
    <w:div w:id="1298103723">
      <w:bodyDiv w:val="1"/>
      <w:marLeft w:val="0"/>
      <w:marRight w:val="0"/>
      <w:marTop w:val="0"/>
      <w:marBottom w:val="0"/>
      <w:divBdr>
        <w:top w:val="none" w:sz="0" w:space="0" w:color="auto"/>
        <w:left w:val="none" w:sz="0" w:space="0" w:color="auto"/>
        <w:bottom w:val="none" w:sz="0" w:space="0" w:color="auto"/>
        <w:right w:val="none" w:sz="0" w:space="0" w:color="auto"/>
      </w:divBdr>
    </w:div>
    <w:div w:id="1299216019">
      <w:bodyDiv w:val="1"/>
      <w:marLeft w:val="0"/>
      <w:marRight w:val="0"/>
      <w:marTop w:val="0"/>
      <w:marBottom w:val="0"/>
      <w:divBdr>
        <w:top w:val="none" w:sz="0" w:space="0" w:color="auto"/>
        <w:left w:val="none" w:sz="0" w:space="0" w:color="auto"/>
        <w:bottom w:val="none" w:sz="0" w:space="0" w:color="auto"/>
        <w:right w:val="none" w:sz="0" w:space="0" w:color="auto"/>
      </w:divBdr>
    </w:div>
    <w:div w:id="1299411168">
      <w:bodyDiv w:val="1"/>
      <w:marLeft w:val="0"/>
      <w:marRight w:val="0"/>
      <w:marTop w:val="0"/>
      <w:marBottom w:val="0"/>
      <w:divBdr>
        <w:top w:val="none" w:sz="0" w:space="0" w:color="auto"/>
        <w:left w:val="none" w:sz="0" w:space="0" w:color="auto"/>
        <w:bottom w:val="none" w:sz="0" w:space="0" w:color="auto"/>
        <w:right w:val="none" w:sz="0" w:space="0" w:color="auto"/>
      </w:divBdr>
    </w:div>
    <w:div w:id="1299459451">
      <w:bodyDiv w:val="1"/>
      <w:marLeft w:val="0"/>
      <w:marRight w:val="0"/>
      <w:marTop w:val="0"/>
      <w:marBottom w:val="0"/>
      <w:divBdr>
        <w:top w:val="none" w:sz="0" w:space="0" w:color="auto"/>
        <w:left w:val="none" w:sz="0" w:space="0" w:color="auto"/>
        <w:bottom w:val="none" w:sz="0" w:space="0" w:color="auto"/>
        <w:right w:val="none" w:sz="0" w:space="0" w:color="auto"/>
      </w:divBdr>
    </w:div>
    <w:div w:id="1299651363">
      <w:bodyDiv w:val="1"/>
      <w:marLeft w:val="0"/>
      <w:marRight w:val="0"/>
      <w:marTop w:val="0"/>
      <w:marBottom w:val="0"/>
      <w:divBdr>
        <w:top w:val="none" w:sz="0" w:space="0" w:color="auto"/>
        <w:left w:val="none" w:sz="0" w:space="0" w:color="auto"/>
        <w:bottom w:val="none" w:sz="0" w:space="0" w:color="auto"/>
        <w:right w:val="none" w:sz="0" w:space="0" w:color="auto"/>
      </w:divBdr>
    </w:div>
    <w:div w:id="1299915682">
      <w:bodyDiv w:val="1"/>
      <w:marLeft w:val="0"/>
      <w:marRight w:val="0"/>
      <w:marTop w:val="0"/>
      <w:marBottom w:val="0"/>
      <w:divBdr>
        <w:top w:val="none" w:sz="0" w:space="0" w:color="auto"/>
        <w:left w:val="none" w:sz="0" w:space="0" w:color="auto"/>
        <w:bottom w:val="none" w:sz="0" w:space="0" w:color="auto"/>
        <w:right w:val="none" w:sz="0" w:space="0" w:color="auto"/>
      </w:divBdr>
    </w:div>
    <w:div w:id="1299997730">
      <w:bodyDiv w:val="1"/>
      <w:marLeft w:val="0"/>
      <w:marRight w:val="0"/>
      <w:marTop w:val="0"/>
      <w:marBottom w:val="0"/>
      <w:divBdr>
        <w:top w:val="none" w:sz="0" w:space="0" w:color="auto"/>
        <w:left w:val="none" w:sz="0" w:space="0" w:color="auto"/>
        <w:bottom w:val="none" w:sz="0" w:space="0" w:color="auto"/>
        <w:right w:val="none" w:sz="0" w:space="0" w:color="auto"/>
      </w:divBdr>
    </w:div>
    <w:div w:id="1300115112">
      <w:bodyDiv w:val="1"/>
      <w:marLeft w:val="0"/>
      <w:marRight w:val="0"/>
      <w:marTop w:val="0"/>
      <w:marBottom w:val="0"/>
      <w:divBdr>
        <w:top w:val="none" w:sz="0" w:space="0" w:color="auto"/>
        <w:left w:val="none" w:sz="0" w:space="0" w:color="auto"/>
        <w:bottom w:val="none" w:sz="0" w:space="0" w:color="auto"/>
        <w:right w:val="none" w:sz="0" w:space="0" w:color="auto"/>
      </w:divBdr>
    </w:div>
    <w:div w:id="1300377174">
      <w:bodyDiv w:val="1"/>
      <w:marLeft w:val="0"/>
      <w:marRight w:val="0"/>
      <w:marTop w:val="0"/>
      <w:marBottom w:val="0"/>
      <w:divBdr>
        <w:top w:val="none" w:sz="0" w:space="0" w:color="auto"/>
        <w:left w:val="none" w:sz="0" w:space="0" w:color="auto"/>
        <w:bottom w:val="none" w:sz="0" w:space="0" w:color="auto"/>
        <w:right w:val="none" w:sz="0" w:space="0" w:color="auto"/>
      </w:divBdr>
    </w:div>
    <w:div w:id="1300653431">
      <w:bodyDiv w:val="1"/>
      <w:marLeft w:val="0"/>
      <w:marRight w:val="0"/>
      <w:marTop w:val="0"/>
      <w:marBottom w:val="0"/>
      <w:divBdr>
        <w:top w:val="none" w:sz="0" w:space="0" w:color="auto"/>
        <w:left w:val="none" w:sz="0" w:space="0" w:color="auto"/>
        <w:bottom w:val="none" w:sz="0" w:space="0" w:color="auto"/>
        <w:right w:val="none" w:sz="0" w:space="0" w:color="auto"/>
      </w:divBdr>
    </w:div>
    <w:div w:id="1301495518">
      <w:bodyDiv w:val="1"/>
      <w:marLeft w:val="0"/>
      <w:marRight w:val="0"/>
      <w:marTop w:val="0"/>
      <w:marBottom w:val="0"/>
      <w:divBdr>
        <w:top w:val="none" w:sz="0" w:space="0" w:color="auto"/>
        <w:left w:val="none" w:sz="0" w:space="0" w:color="auto"/>
        <w:bottom w:val="none" w:sz="0" w:space="0" w:color="auto"/>
        <w:right w:val="none" w:sz="0" w:space="0" w:color="auto"/>
      </w:divBdr>
    </w:div>
    <w:div w:id="1301619753">
      <w:bodyDiv w:val="1"/>
      <w:marLeft w:val="0"/>
      <w:marRight w:val="0"/>
      <w:marTop w:val="0"/>
      <w:marBottom w:val="0"/>
      <w:divBdr>
        <w:top w:val="none" w:sz="0" w:space="0" w:color="auto"/>
        <w:left w:val="none" w:sz="0" w:space="0" w:color="auto"/>
        <w:bottom w:val="none" w:sz="0" w:space="0" w:color="auto"/>
        <w:right w:val="none" w:sz="0" w:space="0" w:color="auto"/>
      </w:divBdr>
    </w:div>
    <w:div w:id="1301619955">
      <w:bodyDiv w:val="1"/>
      <w:marLeft w:val="0"/>
      <w:marRight w:val="0"/>
      <w:marTop w:val="0"/>
      <w:marBottom w:val="0"/>
      <w:divBdr>
        <w:top w:val="none" w:sz="0" w:space="0" w:color="auto"/>
        <w:left w:val="none" w:sz="0" w:space="0" w:color="auto"/>
        <w:bottom w:val="none" w:sz="0" w:space="0" w:color="auto"/>
        <w:right w:val="none" w:sz="0" w:space="0" w:color="auto"/>
      </w:divBdr>
    </w:div>
    <w:div w:id="1302229961">
      <w:bodyDiv w:val="1"/>
      <w:marLeft w:val="0"/>
      <w:marRight w:val="0"/>
      <w:marTop w:val="0"/>
      <w:marBottom w:val="0"/>
      <w:divBdr>
        <w:top w:val="none" w:sz="0" w:space="0" w:color="auto"/>
        <w:left w:val="none" w:sz="0" w:space="0" w:color="auto"/>
        <w:bottom w:val="none" w:sz="0" w:space="0" w:color="auto"/>
        <w:right w:val="none" w:sz="0" w:space="0" w:color="auto"/>
      </w:divBdr>
    </w:div>
    <w:div w:id="1302424941">
      <w:bodyDiv w:val="1"/>
      <w:marLeft w:val="0"/>
      <w:marRight w:val="0"/>
      <w:marTop w:val="0"/>
      <w:marBottom w:val="0"/>
      <w:divBdr>
        <w:top w:val="none" w:sz="0" w:space="0" w:color="auto"/>
        <w:left w:val="none" w:sz="0" w:space="0" w:color="auto"/>
        <w:bottom w:val="none" w:sz="0" w:space="0" w:color="auto"/>
        <w:right w:val="none" w:sz="0" w:space="0" w:color="auto"/>
      </w:divBdr>
    </w:div>
    <w:div w:id="1302884389">
      <w:bodyDiv w:val="1"/>
      <w:marLeft w:val="0"/>
      <w:marRight w:val="0"/>
      <w:marTop w:val="0"/>
      <w:marBottom w:val="0"/>
      <w:divBdr>
        <w:top w:val="none" w:sz="0" w:space="0" w:color="auto"/>
        <w:left w:val="none" w:sz="0" w:space="0" w:color="auto"/>
        <w:bottom w:val="none" w:sz="0" w:space="0" w:color="auto"/>
        <w:right w:val="none" w:sz="0" w:space="0" w:color="auto"/>
      </w:divBdr>
    </w:div>
    <w:div w:id="1302996491">
      <w:bodyDiv w:val="1"/>
      <w:marLeft w:val="0"/>
      <w:marRight w:val="0"/>
      <w:marTop w:val="0"/>
      <w:marBottom w:val="0"/>
      <w:divBdr>
        <w:top w:val="none" w:sz="0" w:space="0" w:color="auto"/>
        <w:left w:val="none" w:sz="0" w:space="0" w:color="auto"/>
        <w:bottom w:val="none" w:sz="0" w:space="0" w:color="auto"/>
        <w:right w:val="none" w:sz="0" w:space="0" w:color="auto"/>
      </w:divBdr>
    </w:div>
    <w:div w:id="1303077746">
      <w:bodyDiv w:val="1"/>
      <w:marLeft w:val="0"/>
      <w:marRight w:val="0"/>
      <w:marTop w:val="0"/>
      <w:marBottom w:val="0"/>
      <w:divBdr>
        <w:top w:val="none" w:sz="0" w:space="0" w:color="auto"/>
        <w:left w:val="none" w:sz="0" w:space="0" w:color="auto"/>
        <w:bottom w:val="none" w:sz="0" w:space="0" w:color="auto"/>
        <w:right w:val="none" w:sz="0" w:space="0" w:color="auto"/>
      </w:divBdr>
    </w:div>
    <w:div w:id="1303272100">
      <w:bodyDiv w:val="1"/>
      <w:marLeft w:val="0"/>
      <w:marRight w:val="0"/>
      <w:marTop w:val="0"/>
      <w:marBottom w:val="0"/>
      <w:divBdr>
        <w:top w:val="none" w:sz="0" w:space="0" w:color="auto"/>
        <w:left w:val="none" w:sz="0" w:space="0" w:color="auto"/>
        <w:bottom w:val="none" w:sz="0" w:space="0" w:color="auto"/>
        <w:right w:val="none" w:sz="0" w:space="0" w:color="auto"/>
      </w:divBdr>
    </w:div>
    <w:div w:id="1303385409">
      <w:bodyDiv w:val="1"/>
      <w:marLeft w:val="0"/>
      <w:marRight w:val="0"/>
      <w:marTop w:val="0"/>
      <w:marBottom w:val="0"/>
      <w:divBdr>
        <w:top w:val="none" w:sz="0" w:space="0" w:color="auto"/>
        <w:left w:val="none" w:sz="0" w:space="0" w:color="auto"/>
        <w:bottom w:val="none" w:sz="0" w:space="0" w:color="auto"/>
        <w:right w:val="none" w:sz="0" w:space="0" w:color="auto"/>
      </w:divBdr>
    </w:div>
    <w:div w:id="1304236372">
      <w:bodyDiv w:val="1"/>
      <w:marLeft w:val="0"/>
      <w:marRight w:val="0"/>
      <w:marTop w:val="0"/>
      <w:marBottom w:val="0"/>
      <w:divBdr>
        <w:top w:val="none" w:sz="0" w:space="0" w:color="auto"/>
        <w:left w:val="none" w:sz="0" w:space="0" w:color="auto"/>
        <w:bottom w:val="none" w:sz="0" w:space="0" w:color="auto"/>
        <w:right w:val="none" w:sz="0" w:space="0" w:color="auto"/>
      </w:divBdr>
    </w:div>
    <w:div w:id="1304312749">
      <w:bodyDiv w:val="1"/>
      <w:marLeft w:val="0"/>
      <w:marRight w:val="0"/>
      <w:marTop w:val="0"/>
      <w:marBottom w:val="0"/>
      <w:divBdr>
        <w:top w:val="none" w:sz="0" w:space="0" w:color="auto"/>
        <w:left w:val="none" w:sz="0" w:space="0" w:color="auto"/>
        <w:bottom w:val="none" w:sz="0" w:space="0" w:color="auto"/>
        <w:right w:val="none" w:sz="0" w:space="0" w:color="auto"/>
      </w:divBdr>
    </w:div>
    <w:div w:id="1304390004">
      <w:bodyDiv w:val="1"/>
      <w:marLeft w:val="0"/>
      <w:marRight w:val="0"/>
      <w:marTop w:val="0"/>
      <w:marBottom w:val="0"/>
      <w:divBdr>
        <w:top w:val="none" w:sz="0" w:space="0" w:color="auto"/>
        <w:left w:val="none" w:sz="0" w:space="0" w:color="auto"/>
        <w:bottom w:val="none" w:sz="0" w:space="0" w:color="auto"/>
        <w:right w:val="none" w:sz="0" w:space="0" w:color="auto"/>
      </w:divBdr>
    </w:div>
    <w:div w:id="1305039016">
      <w:bodyDiv w:val="1"/>
      <w:marLeft w:val="0"/>
      <w:marRight w:val="0"/>
      <w:marTop w:val="0"/>
      <w:marBottom w:val="0"/>
      <w:divBdr>
        <w:top w:val="none" w:sz="0" w:space="0" w:color="auto"/>
        <w:left w:val="none" w:sz="0" w:space="0" w:color="auto"/>
        <w:bottom w:val="none" w:sz="0" w:space="0" w:color="auto"/>
        <w:right w:val="none" w:sz="0" w:space="0" w:color="auto"/>
      </w:divBdr>
    </w:div>
    <w:div w:id="1305620111">
      <w:bodyDiv w:val="1"/>
      <w:marLeft w:val="0"/>
      <w:marRight w:val="0"/>
      <w:marTop w:val="0"/>
      <w:marBottom w:val="0"/>
      <w:divBdr>
        <w:top w:val="none" w:sz="0" w:space="0" w:color="auto"/>
        <w:left w:val="none" w:sz="0" w:space="0" w:color="auto"/>
        <w:bottom w:val="none" w:sz="0" w:space="0" w:color="auto"/>
        <w:right w:val="none" w:sz="0" w:space="0" w:color="auto"/>
      </w:divBdr>
    </w:div>
    <w:div w:id="1305817286">
      <w:bodyDiv w:val="1"/>
      <w:marLeft w:val="0"/>
      <w:marRight w:val="0"/>
      <w:marTop w:val="0"/>
      <w:marBottom w:val="0"/>
      <w:divBdr>
        <w:top w:val="none" w:sz="0" w:space="0" w:color="auto"/>
        <w:left w:val="none" w:sz="0" w:space="0" w:color="auto"/>
        <w:bottom w:val="none" w:sz="0" w:space="0" w:color="auto"/>
        <w:right w:val="none" w:sz="0" w:space="0" w:color="auto"/>
      </w:divBdr>
    </w:div>
    <w:div w:id="1305936061">
      <w:bodyDiv w:val="1"/>
      <w:marLeft w:val="0"/>
      <w:marRight w:val="0"/>
      <w:marTop w:val="0"/>
      <w:marBottom w:val="0"/>
      <w:divBdr>
        <w:top w:val="none" w:sz="0" w:space="0" w:color="auto"/>
        <w:left w:val="none" w:sz="0" w:space="0" w:color="auto"/>
        <w:bottom w:val="none" w:sz="0" w:space="0" w:color="auto"/>
        <w:right w:val="none" w:sz="0" w:space="0" w:color="auto"/>
      </w:divBdr>
    </w:div>
    <w:div w:id="1305966452">
      <w:bodyDiv w:val="1"/>
      <w:marLeft w:val="0"/>
      <w:marRight w:val="0"/>
      <w:marTop w:val="0"/>
      <w:marBottom w:val="0"/>
      <w:divBdr>
        <w:top w:val="none" w:sz="0" w:space="0" w:color="auto"/>
        <w:left w:val="none" w:sz="0" w:space="0" w:color="auto"/>
        <w:bottom w:val="none" w:sz="0" w:space="0" w:color="auto"/>
        <w:right w:val="none" w:sz="0" w:space="0" w:color="auto"/>
      </w:divBdr>
    </w:div>
    <w:div w:id="1306356144">
      <w:bodyDiv w:val="1"/>
      <w:marLeft w:val="0"/>
      <w:marRight w:val="0"/>
      <w:marTop w:val="0"/>
      <w:marBottom w:val="0"/>
      <w:divBdr>
        <w:top w:val="none" w:sz="0" w:space="0" w:color="auto"/>
        <w:left w:val="none" w:sz="0" w:space="0" w:color="auto"/>
        <w:bottom w:val="none" w:sz="0" w:space="0" w:color="auto"/>
        <w:right w:val="none" w:sz="0" w:space="0" w:color="auto"/>
      </w:divBdr>
    </w:div>
    <w:div w:id="1306591814">
      <w:bodyDiv w:val="1"/>
      <w:marLeft w:val="0"/>
      <w:marRight w:val="0"/>
      <w:marTop w:val="0"/>
      <w:marBottom w:val="0"/>
      <w:divBdr>
        <w:top w:val="none" w:sz="0" w:space="0" w:color="auto"/>
        <w:left w:val="none" w:sz="0" w:space="0" w:color="auto"/>
        <w:bottom w:val="none" w:sz="0" w:space="0" w:color="auto"/>
        <w:right w:val="none" w:sz="0" w:space="0" w:color="auto"/>
      </w:divBdr>
    </w:div>
    <w:div w:id="1306617561">
      <w:bodyDiv w:val="1"/>
      <w:marLeft w:val="0"/>
      <w:marRight w:val="0"/>
      <w:marTop w:val="0"/>
      <w:marBottom w:val="0"/>
      <w:divBdr>
        <w:top w:val="none" w:sz="0" w:space="0" w:color="auto"/>
        <w:left w:val="none" w:sz="0" w:space="0" w:color="auto"/>
        <w:bottom w:val="none" w:sz="0" w:space="0" w:color="auto"/>
        <w:right w:val="none" w:sz="0" w:space="0" w:color="auto"/>
      </w:divBdr>
    </w:div>
    <w:div w:id="1306814626">
      <w:bodyDiv w:val="1"/>
      <w:marLeft w:val="0"/>
      <w:marRight w:val="0"/>
      <w:marTop w:val="0"/>
      <w:marBottom w:val="0"/>
      <w:divBdr>
        <w:top w:val="none" w:sz="0" w:space="0" w:color="auto"/>
        <w:left w:val="none" w:sz="0" w:space="0" w:color="auto"/>
        <w:bottom w:val="none" w:sz="0" w:space="0" w:color="auto"/>
        <w:right w:val="none" w:sz="0" w:space="0" w:color="auto"/>
      </w:divBdr>
    </w:div>
    <w:div w:id="1307203161">
      <w:bodyDiv w:val="1"/>
      <w:marLeft w:val="0"/>
      <w:marRight w:val="0"/>
      <w:marTop w:val="0"/>
      <w:marBottom w:val="0"/>
      <w:divBdr>
        <w:top w:val="none" w:sz="0" w:space="0" w:color="auto"/>
        <w:left w:val="none" w:sz="0" w:space="0" w:color="auto"/>
        <w:bottom w:val="none" w:sz="0" w:space="0" w:color="auto"/>
        <w:right w:val="none" w:sz="0" w:space="0" w:color="auto"/>
      </w:divBdr>
    </w:div>
    <w:div w:id="1307390280">
      <w:bodyDiv w:val="1"/>
      <w:marLeft w:val="0"/>
      <w:marRight w:val="0"/>
      <w:marTop w:val="0"/>
      <w:marBottom w:val="0"/>
      <w:divBdr>
        <w:top w:val="none" w:sz="0" w:space="0" w:color="auto"/>
        <w:left w:val="none" w:sz="0" w:space="0" w:color="auto"/>
        <w:bottom w:val="none" w:sz="0" w:space="0" w:color="auto"/>
        <w:right w:val="none" w:sz="0" w:space="0" w:color="auto"/>
      </w:divBdr>
    </w:div>
    <w:div w:id="1307667247">
      <w:bodyDiv w:val="1"/>
      <w:marLeft w:val="0"/>
      <w:marRight w:val="0"/>
      <w:marTop w:val="0"/>
      <w:marBottom w:val="0"/>
      <w:divBdr>
        <w:top w:val="none" w:sz="0" w:space="0" w:color="auto"/>
        <w:left w:val="none" w:sz="0" w:space="0" w:color="auto"/>
        <w:bottom w:val="none" w:sz="0" w:space="0" w:color="auto"/>
        <w:right w:val="none" w:sz="0" w:space="0" w:color="auto"/>
      </w:divBdr>
    </w:div>
    <w:div w:id="1307735831">
      <w:bodyDiv w:val="1"/>
      <w:marLeft w:val="0"/>
      <w:marRight w:val="0"/>
      <w:marTop w:val="0"/>
      <w:marBottom w:val="0"/>
      <w:divBdr>
        <w:top w:val="none" w:sz="0" w:space="0" w:color="auto"/>
        <w:left w:val="none" w:sz="0" w:space="0" w:color="auto"/>
        <w:bottom w:val="none" w:sz="0" w:space="0" w:color="auto"/>
        <w:right w:val="none" w:sz="0" w:space="0" w:color="auto"/>
      </w:divBdr>
    </w:div>
    <w:div w:id="1307904178">
      <w:bodyDiv w:val="1"/>
      <w:marLeft w:val="0"/>
      <w:marRight w:val="0"/>
      <w:marTop w:val="0"/>
      <w:marBottom w:val="0"/>
      <w:divBdr>
        <w:top w:val="none" w:sz="0" w:space="0" w:color="auto"/>
        <w:left w:val="none" w:sz="0" w:space="0" w:color="auto"/>
        <w:bottom w:val="none" w:sz="0" w:space="0" w:color="auto"/>
        <w:right w:val="none" w:sz="0" w:space="0" w:color="auto"/>
      </w:divBdr>
    </w:div>
    <w:div w:id="1308121717">
      <w:bodyDiv w:val="1"/>
      <w:marLeft w:val="0"/>
      <w:marRight w:val="0"/>
      <w:marTop w:val="0"/>
      <w:marBottom w:val="0"/>
      <w:divBdr>
        <w:top w:val="none" w:sz="0" w:space="0" w:color="auto"/>
        <w:left w:val="none" w:sz="0" w:space="0" w:color="auto"/>
        <w:bottom w:val="none" w:sz="0" w:space="0" w:color="auto"/>
        <w:right w:val="none" w:sz="0" w:space="0" w:color="auto"/>
      </w:divBdr>
    </w:div>
    <w:div w:id="1308435230">
      <w:bodyDiv w:val="1"/>
      <w:marLeft w:val="0"/>
      <w:marRight w:val="0"/>
      <w:marTop w:val="0"/>
      <w:marBottom w:val="0"/>
      <w:divBdr>
        <w:top w:val="none" w:sz="0" w:space="0" w:color="auto"/>
        <w:left w:val="none" w:sz="0" w:space="0" w:color="auto"/>
        <w:bottom w:val="none" w:sz="0" w:space="0" w:color="auto"/>
        <w:right w:val="none" w:sz="0" w:space="0" w:color="auto"/>
      </w:divBdr>
    </w:div>
    <w:div w:id="1308587352">
      <w:bodyDiv w:val="1"/>
      <w:marLeft w:val="0"/>
      <w:marRight w:val="0"/>
      <w:marTop w:val="0"/>
      <w:marBottom w:val="0"/>
      <w:divBdr>
        <w:top w:val="none" w:sz="0" w:space="0" w:color="auto"/>
        <w:left w:val="none" w:sz="0" w:space="0" w:color="auto"/>
        <w:bottom w:val="none" w:sz="0" w:space="0" w:color="auto"/>
        <w:right w:val="none" w:sz="0" w:space="0" w:color="auto"/>
      </w:divBdr>
    </w:div>
    <w:div w:id="1309899787">
      <w:bodyDiv w:val="1"/>
      <w:marLeft w:val="0"/>
      <w:marRight w:val="0"/>
      <w:marTop w:val="0"/>
      <w:marBottom w:val="0"/>
      <w:divBdr>
        <w:top w:val="none" w:sz="0" w:space="0" w:color="auto"/>
        <w:left w:val="none" w:sz="0" w:space="0" w:color="auto"/>
        <w:bottom w:val="none" w:sz="0" w:space="0" w:color="auto"/>
        <w:right w:val="none" w:sz="0" w:space="0" w:color="auto"/>
      </w:divBdr>
    </w:div>
    <w:div w:id="1310088868">
      <w:bodyDiv w:val="1"/>
      <w:marLeft w:val="0"/>
      <w:marRight w:val="0"/>
      <w:marTop w:val="0"/>
      <w:marBottom w:val="0"/>
      <w:divBdr>
        <w:top w:val="none" w:sz="0" w:space="0" w:color="auto"/>
        <w:left w:val="none" w:sz="0" w:space="0" w:color="auto"/>
        <w:bottom w:val="none" w:sz="0" w:space="0" w:color="auto"/>
        <w:right w:val="none" w:sz="0" w:space="0" w:color="auto"/>
      </w:divBdr>
    </w:div>
    <w:div w:id="1310358555">
      <w:bodyDiv w:val="1"/>
      <w:marLeft w:val="0"/>
      <w:marRight w:val="0"/>
      <w:marTop w:val="0"/>
      <w:marBottom w:val="0"/>
      <w:divBdr>
        <w:top w:val="none" w:sz="0" w:space="0" w:color="auto"/>
        <w:left w:val="none" w:sz="0" w:space="0" w:color="auto"/>
        <w:bottom w:val="none" w:sz="0" w:space="0" w:color="auto"/>
        <w:right w:val="none" w:sz="0" w:space="0" w:color="auto"/>
      </w:divBdr>
    </w:div>
    <w:div w:id="1310359256">
      <w:bodyDiv w:val="1"/>
      <w:marLeft w:val="0"/>
      <w:marRight w:val="0"/>
      <w:marTop w:val="0"/>
      <w:marBottom w:val="0"/>
      <w:divBdr>
        <w:top w:val="none" w:sz="0" w:space="0" w:color="auto"/>
        <w:left w:val="none" w:sz="0" w:space="0" w:color="auto"/>
        <w:bottom w:val="none" w:sz="0" w:space="0" w:color="auto"/>
        <w:right w:val="none" w:sz="0" w:space="0" w:color="auto"/>
      </w:divBdr>
    </w:div>
    <w:div w:id="1310548593">
      <w:bodyDiv w:val="1"/>
      <w:marLeft w:val="0"/>
      <w:marRight w:val="0"/>
      <w:marTop w:val="0"/>
      <w:marBottom w:val="0"/>
      <w:divBdr>
        <w:top w:val="none" w:sz="0" w:space="0" w:color="auto"/>
        <w:left w:val="none" w:sz="0" w:space="0" w:color="auto"/>
        <w:bottom w:val="none" w:sz="0" w:space="0" w:color="auto"/>
        <w:right w:val="none" w:sz="0" w:space="0" w:color="auto"/>
      </w:divBdr>
    </w:div>
    <w:div w:id="1310785692">
      <w:bodyDiv w:val="1"/>
      <w:marLeft w:val="0"/>
      <w:marRight w:val="0"/>
      <w:marTop w:val="0"/>
      <w:marBottom w:val="0"/>
      <w:divBdr>
        <w:top w:val="none" w:sz="0" w:space="0" w:color="auto"/>
        <w:left w:val="none" w:sz="0" w:space="0" w:color="auto"/>
        <w:bottom w:val="none" w:sz="0" w:space="0" w:color="auto"/>
        <w:right w:val="none" w:sz="0" w:space="0" w:color="auto"/>
      </w:divBdr>
    </w:div>
    <w:div w:id="1310863124">
      <w:bodyDiv w:val="1"/>
      <w:marLeft w:val="0"/>
      <w:marRight w:val="0"/>
      <w:marTop w:val="0"/>
      <w:marBottom w:val="0"/>
      <w:divBdr>
        <w:top w:val="none" w:sz="0" w:space="0" w:color="auto"/>
        <w:left w:val="none" w:sz="0" w:space="0" w:color="auto"/>
        <w:bottom w:val="none" w:sz="0" w:space="0" w:color="auto"/>
        <w:right w:val="none" w:sz="0" w:space="0" w:color="auto"/>
      </w:divBdr>
    </w:div>
    <w:div w:id="1310864065">
      <w:bodyDiv w:val="1"/>
      <w:marLeft w:val="0"/>
      <w:marRight w:val="0"/>
      <w:marTop w:val="0"/>
      <w:marBottom w:val="0"/>
      <w:divBdr>
        <w:top w:val="none" w:sz="0" w:space="0" w:color="auto"/>
        <w:left w:val="none" w:sz="0" w:space="0" w:color="auto"/>
        <w:bottom w:val="none" w:sz="0" w:space="0" w:color="auto"/>
        <w:right w:val="none" w:sz="0" w:space="0" w:color="auto"/>
      </w:divBdr>
    </w:div>
    <w:div w:id="1311790051">
      <w:bodyDiv w:val="1"/>
      <w:marLeft w:val="0"/>
      <w:marRight w:val="0"/>
      <w:marTop w:val="0"/>
      <w:marBottom w:val="0"/>
      <w:divBdr>
        <w:top w:val="none" w:sz="0" w:space="0" w:color="auto"/>
        <w:left w:val="none" w:sz="0" w:space="0" w:color="auto"/>
        <w:bottom w:val="none" w:sz="0" w:space="0" w:color="auto"/>
        <w:right w:val="none" w:sz="0" w:space="0" w:color="auto"/>
      </w:divBdr>
    </w:div>
    <w:div w:id="1311834503">
      <w:bodyDiv w:val="1"/>
      <w:marLeft w:val="0"/>
      <w:marRight w:val="0"/>
      <w:marTop w:val="0"/>
      <w:marBottom w:val="0"/>
      <w:divBdr>
        <w:top w:val="none" w:sz="0" w:space="0" w:color="auto"/>
        <w:left w:val="none" w:sz="0" w:space="0" w:color="auto"/>
        <w:bottom w:val="none" w:sz="0" w:space="0" w:color="auto"/>
        <w:right w:val="none" w:sz="0" w:space="0" w:color="auto"/>
      </w:divBdr>
    </w:div>
    <w:div w:id="1312296375">
      <w:bodyDiv w:val="1"/>
      <w:marLeft w:val="0"/>
      <w:marRight w:val="0"/>
      <w:marTop w:val="0"/>
      <w:marBottom w:val="0"/>
      <w:divBdr>
        <w:top w:val="none" w:sz="0" w:space="0" w:color="auto"/>
        <w:left w:val="none" w:sz="0" w:space="0" w:color="auto"/>
        <w:bottom w:val="none" w:sz="0" w:space="0" w:color="auto"/>
        <w:right w:val="none" w:sz="0" w:space="0" w:color="auto"/>
      </w:divBdr>
    </w:div>
    <w:div w:id="1312517760">
      <w:bodyDiv w:val="1"/>
      <w:marLeft w:val="0"/>
      <w:marRight w:val="0"/>
      <w:marTop w:val="0"/>
      <w:marBottom w:val="0"/>
      <w:divBdr>
        <w:top w:val="none" w:sz="0" w:space="0" w:color="auto"/>
        <w:left w:val="none" w:sz="0" w:space="0" w:color="auto"/>
        <w:bottom w:val="none" w:sz="0" w:space="0" w:color="auto"/>
        <w:right w:val="none" w:sz="0" w:space="0" w:color="auto"/>
      </w:divBdr>
    </w:div>
    <w:div w:id="1313212281">
      <w:bodyDiv w:val="1"/>
      <w:marLeft w:val="0"/>
      <w:marRight w:val="0"/>
      <w:marTop w:val="0"/>
      <w:marBottom w:val="0"/>
      <w:divBdr>
        <w:top w:val="none" w:sz="0" w:space="0" w:color="auto"/>
        <w:left w:val="none" w:sz="0" w:space="0" w:color="auto"/>
        <w:bottom w:val="none" w:sz="0" w:space="0" w:color="auto"/>
        <w:right w:val="none" w:sz="0" w:space="0" w:color="auto"/>
      </w:divBdr>
    </w:div>
    <w:div w:id="1313557470">
      <w:bodyDiv w:val="1"/>
      <w:marLeft w:val="0"/>
      <w:marRight w:val="0"/>
      <w:marTop w:val="0"/>
      <w:marBottom w:val="0"/>
      <w:divBdr>
        <w:top w:val="none" w:sz="0" w:space="0" w:color="auto"/>
        <w:left w:val="none" w:sz="0" w:space="0" w:color="auto"/>
        <w:bottom w:val="none" w:sz="0" w:space="0" w:color="auto"/>
        <w:right w:val="none" w:sz="0" w:space="0" w:color="auto"/>
      </w:divBdr>
    </w:div>
    <w:div w:id="1313752565">
      <w:bodyDiv w:val="1"/>
      <w:marLeft w:val="0"/>
      <w:marRight w:val="0"/>
      <w:marTop w:val="0"/>
      <w:marBottom w:val="0"/>
      <w:divBdr>
        <w:top w:val="none" w:sz="0" w:space="0" w:color="auto"/>
        <w:left w:val="none" w:sz="0" w:space="0" w:color="auto"/>
        <w:bottom w:val="none" w:sz="0" w:space="0" w:color="auto"/>
        <w:right w:val="none" w:sz="0" w:space="0" w:color="auto"/>
      </w:divBdr>
    </w:div>
    <w:div w:id="1313825230">
      <w:bodyDiv w:val="1"/>
      <w:marLeft w:val="0"/>
      <w:marRight w:val="0"/>
      <w:marTop w:val="0"/>
      <w:marBottom w:val="0"/>
      <w:divBdr>
        <w:top w:val="none" w:sz="0" w:space="0" w:color="auto"/>
        <w:left w:val="none" w:sz="0" w:space="0" w:color="auto"/>
        <w:bottom w:val="none" w:sz="0" w:space="0" w:color="auto"/>
        <w:right w:val="none" w:sz="0" w:space="0" w:color="auto"/>
      </w:divBdr>
    </w:div>
    <w:div w:id="1313949957">
      <w:bodyDiv w:val="1"/>
      <w:marLeft w:val="0"/>
      <w:marRight w:val="0"/>
      <w:marTop w:val="0"/>
      <w:marBottom w:val="0"/>
      <w:divBdr>
        <w:top w:val="none" w:sz="0" w:space="0" w:color="auto"/>
        <w:left w:val="none" w:sz="0" w:space="0" w:color="auto"/>
        <w:bottom w:val="none" w:sz="0" w:space="0" w:color="auto"/>
        <w:right w:val="none" w:sz="0" w:space="0" w:color="auto"/>
      </w:divBdr>
    </w:div>
    <w:div w:id="1314531193">
      <w:bodyDiv w:val="1"/>
      <w:marLeft w:val="0"/>
      <w:marRight w:val="0"/>
      <w:marTop w:val="0"/>
      <w:marBottom w:val="0"/>
      <w:divBdr>
        <w:top w:val="none" w:sz="0" w:space="0" w:color="auto"/>
        <w:left w:val="none" w:sz="0" w:space="0" w:color="auto"/>
        <w:bottom w:val="none" w:sz="0" w:space="0" w:color="auto"/>
        <w:right w:val="none" w:sz="0" w:space="0" w:color="auto"/>
      </w:divBdr>
    </w:div>
    <w:div w:id="1314719991">
      <w:bodyDiv w:val="1"/>
      <w:marLeft w:val="0"/>
      <w:marRight w:val="0"/>
      <w:marTop w:val="0"/>
      <w:marBottom w:val="0"/>
      <w:divBdr>
        <w:top w:val="none" w:sz="0" w:space="0" w:color="auto"/>
        <w:left w:val="none" w:sz="0" w:space="0" w:color="auto"/>
        <w:bottom w:val="none" w:sz="0" w:space="0" w:color="auto"/>
        <w:right w:val="none" w:sz="0" w:space="0" w:color="auto"/>
      </w:divBdr>
    </w:div>
    <w:div w:id="1314791364">
      <w:bodyDiv w:val="1"/>
      <w:marLeft w:val="0"/>
      <w:marRight w:val="0"/>
      <w:marTop w:val="0"/>
      <w:marBottom w:val="0"/>
      <w:divBdr>
        <w:top w:val="none" w:sz="0" w:space="0" w:color="auto"/>
        <w:left w:val="none" w:sz="0" w:space="0" w:color="auto"/>
        <w:bottom w:val="none" w:sz="0" w:space="0" w:color="auto"/>
        <w:right w:val="none" w:sz="0" w:space="0" w:color="auto"/>
      </w:divBdr>
    </w:div>
    <w:div w:id="1314872438">
      <w:bodyDiv w:val="1"/>
      <w:marLeft w:val="0"/>
      <w:marRight w:val="0"/>
      <w:marTop w:val="0"/>
      <w:marBottom w:val="0"/>
      <w:divBdr>
        <w:top w:val="none" w:sz="0" w:space="0" w:color="auto"/>
        <w:left w:val="none" w:sz="0" w:space="0" w:color="auto"/>
        <w:bottom w:val="none" w:sz="0" w:space="0" w:color="auto"/>
        <w:right w:val="none" w:sz="0" w:space="0" w:color="auto"/>
      </w:divBdr>
    </w:div>
    <w:div w:id="1315066989">
      <w:bodyDiv w:val="1"/>
      <w:marLeft w:val="0"/>
      <w:marRight w:val="0"/>
      <w:marTop w:val="0"/>
      <w:marBottom w:val="0"/>
      <w:divBdr>
        <w:top w:val="none" w:sz="0" w:space="0" w:color="auto"/>
        <w:left w:val="none" w:sz="0" w:space="0" w:color="auto"/>
        <w:bottom w:val="none" w:sz="0" w:space="0" w:color="auto"/>
        <w:right w:val="none" w:sz="0" w:space="0" w:color="auto"/>
      </w:divBdr>
    </w:div>
    <w:div w:id="1315178828">
      <w:bodyDiv w:val="1"/>
      <w:marLeft w:val="0"/>
      <w:marRight w:val="0"/>
      <w:marTop w:val="0"/>
      <w:marBottom w:val="0"/>
      <w:divBdr>
        <w:top w:val="none" w:sz="0" w:space="0" w:color="auto"/>
        <w:left w:val="none" w:sz="0" w:space="0" w:color="auto"/>
        <w:bottom w:val="none" w:sz="0" w:space="0" w:color="auto"/>
        <w:right w:val="none" w:sz="0" w:space="0" w:color="auto"/>
      </w:divBdr>
    </w:div>
    <w:div w:id="1315527961">
      <w:bodyDiv w:val="1"/>
      <w:marLeft w:val="0"/>
      <w:marRight w:val="0"/>
      <w:marTop w:val="0"/>
      <w:marBottom w:val="0"/>
      <w:divBdr>
        <w:top w:val="none" w:sz="0" w:space="0" w:color="auto"/>
        <w:left w:val="none" w:sz="0" w:space="0" w:color="auto"/>
        <w:bottom w:val="none" w:sz="0" w:space="0" w:color="auto"/>
        <w:right w:val="none" w:sz="0" w:space="0" w:color="auto"/>
      </w:divBdr>
    </w:div>
    <w:div w:id="1315529250">
      <w:bodyDiv w:val="1"/>
      <w:marLeft w:val="0"/>
      <w:marRight w:val="0"/>
      <w:marTop w:val="0"/>
      <w:marBottom w:val="0"/>
      <w:divBdr>
        <w:top w:val="none" w:sz="0" w:space="0" w:color="auto"/>
        <w:left w:val="none" w:sz="0" w:space="0" w:color="auto"/>
        <w:bottom w:val="none" w:sz="0" w:space="0" w:color="auto"/>
        <w:right w:val="none" w:sz="0" w:space="0" w:color="auto"/>
      </w:divBdr>
    </w:div>
    <w:div w:id="1315645947">
      <w:bodyDiv w:val="1"/>
      <w:marLeft w:val="0"/>
      <w:marRight w:val="0"/>
      <w:marTop w:val="0"/>
      <w:marBottom w:val="0"/>
      <w:divBdr>
        <w:top w:val="none" w:sz="0" w:space="0" w:color="auto"/>
        <w:left w:val="none" w:sz="0" w:space="0" w:color="auto"/>
        <w:bottom w:val="none" w:sz="0" w:space="0" w:color="auto"/>
        <w:right w:val="none" w:sz="0" w:space="0" w:color="auto"/>
      </w:divBdr>
    </w:div>
    <w:div w:id="1315646734">
      <w:bodyDiv w:val="1"/>
      <w:marLeft w:val="0"/>
      <w:marRight w:val="0"/>
      <w:marTop w:val="0"/>
      <w:marBottom w:val="0"/>
      <w:divBdr>
        <w:top w:val="none" w:sz="0" w:space="0" w:color="auto"/>
        <w:left w:val="none" w:sz="0" w:space="0" w:color="auto"/>
        <w:bottom w:val="none" w:sz="0" w:space="0" w:color="auto"/>
        <w:right w:val="none" w:sz="0" w:space="0" w:color="auto"/>
      </w:divBdr>
    </w:div>
    <w:div w:id="1316110949">
      <w:bodyDiv w:val="1"/>
      <w:marLeft w:val="0"/>
      <w:marRight w:val="0"/>
      <w:marTop w:val="0"/>
      <w:marBottom w:val="0"/>
      <w:divBdr>
        <w:top w:val="none" w:sz="0" w:space="0" w:color="auto"/>
        <w:left w:val="none" w:sz="0" w:space="0" w:color="auto"/>
        <w:bottom w:val="none" w:sz="0" w:space="0" w:color="auto"/>
        <w:right w:val="none" w:sz="0" w:space="0" w:color="auto"/>
      </w:divBdr>
    </w:div>
    <w:div w:id="1316452736">
      <w:bodyDiv w:val="1"/>
      <w:marLeft w:val="0"/>
      <w:marRight w:val="0"/>
      <w:marTop w:val="0"/>
      <w:marBottom w:val="0"/>
      <w:divBdr>
        <w:top w:val="none" w:sz="0" w:space="0" w:color="auto"/>
        <w:left w:val="none" w:sz="0" w:space="0" w:color="auto"/>
        <w:bottom w:val="none" w:sz="0" w:space="0" w:color="auto"/>
        <w:right w:val="none" w:sz="0" w:space="0" w:color="auto"/>
      </w:divBdr>
    </w:div>
    <w:div w:id="1316690026">
      <w:bodyDiv w:val="1"/>
      <w:marLeft w:val="0"/>
      <w:marRight w:val="0"/>
      <w:marTop w:val="0"/>
      <w:marBottom w:val="0"/>
      <w:divBdr>
        <w:top w:val="none" w:sz="0" w:space="0" w:color="auto"/>
        <w:left w:val="none" w:sz="0" w:space="0" w:color="auto"/>
        <w:bottom w:val="none" w:sz="0" w:space="0" w:color="auto"/>
        <w:right w:val="none" w:sz="0" w:space="0" w:color="auto"/>
      </w:divBdr>
    </w:div>
    <w:div w:id="1316840247">
      <w:bodyDiv w:val="1"/>
      <w:marLeft w:val="0"/>
      <w:marRight w:val="0"/>
      <w:marTop w:val="0"/>
      <w:marBottom w:val="0"/>
      <w:divBdr>
        <w:top w:val="none" w:sz="0" w:space="0" w:color="auto"/>
        <w:left w:val="none" w:sz="0" w:space="0" w:color="auto"/>
        <w:bottom w:val="none" w:sz="0" w:space="0" w:color="auto"/>
        <w:right w:val="none" w:sz="0" w:space="0" w:color="auto"/>
      </w:divBdr>
    </w:div>
    <w:div w:id="1316910200">
      <w:bodyDiv w:val="1"/>
      <w:marLeft w:val="0"/>
      <w:marRight w:val="0"/>
      <w:marTop w:val="0"/>
      <w:marBottom w:val="0"/>
      <w:divBdr>
        <w:top w:val="none" w:sz="0" w:space="0" w:color="auto"/>
        <w:left w:val="none" w:sz="0" w:space="0" w:color="auto"/>
        <w:bottom w:val="none" w:sz="0" w:space="0" w:color="auto"/>
        <w:right w:val="none" w:sz="0" w:space="0" w:color="auto"/>
      </w:divBdr>
    </w:div>
    <w:div w:id="1317102091">
      <w:bodyDiv w:val="1"/>
      <w:marLeft w:val="0"/>
      <w:marRight w:val="0"/>
      <w:marTop w:val="0"/>
      <w:marBottom w:val="0"/>
      <w:divBdr>
        <w:top w:val="none" w:sz="0" w:space="0" w:color="auto"/>
        <w:left w:val="none" w:sz="0" w:space="0" w:color="auto"/>
        <w:bottom w:val="none" w:sz="0" w:space="0" w:color="auto"/>
        <w:right w:val="none" w:sz="0" w:space="0" w:color="auto"/>
      </w:divBdr>
    </w:div>
    <w:div w:id="1317414557">
      <w:bodyDiv w:val="1"/>
      <w:marLeft w:val="0"/>
      <w:marRight w:val="0"/>
      <w:marTop w:val="0"/>
      <w:marBottom w:val="0"/>
      <w:divBdr>
        <w:top w:val="none" w:sz="0" w:space="0" w:color="auto"/>
        <w:left w:val="none" w:sz="0" w:space="0" w:color="auto"/>
        <w:bottom w:val="none" w:sz="0" w:space="0" w:color="auto"/>
        <w:right w:val="none" w:sz="0" w:space="0" w:color="auto"/>
      </w:divBdr>
    </w:div>
    <w:div w:id="1317685308">
      <w:bodyDiv w:val="1"/>
      <w:marLeft w:val="0"/>
      <w:marRight w:val="0"/>
      <w:marTop w:val="0"/>
      <w:marBottom w:val="0"/>
      <w:divBdr>
        <w:top w:val="none" w:sz="0" w:space="0" w:color="auto"/>
        <w:left w:val="none" w:sz="0" w:space="0" w:color="auto"/>
        <w:bottom w:val="none" w:sz="0" w:space="0" w:color="auto"/>
        <w:right w:val="none" w:sz="0" w:space="0" w:color="auto"/>
      </w:divBdr>
    </w:div>
    <w:div w:id="1317799427">
      <w:bodyDiv w:val="1"/>
      <w:marLeft w:val="0"/>
      <w:marRight w:val="0"/>
      <w:marTop w:val="0"/>
      <w:marBottom w:val="0"/>
      <w:divBdr>
        <w:top w:val="none" w:sz="0" w:space="0" w:color="auto"/>
        <w:left w:val="none" w:sz="0" w:space="0" w:color="auto"/>
        <w:bottom w:val="none" w:sz="0" w:space="0" w:color="auto"/>
        <w:right w:val="none" w:sz="0" w:space="0" w:color="auto"/>
      </w:divBdr>
    </w:div>
    <w:div w:id="1318223783">
      <w:bodyDiv w:val="1"/>
      <w:marLeft w:val="0"/>
      <w:marRight w:val="0"/>
      <w:marTop w:val="0"/>
      <w:marBottom w:val="0"/>
      <w:divBdr>
        <w:top w:val="none" w:sz="0" w:space="0" w:color="auto"/>
        <w:left w:val="none" w:sz="0" w:space="0" w:color="auto"/>
        <w:bottom w:val="none" w:sz="0" w:space="0" w:color="auto"/>
        <w:right w:val="none" w:sz="0" w:space="0" w:color="auto"/>
      </w:divBdr>
    </w:div>
    <w:div w:id="1318681216">
      <w:bodyDiv w:val="1"/>
      <w:marLeft w:val="0"/>
      <w:marRight w:val="0"/>
      <w:marTop w:val="0"/>
      <w:marBottom w:val="0"/>
      <w:divBdr>
        <w:top w:val="none" w:sz="0" w:space="0" w:color="auto"/>
        <w:left w:val="none" w:sz="0" w:space="0" w:color="auto"/>
        <w:bottom w:val="none" w:sz="0" w:space="0" w:color="auto"/>
        <w:right w:val="none" w:sz="0" w:space="0" w:color="auto"/>
      </w:divBdr>
    </w:div>
    <w:div w:id="1318800821">
      <w:bodyDiv w:val="1"/>
      <w:marLeft w:val="0"/>
      <w:marRight w:val="0"/>
      <w:marTop w:val="0"/>
      <w:marBottom w:val="0"/>
      <w:divBdr>
        <w:top w:val="none" w:sz="0" w:space="0" w:color="auto"/>
        <w:left w:val="none" w:sz="0" w:space="0" w:color="auto"/>
        <w:bottom w:val="none" w:sz="0" w:space="0" w:color="auto"/>
        <w:right w:val="none" w:sz="0" w:space="0" w:color="auto"/>
      </w:divBdr>
    </w:div>
    <w:div w:id="1319113761">
      <w:bodyDiv w:val="1"/>
      <w:marLeft w:val="0"/>
      <w:marRight w:val="0"/>
      <w:marTop w:val="0"/>
      <w:marBottom w:val="0"/>
      <w:divBdr>
        <w:top w:val="none" w:sz="0" w:space="0" w:color="auto"/>
        <w:left w:val="none" w:sz="0" w:space="0" w:color="auto"/>
        <w:bottom w:val="none" w:sz="0" w:space="0" w:color="auto"/>
        <w:right w:val="none" w:sz="0" w:space="0" w:color="auto"/>
      </w:divBdr>
    </w:div>
    <w:div w:id="1319572706">
      <w:bodyDiv w:val="1"/>
      <w:marLeft w:val="0"/>
      <w:marRight w:val="0"/>
      <w:marTop w:val="0"/>
      <w:marBottom w:val="0"/>
      <w:divBdr>
        <w:top w:val="none" w:sz="0" w:space="0" w:color="auto"/>
        <w:left w:val="none" w:sz="0" w:space="0" w:color="auto"/>
        <w:bottom w:val="none" w:sz="0" w:space="0" w:color="auto"/>
        <w:right w:val="none" w:sz="0" w:space="0" w:color="auto"/>
      </w:divBdr>
    </w:div>
    <w:div w:id="1319650116">
      <w:bodyDiv w:val="1"/>
      <w:marLeft w:val="0"/>
      <w:marRight w:val="0"/>
      <w:marTop w:val="0"/>
      <w:marBottom w:val="0"/>
      <w:divBdr>
        <w:top w:val="none" w:sz="0" w:space="0" w:color="auto"/>
        <w:left w:val="none" w:sz="0" w:space="0" w:color="auto"/>
        <w:bottom w:val="none" w:sz="0" w:space="0" w:color="auto"/>
        <w:right w:val="none" w:sz="0" w:space="0" w:color="auto"/>
      </w:divBdr>
    </w:div>
    <w:div w:id="1320038732">
      <w:bodyDiv w:val="1"/>
      <w:marLeft w:val="0"/>
      <w:marRight w:val="0"/>
      <w:marTop w:val="0"/>
      <w:marBottom w:val="0"/>
      <w:divBdr>
        <w:top w:val="none" w:sz="0" w:space="0" w:color="auto"/>
        <w:left w:val="none" w:sz="0" w:space="0" w:color="auto"/>
        <w:bottom w:val="none" w:sz="0" w:space="0" w:color="auto"/>
        <w:right w:val="none" w:sz="0" w:space="0" w:color="auto"/>
      </w:divBdr>
    </w:div>
    <w:div w:id="1320648507">
      <w:bodyDiv w:val="1"/>
      <w:marLeft w:val="0"/>
      <w:marRight w:val="0"/>
      <w:marTop w:val="0"/>
      <w:marBottom w:val="0"/>
      <w:divBdr>
        <w:top w:val="none" w:sz="0" w:space="0" w:color="auto"/>
        <w:left w:val="none" w:sz="0" w:space="0" w:color="auto"/>
        <w:bottom w:val="none" w:sz="0" w:space="0" w:color="auto"/>
        <w:right w:val="none" w:sz="0" w:space="0" w:color="auto"/>
      </w:divBdr>
    </w:div>
    <w:div w:id="1320690520">
      <w:bodyDiv w:val="1"/>
      <w:marLeft w:val="0"/>
      <w:marRight w:val="0"/>
      <w:marTop w:val="0"/>
      <w:marBottom w:val="0"/>
      <w:divBdr>
        <w:top w:val="none" w:sz="0" w:space="0" w:color="auto"/>
        <w:left w:val="none" w:sz="0" w:space="0" w:color="auto"/>
        <w:bottom w:val="none" w:sz="0" w:space="0" w:color="auto"/>
        <w:right w:val="none" w:sz="0" w:space="0" w:color="auto"/>
      </w:divBdr>
    </w:div>
    <w:div w:id="1321158002">
      <w:bodyDiv w:val="1"/>
      <w:marLeft w:val="0"/>
      <w:marRight w:val="0"/>
      <w:marTop w:val="0"/>
      <w:marBottom w:val="0"/>
      <w:divBdr>
        <w:top w:val="none" w:sz="0" w:space="0" w:color="auto"/>
        <w:left w:val="none" w:sz="0" w:space="0" w:color="auto"/>
        <w:bottom w:val="none" w:sz="0" w:space="0" w:color="auto"/>
        <w:right w:val="none" w:sz="0" w:space="0" w:color="auto"/>
      </w:divBdr>
    </w:div>
    <w:div w:id="1321226089">
      <w:bodyDiv w:val="1"/>
      <w:marLeft w:val="0"/>
      <w:marRight w:val="0"/>
      <w:marTop w:val="0"/>
      <w:marBottom w:val="0"/>
      <w:divBdr>
        <w:top w:val="none" w:sz="0" w:space="0" w:color="auto"/>
        <w:left w:val="none" w:sz="0" w:space="0" w:color="auto"/>
        <w:bottom w:val="none" w:sz="0" w:space="0" w:color="auto"/>
        <w:right w:val="none" w:sz="0" w:space="0" w:color="auto"/>
      </w:divBdr>
    </w:div>
    <w:div w:id="1321425879">
      <w:bodyDiv w:val="1"/>
      <w:marLeft w:val="0"/>
      <w:marRight w:val="0"/>
      <w:marTop w:val="0"/>
      <w:marBottom w:val="0"/>
      <w:divBdr>
        <w:top w:val="none" w:sz="0" w:space="0" w:color="auto"/>
        <w:left w:val="none" w:sz="0" w:space="0" w:color="auto"/>
        <w:bottom w:val="none" w:sz="0" w:space="0" w:color="auto"/>
        <w:right w:val="none" w:sz="0" w:space="0" w:color="auto"/>
      </w:divBdr>
    </w:div>
    <w:div w:id="1321884572">
      <w:bodyDiv w:val="1"/>
      <w:marLeft w:val="0"/>
      <w:marRight w:val="0"/>
      <w:marTop w:val="0"/>
      <w:marBottom w:val="0"/>
      <w:divBdr>
        <w:top w:val="none" w:sz="0" w:space="0" w:color="auto"/>
        <w:left w:val="none" w:sz="0" w:space="0" w:color="auto"/>
        <w:bottom w:val="none" w:sz="0" w:space="0" w:color="auto"/>
        <w:right w:val="none" w:sz="0" w:space="0" w:color="auto"/>
      </w:divBdr>
    </w:div>
    <w:div w:id="1322125147">
      <w:bodyDiv w:val="1"/>
      <w:marLeft w:val="0"/>
      <w:marRight w:val="0"/>
      <w:marTop w:val="0"/>
      <w:marBottom w:val="0"/>
      <w:divBdr>
        <w:top w:val="none" w:sz="0" w:space="0" w:color="auto"/>
        <w:left w:val="none" w:sz="0" w:space="0" w:color="auto"/>
        <w:bottom w:val="none" w:sz="0" w:space="0" w:color="auto"/>
        <w:right w:val="none" w:sz="0" w:space="0" w:color="auto"/>
      </w:divBdr>
    </w:div>
    <w:div w:id="1322271091">
      <w:bodyDiv w:val="1"/>
      <w:marLeft w:val="0"/>
      <w:marRight w:val="0"/>
      <w:marTop w:val="0"/>
      <w:marBottom w:val="0"/>
      <w:divBdr>
        <w:top w:val="none" w:sz="0" w:space="0" w:color="auto"/>
        <w:left w:val="none" w:sz="0" w:space="0" w:color="auto"/>
        <w:bottom w:val="none" w:sz="0" w:space="0" w:color="auto"/>
        <w:right w:val="none" w:sz="0" w:space="0" w:color="auto"/>
      </w:divBdr>
    </w:div>
    <w:div w:id="1322350346">
      <w:bodyDiv w:val="1"/>
      <w:marLeft w:val="0"/>
      <w:marRight w:val="0"/>
      <w:marTop w:val="0"/>
      <w:marBottom w:val="0"/>
      <w:divBdr>
        <w:top w:val="none" w:sz="0" w:space="0" w:color="auto"/>
        <w:left w:val="none" w:sz="0" w:space="0" w:color="auto"/>
        <w:bottom w:val="none" w:sz="0" w:space="0" w:color="auto"/>
        <w:right w:val="none" w:sz="0" w:space="0" w:color="auto"/>
      </w:divBdr>
    </w:div>
    <w:div w:id="1322587062">
      <w:bodyDiv w:val="1"/>
      <w:marLeft w:val="0"/>
      <w:marRight w:val="0"/>
      <w:marTop w:val="0"/>
      <w:marBottom w:val="0"/>
      <w:divBdr>
        <w:top w:val="none" w:sz="0" w:space="0" w:color="auto"/>
        <w:left w:val="none" w:sz="0" w:space="0" w:color="auto"/>
        <w:bottom w:val="none" w:sz="0" w:space="0" w:color="auto"/>
        <w:right w:val="none" w:sz="0" w:space="0" w:color="auto"/>
      </w:divBdr>
    </w:div>
    <w:div w:id="1322733426">
      <w:bodyDiv w:val="1"/>
      <w:marLeft w:val="0"/>
      <w:marRight w:val="0"/>
      <w:marTop w:val="0"/>
      <w:marBottom w:val="0"/>
      <w:divBdr>
        <w:top w:val="none" w:sz="0" w:space="0" w:color="auto"/>
        <w:left w:val="none" w:sz="0" w:space="0" w:color="auto"/>
        <w:bottom w:val="none" w:sz="0" w:space="0" w:color="auto"/>
        <w:right w:val="none" w:sz="0" w:space="0" w:color="auto"/>
      </w:divBdr>
    </w:div>
    <w:div w:id="1323046428">
      <w:bodyDiv w:val="1"/>
      <w:marLeft w:val="0"/>
      <w:marRight w:val="0"/>
      <w:marTop w:val="0"/>
      <w:marBottom w:val="0"/>
      <w:divBdr>
        <w:top w:val="none" w:sz="0" w:space="0" w:color="auto"/>
        <w:left w:val="none" w:sz="0" w:space="0" w:color="auto"/>
        <w:bottom w:val="none" w:sz="0" w:space="0" w:color="auto"/>
        <w:right w:val="none" w:sz="0" w:space="0" w:color="auto"/>
      </w:divBdr>
    </w:div>
    <w:div w:id="1323050196">
      <w:bodyDiv w:val="1"/>
      <w:marLeft w:val="0"/>
      <w:marRight w:val="0"/>
      <w:marTop w:val="0"/>
      <w:marBottom w:val="0"/>
      <w:divBdr>
        <w:top w:val="none" w:sz="0" w:space="0" w:color="auto"/>
        <w:left w:val="none" w:sz="0" w:space="0" w:color="auto"/>
        <w:bottom w:val="none" w:sz="0" w:space="0" w:color="auto"/>
        <w:right w:val="none" w:sz="0" w:space="0" w:color="auto"/>
      </w:divBdr>
    </w:div>
    <w:div w:id="1323394660">
      <w:bodyDiv w:val="1"/>
      <w:marLeft w:val="0"/>
      <w:marRight w:val="0"/>
      <w:marTop w:val="0"/>
      <w:marBottom w:val="0"/>
      <w:divBdr>
        <w:top w:val="none" w:sz="0" w:space="0" w:color="auto"/>
        <w:left w:val="none" w:sz="0" w:space="0" w:color="auto"/>
        <w:bottom w:val="none" w:sz="0" w:space="0" w:color="auto"/>
        <w:right w:val="none" w:sz="0" w:space="0" w:color="auto"/>
      </w:divBdr>
    </w:div>
    <w:div w:id="1323772699">
      <w:bodyDiv w:val="1"/>
      <w:marLeft w:val="0"/>
      <w:marRight w:val="0"/>
      <w:marTop w:val="0"/>
      <w:marBottom w:val="0"/>
      <w:divBdr>
        <w:top w:val="none" w:sz="0" w:space="0" w:color="auto"/>
        <w:left w:val="none" w:sz="0" w:space="0" w:color="auto"/>
        <w:bottom w:val="none" w:sz="0" w:space="0" w:color="auto"/>
        <w:right w:val="none" w:sz="0" w:space="0" w:color="auto"/>
      </w:divBdr>
    </w:div>
    <w:div w:id="1323974049">
      <w:bodyDiv w:val="1"/>
      <w:marLeft w:val="0"/>
      <w:marRight w:val="0"/>
      <w:marTop w:val="0"/>
      <w:marBottom w:val="0"/>
      <w:divBdr>
        <w:top w:val="none" w:sz="0" w:space="0" w:color="auto"/>
        <w:left w:val="none" w:sz="0" w:space="0" w:color="auto"/>
        <w:bottom w:val="none" w:sz="0" w:space="0" w:color="auto"/>
        <w:right w:val="none" w:sz="0" w:space="0" w:color="auto"/>
      </w:divBdr>
    </w:div>
    <w:div w:id="1324091940">
      <w:bodyDiv w:val="1"/>
      <w:marLeft w:val="0"/>
      <w:marRight w:val="0"/>
      <w:marTop w:val="0"/>
      <w:marBottom w:val="0"/>
      <w:divBdr>
        <w:top w:val="none" w:sz="0" w:space="0" w:color="auto"/>
        <w:left w:val="none" w:sz="0" w:space="0" w:color="auto"/>
        <w:bottom w:val="none" w:sz="0" w:space="0" w:color="auto"/>
        <w:right w:val="none" w:sz="0" w:space="0" w:color="auto"/>
      </w:divBdr>
    </w:div>
    <w:div w:id="1324236644">
      <w:bodyDiv w:val="1"/>
      <w:marLeft w:val="0"/>
      <w:marRight w:val="0"/>
      <w:marTop w:val="0"/>
      <w:marBottom w:val="0"/>
      <w:divBdr>
        <w:top w:val="none" w:sz="0" w:space="0" w:color="auto"/>
        <w:left w:val="none" w:sz="0" w:space="0" w:color="auto"/>
        <w:bottom w:val="none" w:sz="0" w:space="0" w:color="auto"/>
        <w:right w:val="none" w:sz="0" w:space="0" w:color="auto"/>
      </w:divBdr>
    </w:div>
    <w:div w:id="1324309316">
      <w:bodyDiv w:val="1"/>
      <w:marLeft w:val="0"/>
      <w:marRight w:val="0"/>
      <w:marTop w:val="0"/>
      <w:marBottom w:val="0"/>
      <w:divBdr>
        <w:top w:val="none" w:sz="0" w:space="0" w:color="auto"/>
        <w:left w:val="none" w:sz="0" w:space="0" w:color="auto"/>
        <w:bottom w:val="none" w:sz="0" w:space="0" w:color="auto"/>
        <w:right w:val="none" w:sz="0" w:space="0" w:color="auto"/>
      </w:divBdr>
    </w:div>
    <w:div w:id="1324509103">
      <w:bodyDiv w:val="1"/>
      <w:marLeft w:val="0"/>
      <w:marRight w:val="0"/>
      <w:marTop w:val="0"/>
      <w:marBottom w:val="0"/>
      <w:divBdr>
        <w:top w:val="none" w:sz="0" w:space="0" w:color="auto"/>
        <w:left w:val="none" w:sz="0" w:space="0" w:color="auto"/>
        <w:bottom w:val="none" w:sz="0" w:space="0" w:color="auto"/>
        <w:right w:val="none" w:sz="0" w:space="0" w:color="auto"/>
      </w:divBdr>
    </w:div>
    <w:div w:id="1324622436">
      <w:bodyDiv w:val="1"/>
      <w:marLeft w:val="0"/>
      <w:marRight w:val="0"/>
      <w:marTop w:val="0"/>
      <w:marBottom w:val="0"/>
      <w:divBdr>
        <w:top w:val="none" w:sz="0" w:space="0" w:color="auto"/>
        <w:left w:val="none" w:sz="0" w:space="0" w:color="auto"/>
        <w:bottom w:val="none" w:sz="0" w:space="0" w:color="auto"/>
        <w:right w:val="none" w:sz="0" w:space="0" w:color="auto"/>
      </w:divBdr>
    </w:div>
    <w:div w:id="1324815953">
      <w:bodyDiv w:val="1"/>
      <w:marLeft w:val="0"/>
      <w:marRight w:val="0"/>
      <w:marTop w:val="0"/>
      <w:marBottom w:val="0"/>
      <w:divBdr>
        <w:top w:val="none" w:sz="0" w:space="0" w:color="auto"/>
        <w:left w:val="none" w:sz="0" w:space="0" w:color="auto"/>
        <w:bottom w:val="none" w:sz="0" w:space="0" w:color="auto"/>
        <w:right w:val="none" w:sz="0" w:space="0" w:color="auto"/>
      </w:divBdr>
    </w:div>
    <w:div w:id="1325205568">
      <w:bodyDiv w:val="1"/>
      <w:marLeft w:val="0"/>
      <w:marRight w:val="0"/>
      <w:marTop w:val="0"/>
      <w:marBottom w:val="0"/>
      <w:divBdr>
        <w:top w:val="none" w:sz="0" w:space="0" w:color="auto"/>
        <w:left w:val="none" w:sz="0" w:space="0" w:color="auto"/>
        <w:bottom w:val="none" w:sz="0" w:space="0" w:color="auto"/>
        <w:right w:val="none" w:sz="0" w:space="0" w:color="auto"/>
      </w:divBdr>
    </w:div>
    <w:div w:id="1325234667">
      <w:bodyDiv w:val="1"/>
      <w:marLeft w:val="0"/>
      <w:marRight w:val="0"/>
      <w:marTop w:val="0"/>
      <w:marBottom w:val="0"/>
      <w:divBdr>
        <w:top w:val="none" w:sz="0" w:space="0" w:color="auto"/>
        <w:left w:val="none" w:sz="0" w:space="0" w:color="auto"/>
        <w:bottom w:val="none" w:sz="0" w:space="0" w:color="auto"/>
        <w:right w:val="none" w:sz="0" w:space="0" w:color="auto"/>
      </w:divBdr>
    </w:div>
    <w:div w:id="1325354066">
      <w:bodyDiv w:val="1"/>
      <w:marLeft w:val="0"/>
      <w:marRight w:val="0"/>
      <w:marTop w:val="0"/>
      <w:marBottom w:val="0"/>
      <w:divBdr>
        <w:top w:val="none" w:sz="0" w:space="0" w:color="auto"/>
        <w:left w:val="none" w:sz="0" w:space="0" w:color="auto"/>
        <w:bottom w:val="none" w:sz="0" w:space="0" w:color="auto"/>
        <w:right w:val="none" w:sz="0" w:space="0" w:color="auto"/>
      </w:divBdr>
    </w:div>
    <w:div w:id="1325666596">
      <w:bodyDiv w:val="1"/>
      <w:marLeft w:val="0"/>
      <w:marRight w:val="0"/>
      <w:marTop w:val="0"/>
      <w:marBottom w:val="0"/>
      <w:divBdr>
        <w:top w:val="none" w:sz="0" w:space="0" w:color="auto"/>
        <w:left w:val="none" w:sz="0" w:space="0" w:color="auto"/>
        <w:bottom w:val="none" w:sz="0" w:space="0" w:color="auto"/>
        <w:right w:val="none" w:sz="0" w:space="0" w:color="auto"/>
      </w:divBdr>
    </w:div>
    <w:div w:id="1326129828">
      <w:bodyDiv w:val="1"/>
      <w:marLeft w:val="0"/>
      <w:marRight w:val="0"/>
      <w:marTop w:val="0"/>
      <w:marBottom w:val="0"/>
      <w:divBdr>
        <w:top w:val="none" w:sz="0" w:space="0" w:color="auto"/>
        <w:left w:val="none" w:sz="0" w:space="0" w:color="auto"/>
        <w:bottom w:val="none" w:sz="0" w:space="0" w:color="auto"/>
        <w:right w:val="none" w:sz="0" w:space="0" w:color="auto"/>
      </w:divBdr>
    </w:div>
    <w:div w:id="1326856720">
      <w:bodyDiv w:val="1"/>
      <w:marLeft w:val="0"/>
      <w:marRight w:val="0"/>
      <w:marTop w:val="0"/>
      <w:marBottom w:val="0"/>
      <w:divBdr>
        <w:top w:val="none" w:sz="0" w:space="0" w:color="auto"/>
        <w:left w:val="none" w:sz="0" w:space="0" w:color="auto"/>
        <w:bottom w:val="none" w:sz="0" w:space="0" w:color="auto"/>
        <w:right w:val="none" w:sz="0" w:space="0" w:color="auto"/>
      </w:divBdr>
    </w:div>
    <w:div w:id="1327130301">
      <w:bodyDiv w:val="1"/>
      <w:marLeft w:val="0"/>
      <w:marRight w:val="0"/>
      <w:marTop w:val="0"/>
      <w:marBottom w:val="0"/>
      <w:divBdr>
        <w:top w:val="none" w:sz="0" w:space="0" w:color="auto"/>
        <w:left w:val="none" w:sz="0" w:space="0" w:color="auto"/>
        <w:bottom w:val="none" w:sz="0" w:space="0" w:color="auto"/>
        <w:right w:val="none" w:sz="0" w:space="0" w:color="auto"/>
      </w:divBdr>
    </w:div>
    <w:div w:id="1327241972">
      <w:bodyDiv w:val="1"/>
      <w:marLeft w:val="0"/>
      <w:marRight w:val="0"/>
      <w:marTop w:val="0"/>
      <w:marBottom w:val="0"/>
      <w:divBdr>
        <w:top w:val="none" w:sz="0" w:space="0" w:color="auto"/>
        <w:left w:val="none" w:sz="0" w:space="0" w:color="auto"/>
        <w:bottom w:val="none" w:sz="0" w:space="0" w:color="auto"/>
        <w:right w:val="none" w:sz="0" w:space="0" w:color="auto"/>
      </w:divBdr>
    </w:div>
    <w:div w:id="1327242735">
      <w:bodyDiv w:val="1"/>
      <w:marLeft w:val="0"/>
      <w:marRight w:val="0"/>
      <w:marTop w:val="0"/>
      <w:marBottom w:val="0"/>
      <w:divBdr>
        <w:top w:val="none" w:sz="0" w:space="0" w:color="auto"/>
        <w:left w:val="none" w:sz="0" w:space="0" w:color="auto"/>
        <w:bottom w:val="none" w:sz="0" w:space="0" w:color="auto"/>
        <w:right w:val="none" w:sz="0" w:space="0" w:color="auto"/>
      </w:divBdr>
    </w:div>
    <w:div w:id="1327592420">
      <w:bodyDiv w:val="1"/>
      <w:marLeft w:val="0"/>
      <w:marRight w:val="0"/>
      <w:marTop w:val="0"/>
      <w:marBottom w:val="0"/>
      <w:divBdr>
        <w:top w:val="none" w:sz="0" w:space="0" w:color="auto"/>
        <w:left w:val="none" w:sz="0" w:space="0" w:color="auto"/>
        <w:bottom w:val="none" w:sz="0" w:space="0" w:color="auto"/>
        <w:right w:val="none" w:sz="0" w:space="0" w:color="auto"/>
      </w:divBdr>
    </w:div>
    <w:div w:id="1327825368">
      <w:bodyDiv w:val="1"/>
      <w:marLeft w:val="0"/>
      <w:marRight w:val="0"/>
      <w:marTop w:val="0"/>
      <w:marBottom w:val="0"/>
      <w:divBdr>
        <w:top w:val="none" w:sz="0" w:space="0" w:color="auto"/>
        <w:left w:val="none" w:sz="0" w:space="0" w:color="auto"/>
        <w:bottom w:val="none" w:sz="0" w:space="0" w:color="auto"/>
        <w:right w:val="none" w:sz="0" w:space="0" w:color="auto"/>
      </w:divBdr>
    </w:div>
    <w:div w:id="1328941438">
      <w:bodyDiv w:val="1"/>
      <w:marLeft w:val="0"/>
      <w:marRight w:val="0"/>
      <w:marTop w:val="0"/>
      <w:marBottom w:val="0"/>
      <w:divBdr>
        <w:top w:val="none" w:sz="0" w:space="0" w:color="auto"/>
        <w:left w:val="none" w:sz="0" w:space="0" w:color="auto"/>
        <w:bottom w:val="none" w:sz="0" w:space="0" w:color="auto"/>
        <w:right w:val="none" w:sz="0" w:space="0" w:color="auto"/>
      </w:divBdr>
    </w:div>
    <w:div w:id="1329212837">
      <w:bodyDiv w:val="1"/>
      <w:marLeft w:val="0"/>
      <w:marRight w:val="0"/>
      <w:marTop w:val="0"/>
      <w:marBottom w:val="0"/>
      <w:divBdr>
        <w:top w:val="none" w:sz="0" w:space="0" w:color="auto"/>
        <w:left w:val="none" w:sz="0" w:space="0" w:color="auto"/>
        <w:bottom w:val="none" w:sz="0" w:space="0" w:color="auto"/>
        <w:right w:val="none" w:sz="0" w:space="0" w:color="auto"/>
      </w:divBdr>
    </w:div>
    <w:div w:id="1330407973">
      <w:bodyDiv w:val="1"/>
      <w:marLeft w:val="0"/>
      <w:marRight w:val="0"/>
      <w:marTop w:val="0"/>
      <w:marBottom w:val="0"/>
      <w:divBdr>
        <w:top w:val="none" w:sz="0" w:space="0" w:color="auto"/>
        <w:left w:val="none" w:sz="0" w:space="0" w:color="auto"/>
        <w:bottom w:val="none" w:sz="0" w:space="0" w:color="auto"/>
        <w:right w:val="none" w:sz="0" w:space="0" w:color="auto"/>
      </w:divBdr>
    </w:div>
    <w:div w:id="1330790842">
      <w:bodyDiv w:val="1"/>
      <w:marLeft w:val="0"/>
      <w:marRight w:val="0"/>
      <w:marTop w:val="0"/>
      <w:marBottom w:val="0"/>
      <w:divBdr>
        <w:top w:val="none" w:sz="0" w:space="0" w:color="auto"/>
        <w:left w:val="none" w:sz="0" w:space="0" w:color="auto"/>
        <w:bottom w:val="none" w:sz="0" w:space="0" w:color="auto"/>
        <w:right w:val="none" w:sz="0" w:space="0" w:color="auto"/>
      </w:divBdr>
    </w:div>
    <w:div w:id="1331300569">
      <w:bodyDiv w:val="1"/>
      <w:marLeft w:val="0"/>
      <w:marRight w:val="0"/>
      <w:marTop w:val="0"/>
      <w:marBottom w:val="0"/>
      <w:divBdr>
        <w:top w:val="none" w:sz="0" w:space="0" w:color="auto"/>
        <w:left w:val="none" w:sz="0" w:space="0" w:color="auto"/>
        <w:bottom w:val="none" w:sz="0" w:space="0" w:color="auto"/>
        <w:right w:val="none" w:sz="0" w:space="0" w:color="auto"/>
      </w:divBdr>
    </w:div>
    <w:div w:id="1331375131">
      <w:bodyDiv w:val="1"/>
      <w:marLeft w:val="0"/>
      <w:marRight w:val="0"/>
      <w:marTop w:val="0"/>
      <w:marBottom w:val="0"/>
      <w:divBdr>
        <w:top w:val="none" w:sz="0" w:space="0" w:color="auto"/>
        <w:left w:val="none" w:sz="0" w:space="0" w:color="auto"/>
        <w:bottom w:val="none" w:sz="0" w:space="0" w:color="auto"/>
        <w:right w:val="none" w:sz="0" w:space="0" w:color="auto"/>
      </w:divBdr>
    </w:div>
    <w:div w:id="1331445741">
      <w:bodyDiv w:val="1"/>
      <w:marLeft w:val="0"/>
      <w:marRight w:val="0"/>
      <w:marTop w:val="0"/>
      <w:marBottom w:val="0"/>
      <w:divBdr>
        <w:top w:val="none" w:sz="0" w:space="0" w:color="auto"/>
        <w:left w:val="none" w:sz="0" w:space="0" w:color="auto"/>
        <w:bottom w:val="none" w:sz="0" w:space="0" w:color="auto"/>
        <w:right w:val="none" w:sz="0" w:space="0" w:color="auto"/>
      </w:divBdr>
    </w:div>
    <w:div w:id="1331447477">
      <w:bodyDiv w:val="1"/>
      <w:marLeft w:val="0"/>
      <w:marRight w:val="0"/>
      <w:marTop w:val="0"/>
      <w:marBottom w:val="0"/>
      <w:divBdr>
        <w:top w:val="none" w:sz="0" w:space="0" w:color="auto"/>
        <w:left w:val="none" w:sz="0" w:space="0" w:color="auto"/>
        <w:bottom w:val="none" w:sz="0" w:space="0" w:color="auto"/>
        <w:right w:val="none" w:sz="0" w:space="0" w:color="auto"/>
      </w:divBdr>
    </w:div>
    <w:div w:id="1331789067">
      <w:bodyDiv w:val="1"/>
      <w:marLeft w:val="0"/>
      <w:marRight w:val="0"/>
      <w:marTop w:val="0"/>
      <w:marBottom w:val="0"/>
      <w:divBdr>
        <w:top w:val="none" w:sz="0" w:space="0" w:color="auto"/>
        <w:left w:val="none" w:sz="0" w:space="0" w:color="auto"/>
        <w:bottom w:val="none" w:sz="0" w:space="0" w:color="auto"/>
        <w:right w:val="none" w:sz="0" w:space="0" w:color="auto"/>
      </w:divBdr>
    </w:div>
    <w:div w:id="1331981509">
      <w:bodyDiv w:val="1"/>
      <w:marLeft w:val="0"/>
      <w:marRight w:val="0"/>
      <w:marTop w:val="0"/>
      <w:marBottom w:val="0"/>
      <w:divBdr>
        <w:top w:val="none" w:sz="0" w:space="0" w:color="auto"/>
        <w:left w:val="none" w:sz="0" w:space="0" w:color="auto"/>
        <w:bottom w:val="none" w:sz="0" w:space="0" w:color="auto"/>
        <w:right w:val="none" w:sz="0" w:space="0" w:color="auto"/>
      </w:divBdr>
    </w:div>
    <w:div w:id="1332028332">
      <w:bodyDiv w:val="1"/>
      <w:marLeft w:val="0"/>
      <w:marRight w:val="0"/>
      <w:marTop w:val="0"/>
      <w:marBottom w:val="0"/>
      <w:divBdr>
        <w:top w:val="none" w:sz="0" w:space="0" w:color="auto"/>
        <w:left w:val="none" w:sz="0" w:space="0" w:color="auto"/>
        <w:bottom w:val="none" w:sz="0" w:space="0" w:color="auto"/>
        <w:right w:val="none" w:sz="0" w:space="0" w:color="auto"/>
      </w:divBdr>
    </w:div>
    <w:div w:id="1332102426">
      <w:bodyDiv w:val="1"/>
      <w:marLeft w:val="0"/>
      <w:marRight w:val="0"/>
      <w:marTop w:val="0"/>
      <w:marBottom w:val="0"/>
      <w:divBdr>
        <w:top w:val="none" w:sz="0" w:space="0" w:color="auto"/>
        <w:left w:val="none" w:sz="0" w:space="0" w:color="auto"/>
        <w:bottom w:val="none" w:sz="0" w:space="0" w:color="auto"/>
        <w:right w:val="none" w:sz="0" w:space="0" w:color="auto"/>
      </w:divBdr>
    </w:div>
    <w:div w:id="1332223506">
      <w:bodyDiv w:val="1"/>
      <w:marLeft w:val="0"/>
      <w:marRight w:val="0"/>
      <w:marTop w:val="0"/>
      <w:marBottom w:val="0"/>
      <w:divBdr>
        <w:top w:val="none" w:sz="0" w:space="0" w:color="auto"/>
        <w:left w:val="none" w:sz="0" w:space="0" w:color="auto"/>
        <w:bottom w:val="none" w:sz="0" w:space="0" w:color="auto"/>
        <w:right w:val="none" w:sz="0" w:space="0" w:color="auto"/>
      </w:divBdr>
    </w:div>
    <w:div w:id="1332952383">
      <w:bodyDiv w:val="1"/>
      <w:marLeft w:val="0"/>
      <w:marRight w:val="0"/>
      <w:marTop w:val="0"/>
      <w:marBottom w:val="0"/>
      <w:divBdr>
        <w:top w:val="none" w:sz="0" w:space="0" w:color="auto"/>
        <w:left w:val="none" w:sz="0" w:space="0" w:color="auto"/>
        <w:bottom w:val="none" w:sz="0" w:space="0" w:color="auto"/>
        <w:right w:val="none" w:sz="0" w:space="0" w:color="auto"/>
      </w:divBdr>
    </w:div>
    <w:div w:id="1333752253">
      <w:bodyDiv w:val="1"/>
      <w:marLeft w:val="0"/>
      <w:marRight w:val="0"/>
      <w:marTop w:val="0"/>
      <w:marBottom w:val="0"/>
      <w:divBdr>
        <w:top w:val="none" w:sz="0" w:space="0" w:color="auto"/>
        <w:left w:val="none" w:sz="0" w:space="0" w:color="auto"/>
        <w:bottom w:val="none" w:sz="0" w:space="0" w:color="auto"/>
        <w:right w:val="none" w:sz="0" w:space="0" w:color="auto"/>
      </w:divBdr>
    </w:div>
    <w:div w:id="1334066109">
      <w:bodyDiv w:val="1"/>
      <w:marLeft w:val="0"/>
      <w:marRight w:val="0"/>
      <w:marTop w:val="0"/>
      <w:marBottom w:val="0"/>
      <w:divBdr>
        <w:top w:val="none" w:sz="0" w:space="0" w:color="auto"/>
        <w:left w:val="none" w:sz="0" w:space="0" w:color="auto"/>
        <w:bottom w:val="none" w:sz="0" w:space="0" w:color="auto"/>
        <w:right w:val="none" w:sz="0" w:space="0" w:color="auto"/>
      </w:divBdr>
    </w:div>
    <w:div w:id="1334408728">
      <w:bodyDiv w:val="1"/>
      <w:marLeft w:val="0"/>
      <w:marRight w:val="0"/>
      <w:marTop w:val="0"/>
      <w:marBottom w:val="0"/>
      <w:divBdr>
        <w:top w:val="none" w:sz="0" w:space="0" w:color="auto"/>
        <w:left w:val="none" w:sz="0" w:space="0" w:color="auto"/>
        <w:bottom w:val="none" w:sz="0" w:space="0" w:color="auto"/>
        <w:right w:val="none" w:sz="0" w:space="0" w:color="auto"/>
      </w:divBdr>
    </w:div>
    <w:div w:id="1334797024">
      <w:bodyDiv w:val="1"/>
      <w:marLeft w:val="0"/>
      <w:marRight w:val="0"/>
      <w:marTop w:val="0"/>
      <w:marBottom w:val="0"/>
      <w:divBdr>
        <w:top w:val="none" w:sz="0" w:space="0" w:color="auto"/>
        <w:left w:val="none" w:sz="0" w:space="0" w:color="auto"/>
        <w:bottom w:val="none" w:sz="0" w:space="0" w:color="auto"/>
        <w:right w:val="none" w:sz="0" w:space="0" w:color="auto"/>
      </w:divBdr>
    </w:div>
    <w:div w:id="1335374584">
      <w:bodyDiv w:val="1"/>
      <w:marLeft w:val="0"/>
      <w:marRight w:val="0"/>
      <w:marTop w:val="0"/>
      <w:marBottom w:val="0"/>
      <w:divBdr>
        <w:top w:val="none" w:sz="0" w:space="0" w:color="auto"/>
        <w:left w:val="none" w:sz="0" w:space="0" w:color="auto"/>
        <w:bottom w:val="none" w:sz="0" w:space="0" w:color="auto"/>
        <w:right w:val="none" w:sz="0" w:space="0" w:color="auto"/>
      </w:divBdr>
      <w:divsChild>
        <w:div w:id="178859907">
          <w:marLeft w:val="0"/>
          <w:marRight w:val="0"/>
          <w:marTop w:val="0"/>
          <w:marBottom w:val="0"/>
          <w:divBdr>
            <w:top w:val="none" w:sz="0" w:space="0" w:color="auto"/>
            <w:left w:val="none" w:sz="0" w:space="0" w:color="auto"/>
            <w:bottom w:val="none" w:sz="0" w:space="0" w:color="auto"/>
            <w:right w:val="none" w:sz="0" w:space="0" w:color="auto"/>
          </w:divBdr>
          <w:divsChild>
            <w:div w:id="473449670">
              <w:marLeft w:val="0"/>
              <w:marRight w:val="0"/>
              <w:marTop w:val="0"/>
              <w:marBottom w:val="0"/>
              <w:divBdr>
                <w:top w:val="none" w:sz="0" w:space="0" w:color="auto"/>
                <w:left w:val="none" w:sz="0" w:space="0" w:color="auto"/>
                <w:bottom w:val="none" w:sz="0" w:space="0" w:color="auto"/>
                <w:right w:val="none" w:sz="0" w:space="0" w:color="auto"/>
              </w:divBdr>
            </w:div>
            <w:div w:id="641420685">
              <w:marLeft w:val="0"/>
              <w:marRight w:val="0"/>
              <w:marTop w:val="0"/>
              <w:marBottom w:val="0"/>
              <w:divBdr>
                <w:top w:val="none" w:sz="0" w:space="0" w:color="auto"/>
                <w:left w:val="none" w:sz="0" w:space="0" w:color="auto"/>
                <w:bottom w:val="none" w:sz="0" w:space="0" w:color="auto"/>
                <w:right w:val="none" w:sz="0" w:space="0" w:color="auto"/>
              </w:divBdr>
            </w:div>
            <w:div w:id="711150145">
              <w:marLeft w:val="0"/>
              <w:marRight w:val="0"/>
              <w:marTop w:val="0"/>
              <w:marBottom w:val="0"/>
              <w:divBdr>
                <w:top w:val="none" w:sz="0" w:space="0" w:color="auto"/>
                <w:left w:val="none" w:sz="0" w:space="0" w:color="auto"/>
                <w:bottom w:val="none" w:sz="0" w:space="0" w:color="auto"/>
                <w:right w:val="none" w:sz="0" w:space="0" w:color="auto"/>
              </w:divBdr>
            </w:div>
            <w:div w:id="1035813620">
              <w:marLeft w:val="0"/>
              <w:marRight w:val="0"/>
              <w:marTop w:val="0"/>
              <w:marBottom w:val="0"/>
              <w:divBdr>
                <w:top w:val="none" w:sz="0" w:space="0" w:color="auto"/>
                <w:left w:val="none" w:sz="0" w:space="0" w:color="auto"/>
                <w:bottom w:val="none" w:sz="0" w:space="0" w:color="auto"/>
                <w:right w:val="none" w:sz="0" w:space="0" w:color="auto"/>
              </w:divBdr>
            </w:div>
            <w:div w:id="1111046821">
              <w:marLeft w:val="0"/>
              <w:marRight w:val="0"/>
              <w:marTop w:val="0"/>
              <w:marBottom w:val="0"/>
              <w:divBdr>
                <w:top w:val="none" w:sz="0" w:space="0" w:color="auto"/>
                <w:left w:val="none" w:sz="0" w:space="0" w:color="auto"/>
                <w:bottom w:val="none" w:sz="0" w:space="0" w:color="auto"/>
                <w:right w:val="none" w:sz="0" w:space="0" w:color="auto"/>
              </w:divBdr>
            </w:div>
            <w:div w:id="1377117523">
              <w:marLeft w:val="0"/>
              <w:marRight w:val="0"/>
              <w:marTop w:val="0"/>
              <w:marBottom w:val="0"/>
              <w:divBdr>
                <w:top w:val="none" w:sz="0" w:space="0" w:color="auto"/>
                <w:left w:val="none" w:sz="0" w:space="0" w:color="auto"/>
                <w:bottom w:val="none" w:sz="0" w:space="0" w:color="auto"/>
                <w:right w:val="none" w:sz="0" w:space="0" w:color="auto"/>
              </w:divBdr>
            </w:div>
            <w:div w:id="1628393501">
              <w:marLeft w:val="0"/>
              <w:marRight w:val="0"/>
              <w:marTop w:val="0"/>
              <w:marBottom w:val="0"/>
              <w:divBdr>
                <w:top w:val="none" w:sz="0" w:space="0" w:color="auto"/>
                <w:left w:val="none" w:sz="0" w:space="0" w:color="auto"/>
                <w:bottom w:val="none" w:sz="0" w:space="0" w:color="auto"/>
                <w:right w:val="none" w:sz="0" w:space="0" w:color="auto"/>
              </w:divBdr>
            </w:div>
            <w:div w:id="1714190984">
              <w:marLeft w:val="0"/>
              <w:marRight w:val="0"/>
              <w:marTop w:val="0"/>
              <w:marBottom w:val="0"/>
              <w:divBdr>
                <w:top w:val="none" w:sz="0" w:space="0" w:color="auto"/>
                <w:left w:val="none" w:sz="0" w:space="0" w:color="auto"/>
                <w:bottom w:val="none" w:sz="0" w:space="0" w:color="auto"/>
                <w:right w:val="none" w:sz="0" w:space="0" w:color="auto"/>
              </w:divBdr>
            </w:div>
            <w:div w:id="1824194702">
              <w:marLeft w:val="0"/>
              <w:marRight w:val="0"/>
              <w:marTop w:val="0"/>
              <w:marBottom w:val="0"/>
              <w:divBdr>
                <w:top w:val="none" w:sz="0" w:space="0" w:color="auto"/>
                <w:left w:val="none" w:sz="0" w:space="0" w:color="auto"/>
                <w:bottom w:val="none" w:sz="0" w:space="0" w:color="auto"/>
                <w:right w:val="none" w:sz="0" w:space="0" w:color="auto"/>
              </w:divBdr>
            </w:div>
            <w:div w:id="1967157987">
              <w:marLeft w:val="0"/>
              <w:marRight w:val="0"/>
              <w:marTop w:val="0"/>
              <w:marBottom w:val="0"/>
              <w:divBdr>
                <w:top w:val="none" w:sz="0" w:space="0" w:color="auto"/>
                <w:left w:val="none" w:sz="0" w:space="0" w:color="auto"/>
                <w:bottom w:val="none" w:sz="0" w:space="0" w:color="auto"/>
                <w:right w:val="none" w:sz="0" w:space="0" w:color="auto"/>
              </w:divBdr>
            </w:div>
            <w:div w:id="20401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3981">
      <w:bodyDiv w:val="1"/>
      <w:marLeft w:val="0"/>
      <w:marRight w:val="0"/>
      <w:marTop w:val="0"/>
      <w:marBottom w:val="0"/>
      <w:divBdr>
        <w:top w:val="none" w:sz="0" w:space="0" w:color="auto"/>
        <w:left w:val="none" w:sz="0" w:space="0" w:color="auto"/>
        <w:bottom w:val="none" w:sz="0" w:space="0" w:color="auto"/>
        <w:right w:val="none" w:sz="0" w:space="0" w:color="auto"/>
      </w:divBdr>
    </w:div>
    <w:div w:id="1335918199">
      <w:bodyDiv w:val="1"/>
      <w:marLeft w:val="0"/>
      <w:marRight w:val="0"/>
      <w:marTop w:val="0"/>
      <w:marBottom w:val="0"/>
      <w:divBdr>
        <w:top w:val="none" w:sz="0" w:space="0" w:color="auto"/>
        <w:left w:val="none" w:sz="0" w:space="0" w:color="auto"/>
        <w:bottom w:val="none" w:sz="0" w:space="0" w:color="auto"/>
        <w:right w:val="none" w:sz="0" w:space="0" w:color="auto"/>
      </w:divBdr>
    </w:div>
    <w:div w:id="1336028778">
      <w:bodyDiv w:val="1"/>
      <w:marLeft w:val="0"/>
      <w:marRight w:val="0"/>
      <w:marTop w:val="0"/>
      <w:marBottom w:val="0"/>
      <w:divBdr>
        <w:top w:val="none" w:sz="0" w:space="0" w:color="auto"/>
        <w:left w:val="none" w:sz="0" w:space="0" w:color="auto"/>
        <w:bottom w:val="none" w:sz="0" w:space="0" w:color="auto"/>
        <w:right w:val="none" w:sz="0" w:space="0" w:color="auto"/>
      </w:divBdr>
    </w:div>
    <w:div w:id="1336036658">
      <w:bodyDiv w:val="1"/>
      <w:marLeft w:val="0"/>
      <w:marRight w:val="0"/>
      <w:marTop w:val="0"/>
      <w:marBottom w:val="0"/>
      <w:divBdr>
        <w:top w:val="none" w:sz="0" w:space="0" w:color="auto"/>
        <w:left w:val="none" w:sz="0" w:space="0" w:color="auto"/>
        <w:bottom w:val="none" w:sz="0" w:space="0" w:color="auto"/>
        <w:right w:val="none" w:sz="0" w:space="0" w:color="auto"/>
      </w:divBdr>
    </w:div>
    <w:div w:id="1336108100">
      <w:bodyDiv w:val="1"/>
      <w:marLeft w:val="0"/>
      <w:marRight w:val="0"/>
      <w:marTop w:val="0"/>
      <w:marBottom w:val="0"/>
      <w:divBdr>
        <w:top w:val="none" w:sz="0" w:space="0" w:color="auto"/>
        <w:left w:val="none" w:sz="0" w:space="0" w:color="auto"/>
        <w:bottom w:val="none" w:sz="0" w:space="0" w:color="auto"/>
        <w:right w:val="none" w:sz="0" w:space="0" w:color="auto"/>
      </w:divBdr>
    </w:div>
    <w:div w:id="1336222814">
      <w:bodyDiv w:val="1"/>
      <w:marLeft w:val="0"/>
      <w:marRight w:val="0"/>
      <w:marTop w:val="0"/>
      <w:marBottom w:val="0"/>
      <w:divBdr>
        <w:top w:val="none" w:sz="0" w:space="0" w:color="auto"/>
        <w:left w:val="none" w:sz="0" w:space="0" w:color="auto"/>
        <w:bottom w:val="none" w:sz="0" w:space="0" w:color="auto"/>
        <w:right w:val="none" w:sz="0" w:space="0" w:color="auto"/>
      </w:divBdr>
    </w:div>
    <w:div w:id="1336419817">
      <w:bodyDiv w:val="1"/>
      <w:marLeft w:val="0"/>
      <w:marRight w:val="0"/>
      <w:marTop w:val="0"/>
      <w:marBottom w:val="0"/>
      <w:divBdr>
        <w:top w:val="none" w:sz="0" w:space="0" w:color="auto"/>
        <w:left w:val="none" w:sz="0" w:space="0" w:color="auto"/>
        <w:bottom w:val="none" w:sz="0" w:space="0" w:color="auto"/>
        <w:right w:val="none" w:sz="0" w:space="0" w:color="auto"/>
      </w:divBdr>
    </w:div>
    <w:div w:id="1336499921">
      <w:bodyDiv w:val="1"/>
      <w:marLeft w:val="0"/>
      <w:marRight w:val="0"/>
      <w:marTop w:val="0"/>
      <w:marBottom w:val="0"/>
      <w:divBdr>
        <w:top w:val="none" w:sz="0" w:space="0" w:color="auto"/>
        <w:left w:val="none" w:sz="0" w:space="0" w:color="auto"/>
        <w:bottom w:val="none" w:sz="0" w:space="0" w:color="auto"/>
        <w:right w:val="none" w:sz="0" w:space="0" w:color="auto"/>
      </w:divBdr>
    </w:div>
    <w:div w:id="1336886141">
      <w:bodyDiv w:val="1"/>
      <w:marLeft w:val="0"/>
      <w:marRight w:val="0"/>
      <w:marTop w:val="0"/>
      <w:marBottom w:val="0"/>
      <w:divBdr>
        <w:top w:val="none" w:sz="0" w:space="0" w:color="auto"/>
        <w:left w:val="none" w:sz="0" w:space="0" w:color="auto"/>
        <w:bottom w:val="none" w:sz="0" w:space="0" w:color="auto"/>
        <w:right w:val="none" w:sz="0" w:space="0" w:color="auto"/>
      </w:divBdr>
    </w:div>
    <w:div w:id="1337657504">
      <w:bodyDiv w:val="1"/>
      <w:marLeft w:val="0"/>
      <w:marRight w:val="0"/>
      <w:marTop w:val="0"/>
      <w:marBottom w:val="0"/>
      <w:divBdr>
        <w:top w:val="none" w:sz="0" w:space="0" w:color="auto"/>
        <w:left w:val="none" w:sz="0" w:space="0" w:color="auto"/>
        <w:bottom w:val="none" w:sz="0" w:space="0" w:color="auto"/>
        <w:right w:val="none" w:sz="0" w:space="0" w:color="auto"/>
      </w:divBdr>
    </w:div>
    <w:div w:id="1338072733">
      <w:bodyDiv w:val="1"/>
      <w:marLeft w:val="0"/>
      <w:marRight w:val="0"/>
      <w:marTop w:val="0"/>
      <w:marBottom w:val="0"/>
      <w:divBdr>
        <w:top w:val="none" w:sz="0" w:space="0" w:color="auto"/>
        <w:left w:val="none" w:sz="0" w:space="0" w:color="auto"/>
        <w:bottom w:val="none" w:sz="0" w:space="0" w:color="auto"/>
        <w:right w:val="none" w:sz="0" w:space="0" w:color="auto"/>
      </w:divBdr>
    </w:div>
    <w:div w:id="1339230016">
      <w:bodyDiv w:val="1"/>
      <w:marLeft w:val="0"/>
      <w:marRight w:val="0"/>
      <w:marTop w:val="0"/>
      <w:marBottom w:val="0"/>
      <w:divBdr>
        <w:top w:val="none" w:sz="0" w:space="0" w:color="auto"/>
        <w:left w:val="none" w:sz="0" w:space="0" w:color="auto"/>
        <w:bottom w:val="none" w:sz="0" w:space="0" w:color="auto"/>
        <w:right w:val="none" w:sz="0" w:space="0" w:color="auto"/>
      </w:divBdr>
    </w:div>
    <w:div w:id="1339502796">
      <w:bodyDiv w:val="1"/>
      <w:marLeft w:val="0"/>
      <w:marRight w:val="0"/>
      <w:marTop w:val="0"/>
      <w:marBottom w:val="0"/>
      <w:divBdr>
        <w:top w:val="none" w:sz="0" w:space="0" w:color="auto"/>
        <w:left w:val="none" w:sz="0" w:space="0" w:color="auto"/>
        <w:bottom w:val="none" w:sz="0" w:space="0" w:color="auto"/>
        <w:right w:val="none" w:sz="0" w:space="0" w:color="auto"/>
      </w:divBdr>
    </w:div>
    <w:div w:id="1339694541">
      <w:bodyDiv w:val="1"/>
      <w:marLeft w:val="0"/>
      <w:marRight w:val="0"/>
      <w:marTop w:val="0"/>
      <w:marBottom w:val="0"/>
      <w:divBdr>
        <w:top w:val="none" w:sz="0" w:space="0" w:color="auto"/>
        <w:left w:val="none" w:sz="0" w:space="0" w:color="auto"/>
        <w:bottom w:val="none" w:sz="0" w:space="0" w:color="auto"/>
        <w:right w:val="none" w:sz="0" w:space="0" w:color="auto"/>
      </w:divBdr>
    </w:div>
    <w:div w:id="1340279736">
      <w:bodyDiv w:val="1"/>
      <w:marLeft w:val="0"/>
      <w:marRight w:val="0"/>
      <w:marTop w:val="0"/>
      <w:marBottom w:val="0"/>
      <w:divBdr>
        <w:top w:val="none" w:sz="0" w:space="0" w:color="auto"/>
        <w:left w:val="none" w:sz="0" w:space="0" w:color="auto"/>
        <w:bottom w:val="none" w:sz="0" w:space="0" w:color="auto"/>
        <w:right w:val="none" w:sz="0" w:space="0" w:color="auto"/>
      </w:divBdr>
    </w:div>
    <w:div w:id="1340623072">
      <w:bodyDiv w:val="1"/>
      <w:marLeft w:val="0"/>
      <w:marRight w:val="0"/>
      <w:marTop w:val="0"/>
      <w:marBottom w:val="0"/>
      <w:divBdr>
        <w:top w:val="none" w:sz="0" w:space="0" w:color="auto"/>
        <w:left w:val="none" w:sz="0" w:space="0" w:color="auto"/>
        <w:bottom w:val="none" w:sz="0" w:space="0" w:color="auto"/>
        <w:right w:val="none" w:sz="0" w:space="0" w:color="auto"/>
      </w:divBdr>
    </w:div>
    <w:div w:id="1340813817">
      <w:bodyDiv w:val="1"/>
      <w:marLeft w:val="0"/>
      <w:marRight w:val="0"/>
      <w:marTop w:val="0"/>
      <w:marBottom w:val="0"/>
      <w:divBdr>
        <w:top w:val="none" w:sz="0" w:space="0" w:color="auto"/>
        <w:left w:val="none" w:sz="0" w:space="0" w:color="auto"/>
        <w:bottom w:val="none" w:sz="0" w:space="0" w:color="auto"/>
        <w:right w:val="none" w:sz="0" w:space="0" w:color="auto"/>
      </w:divBdr>
    </w:div>
    <w:div w:id="1340889932">
      <w:bodyDiv w:val="1"/>
      <w:marLeft w:val="0"/>
      <w:marRight w:val="0"/>
      <w:marTop w:val="0"/>
      <w:marBottom w:val="0"/>
      <w:divBdr>
        <w:top w:val="none" w:sz="0" w:space="0" w:color="auto"/>
        <w:left w:val="none" w:sz="0" w:space="0" w:color="auto"/>
        <w:bottom w:val="none" w:sz="0" w:space="0" w:color="auto"/>
        <w:right w:val="none" w:sz="0" w:space="0" w:color="auto"/>
      </w:divBdr>
    </w:div>
    <w:div w:id="1341004161">
      <w:bodyDiv w:val="1"/>
      <w:marLeft w:val="0"/>
      <w:marRight w:val="0"/>
      <w:marTop w:val="0"/>
      <w:marBottom w:val="0"/>
      <w:divBdr>
        <w:top w:val="none" w:sz="0" w:space="0" w:color="auto"/>
        <w:left w:val="none" w:sz="0" w:space="0" w:color="auto"/>
        <w:bottom w:val="none" w:sz="0" w:space="0" w:color="auto"/>
        <w:right w:val="none" w:sz="0" w:space="0" w:color="auto"/>
      </w:divBdr>
    </w:div>
    <w:div w:id="1341007091">
      <w:bodyDiv w:val="1"/>
      <w:marLeft w:val="0"/>
      <w:marRight w:val="0"/>
      <w:marTop w:val="0"/>
      <w:marBottom w:val="0"/>
      <w:divBdr>
        <w:top w:val="none" w:sz="0" w:space="0" w:color="auto"/>
        <w:left w:val="none" w:sz="0" w:space="0" w:color="auto"/>
        <w:bottom w:val="none" w:sz="0" w:space="0" w:color="auto"/>
        <w:right w:val="none" w:sz="0" w:space="0" w:color="auto"/>
      </w:divBdr>
    </w:div>
    <w:div w:id="1341155025">
      <w:bodyDiv w:val="1"/>
      <w:marLeft w:val="0"/>
      <w:marRight w:val="0"/>
      <w:marTop w:val="0"/>
      <w:marBottom w:val="0"/>
      <w:divBdr>
        <w:top w:val="none" w:sz="0" w:space="0" w:color="auto"/>
        <w:left w:val="none" w:sz="0" w:space="0" w:color="auto"/>
        <w:bottom w:val="none" w:sz="0" w:space="0" w:color="auto"/>
        <w:right w:val="none" w:sz="0" w:space="0" w:color="auto"/>
      </w:divBdr>
    </w:div>
    <w:div w:id="1341276465">
      <w:bodyDiv w:val="1"/>
      <w:marLeft w:val="0"/>
      <w:marRight w:val="0"/>
      <w:marTop w:val="0"/>
      <w:marBottom w:val="0"/>
      <w:divBdr>
        <w:top w:val="none" w:sz="0" w:space="0" w:color="auto"/>
        <w:left w:val="none" w:sz="0" w:space="0" w:color="auto"/>
        <w:bottom w:val="none" w:sz="0" w:space="0" w:color="auto"/>
        <w:right w:val="none" w:sz="0" w:space="0" w:color="auto"/>
      </w:divBdr>
    </w:div>
    <w:div w:id="1341545598">
      <w:bodyDiv w:val="1"/>
      <w:marLeft w:val="0"/>
      <w:marRight w:val="0"/>
      <w:marTop w:val="0"/>
      <w:marBottom w:val="0"/>
      <w:divBdr>
        <w:top w:val="none" w:sz="0" w:space="0" w:color="auto"/>
        <w:left w:val="none" w:sz="0" w:space="0" w:color="auto"/>
        <w:bottom w:val="none" w:sz="0" w:space="0" w:color="auto"/>
        <w:right w:val="none" w:sz="0" w:space="0" w:color="auto"/>
      </w:divBdr>
    </w:div>
    <w:div w:id="1341547678">
      <w:bodyDiv w:val="1"/>
      <w:marLeft w:val="0"/>
      <w:marRight w:val="0"/>
      <w:marTop w:val="0"/>
      <w:marBottom w:val="0"/>
      <w:divBdr>
        <w:top w:val="none" w:sz="0" w:space="0" w:color="auto"/>
        <w:left w:val="none" w:sz="0" w:space="0" w:color="auto"/>
        <w:bottom w:val="none" w:sz="0" w:space="0" w:color="auto"/>
        <w:right w:val="none" w:sz="0" w:space="0" w:color="auto"/>
      </w:divBdr>
    </w:div>
    <w:div w:id="1341664299">
      <w:bodyDiv w:val="1"/>
      <w:marLeft w:val="0"/>
      <w:marRight w:val="0"/>
      <w:marTop w:val="0"/>
      <w:marBottom w:val="0"/>
      <w:divBdr>
        <w:top w:val="none" w:sz="0" w:space="0" w:color="auto"/>
        <w:left w:val="none" w:sz="0" w:space="0" w:color="auto"/>
        <w:bottom w:val="none" w:sz="0" w:space="0" w:color="auto"/>
        <w:right w:val="none" w:sz="0" w:space="0" w:color="auto"/>
      </w:divBdr>
    </w:div>
    <w:div w:id="1342196327">
      <w:bodyDiv w:val="1"/>
      <w:marLeft w:val="0"/>
      <w:marRight w:val="0"/>
      <w:marTop w:val="0"/>
      <w:marBottom w:val="0"/>
      <w:divBdr>
        <w:top w:val="none" w:sz="0" w:space="0" w:color="auto"/>
        <w:left w:val="none" w:sz="0" w:space="0" w:color="auto"/>
        <w:bottom w:val="none" w:sz="0" w:space="0" w:color="auto"/>
        <w:right w:val="none" w:sz="0" w:space="0" w:color="auto"/>
      </w:divBdr>
    </w:div>
    <w:div w:id="1342658899">
      <w:bodyDiv w:val="1"/>
      <w:marLeft w:val="0"/>
      <w:marRight w:val="0"/>
      <w:marTop w:val="0"/>
      <w:marBottom w:val="0"/>
      <w:divBdr>
        <w:top w:val="none" w:sz="0" w:space="0" w:color="auto"/>
        <w:left w:val="none" w:sz="0" w:space="0" w:color="auto"/>
        <w:bottom w:val="none" w:sz="0" w:space="0" w:color="auto"/>
        <w:right w:val="none" w:sz="0" w:space="0" w:color="auto"/>
      </w:divBdr>
    </w:div>
    <w:div w:id="1343511813">
      <w:bodyDiv w:val="1"/>
      <w:marLeft w:val="0"/>
      <w:marRight w:val="0"/>
      <w:marTop w:val="0"/>
      <w:marBottom w:val="0"/>
      <w:divBdr>
        <w:top w:val="none" w:sz="0" w:space="0" w:color="auto"/>
        <w:left w:val="none" w:sz="0" w:space="0" w:color="auto"/>
        <w:bottom w:val="none" w:sz="0" w:space="0" w:color="auto"/>
        <w:right w:val="none" w:sz="0" w:space="0" w:color="auto"/>
      </w:divBdr>
    </w:div>
    <w:div w:id="1343585941">
      <w:bodyDiv w:val="1"/>
      <w:marLeft w:val="0"/>
      <w:marRight w:val="0"/>
      <w:marTop w:val="0"/>
      <w:marBottom w:val="0"/>
      <w:divBdr>
        <w:top w:val="none" w:sz="0" w:space="0" w:color="auto"/>
        <w:left w:val="none" w:sz="0" w:space="0" w:color="auto"/>
        <w:bottom w:val="none" w:sz="0" w:space="0" w:color="auto"/>
        <w:right w:val="none" w:sz="0" w:space="0" w:color="auto"/>
      </w:divBdr>
    </w:div>
    <w:div w:id="1343971964">
      <w:bodyDiv w:val="1"/>
      <w:marLeft w:val="0"/>
      <w:marRight w:val="0"/>
      <w:marTop w:val="0"/>
      <w:marBottom w:val="0"/>
      <w:divBdr>
        <w:top w:val="none" w:sz="0" w:space="0" w:color="auto"/>
        <w:left w:val="none" w:sz="0" w:space="0" w:color="auto"/>
        <w:bottom w:val="none" w:sz="0" w:space="0" w:color="auto"/>
        <w:right w:val="none" w:sz="0" w:space="0" w:color="auto"/>
      </w:divBdr>
    </w:div>
    <w:div w:id="1344430068">
      <w:bodyDiv w:val="1"/>
      <w:marLeft w:val="0"/>
      <w:marRight w:val="0"/>
      <w:marTop w:val="0"/>
      <w:marBottom w:val="0"/>
      <w:divBdr>
        <w:top w:val="none" w:sz="0" w:space="0" w:color="auto"/>
        <w:left w:val="none" w:sz="0" w:space="0" w:color="auto"/>
        <w:bottom w:val="none" w:sz="0" w:space="0" w:color="auto"/>
        <w:right w:val="none" w:sz="0" w:space="0" w:color="auto"/>
      </w:divBdr>
    </w:div>
    <w:div w:id="1344477385">
      <w:bodyDiv w:val="1"/>
      <w:marLeft w:val="0"/>
      <w:marRight w:val="0"/>
      <w:marTop w:val="0"/>
      <w:marBottom w:val="0"/>
      <w:divBdr>
        <w:top w:val="none" w:sz="0" w:space="0" w:color="auto"/>
        <w:left w:val="none" w:sz="0" w:space="0" w:color="auto"/>
        <w:bottom w:val="none" w:sz="0" w:space="0" w:color="auto"/>
        <w:right w:val="none" w:sz="0" w:space="0" w:color="auto"/>
      </w:divBdr>
    </w:div>
    <w:div w:id="1344623788">
      <w:bodyDiv w:val="1"/>
      <w:marLeft w:val="0"/>
      <w:marRight w:val="0"/>
      <w:marTop w:val="0"/>
      <w:marBottom w:val="0"/>
      <w:divBdr>
        <w:top w:val="none" w:sz="0" w:space="0" w:color="auto"/>
        <w:left w:val="none" w:sz="0" w:space="0" w:color="auto"/>
        <w:bottom w:val="none" w:sz="0" w:space="0" w:color="auto"/>
        <w:right w:val="none" w:sz="0" w:space="0" w:color="auto"/>
      </w:divBdr>
    </w:div>
    <w:div w:id="1345211295">
      <w:bodyDiv w:val="1"/>
      <w:marLeft w:val="0"/>
      <w:marRight w:val="0"/>
      <w:marTop w:val="0"/>
      <w:marBottom w:val="0"/>
      <w:divBdr>
        <w:top w:val="none" w:sz="0" w:space="0" w:color="auto"/>
        <w:left w:val="none" w:sz="0" w:space="0" w:color="auto"/>
        <w:bottom w:val="none" w:sz="0" w:space="0" w:color="auto"/>
        <w:right w:val="none" w:sz="0" w:space="0" w:color="auto"/>
      </w:divBdr>
    </w:div>
    <w:div w:id="1345280444">
      <w:bodyDiv w:val="1"/>
      <w:marLeft w:val="0"/>
      <w:marRight w:val="0"/>
      <w:marTop w:val="0"/>
      <w:marBottom w:val="0"/>
      <w:divBdr>
        <w:top w:val="none" w:sz="0" w:space="0" w:color="auto"/>
        <w:left w:val="none" w:sz="0" w:space="0" w:color="auto"/>
        <w:bottom w:val="none" w:sz="0" w:space="0" w:color="auto"/>
        <w:right w:val="none" w:sz="0" w:space="0" w:color="auto"/>
      </w:divBdr>
    </w:div>
    <w:div w:id="1345548403">
      <w:bodyDiv w:val="1"/>
      <w:marLeft w:val="0"/>
      <w:marRight w:val="0"/>
      <w:marTop w:val="0"/>
      <w:marBottom w:val="0"/>
      <w:divBdr>
        <w:top w:val="none" w:sz="0" w:space="0" w:color="auto"/>
        <w:left w:val="none" w:sz="0" w:space="0" w:color="auto"/>
        <w:bottom w:val="none" w:sz="0" w:space="0" w:color="auto"/>
        <w:right w:val="none" w:sz="0" w:space="0" w:color="auto"/>
      </w:divBdr>
    </w:div>
    <w:div w:id="1345596086">
      <w:bodyDiv w:val="1"/>
      <w:marLeft w:val="0"/>
      <w:marRight w:val="0"/>
      <w:marTop w:val="0"/>
      <w:marBottom w:val="0"/>
      <w:divBdr>
        <w:top w:val="none" w:sz="0" w:space="0" w:color="auto"/>
        <w:left w:val="none" w:sz="0" w:space="0" w:color="auto"/>
        <w:bottom w:val="none" w:sz="0" w:space="0" w:color="auto"/>
        <w:right w:val="none" w:sz="0" w:space="0" w:color="auto"/>
      </w:divBdr>
    </w:div>
    <w:div w:id="1345934669">
      <w:bodyDiv w:val="1"/>
      <w:marLeft w:val="0"/>
      <w:marRight w:val="0"/>
      <w:marTop w:val="0"/>
      <w:marBottom w:val="0"/>
      <w:divBdr>
        <w:top w:val="none" w:sz="0" w:space="0" w:color="auto"/>
        <w:left w:val="none" w:sz="0" w:space="0" w:color="auto"/>
        <w:bottom w:val="none" w:sz="0" w:space="0" w:color="auto"/>
        <w:right w:val="none" w:sz="0" w:space="0" w:color="auto"/>
      </w:divBdr>
    </w:div>
    <w:div w:id="1346784630">
      <w:bodyDiv w:val="1"/>
      <w:marLeft w:val="0"/>
      <w:marRight w:val="0"/>
      <w:marTop w:val="0"/>
      <w:marBottom w:val="0"/>
      <w:divBdr>
        <w:top w:val="none" w:sz="0" w:space="0" w:color="auto"/>
        <w:left w:val="none" w:sz="0" w:space="0" w:color="auto"/>
        <w:bottom w:val="none" w:sz="0" w:space="0" w:color="auto"/>
        <w:right w:val="none" w:sz="0" w:space="0" w:color="auto"/>
      </w:divBdr>
    </w:div>
    <w:div w:id="1348678640">
      <w:bodyDiv w:val="1"/>
      <w:marLeft w:val="0"/>
      <w:marRight w:val="0"/>
      <w:marTop w:val="0"/>
      <w:marBottom w:val="0"/>
      <w:divBdr>
        <w:top w:val="none" w:sz="0" w:space="0" w:color="auto"/>
        <w:left w:val="none" w:sz="0" w:space="0" w:color="auto"/>
        <w:bottom w:val="none" w:sz="0" w:space="0" w:color="auto"/>
        <w:right w:val="none" w:sz="0" w:space="0" w:color="auto"/>
      </w:divBdr>
    </w:div>
    <w:div w:id="1349061126">
      <w:bodyDiv w:val="1"/>
      <w:marLeft w:val="0"/>
      <w:marRight w:val="0"/>
      <w:marTop w:val="0"/>
      <w:marBottom w:val="0"/>
      <w:divBdr>
        <w:top w:val="none" w:sz="0" w:space="0" w:color="auto"/>
        <w:left w:val="none" w:sz="0" w:space="0" w:color="auto"/>
        <w:bottom w:val="none" w:sz="0" w:space="0" w:color="auto"/>
        <w:right w:val="none" w:sz="0" w:space="0" w:color="auto"/>
      </w:divBdr>
    </w:div>
    <w:div w:id="1349142528">
      <w:bodyDiv w:val="1"/>
      <w:marLeft w:val="0"/>
      <w:marRight w:val="0"/>
      <w:marTop w:val="0"/>
      <w:marBottom w:val="0"/>
      <w:divBdr>
        <w:top w:val="none" w:sz="0" w:space="0" w:color="auto"/>
        <w:left w:val="none" w:sz="0" w:space="0" w:color="auto"/>
        <w:bottom w:val="none" w:sz="0" w:space="0" w:color="auto"/>
        <w:right w:val="none" w:sz="0" w:space="0" w:color="auto"/>
      </w:divBdr>
    </w:div>
    <w:div w:id="1349525333">
      <w:bodyDiv w:val="1"/>
      <w:marLeft w:val="0"/>
      <w:marRight w:val="0"/>
      <w:marTop w:val="0"/>
      <w:marBottom w:val="0"/>
      <w:divBdr>
        <w:top w:val="none" w:sz="0" w:space="0" w:color="auto"/>
        <w:left w:val="none" w:sz="0" w:space="0" w:color="auto"/>
        <w:bottom w:val="none" w:sz="0" w:space="0" w:color="auto"/>
        <w:right w:val="none" w:sz="0" w:space="0" w:color="auto"/>
      </w:divBdr>
    </w:div>
    <w:div w:id="1349595824">
      <w:bodyDiv w:val="1"/>
      <w:marLeft w:val="0"/>
      <w:marRight w:val="0"/>
      <w:marTop w:val="0"/>
      <w:marBottom w:val="0"/>
      <w:divBdr>
        <w:top w:val="none" w:sz="0" w:space="0" w:color="auto"/>
        <w:left w:val="none" w:sz="0" w:space="0" w:color="auto"/>
        <w:bottom w:val="none" w:sz="0" w:space="0" w:color="auto"/>
        <w:right w:val="none" w:sz="0" w:space="0" w:color="auto"/>
      </w:divBdr>
    </w:div>
    <w:div w:id="1350377918">
      <w:bodyDiv w:val="1"/>
      <w:marLeft w:val="0"/>
      <w:marRight w:val="0"/>
      <w:marTop w:val="0"/>
      <w:marBottom w:val="0"/>
      <w:divBdr>
        <w:top w:val="none" w:sz="0" w:space="0" w:color="auto"/>
        <w:left w:val="none" w:sz="0" w:space="0" w:color="auto"/>
        <w:bottom w:val="none" w:sz="0" w:space="0" w:color="auto"/>
        <w:right w:val="none" w:sz="0" w:space="0" w:color="auto"/>
      </w:divBdr>
    </w:div>
    <w:div w:id="1350714516">
      <w:bodyDiv w:val="1"/>
      <w:marLeft w:val="0"/>
      <w:marRight w:val="0"/>
      <w:marTop w:val="0"/>
      <w:marBottom w:val="0"/>
      <w:divBdr>
        <w:top w:val="none" w:sz="0" w:space="0" w:color="auto"/>
        <w:left w:val="none" w:sz="0" w:space="0" w:color="auto"/>
        <w:bottom w:val="none" w:sz="0" w:space="0" w:color="auto"/>
        <w:right w:val="none" w:sz="0" w:space="0" w:color="auto"/>
      </w:divBdr>
    </w:div>
    <w:div w:id="1350715303">
      <w:bodyDiv w:val="1"/>
      <w:marLeft w:val="0"/>
      <w:marRight w:val="0"/>
      <w:marTop w:val="0"/>
      <w:marBottom w:val="0"/>
      <w:divBdr>
        <w:top w:val="none" w:sz="0" w:space="0" w:color="auto"/>
        <w:left w:val="none" w:sz="0" w:space="0" w:color="auto"/>
        <w:bottom w:val="none" w:sz="0" w:space="0" w:color="auto"/>
        <w:right w:val="none" w:sz="0" w:space="0" w:color="auto"/>
      </w:divBdr>
    </w:div>
    <w:div w:id="1350792916">
      <w:bodyDiv w:val="1"/>
      <w:marLeft w:val="0"/>
      <w:marRight w:val="0"/>
      <w:marTop w:val="0"/>
      <w:marBottom w:val="0"/>
      <w:divBdr>
        <w:top w:val="none" w:sz="0" w:space="0" w:color="auto"/>
        <w:left w:val="none" w:sz="0" w:space="0" w:color="auto"/>
        <w:bottom w:val="none" w:sz="0" w:space="0" w:color="auto"/>
        <w:right w:val="none" w:sz="0" w:space="0" w:color="auto"/>
      </w:divBdr>
    </w:div>
    <w:div w:id="1351176166">
      <w:bodyDiv w:val="1"/>
      <w:marLeft w:val="0"/>
      <w:marRight w:val="0"/>
      <w:marTop w:val="0"/>
      <w:marBottom w:val="0"/>
      <w:divBdr>
        <w:top w:val="none" w:sz="0" w:space="0" w:color="auto"/>
        <w:left w:val="none" w:sz="0" w:space="0" w:color="auto"/>
        <w:bottom w:val="none" w:sz="0" w:space="0" w:color="auto"/>
        <w:right w:val="none" w:sz="0" w:space="0" w:color="auto"/>
      </w:divBdr>
    </w:div>
    <w:div w:id="1351223993">
      <w:bodyDiv w:val="1"/>
      <w:marLeft w:val="0"/>
      <w:marRight w:val="0"/>
      <w:marTop w:val="0"/>
      <w:marBottom w:val="0"/>
      <w:divBdr>
        <w:top w:val="none" w:sz="0" w:space="0" w:color="auto"/>
        <w:left w:val="none" w:sz="0" w:space="0" w:color="auto"/>
        <w:bottom w:val="none" w:sz="0" w:space="0" w:color="auto"/>
        <w:right w:val="none" w:sz="0" w:space="0" w:color="auto"/>
      </w:divBdr>
    </w:div>
    <w:div w:id="1351224895">
      <w:bodyDiv w:val="1"/>
      <w:marLeft w:val="0"/>
      <w:marRight w:val="0"/>
      <w:marTop w:val="0"/>
      <w:marBottom w:val="0"/>
      <w:divBdr>
        <w:top w:val="none" w:sz="0" w:space="0" w:color="auto"/>
        <w:left w:val="none" w:sz="0" w:space="0" w:color="auto"/>
        <w:bottom w:val="none" w:sz="0" w:space="0" w:color="auto"/>
        <w:right w:val="none" w:sz="0" w:space="0" w:color="auto"/>
      </w:divBdr>
    </w:div>
    <w:div w:id="1351301699">
      <w:bodyDiv w:val="1"/>
      <w:marLeft w:val="0"/>
      <w:marRight w:val="0"/>
      <w:marTop w:val="0"/>
      <w:marBottom w:val="0"/>
      <w:divBdr>
        <w:top w:val="none" w:sz="0" w:space="0" w:color="auto"/>
        <w:left w:val="none" w:sz="0" w:space="0" w:color="auto"/>
        <w:bottom w:val="none" w:sz="0" w:space="0" w:color="auto"/>
        <w:right w:val="none" w:sz="0" w:space="0" w:color="auto"/>
      </w:divBdr>
    </w:div>
    <w:div w:id="1351680326">
      <w:bodyDiv w:val="1"/>
      <w:marLeft w:val="0"/>
      <w:marRight w:val="0"/>
      <w:marTop w:val="0"/>
      <w:marBottom w:val="0"/>
      <w:divBdr>
        <w:top w:val="none" w:sz="0" w:space="0" w:color="auto"/>
        <w:left w:val="none" w:sz="0" w:space="0" w:color="auto"/>
        <w:bottom w:val="none" w:sz="0" w:space="0" w:color="auto"/>
        <w:right w:val="none" w:sz="0" w:space="0" w:color="auto"/>
      </w:divBdr>
    </w:div>
    <w:div w:id="1351833389">
      <w:bodyDiv w:val="1"/>
      <w:marLeft w:val="0"/>
      <w:marRight w:val="0"/>
      <w:marTop w:val="0"/>
      <w:marBottom w:val="0"/>
      <w:divBdr>
        <w:top w:val="none" w:sz="0" w:space="0" w:color="auto"/>
        <w:left w:val="none" w:sz="0" w:space="0" w:color="auto"/>
        <w:bottom w:val="none" w:sz="0" w:space="0" w:color="auto"/>
        <w:right w:val="none" w:sz="0" w:space="0" w:color="auto"/>
      </w:divBdr>
    </w:div>
    <w:div w:id="1351835857">
      <w:bodyDiv w:val="1"/>
      <w:marLeft w:val="0"/>
      <w:marRight w:val="0"/>
      <w:marTop w:val="0"/>
      <w:marBottom w:val="0"/>
      <w:divBdr>
        <w:top w:val="none" w:sz="0" w:space="0" w:color="auto"/>
        <w:left w:val="none" w:sz="0" w:space="0" w:color="auto"/>
        <w:bottom w:val="none" w:sz="0" w:space="0" w:color="auto"/>
        <w:right w:val="none" w:sz="0" w:space="0" w:color="auto"/>
      </w:divBdr>
    </w:div>
    <w:div w:id="1352217684">
      <w:bodyDiv w:val="1"/>
      <w:marLeft w:val="0"/>
      <w:marRight w:val="0"/>
      <w:marTop w:val="0"/>
      <w:marBottom w:val="0"/>
      <w:divBdr>
        <w:top w:val="none" w:sz="0" w:space="0" w:color="auto"/>
        <w:left w:val="none" w:sz="0" w:space="0" w:color="auto"/>
        <w:bottom w:val="none" w:sz="0" w:space="0" w:color="auto"/>
        <w:right w:val="none" w:sz="0" w:space="0" w:color="auto"/>
      </w:divBdr>
    </w:div>
    <w:div w:id="1352292141">
      <w:bodyDiv w:val="1"/>
      <w:marLeft w:val="0"/>
      <w:marRight w:val="0"/>
      <w:marTop w:val="0"/>
      <w:marBottom w:val="0"/>
      <w:divBdr>
        <w:top w:val="none" w:sz="0" w:space="0" w:color="auto"/>
        <w:left w:val="none" w:sz="0" w:space="0" w:color="auto"/>
        <w:bottom w:val="none" w:sz="0" w:space="0" w:color="auto"/>
        <w:right w:val="none" w:sz="0" w:space="0" w:color="auto"/>
      </w:divBdr>
    </w:div>
    <w:div w:id="1352754395">
      <w:bodyDiv w:val="1"/>
      <w:marLeft w:val="0"/>
      <w:marRight w:val="0"/>
      <w:marTop w:val="0"/>
      <w:marBottom w:val="0"/>
      <w:divBdr>
        <w:top w:val="none" w:sz="0" w:space="0" w:color="auto"/>
        <w:left w:val="none" w:sz="0" w:space="0" w:color="auto"/>
        <w:bottom w:val="none" w:sz="0" w:space="0" w:color="auto"/>
        <w:right w:val="none" w:sz="0" w:space="0" w:color="auto"/>
      </w:divBdr>
    </w:div>
    <w:div w:id="1352997089">
      <w:bodyDiv w:val="1"/>
      <w:marLeft w:val="0"/>
      <w:marRight w:val="0"/>
      <w:marTop w:val="0"/>
      <w:marBottom w:val="0"/>
      <w:divBdr>
        <w:top w:val="none" w:sz="0" w:space="0" w:color="auto"/>
        <w:left w:val="none" w:sz="0" w:space="0" w:color="auto"/>
        <w:bottom w:val="none" w:sz="0" w:space="0" w:color="auto"/>
        <w:right w:val="none" w:sz="0" w:space="0" w:color="auto"/>
      </w:divBdr>
    </w:div>
    <w:div w:id="1353414192">
      <w:bodyDiv w:val="1"/>
      <w:marLeft w:val="0"/>
      <w:marRight w:val="0"/>
      <w:marTop w:val="0"/>
      <w:marBottom w:val="0"/>
      <w:divBdr>
        <w:top w:val="none" w:sz="0" w:space="0" w:color="auto"/>
        <w:left w:val="none" w:sz="0" w:space="0" w:color="auto"/>
        <w:bottom w:val="none" w:sz="0" w:space="0" w:color="auto"/>
        <w:right w:val="none" w:sz="0" w:space="0" w:color="auto"/>
      </w:divBdr>
    </w:div>
    <w:div w:id="1353528621">
      <w:bodyDiv w:val="1"/>
      <w:marLeft w:val="0"/>
      <w:marRight w:val="0"/>
      <w:marTop w:val="0"/>
      <w:marBottom w:val="0"/>
      <w:divBdr>
        <w:top w:val="none" w:sz="0" w:space="0" w:color="auto"/>
        <w:left w:val="none" w:sz="0" w:space="0" w:color="auto"/>
        <w:bottom w:val="none" w:sz="0" w:space="0" w:color="auto"/>
        <w:right w:val="none" w:sz="0" w:space="0" w:color="auto"/>
      </w:divBdr>
    </w:div>
    <w:div w:id="1354498754">
      <w:bodyDiv w:val="1"/>
      <w:marLeft w:val="0"/>
      <w:marRight w:val="0"/>
      <w:marTop w:val="0"/>
      <w:marBottom w:val="0"/>
      <w:divBdr>
        <w:top w:val="none" w:sz="0" w:space="0" w:color="auto"/>
        <w:left w:val="none" w:sz="0" w:space="0" w:color="auto"/>
        <w:bottom w:val="none" w:sz="0" w:space="0" w:color="auto"/>
        <w:right w:val="none" w:sz="0" w:space="0" w:color="auto"/>
      </w:divBdr>
    </w:div>
    <w:div w:id="1354647995">
      <w:bodyDiv w:val="1"/>
      <w:marLeft w:val="0"/>
      <w:marRight w:val="0"/>
      <w:marTop w:val="0"/>
      <w:marBottom w:val="0"/>
      <w:divBdr>
        <w:top w:val="none" w:sz="0" w:space="0" w:color="auto"/>
        <w:left w:val="none" w:sz="0" w:space="0" w:color="auto"/>
        <w:bottom w:val="none" w:sz="0" w:space="0" w:color="auto"/>
        <w:right w:val="none" w:sz="0" w:space="0" w:color="auto"/>
      </w:divBdr>
    </w:div>
    <w:div w:id="1355037249">
      <w:bodyDiv w:val="1"/>
      <w:marLeft w:val="0"/>
      <w:marRight w:val="0"/>
      <w:marTop w:val="0"/>
      <w:marBottom w:val="0"/>
      <w:divBdr>
        <w:top w:val="none" w:sz="0" w:space="0" w:color="auto"/>
        <w:left w:val="none" w:sz="0" w:space="0" w:color="auto"/>
        <w:bottom w:val="none" w:sz="0" w:space="0" w:color="auto"/>
        <w:right w:val="none" w:sz="0" w:space="0" w:color="auto"/>
      </w:divBdr>
    </w:div>
    <w:div w:id="1355309070">
      <w:bodyDiv w:val="1"/>
      <w:marLeft w:val="0"/>
      <w:marRight w:val="0"/>
      <w:marTop w:val="0"/>
      <w:marBottom w:val="0"/>
      <w:divBdr>
        <w:top w:val="none" w:sz="0" w:space="0" w:color="auto"/>
        <w:left w:val="none" w:sz="0" w:space="0" w:color="auto"/>
        <w:bottom w:val="none" w:sz="0" w:space="0" w:color="auto"/>
        <w:right w:val="none" w:sz="0" w:space="0" w:color="auto"/>
      </w:divBdr>
    </w:div>
    <w:div w:id="1355422862">
      <w:bodyDiv w:val="1"/>
      <w:marLeft w:val="0"/>
      <w:marRight w:val="0"/>
      <w:marTop w:val="0"/>
      <w:marBottom w:val="0"/>
      <w:divBdr>
        <w:top w:val="none" w:sz="0" w:space="0" w:color="auto"/>
        <w:left w:val="none" w:sz="0" w:space="0" w:color="auto"/>
        <w:bottom w:val="none" w:sz="0" w:space="0" w:color="auto"/>
        <w:right w:val="none" w:sz="0" w:space="0" w:color="auto"/>
      </w:divBdr>
    </w:div>
    <w:div w:id="1355422864">
      <w:bodyDiv w:val="1"/>
      <w:marLeft w:val="0"/>
      <w:marRight w:val="0"/>
      <w:marTop w:val="0"/>
      <w:marBottom w:val="0"/>
      <w:divBdr>
        <w:top w:val="none" w:sz="0" w:space="0" w:color="auto"/>
        <w:left w:val="none" w:sz="0" w:space="0" w:color="auto"/>
        <w:bottom w:val="none" w:sz="0" w:space="0" w:color="auto"/>
        <w:right w:val="none" w:sz="0" w:space="0" w:color="auto"/>
      </w:divBdr>
    </w:div>
    <w:div w:id="1355613862">
      <w:bodyDiv w:val="1"/>
      <w:marLeft w:val="0"/>
      <w:marRight w:val="0"/>
      <w:marTop w:val="0"/>
      <w:marBottom w:val="0"/>
      <w:divBdr>
        <w:top w:val="none" w:sz="0" w:space="0" w:color="auto"/>
        <w:left w:val="none" w:sz="0" w:space="0" w:color="auto"/>
        <w:bottom w:val="none" w:sz="0" w:space="0" w:color="auto"/>
        <w:right w:val="none" w:sz="0" w:space="0" w:color="auto"/>
      </w:divBdr>
    </w:div>
    <w:div w:id="1355765238">
      <w:bodyDiv w:val="1"/>
      <w:marLeft w:val="0"/>
      <w:marRight w:val="0"/>
      <w:marTop w:val="0"/>
      <w:marBottom w:val="0"/>
      <w:divBdr>
        <w:top w:val="none" w:sz="0" w:space="0" w:color="auto"/>
        <w:left w:val="none" w:sz="0" w:space="0" w:color="auto"/>
        <w:bottom w:val="none" w:sz="0" w:space="0" w:color="auto"/>
        <w:right w:val="none" w:sz="0" w:space="0" w:color="auto"/>
      </w:divBdr>
    </w:div>
    <w:div w:id="1355889318">
      <w:bodyDiv w:val="1"/>
      <w:marLeft w:val="0"/>
      <w:marRight w:val="0"/>
      <w:marTop w:val="0"/>
      <w:marBottom w:val="0"/>
      <w:divBdr>
        <w:top w:val="none" w:sz="0" w:space="0" w:color="auto"/>
        <w:left w:val="none" w:sz="0" w:space="0" w:color="auto"/>
        <w:bottom w:val="none" w:sz="0" w:space="0" w:color="auto"/>
        <w:right w:val="none" w:sz="0" w:space="0" w:color="auto"/>
      </w:divBdr>
    </w:div>
    <w:div w:id="1356006411">
      <w:bodyDiv w:val="1"/>
      <w:marLeft w:val="0"/>
      <w:marRight w:val="0"/>
      <w:marTop w:val="0"/>
      <w:marBottom w:val="0"/>
      <w:divBdr>
        <w:top w:val="none" w:sz="0" w:space="0" w:color="auto"/>
        <w:left w:val="none" w:sz="0" w:space="0" w:color="auto"/>
        <w:bottom w:val="none" w:sz="0" w:space="0" w:color="auto"/>
        <w:right w:val="none" w:sz="0" w:space="0" w:color="auto"/>
      </w:divBdr>
    </w:div>
    <w:div w:id="1356153653">
      <w:bodyDiv w:val="1"/>
      <w:marLeft w:val="0"/>
      <w:marRight w:val="0"/>
      <w:marTop w:val="0"/>
      <w:marBottom w:val="0"/>
      <w:divBdr>
        <w:top w:val="none" w:sz="0" w:space="0" w:color="auto"/>
        <w:left w:val="none" w:sz="0" w:space="0" w:color="auto"/>
        <w:bottom w:val="none" w:sz="0" w:space="0" w:color="auto"/>
        <w:right w:val="none" w:sz="0" w:space="0" w:color="auto"/>
      </w:divBdr>
    </w:div>
    <w:div w:id="1356493879">
      <w:bodyDiv w:val="1"/>
      <w:marLeft w:val="0"/>
      <w:marRight w:val="0"/>
      <w:marTop w:val="0"/>
      <w:marBottom w:val="0"/>
      <w:divBdr>
        <w:top w:val="none" w:sz="0" w:space="0" w:color="auto"/>
        <w:left w:val="none" w:sz="0" w:space="0" w:color="auto"/>
        <w:bottom w:val="none" w:sz="0" w:space="0" w:color="auto"/>
        <w:right w:val="none" w:sz="0" w:space="0" w:color="auto"/>
      </w:divBdr>
    </w:div>
    <w:div w:id="1356619560">
      <w:bodyDiv w:val="1"/>
      <w:marLeft w:val="0"/>
      <w:marRight w:val="0"/>
      <w:marTop w:val="0"/>
      <w:marBottom w:val="0"/>
      <w:divBdr>
        <w:top w:val="none" w:sz="0" w:space="0" w:color="auto"/>
        <w:left w:val="none" w:sz="0" w:space="0" w:color="auto"/>
        <w:bottom w:val="none" w:sz="0" w:space="0" w:color="auto"/>
        <w:right w:val="none" w:sz="0" w:space="0" w:color="auto"/>
      </w:divBdr>
    </w:div>
    <w:div w:id="1356662390">
      <w:bodyDiv w:val="1"/>
      <w:marLeft w:val="0"/>
      <w:marRight w:val="0"/>
      <w:marTop w:val="0"/>
      <w:marBottom w:val="0"/>
      <w:divBdr>
        <w:top w:val="none" w:sz="0" w:space="0" w:color="auto"/>
        <w:left w:val="none" w:sz="0" w:space="0" w:color="auto"/>
        <w:bottom w:val="none" w:sz="0" w:space="0" w:color="auto"/>
        <w:right w:val="none" w:sz="0" w:space="0" w:color="auto"/>
      </w:divBdr>
    </w:div>
    <w:div w:id="1356884007">
      <w:bodyDiv w:val="1"/>
      <w:marLeft w:val="0"/>
      <w:marRight w:val="0"/>
      <w:marTop w:val="0"/>
      <w:marBottom w:val="0"/>
      <w:divBdr>
        <w:top w:val="none" w:sz="0" w:space="0" w:color="auto"/>
        <w:left w:val="none" w:sz="0" w:space="0" w:color="auto"/>
        <w:bottom w:val="none" w:sz="0" w:space="0" w:color="auto"/>
        <w:right w:val="none" w:sz="0" w:space="0" w:color="auto"/>
      </w:divBdr>
    </w:div>
    <w:div w:id="1357002076">
      <w:bodyDiv w:val="1"/>
      <w:marLeft w:val="0"/>
      <w:marRight w:val="0"/>
      <w:marTop w:val="0"/>
      <w:marBottom w:val="0"/>
      <w:divBdr>
        <w:top w:val="none" w:sz="0" w:space="0" w:color="auto"/>
        <w:left w:val="none" w:sz="0" w:space="0" w:color="auto"/>
        <w:bottom w:val="none" w:sz="0" w:space="0" w:color="auto"/>
        <w:right w:val="none" w:sz="0" w:space="0" w:color="auto"/>
      </w:divBdr>
    </w:div>
    <w:div w:id="1357121806">
      <w:bodyDiv w:val="1"/>
      <w:marLeft w:val="0"/>
      <w:marRight w:val="0"/>
      <w:marTop w:val="0"/>
      <w:marBottom w:val="0"/>
      <w:divBdr>
        <w:top w:val="none" w:sz="0" w:space="0" w:color="auto"/>
        <w:left w:val="none" w:sz="0" w:space="0" w:color="auto"/>
        <w:bottom w:val="none" w:sz="0" w:space="0" w:color="auto"/>
        <w:right w:val="none" w:sz="0" w:space="0" w:color="auto"/>
      </w:divBdr>
    </w:div>
    <w:div w:id="1357317139">
      <w:bodyDiv w:val="1"/>
      <w:marLeft w:val="0"/>
      <w:marRight w:val="0"/>
      <w:marTop w:val="0"/>
      <w:marBottom w:val="0"/>
      <w:divBdr>
        <w:top w:val="none" w:sz="0" w:space="0" w:color="auto"/>
        <w:left w:val="none" w:sz="0" w:space="0" w:color="auto"/>
        <w:bottom w:val="none" w:sz="0" w:space="0" w:color="auto"/>
        <w:right w:val="none" w:sz="0" w:space="0" w:color="auto"/>
      </w:divBdr>
    </w:div>
    <w:div w:id="1357389722">
      <w:bodyDiv w:val="1"/>
      <w:marLeft w:val="0"/>
      <w:marRight w:val="0"/>
      <w:marTop w:val="0"/>
      <w:marBottom w:val="0"/>
      <w:divBdr>
        <w:top w:val="none" w:sz="0" w:space="0" w:color="auto"/>
        <w:left w:val="none" w:sz="0" w:space="0" w:color="auto"/>
        <w:bottom w:val="none" w:sz="0" w:space="0" w:color="auto"/>
        <w:right w:val="none" w:sz="0" w:space="0" w:color="auto"/>
      </w:divBdr>
    </w:div>
    <w:div w:id="1357466814">
      <w:bodyDiv w:val="1"/>
      <w:marLeft w:val="0"/>
      <w:marRight w:val="0"/>
      <w:marTop w:val="0"/>
      <w:marBottom w:val="0"/>
      <w:divBdr>
        <w:top w:val="none" w:sz="0" w:space="0" w:color="auto"/>
        <w:left w:val="none" w:sz="0" w:space="0" w:color="auto"/>
        <w:bottom w:val="none" w:sz="0" w:space="0" w:color="auto"/>
        <w:right w:val="none" w:sz="0" w:space="0" w:color="auto"/>
      </w:divBdr>
    </w:div>
    <w:div w:id="1357535172">
      <w:bodyDiv w:val="1"/>
      <w:marLeft w:val="0"/>
      <w:marRight w:val="0"/>
      <w:marTop w:val="0"/>
      <w:marBottom w:val="0"/>
      <w:divBdr>
        <w:top w:val="none" w:sz="0" w:space="0" w:color="auto"/>
        <w:left w:val="none" w:sz="0" w:space="0" w:color="auto"/>
        <w:bottom w:val="none" w:sz="0" w:space="0" w:color="auto"/>
        <w:right w:val="none" w:sz="0" w:space="0" w:color="auto"/>
      </w:divBdr>
    </w:div>
    <w:div w:id="1358773805">
      <w:bodyDiv w:val="1"/>
      <w:marLeft w:val="0"/>
      <w:marRight w:val="0"/>
      <w:marTop w:val="0"/>
      <w:marBottom w:val="0"/>
      <w:divBdr>
        <w:top w:val="none" w:sz="0" w:space="0" w:color="auto"/>
        <w:left w:val="none" w:sz="0" w:space="0" w:color="auto"/>
        <w:bottom w:val="none" w:sz="0" w:space="0" w:color="auto"/>
        <w:right w:val="none" w:sz="0" w:space="0" w:color="auto"/>
      </w:divBdr>
    </w:div>
    <w:div w:id="1359040302">
      <w:bodyDiv w:val="1"/>
      <w:marLeft w:val="0"/>
      <w:marRight w:val="0"/>
      <w:marTop w:val="0"/>
      <w:marBottom w:val="0"/>
      <w:divBdr>
        <w:top w:val="none" w:sz="0" w:space="0" w:color="auto"/>
        <w:left w:val="none" w:sz="0" w:space="0" w:color="auto"/>
        <w:bottom w:val="none" w:sz="0" w:space="0" w:color="auto"/>
        <w:right w:val="none" w:sz="0" w:space="0" w:color="auto"/>
      </w:divBdr>
    </w:div>
    <w:div w:id="1359159504">
      <w:bodyDiv w:val="1"/>
      <w:marLeft w:val="0"/>
      <w:marRight w:val="0"/>
      <w:marTop w:val="0"/>
      <w:marBottom w:val="0"/>
      <w:divBdr>
        <w:top w:val="none" w:sz="0" w:space="0" w:color="auto"/>
        <w:left w:val="none" w:sz="0" w:space="0" w:color="auto"/>
        <w:bottom w:val="none" w:sz="0" w:space="0" w:color="auto"/>
        <w:right w:val="none" w:sz="0" w:space="0" w:color="auto"/>
      </w:divBdr>
    </w:div>
    <w:div w:id="1359236269">
      <w:bodyDiv w:val="1"/>
      <w:marLeft w:val="0"/>
      <w:marRight w:val="0"/>
      <w:marTop w:val="0"/>
      <w:marBottom w:val="0"/>
      <w:divBdr>
        <w:top w:val="none" w:sz="0" w:space="0" w:color="auto"/>
        <w:left w:val="none" w:sz="0" w:space="0" w:color="auto"/>
        <w:bottom w:val="none" w:sz="0" w:space="0" w:color="auto"/>
        <w:right w:val="none" w:sz="0" w:space="0" w:color="auto"/>
      </w:divBdr>
    </w:div>
    <w:div w:id="1359576630">
      <w:bodyDiv w:val="1"/>
      <w:marLeft w:val="0"/>
      <w:marRight w:val="0"/>
      <w:marTop w:val="0"/>
      <w:marBottom w:val="0"/>
      <w:divBdr>
        <w:top w:val="none" w:sz="0" w:space="0" w:color="auto"/>
        <w:left w:val="none" w:sz="0" w:space="0" w:color="auto"/>
        <w:bottom w:val="none" w:sz="0" w:space="0" w:color="auto"/>
        <w:right w:val="none" w:sz="0" w:space="0" w:color="auto"/>
      </w:divBdr>
    </w:div>
    <w:div w:id="1359892007">
      <w:bodyDiv w:val="1"/>
      <w:marLeft w:val="0"/>
      <w:marRight w:val="0"/>
      <w:marTop w:val="0"/>
      <w:marBottom w:val="0"/>
      <w:divBdr>
        <w:top w:val="none" w:sz="0" w:space="0" w:color="auto"/>
        <w:left w:val="none" w:sz="0" w:space="0" w:color="auto"/>
        <w:bottom w:val="none" w:sz="0" w:space="0" w:color="auto"/>
        <w:right w:val="none" w:sz="0" w:space="0" w:color="auto"/>
      </w:divBdr>
    </w:div>
    <w:div w:id="1360009586">
      <w:bodyDiv w:val="1"/>
      <w:marLeft w:val="0"/>
      <w:marRight w:val="0"/>
      <w:marTop w:val="0"/>
      <w:marBottom w:val="0"/>
      <w:divBdr>
        <w:top w:val="none" w:sz="0" w:space="0" w:color="auto"/>
        <w:left w:val="none" w:sz="0" w:space="0" w:color="auto"/>
        <w:bottom w:val="none" w:sz="0" w:space="0" w:color="auto"/>
        <w:right w:val="none" w:sz="0" w:space="0" w:color="auto"/>
      </w:divBdr>
    </w:div>
    <w:div w:id="1360426573">
      <w:bodyDiv w:val="1"/>
      <w:marLeft w:val="0"/>
      <w:marRight w:val="0"/>
      <w:marTop w:val="0"/>
      <w:marBottom w:val="0"/>
      <w:divBdr>
        <w:top w:val="none" w:sz="0" w:space="0" w:color="auto"/>
        <w:left w:val="none" w:sz="0" w:space="0" w:color="auto"/>
        <w:bottom w:val="none" w:sz="0" w:space="0" w:color="auto"/>
        <w:right w:val="none" w:sz="0" w:space="0" w:color="auto"/>
      </w:divBdr>
    </w:div>
    <w:div w:id="1360543414">
      <w:bodyDiv w:val="1"/>
      <w:marLeft w:val="0"/>
      <w:marRight w:val="0"/>
      <w:marTop w:val="0"/>
      <w:marBottom w:val="0"/>
      <w:divBdr>
        <w:top w:val="none" w:sz="0" w:space="0" w:color="auto"/>
        <w:left w:val="none" w:sz="0" w:space="0" w:color="auto"/>
        <w:bottom w:val="none" w:sz="0" w:space="0" w:color="auto"/>
        <w:right w:val="none" w:sz="0" w:space="0" w:color="auto"/>
      </w:divBdr>
    </w:div>
    <w:div w:id="1360619463">
      <w:bodyDiv w:val="1"/>
      <w:marLeft w:val="0"/>
      <w:marRight w:val="0"/>
      <w:marTop w:val="0"/>
      <w:marBottom w:val="0"/>
      <w:divBdr>
        <w:top w:val="none" w:sz="0" w:space="0" w:color="auto"/>
        <w:left w:val="none" w:sz="0" w:space="0" w:color="auto"/>
        <w:bottom w:val="none" w:sz="0" w:space="0" w:color="auto"/>
        <w:right w:val="none" w:sz="0" w:space="0" w:color="auto"/>
      </w:divBdr>
    </w:div>
    <w:div w:id="1360743169">
      <w:bodyDiv w:val="1"/>
      <w:marLeft w:val="0"/>
      <w:marRight w:val="0"/>
      <w:marTop w:val="0"/>
      <w:marBottom w:val="0"/>
      <w:divBdr>
        <w:top w:val="none" w:sz="0" w:space="0" w:color="auto"/>
        <w:left w:val="none" w:sz="0" w:space="0" w:color="auto"/>
        <w:bottom w:val="none" w:sz="0" w:space="0" w:color="auto"/>
        <w:right w:val="none" w:sz="0" w:space="0" w:color="auto"/>
      </w:divBdr>
    </w:div>
    <w:div w:id="1360886376">
      <w:bodyDiv w:val="1"/>
      <w:marLeft w:val="0"/>
      <w:marRight w:val="0"/>
      <w:marTop w:val="0"/>
      <w:marBottom w:val="0"/>
      <w:divBdr>
        <w:top w:val="none" w:sz="0" w:space="0" w:color="auto"/>
        <w:left w:val="none" w:sz="0" w:space="0" w:color="auto"/>
        <w:bottom w:val="none" w:sz="0" w:space="0" w:color="auto"/>
        <w:right w:val="none" w:sz="0" w:space="0" w:color="auto"/>
      </w:divBdr>
    </w:div>
    <w:div w:id="1361274539">
      <w:bodyDiv w:val="1"/>
      <w:marLeft w:val="0"/>
      <w:marRight w:val="0"/>
      <w:marTop w:val="0"/>
      <w:marBottom w:val="0"/>
      <w:divBdr>
        <w:top w:val="none" w:sz="0" w:space="0" w:color="auto"/>
        <w:left w:val="none" w:sz="0" w:space="0" w:color="auto"/>
        <w:bottom w:val="none" w:sz="0" w:space="0" w:color="auto"/>
        <w:right w:val="none" w:sz="0" w:space="0" w:color="auto"/>
      </w:divBdr>
    </w:div>
    <w:div w:id="1361589677">
      <w:bodyDiv w:val="1"/>
      <w:marLeft w:val="0"/>
      <w:marRight w:val="0"/>
      <w:marTop w:val="0"/>
      <w:marBottom w:val="0"/>
      <w:divBdr>
        <w:top w:val="none" w:sz="0" w:space="0" w:color="auto"/>
        <w:left w:val="none" w:sz="0" w:space="0" w:color="auto"/>
        <w:bottom w:val="none" w:sz="0" w:space="0" w:color="auto"/>
        <w:right w:val="none" w:sz="0" w:space="0" w:color="auto"/>
      </w:divBdr>
    </w:div>
    <w:div w:id="1361708924">
      <w:bodyDiv w:val="1"/>
      <w:marLeft w:val="0"/>
      <w:marRight w:val="0"/>
      <w:marTop w:val="0"/>
      <w:marBottom w:val="0"/>
      <w:divBdr>
        <w:top w:val="none" w:sz="0" w:space="0" w:color="auto"/>
        <w:left w:val="none" w:sz="0" w:space="0" w:color="auto"/>
        <w:bottom w:val="none" w:sz="0" w:space="0" w:color="auto"/>
        <w:right w:val="none" w:sz="0" w:space="0" w:color="auto"/>
      </w:divBdr>
    </w:div>
    <w:div w:id="1361777944">
      <w:bodyDiv w:val="1"/>
      <w:marLeft w:val="0"/>
      <w:marRight w:val="0"/>
      <w:marTop w:val="0"/>
      <w:marBottom w:val="0"/>
      <w:divBdr>
        <w:top w:val="none" w:sz="0" w:space="0" w:color="auto"/>
        <w:left w:val="none" w:sz="0" w:space="0" w:color="auto"/>
        <w:bottom w:val="none" w:sz="0" w:space="0" w:color="auto"/>
        <w:right w:val="none" w:sz="0" w:space="0" w:color="auto"/>
      </w:divBdr>
    </w:div>
    <w:div w:id="1361780361">
      <w:bodyDiv w:val="1"/>
      <w:marLeft w:val="0"/>
      <w:marRight w:val="0"/>
      <w:marTop w:val="0"/>
      <w:marBottom w:val="0"/>
      <w:divBdr>
        <w:top w:val="none" w:sz="0" w:space="0" w:color="auto"/>
        <w:left w:val="none" w:sz="0" w:space="0" w:color="auto"/>
        <w:bottom w:val="none" w:sz="0" w:space="0" w:color="auto"/>
        <w:right w:val="none" w:sz="0" w:space="0" w:color="auto"/>
      </w:divBdr>
    </w:div>
    <w:div w:id="1362243111">
      <w:bodyDiv w:val="1"/>
      <w:marLeft w:val="0"/>
      <w:marRight w:val="0"/>
      <w:marTop w:val="0"/>
      <w:marBottom w:val="0"/>
      <w:divBdr>
        <w:top w:val="none" w:sz="0" w:space="0" w:color="auto"/>
        <w:left w:val="none" w:sz="0" w:space="0" w:color="auto"/>
        <w:bottom w:val="none" w:sz="0" w:space="0" w:color="auto"/>
        <w:right w:val="none" w:sz="0" w:space="0" w:color="auto"/>
      </w:divBdr>
    </w:div>
    <w:div w:id="1362246025">
      <w:bodyDiv w:val="1"/>
      <w:marLeft w:val="0"/>
      <w:marRight w:val="0"/>
      <w:marTop w:val="0"/>
      <w:marBottom w:val="0"/>
      <w:divBdr>
        <w:top w:val="none" w:sz="0" w:space="0" w:color="auto"/>
        <w:left w:val="none" w:sz="0" w:space="0" w:color="auto"/>
        <w:bottom w:val="none" w:sz="0" w:space="0" w:color="auto"/>
        <w:right w:val="none" w:sz="0" w:space="0" w:color="auto"/>
      </w:divBdr>
    </w:div>
    <w:div w:id="1362631070">
      <w:bodyDiv w:val="1"/>
      <w:marLeft w:val="0"/>
      <w:marRight w:val="0"/>
      <w:marTop w:val="0"/>
      <w:marBottom w:val="0"/>
      <w:divBdr>
        <w:top w:val="none" w:sz="0" w:space="0" w:color="auto"/>
        <w:left w:val="none" w:sz="0" w:space="0" w:color="auto"/>
        <w:bottom w:val="none" w:sz="0" w:space="0" w:color="auto"/>
        <w:right w:val="none" w:sz="0" w:space="0" w:color="auto"/>
      </w:divBdr>
    </w:div>
    <w:div w:id="1363047483">
      <w:bodyDiv w:val="1"/>
      <w:marLeft w:val="0"/>
      <w:marRight w:val="0"/>
      <w:marTop w:val="0"/>
      <w:marBottom w:val="0"/>
      <w:divBdr>
        <w:top w:val="none" w:sz="0" w:space="0" w:color="auto"/>
        <w:left w:val="none" w:sz="0" w:space="0" w:color="auto"/>
        <w:bottom w:val="none" w:sz="0" w:space="0" w:color="auto"/>
        <w:right w:val="none" w:sz="0" w:space="0" w:color="auto"/>
      </w:divBdr>
    </w:div>
    <w:div w:id="1363288646">
      <w:bodyDiv w:val="1"/>
      <w:marLeft w:val="0"/>
      <w:marRight w:val="0"/>
      <w:marTop w:val="0"/>
      <w:marBottom w:val="0"/>
      <w:divBdr>
        <w:top w:val="none" w:sz="0" w:space="0" w:color="auto"/>
        <w:left w:val="none" w:sz="0" w:space="0" w:color="auto"/>
        <w:bottom w:val="none" w:sz="0" w:space="0" w:color="auto"/>
        <w:right w:val="none" w:sz="0" w:space="0" w:color="auto"/>
      </w:divBdr>
    </w:div>
    <w:div w:id="1363676521">
      <w:bodyDiv w:val="1"/>
      <w:marLeft w:val="0"/>
      <w:marRight w:val="0"/>
      <w:marTop w:val="0"/>
      <w:marBottom w:val="0"/>
      <w:divBdr>
        <w:top w:val="none" w:sz="0" w:space="0" w:color="auto"/>
        <w:left w:val="none" w:sz="0" w:space="0" w:color="auto"/>
        <w:bottom w:val="none" w:sz="0" w:space="0" w:color="auto"/>
        <w:right w:val="none" w:sz="0" w:space="0" w:color="auto"/>
      </w:divBdr>
    </w:div>
    <w:div w:id="1363743006">
      <w:bodyDiv w:val="1"/>
      <w:marLeft w:val="0"/>
      <w:marRight w:val="0"/>
      <w:marTop w:val="0"/>
      <w:marBottom w:val="0"/>
      <w:divBdr>
        <w:top w:val="none" w:sz="0" w:space="0" w:color="auto"/>
        <w:left w:val="none" w:sz="0" w:space="0" w:color="auto"/>
        <w:bottom w:val="none" w:sz="0" w:space="0" w:color="auto"/>
        <w:right w:val="none" w:sz="0" w:space="0" w:color="auto"/>
      </w:divBdr>
    </w:div>
    <w:div w:id="1364358447">
      <w:bodyDiv w:val="1"/>
      <w:marLeft w:val="0"/>
      <w:marRight w:val="0"/>
      <w:marTop w:val="0"/>
      <w:marBottom w:val="0"/>
      <w:divBdr>
        <w:top w:val="none" w:sz="0" w:space="0" w:color="auto"/>
        <w:left w:val="none" w:sz="0" w:space="0" w:color="auto"/>
        <w:bottom w:val="none" w:sz="0" w:space="0" w:color="auto"/>
        <w:right w:val="none" w:sz="0" w:space="0" w:color="auto"/>
      </w:divBdr>
    </w:div>
    <w:div w:id="1364676621">
      <w:bodyDiv w:val="1"/>
      <w:marLeft w:val="0"/>
      <w:marRight w:val="0"/>
      <w:marTop w:val="0"/>
      <w:marBottom w:val="0"/>
      <w:divBdr>
        <w:top w:val="none" w:sz="0" w:space="0" w:color="auto"/>
        <w:left w:val="none" w:sz="0" w:space="0" w:color="auto"/>
        <w:bottom w:val="none" w:sz="0" w:space="0" w:color="auto"/>
        <w:right w:val="none" w:sz="0" w:space="0" w:color="auto"/>
      </w:divBdr>
    </w:div>
    <w:div w:id="1365206141">
      <w:bodyDiv w:val="1"/>
      <w:marLeft w:val="0"/>
      <w:marRight w:val="0"/>
      <w:marTop w:val="0"/>
      <w:marBottom w:val="0"/>
      <w:divBdr>
        <w:top w:val="none" w:sz="0" w:space="0" w:color="auto"/>
        <w:left w:val="none" w:sz="0" w:space="0" w:color="auto"/>
        <w:bottom w:val="none" w:sz="0" w:space="0" w:color="auto"/>
        <w:right w:val="none" w:sz="0" w:space="0" w:color="auto"/>
      </w:divBdr>
    </w:div>
    <w:div w:id="1365211706">
      <w:bodyDiv w:val="1"/>
      <w:marLeft w:val="0"/>
      <w:marRight w:val="0"/>
      <w:marTop w:val="0"/>
      <w:marBottom w:val="0"/>
      <w:divBdr>
        <w:top w:val="none" w:sz="0" w:space="0" w:color="auto"/>
        <w:left w:val="none" w:sz="0" w:space="0" w:color="auto"/>
        <w:bottom w:val="none" w:sz="0" w:space="0" w:color="auto"/>
        <w:right w:val="none" w:sz="0" w:space="0" w:color="auto"/>
      </w:divBdr>
    </w:div>
    <w:div w:id="1365405372">
      <w:bodyDiv w:val="1"/>
      <w:marLeft w:val="0"/>
      <w:marRight w:val="0"/>
      <w:marTop w:val="0"/>
      <w:marBottom w:val="0"/>
      <w:divBdr>
        <w:top w:val="none" w:sz="0" w:space="0" w:color="auto"/>
        <w:left w:val="none" w:sz="0" w:space="0" w:color="auto"/>
        <w:bottom w:val="none" w:sz="0" w:space="0" w:color="auto"/>
        <w:right w:val="none" w:sz="0" w:space="0" w:color="auto"/>
      </w:divBdr>
    </w:div>
    <w:div w:id="1366101004">
      <w:bodyDiv w:val="1"/>
      <w:marLeft w:val="0"/>
      <w:marRight w:val="0"/>
      <w:marTop w:val="0"/>
      <w:marBottom w:val="0"/>
      <w:divBdr>
        <w:top w:val="none" w:sz="0" w:space="0" w:color="auto"/>
        <w:left w:val="none" w:sz="0" w:space="0" w:color="auto"/>
        <w:bottom w:val="none" w:sz="0" w:space="0" w:color="auto"/>
        <w:right w:val="none" w:sz="0" w:space="0" w:color="auto"/>
      </w:divBdr>
    </w:div>
    <w:div w:id="1366367016">
      <w:bodyDiv w:val="1"/>
      <w:marLeft w:val="0"/>
      <w:marRight w:val="0"/>
      <w:marTop w:val="0"/>
      <w:marBottom w:val="0"/>
      <w:divBdr>
        <w:top w:val="none" w:sz="0" w:space="0" w:color="auto"/>
        <w:left w:val="none" w:sz="0" w:space="0" w:color="auto"/>
        <w:bottom w:val="none" w:sz="0" w:space="0" w:color="auto"/>
        <w:right w:val="none" w:sz="0" w:space="0" w:color="auto"/>
      </w:divBdr>
    </w:div>
    <w:div w:id="1366829958">
      <w:bodyDiv w:val="1"/>
      <w:marLeft w:val="0"/>
      <w:marRight w:val="0"/>
      <w:marTop w:val="0"/>
      <w:marBottom w:val="0"/>
      <w:divBdr>
        <w:top w:val="none" w:sz="0" w:space="0" w:color="auto"/>
        <w:left w:val="none" w:sz="0" w:space="0" w:color="auto"/>
        <w:bottom w:val="none" w:sz="0" w:space="0" w:color="auto"/>
        <w:right w:val="none" w:sz="0" w:space="0" w:color="auto"/>
      </w:divBdr>
    </w:div>
    <w:div w:id="1367290281">
      <w:bodyDiv w:val="1"/>
      <w:marLeft w:val="0"/>
      <w:marRight w:val="0"/>
      <w:marTop w:val="0"/>
      <w:marBottom w:val="0"/>
      <w:divBdr>
        <w:top w:val="none" w:sz="0" w:space="0" w:color="auto"/>
        <w:left w:val="none" w:sz="0" w:space="0" w:color="auto"/>
        <w:bottom w:val="none" w:sz="0" w:space="0" w:color="auto"/>
        <w:right w:val="none" w:sz="0" w:space="0" w:color="auto"/>
      </w:divBdr>
    </w:div>
    <w:div w:id="1367606932">
      <w:bodyDiv w:val="1"/>
      <w:marLeft w:val="0"/>
      <w:marRight w:val="0"/>
      <w:marTop w:val="0"/>
      <w:marBottom w:val="0"/>
      <w:divBdr>
        <w:top w:val="none" w:sz="0" w:space="0" w:color="auto"/>
        <w:left w:val="none" w:sz="0" w:space="0" w:color="auto"/>
        <w:bottom w:val="none" w:sz="0" w:space="0" w:color="auto"/>
        <w:right w:val="none" w:sz="0" w:space="0" w:color="auto"/>
      </w:divBdr>
    </w:div>
    <w:div w:id="1367753047">
      <w:bodyDiv w:val="1"/>
      <w:marLeft w:val="0"/>
      <w:marRight w:val="0"/>
      <w:marTop w:val="0"/>
      <w:marBottom w:val="0"/>
      <w:divBdr>
        <w:top w:val="none" w:sz="0" w:space="0" w:color="auto"/>
        <w:left w:val="none" w:sz="0" w:space="0" w:color="auto"/>
        <w:bottom w:val="none" w:sz="0" w:space="0" w:color="auto"/>
        <w:right w:val="none" w:sz="0" w:space="0" w:color="auto"/>
      </w:divBdr>
    </w:div>
    <w:div w:id="1367874757">
      <w:bodyDiv w:val="1"/>
      <w:marLeft w:val="0"/>
      <w:marRight w:val="0"/>
      <w:marTop w:val="0"/>
      <w:marBottom w:val="0"/>
      <w:divBdr>
        <w:top w:val="none" w:sz="0" w:space="0" w:color="auto"/>
        <w:left w:val="none" w:sz="0" w:space="0" w:color="auto"/>
        <w:bottom w:val="none" w:sz="0" w:space="0" w:color="auto"/>
        <w:right w:val="none" w:sz="0" w:space="0" w:color="auto"/>
      </w:divBdr>
    </w:div>
    <w:div w:id="1368751894">
      <w:bodyDiv w:val="1"/>
      <w:marLeft w:val="0"/>
      <w:marRight w:val="0"/>
      <w:marTop w:val="0"/>
      <w:marBottom w:val="0"/>
      <w:divBdr>
        <w:top w:val="none" w:sz="0" w:space="0" w:color="auto"/>
        <w:left w:val="none" w:sz="0" w:space="0" w:color="auto"/>
        <w:bottom w:val="none" w:sz="0" w:space="0" w:color="auto"/>
        <w:right w:val="none" w:sz="0" w:space="0" w:color="auto"/>
      </w:divBdr>
    </w:div>
    <w:div w:id="1368797885">
      <w:bodyDiv w:val="1"/>
      <w:marLeft w:val="0"/>
      <w:marRight w:val="0"/>
      <w:marTop w:val="0"/>
      <w:marBottom w:val="0"/>
      <w:divBdr>
        <w:top w:val="none" w:sz="0" w:space="0" w:color="auto"/>
        <w:left w:val="none" w:sz="0" w:space="0" w:color="auto"/>
        <w:bottom w:val="none" w:sz="0" w:space="0" w:color="auto"/>
        <w:right w:val="none" w:sz="0" w:space="0" w:color="auto"/>
      </w:divBdr>
    </w:div>
    <w:div w:id="1369447124">
      <w:bodyDiv w:val="1"/>
      <w:marLeft w:val="0"/>
      <w:marRight w:val="0"/>
      <w:marTop w:val="0"/>
      <w:marBottom w:val="0"/>
      <w:divBdr>
        <w:top w:val="none" w:sz="0" w:space="0" w:color="auto"/>
        <w:left w:val="none" w:sz="0" w:space="0" w:color="auto"/>
        <w:bottom w:val="none" w:sz="0" w:space="0" w:color="auto"/>
        <w:right w:val="none" w:sz="0" w:space="0" w:color="auto"/>
      </w:divBdr>
    </w:div>
    <w:div w:id="1369797429">
      <w:bodyDiv w:val="1"/>
      <w:marLeft w:val="0"/>
      <w:marRight w:val="0"/>
      <w:marTop w:val="0"/>
      <w:marBottom w:val="0"/>
      <w:divBdr>
        <w:top w:val="none" w:sz="0" w:space="0" w:color="auto"/>
        <w:left w:val="none" w:sz="0" w:space="0" w:color="auto"/>
        <w:bottom w:val="none" w:sz="0" w:space="0" w:color="auto"/>
        <w:right w:val="none" w:sz="0" w:space="0" w:color="auto"/>
      </w:divBdr>
    </w:div>
    <w:div w:id="1370110563">
      <w:bodyDiv w:val="1"/>
      <w:marLeft w:val="0"/>
      <w:marRight w:val="0"/>
      <w:marTop w:val="0"/>
      <w:marBottom w:val="0"/>
      <w:divBdr>
        <w:top w:val="none" w:sz="0" w:space="0" w:color="auto"/>
        <w:left w:val="none" w:sz="0" w:space="0" w:color="auto"/>
        <w:bottom w:val="none" w:sz="0" w:space="0" w:color="auto"/>
        <w:right w:val="none" w:sz="0" w:space="0" w:color="auto"/>
      </w:divBdr>
    </w:div>
    <w:div w:id="1370181691">
      <w:bodyDiv w:val="1"/>
      <w:marLeft w:val="0"/>
      <w:marRight w:val="0"/>
      <w:marTop w:val="0"/>
      <w:marBottom w:val="0"/>
      <w:divBdr>
        <w:top w:val="none" w:sz="0" w:space="0" w:color="auto"/>
        <w:left w:val="none" w:sz="0" w:space="0" w:color="auto"/>
        <w:bottom w:val="none" w:sz="0" w:space="0" w:color="auto"/>
        <w:right w:val="none" w:sz="0" w:space="0" w:color="auto"/>
      </w:divBdr>
    </w:div>
    <w:div w:id="1370490974">
      <w:bodyDiv w:val="1"/>
      <w:marLeft w:val="0"/>
      <w:marRight w:val="0"/>
      <w:marTop w:val="0"/>
      <w:marBottom w:val="0"/>
      <w:divBdr>
        <w:top w:val="none" w:sz="0" w:space="0" w:color="auto"/>
        <w:left w:val="none" w:sz="0" w:space="0" w:color="auto"/>
        <w:bottom w:val="none" w:sz="0" w:space="0" w:color="auto"/>
        <w:right w:val="none" w:sz="0" w:space="0" w:color="auto"/>
      </w:divBdr>
    </w:div>
    <w:div w:id="1370494468">
      <w:bodyDiv w:val="1"/>
      <w:marLeft w:val="0"/>
      <w:marRight w:val="0"/>
      <w:marTop w:val="0"/>
      <w:marBottom w:val="0"/>
      <w:divBdr>
        <w:top w:val="none" w:sz="0" w:space="0" w:color="auto"/>
        <w:left w:val="none" w:sz="0" w:space="0" w:color="auto"/>
        <w:bottom w:val="none" w:sz="0" w:space="0" w:color="auto"/>
        <w:right w:val="none" w:sz="0" w:space="0" w:color="auto"/>
      </w:divBdr>
    </w:div>
    <w:div w:id="1370689808">
      <w:bodyDiv w:val="1"/>
      <w:marLeft w:val="0"/>
      <w:marRight w:val="0"/>
      <w:marTop w:val="0"/>
      <w:marBottom w:val="0"/>
      <w:divBdr>
        <w:top w:val="none" w:sz="0" w:space="0" w:color="auto"/>
        <w:left w:val="none" w:sz="0" w:space="0" w:color="auto"/>
        <w:bottom w:val="none" w:sz="0" w:space="0" w:color="auto"/>
        <w:right w:val="none" w:sz="0" w:space="0" w:color="auto"/>
      </w:divBdr>
    </w:div>
    <w:div w:id="1370954128">
      <w:bodyDiv w:val="1"/>
      <w:marLeft w:val="0"/>
      <w:marRight w:val="0"/>
      <w:marTop w:val="0"/>
      <w:marBottom w:val="0"/>
      <w:divBdr>
        <w:top w:val="none" w:sz="0" w:space="0" w:color="auto"/>
        <w:left w:val="none" w:sz="0" w:space="0" w:color="auto"/>
        <w:bottom w:val="none" w:sz="0" w:space="0" w:color="auto"/>
        <w:right w:val="none" w:sz="0" w:space="0" w:color="auto"/>
      </w:divBdr>
    </w:div>
    <w:div w:id="1371495013">
      <w:bodyDiv w:val="1"/>
      <w:marLeft w:val="0"/>
      <w:marRight w:val="0"/>
      <w:marTop w:val="0"/>
      <w:marBottom w:val="0"/>
      <w:divBdr>
        <w:top w:val="none" w:sz="0" w:space="0" w:color="auto"/>
        <w:left w:val="none" w:sz="0" w:space="0" w:color="auto"/>
        <w:bottom w:val="none" w:sz="0" w:space="0" w:color="auto"/>
        <w:right w:val="none" w:sz="0" w:space="0" w:color="auto"/>
      </w:divBdr>
    </w:div>
    <w:div w:id="1371537782">
      <w:bodyDiv w:val="1"/>
      <w:marLeft w:val="0"/>
      <w:marRight w:val="0"/>
      <w:marTop w:val="0"/>
      <w:marBottom w:val="0"/>
      <w:divBdr>
        <w:top w:val="none" w:sz="0" w:space="0" w:color="auto"/>
        <w:left w:val="none" w:sz="0" w:space="0" w:color="auto"/>
        <w:bottom w:val="none" w:sz="0" w:space="0" w:color="auto"/>
        <w:right w:val="none" w:sz="0" w:space="0" w:color="auto"/>
      </w:divBdr>
    </w:div>
    <w:div w:id="1372149940">
      <w:bodyDiv w:val="1"/>
      <w:marLeft w:val="0"/>
      <w:marRight w:val="0"/>
      <w:marTop w:val="0"/>
      <w:marBottom w:val="0"/>
      <w:divBdr>
        <w:top w:val="none" w:sz="0" w:space="0" w:color="auto"/>
        <w:left w:val="none" w:sz="0" w:space="0" w:color="auto"/>
        <w:bottom w:val="none" w:sz="0" w:space="0" w:color="auto"/>
        <w:right w:val="none" w:sz="0" w:space="0" w:color="auto"/>
      </w:divBdr>
    </w:div>
    <w:div w:id="1372269580">
      <w:bodyDiv w:val="1"/>
      <w:marLeft w:val="0"/>
      <w:marRight w:val="0"/>
      <w:marTop w:val="0"/>
      <w:marBottom w:val="0"/>
      <w:divBdr>
        <w:top w:val="none" w:sz="0" w:space="0" w:color="auto"/>
        <w:left w:val="none" w:sz="0" w:space="0" w:color="auto"/>
        <w:bottom w:val="none" w:sz="0" w:space="0" w:color="auto"/>
        <w:right w:val="none" w:sz="0" w:space="0" w:color="auto"/>
      </w:divBdr>
    </w:div>
    <w:div w:id="1372874441">
      <w:bodyDiv w:val="1"/>
      <w:marLeft w:val="0"/>
      <w:marRight w:val="0"/>
      <w:marTop w:val="0"/>
      <w:marBottom w:val="0"/>
      <w:divBdr>
        <w:top w:val="none" w:sz="0" w:space="0" w:color="auto"/>
        <w:left w:val="none" w:sz="0" w:space="0" w:color="auto"/>
        <w:bottom w:val="none" w:sz="0" w:space="0" w:color="auto"/>
        <w:right w:val="none" w:sz="0" w:space="0" w:color="auto"/>
      </w:divBdr>
    </w:div>
    <w:div w:id="1373379740">
      <w:bodyDiv w:val="1"/>
      <w:marLeft w:val="0"/>
      <w:marRight w:val="0"/>
      <w:marTop w:val="0"/>
      <w:marBottom w:val="0"/>
      <w:divBdr>
        <w:top w:val="none" w:sz="0" w:space="0" w:color="auto"/>
        <w:left w:val="none" w:sz="0" w:space="0" w:color="auto"/>
        <w:bottom w:val="none" w:sz="0" w:space="0" w:color="auto"/>
        <w:right w:val="none" w:sz="0" w:space="0" w:color="auto"/>
      </w:divBdr>
    </w:div>
    <w:div w:id="1373656640">
      <w:bodyDiv w:val="1"/>
      <w:marLeft w:val="0"/>
      <w:marRight w:val="0"/>
      <w:marTop w:val="0"/>
      <w:marBottom w:val="0"/>
      <w:divBdr>
        <w:top w:val="none" w:sz="0" w:space="0" w:color="auto"/>
        <w:left w:val="none" w:sz="0" w:space="0" w:color="auto"/>
        <w:bottom w:val="none" w:sz="0" w:space="0" w:color="auto"/>
        <w:right w:val="none" w:sz="0" w:space="0" w:color="auto"/>
      </w:divBdr>
    </w:div>
    <w:div w:id="1374111549">
      <w:bodyDiv w:val="1"/>
      <w:marLeft w:val="0"/>
      <w:marRight w:val="0"/>
      <w:marTop w:val="0"/>
      <w:marBottom w:val="0"/>
      <w:divBdr>
        <w:top w:val="none" w:sz="0" w:space="0" w:color="auto"/>
        <w:left w:val="none" w:sz="0" w:space="0" w:color="auto"/>
        <w:bottom w:val="none" w:sz="0" w:space="0" w:color="auto"/>
        <w:right w:val="none" w:sz="0" w:space="0" w:color="auto"/>
      </w:divBdr>
    </w:div>
    <w:div w:id="1374185875">
      <w:bodyDiv w:val="1"/>
      <w:marLeft w:val="0"/>
      <w:marRight w:val="0"/>
      <w:marTop w:val="0"/>
      <w:marBottom w:val="0"/>
      <w:divBdr>
        <w:top w:val="none" w:sz="0" w:space="0" w:color="auto"/>
        <w:left w:val="none" w:sz="0" w:space="0" w:color="auto"/>
        <w:bottom w:val="none" w:sz="0" w:space="0" w:color="auto"/>
        <w:right w:val="none" w:sz="0" w:space="0" w:color="auto"/>
      </w:divBdr>
    </w:div>
    <w:div w:id="1374228408">
      <w:bodyDiv w:val="1"/>
      <w:marLeft w:val="0"/>
      <w:marRight w:val="0"/>
      <w:marTop w:val="0"/>
      <w:marBottom w:val="0"/>
      <w:divBdr>
        <w:top w:val="none" w:sz="0" w:space="0" w:color="auto"/>
        <w:left w:val="none" w:sz="0" w:space="0" w:color="auto"/>
        <w:bottom w:val="none" w:sz="0" w:space="0" w:color="auto"/>
        <w:right w:val="none" w:sz="0" w:space="0" w:color="auto"/>
      </w:divBdr>
    </w:div>
    <w:div w:id="1374572412">
      <w:bodyDiv w:val="1"/>
      <w:marLeft w:val="0"/>
      <w:marRight w:val="0"/>
      <w:marTop w:val="0"/>
      <w:marBottom w:val="0"/>
      <w:divBdr>
        <w:top w:val="none" w:sz="0" w:space="0" w:color="auto"/>
        <w:left w:val="none" w:sz="0" w:space="0" w:color="auto"/>
        <w:bottom w:val="none" w:sz="0" w:space="0" w:color="auto"/>
        <w:right w:val="none" w:sz="0" w:space="0" w:color="auto"/>
      </w:divBdr>
    </w:div>
    <w:div w:id="1374816280">
      <w:bodyDiv w:val="1"/>
      <w:marLeft w:val="0"/>
      <w:marRight w:val="0"/>
      <w:marTop w:val="0"/>
      <w:marBottom w:val="0"/>
      <w:divBdr>
        <w:top w:val="none" w:sz="0" w:space="0" w:color="auto"/>
        <w:left w:val="none" w:sz="0" w:space="0" w:color="auto"/>
        <w:bottom w:val="none" w:sz="0" w:space="0" w:color="auto"/>
        <w:right w:val="none" w:sz="0" w:space="0" w:color="auto"/>
      </w:divBdr>
    </w:div>
    <w:div w:id="1374964539">
      <w:bodyDiv w:val="1"/>
      <w:marLeft w:val="0"/>
      <w:marRight w:val="0"/>
      <w:marTop w:val="0"/>
      <w:marBottom w:val="0"/>
      <w:divBdr>
        <w:top w:val="none" w:sz="0" w:space="0" w:color="auto"/>
        <w:left w:val="none" w:sz="0" w:space="0" w:color="auto"/>
        <w:bottom w:val="none" w:sz="0" w:space="0" w:color="auto"/>
        <w:right w:val="none" w:sz="0" w:space="0" w:color="auto"/>
      </w:divBdr>
    </w:div>
    <w:div w:id="1375276300">
      <w:bodyDiv w:val="1"/>
      <w:marLeft w:val="0"/>
      <w:marRight w:val="0"/>
      <w:marTop w:val="0"/>
      <w:marBottom w:val="0"/>
      <w:divBdr>
        <w:top w:val="none" w:sz="0" w:space="0" w:color="auto"/>
        <w:left w:val="none" w:sz="0" w:space="0" w:color="auto"/>
        <w:bottom w:val="none" w:sz="0" w:space="0" w:color="auto"/>
        <w:right w:val="none" w:sz="0" w:space="0" w:color="auto"/>
      </w:divBdr>
    </w:div>
    <w:div w:id="1375740173">
      <w:bodyDiv w:val="1"/>
      <w:marLeft w:val="0"/>
      <w:marRight w:val="0"/>
      <w:marTop w:val="0"/>
      <w:marBottom w:val="0"/>
      <w:divBdr>
        <w:top w:val="none" w:sz="0" w:space="0" w:color="auto"/>
        <w:left w:val="none" w:sz="0" w:space="0" w:color="auto"/>
        <w:bottom w:val="none" w:sz="0" w:space="0" w:color="auto"/>
        <w:right w:val="none" w:sz="0" w:space="0" w:color="auto"/>
      </w:divBdr>
    </w:div>
    <w:div w:id="1376270750">
      <w:bodyDiv w:val="1"/>
      <w:marLeft w:val="0"/>
      <w:marRight w:val="0"/>
      <w:marTop w:val="0"/>
      <w:marBottom w:val="0"/>
      <w:divBdr>
        <w:top w:val="none" w:sz="0" w:space="0" w:color="auto"/>
        <w:left w:val="none" w:sz="0" w:space="0" w:color="auto"/>
        <w:bottom w:val="none" w:sz="0" w:space="0" w:color="auto"/>
        <w:right w:val="none" w:sz="0" w:space="0" w:color="auto"/>
      </w:divBdr>
    </w:div>
    <w:div w:id="1376394145">
      <w:bodyDiv w:val="1"/>
      <w:marLeft w:val="0"/>
      <w:marRight w:val="0"/>
      <w:marTop w:val="0"/>
      <w:marBottom w:val="0"/>
      <w:divBdr>
        <w:top w:val="none" w:sz="0" w:space="0" w:color="auto"/>
        <w:left w:val="none" w:sz="0" w:space="0" w:color="auto"/>
        <w:bottom w:val="none" w:sz="0" w:space="0" w:color="auto"/>
        <w:right w:val="none" w:sz="0" w:space="0" w:color="auto"/>
      </w:divBdr>
    </w:div>
    <w:div w:id="1376463555">
      <w:bodyDiv w:val="1"/>
      <w:marLeft w:val="0"/>
      <w:marRight w:val="0"/>
      <w:marTop w:val="0"/>
      <w:marBottom w:val="0"/>
      <w:divBdr>
        <w:top w:val="none" w:sz="0" w:space="0" w:color="auto"/>
        <w:left w:val="none" w:sz="0" w:space="0" w:color="auto"/>
        <w:bottom w:val="none" w:sz="0" w:space="0" w:color="auto"/>
        <w:right w:val="none" w:sz="0" w:space="0" w:color="auto"/>
      </w:divBdr>
    </w:div>
    <w:div w:id="1376735086">
      <w:bodyDiv w:val="1"/>
      <w:marLeft w:val="0"/>
      <w:marRight w:val="0"/>
      <w:marTop w:val="0"/>
      <w:marBottom w:val="0"/>
      <w:divBdr>
        <w:top w:val="none" w:sz="0" w:space="0" w:color="auto"/>
        <w:left w:val="none" w:sz="0" w:space="0" w:color="auto"/>
        <w:bottom w:val="none" w:sz="0" w:space="0" w:color="auto"/>
        <w:right w:val="none" w:sz="0" w:space="0" w:color="auto"/>
      </w:divBdr>
    </w:div>
    <w:div w:id="1376926659">
      <w:bodyDiv w:val="1"/>
      <w:marLeft w:val="0"/>
      <w:marRight w:val="0"/>
      <w:marTop w:val="0"/>
      <w:marBottom w:val="0"/>
      <w:divBdr>
        <w:top w:val="none" w:sz="0" w:space="0" w:color="auto"/>
        <w:left w:val="none" w:sz="0" w:space="0" w:color="auto"/>
        <w:bottom w:val="none" w:sz="0" w:space="0" w:color="auto"/>
        <w:right w:val="none" w:sz="0" w:space="0" w:color="auto"/>
      </w:divBdr>
    </w:div>
    <w:div w:id="1377505880">
      <w:bodyDiv w:val="1"/>
      <w:marLeft w:val="0"/>
      <w:marRight w:val="0"/>
      <w:marTop w:val="0"/>
      <w:marBottom w:val="0"/>
      <w:divBdr>
        <w:top w:val="none" w:sz="0" w:space="0" w:color="auto"/>
        <w:left w:val="none" w:sz="0" w:space="0" w:color="auto"/>
        <w:bottom w:val="none" w:sz="0" w:space="0" w:color="auto"/>
        <w:right w:val="none" w:sz="0" w:space="0" w:color="auto"/>
      </w:divBdr>
    </w:div>
    <w:div w:id="1377508013">
      <w:bodyDiv w:val="1"/>
      <w:marLeft w:val="0"/>
      <w:marRight w:val="0"/>
      <w:marTop w:val="0"/>
      <w:marBottom w:val="0"/>
      <w:divBdr>
        <w:top w:val="none" w:sz="0" w:space="0" w:color="auto"/>
        <w:left w:val="none" w:sz="0" w:space="0" w:color="auto"/>
        <w:bottom w:val="none" w:sz="0" w:space="0" w:color="auto"/>
        <w:right w:val="none" w:sz="0" w:space="0" w:color="auto"/>
      </w:divBdr>
    </w:div>
    <w:div w:id="1377705900">
      <w:bodyDiv w:val="1"/>
      <w:marLeft w:val="0"/>
      <w:marRight w:val="0"/>
      <w:marTop w:val="0"/>
      <w:marBottom w:val="0"/>
      <w:divBdr>
        <w:top w:val="none" w:sz="0" w:space="0" w:color="auto"/>
        <w:left w:val="none" w:sz="0" w:space="0" w:color="auto"/>
        <w:bottom w:val="none" w:sz="0" w:space="0" w:color="auto"/>
        <w:right w:val="none" w:sz="0" w:space="0" w:color="auto"/>
      </w:divBdr>
    </w:div>
    <w:div w:id="1377853773">
      <w:bodyDiv w:val="1"/>
      <w:marLeft w:val="0"/>
      <w:marRight w:val="0"/>
      <w:marTop w:val="0"/>
      <w:marBottom w:val="0"/>
      <w:divBdr>
        <w:top w:val="none" w:sz="0" w:space="0" w:color="auto"/>
        <w:left w:val="none" w:sz="0" w:space="0" w:color="auto"/>
        <w:bottom w:val="none" w:sz="0" w:space="0" w:color="auto"/>
        <w:right w:val="none" w:sz="0" w:space="0" w:color="auto"/>
      </w:divBdr>
    </w:div>
    <w:div w:id="1378161910">
      <w:bodyDiv w:val="1"/>
      <w:marLeft w:val="0"/>
      <w:marRight w:val="0"/>
      <w:marTop w:val="0"/>
      <w:marBottom w:val="0"/>
      <w:divBdr>
        <w:top w:val="none" w:sz="0" w:space="0" w:color="auto"/>
        <w:left w:val="none" w:sz="0" w:space="0" w:color="auto"/>
        <w:bottom w:val="none" w:sz="0" w:space="0" w:color="auto"/>
        <w:right w:val="none" w:sz="0" w:space="0" w:color="auto"/>
      </w:divBdr>
    </w:div>
    <w:div w:id="1378243595">
      <w:bodyDiv w:val="1"/>
      <w:marLeft w:val="0"/>
      <w:marRight w:val="0"/>
      <w:marTop w:val="0"/>
      <w:marBottom w:val="0"/>
      <w:divBdr>
        <w:top w:val="none" w:sz="0" w:space="0" w:color="auto"/>
        <w:left w:val="none" w:sz="0" w:space="0" w:color="auto"/>
        <w:bottom w:val="none" w:sz="0" w:space="0" w:color="auto"/>
        <w:right w:val="none" w:sz="0" w:space="0" w:color="auto"/>
      </w:divBdr>
    </w:div>
    <w:div w:id="1378359465">
      <w:bodyDiv w:val="1"/>
      <w:marLeft w:val="0"/>
      <w:marRight w:val="0"/>
      <w:marTop w:val="0"/>
      <w:marBottom w:val="0"/>
      <w:divBdr>
        <w:top w:val="none" w:sz="0" w:space="0" w:color="auto"/>
        <w:left w:val="none" w:sz="0" w:space="0" w:color="auto"/>
        <w:bottom w:val="none" w:sz="0" w:space="0" w:color="auto"/>
        <w:right w:val="none" w:sz="0" w:space="0" w:color="auto"/>
      </w:divBdr>
    </w:div>
    <w:div w:id="1378432679">
      <w:bodyDiv w:val="1"/>
      <w:marLeft w:val="0"/>
      <w:marRight w:val="0"/>
      <w:marTop w:val="0"/>
      <w:marBottom w:val="0"/>
      <w:divBdr>
        <w:top w:val="none" w:sz="0" w:space="0" w:color="auto"/>
        <w:left w:val="none" w:sz="0" w:space="0" w:color="auto"/>
        <w:bottom w:val="none" w:sz="0" w:space="0" w:color="auto"/>
        <w:right w:val="none" w:sz="0" w:space="0" w:color="auto"/>
      </w:divBdr>
    </w:div>
    <w:div w:id="1378747543">
      <w:bodyDiv w:val="1"/>
      <w:marLeft w:val="0"/>
      <w:marRight w:val="0"/>
      <w:marTop w:val="0"/>
      <w:marBottom w:val="0"/>
      <w:divBdr>
        <w:top w:val="none" w:sz="0" w:space="0" w:color="auto"/>
        <w:left w:val="none" w:sz="0" w:space="0" w:color="auto"/>
        <w:bottom w:val="none" w:sz="0" w:space="0" w:color="auto"/>
        <w:right w:val="none" w:sz="0" w:space="0" w:color="auto"/>
      </w:divBdr>
    </w:div>
    <w:div w:id="1379091680">
      <w:bodyDiv w:val="1"/>
      <w:marLeft w:val="0"/>
      <w:marRight w:val="0"/>
      <w:marTop w:val="0"/>
      <w:marBottom w:val="0"/>
      <w:divBdr>
        <w:top w:val="none" w:sz="0" w:space="0" w:color="auto"/>
        <w:left w:val="none" w:sz="0" w:space="0" w:color="auto"/>
        <w:bottom w:val="none" w:sz="0" w:space="0" w:color="auto"/>
        <w:right w:val="none" w:sz="0" w:space="0" w:color="auto"/>
      </w:divBdr>
    </w:div>
    <w:div w:id="1379738195">
      <w:bodyDiv w:val="1"/>
      <w:marLeft w:val="0"/>
      <w:marRight w:val="0"/>
      <w:marTop w:val="0"/>
      <w:marBottom w:val="0"/>
      <w:divBdr>
        <w:top w:val="none" w:sz="0" w:space="0" w:color="auto"/>
        <w:left w:val="none" w:sz="0" w:space="0" w:color="auto"/>
        <w:bottom w:val="none" w:sz="0" w:space="0" w:color="auto"/>
        <w:right w:val="none" w:sz="0" w:space="0" w:color="auto"/>
      </w:divBdr>
    </w:div>
    <w:div w:id="1380129971">
      <w:bodyDiv w:val="1"/>
      <w:marLeft w:val="0"/>
      <w:marRight w:val="0"/>
      <w:marTop w:val="0"/>
      <w:marBottom w:val="0"/>
      <w:divBdr>
        <w:top w:val="none" w:sz="0" w:space="0" w:color="auto"/>
        <w:left w:val="none" w:sz="0" w:space="0" w:color="auto"/>
        <w:bottom w:val="none" w:sz="0" w:space="0" w:color="auto"/>
        <w:right w:val="none" w:sz="0" w:space="0" w:color="auto"/>
      </w:divBdr>
    </w:div>
    <w:div w:id="1380477932">
      <w:bodyDiv w:val="1"/>
      <w:marLeft w:val="0"/>
      <w:marRight w:val="0"/>
      <w:marTop w:val="0"/>
      <w:marBottom w:val="0"/>
      <w:divBdr>
        <w:top w:val="none" w:sz="0" w:space="0" w:color="auto"/>
        <w:left w:val="none" w:sz="0" w:space="0" w:color="auto"/>
        <w:bottom w:val="none" w:sz="0" w:space="0" w:color="auto"/>
        <w:right w:val="none" w:sz="0" w:space="0" w:color="auto"/>
      </w:divBdr>
    </w:div>
    <w:div w:id="1380587365">
      <w:bodyDiv w:val="1"/>
      <w:marLeft w:val="0"/>
      <w:marRight w:val="0"/>
      <w:marTop w:val="0"/>
      <w:marBottom w:val="0"/>
      <w:divBdr>
        <w:top w:val="none" w:sz="0" w:space="0" w:color="auto"/>
        <w:left w:val="none" w:sz="0" w:space="0" w:color="auto"/>
        <w:bottom w:val="none" w:sz="0" w:space="0" w:color="auto"/>
        <w:right w:val="none" w:sz="0" w:space="0" w:color="auto"/>
      </w:divBdr>
    </w:div>
    <w:div w:id="1380668817">
      <w:bodyDiv w:val="1"/>
      <w:marLeft w:val="0"/>
      <w:marRight w:val="0"/>
      <w:marTop w:val="0"/>
      <w:marBottom w:val="0"/>
      <w:divBdr>
        <w:top w:val="none" w:sz="0" w:space="0" w:color="auto"/>
        <w:left w:val="none" w:sz="0" w:space="0" w:color="auto"/>
        <w:bottom w:val="none" w:sz="0" w:space="0" w:color="auto"/>
        <w:right w:val="none" w:sz="0" w:space="0" w:color="auto"/>
      </w:divBdr>
    </w:div>
    <w:div w:id="1380741398">
      <w:bodyDiv w:val="1"/>
      <w:marLeft w:val="0"/>
      <w:marRight w:val="0"/>
      <w:marTop w:val="0"/>
      <w:marBottom w:val="0"/>
      <w:divBdr>
        <w:top w:val="none" w:sz="0" w:space="0" w:color="auto"/>
        <w:left w:val="none" w:sz="0" w:space="0" w:color="auto"/>
        <w:bottom w:val="none" w:sz="0" w:space="0" w:color="auto"/>
        <w:right w:val="none" w:sz="0" w:space="0" w:color="auto"/>
      </w:divBdr>
    </w:div>
    <w:div w:id="1380784112">
      <w:bodyDiv w:val="1"/>
      <w:marLeft w:val="0"/>
      <w:marRight w:val="0"/>
      <w:marTop w:val="0"/>
      <w:marBottom w:val="0"/>
      <w:divBdr>
        <w:top w:val="none" w:sz="0" w:space="0" w:color="auto"/>
        <w:left w:val="none" w:sz="0" w:space="0" w:color="auto"/>
        <w:bottom w:val="none" w:sz="0" w:space="0" w:color="auto"/>
        <w:right w:val="none" w:sz="0" w:space="0" w:color="auto"/>
      </w:divBdr>
    </w:div>
    <w:div w:id="1381171609">
      <w:bodyDiv w:val="1"/>
      <w:marLeft w:val="0"/>
      <w:marRight w:val="0"/>
      <w:marTop w:val="0"/>
      <w:marBottom w:val="0"/>
      <w:divBdr>
        <w:top w:val="none" w:sz="0" w:space="0" w:color="auto"/>
        <w:left w:val="none" w:sz="0" w:space="0" w:color="auto"/>
        <w:bottom w:val="none" w:sz="0" w:space="0" w:color="auto"/>
        <w:right w:val="none" w:sz="0" w:space="0" w:color="auto"/>
      </w:divBdr>
    </w:div>
    <w:div w:id="1381200951">
      <w:bodyDiv w:val="1"/>
      <w:marLeft w:val="0"/>
      <w:marRight w:val="0"/>
      <w:marTop w:val="0"/>
      <w:marBottom w:val="0"/>
      <w:divBdr>
        <w:top w:val="none" w:sz="0" w:space="0" w:color="auto"/>
        <w:left w:val="none" w:sz="0" w:space="0" w:color="auto"/>
        <w:bottom w:val="none" w:sz="0" w:space="0" w:color="auto"/>
        <w:right w:val="none" w:sz="0" w:space="0" w:color="auto"/>
      </w:divBdr>
    </w:div>
    <w:div w:id="1381201803">
      <w:bodyDiv w:val="1"/>
      <w:marLeft w:val="0"/>
      <w:marRight w:val="0"/>
      <w:marTop w:val="0"/>
      <w:marBottom w:val="0"/>
      <w:divBdr>
        <w:top w:val="none" w:sz="0" w:space="0" w:color="auto"/>
        <w:left w:val="none" w:sz="0" w:space="0" w:color="auto"/>
        <w:bottom w:val="none" w:sz="0" w:space="0" w:color="auto"/>
        <w:right w:val="none" w:sz="0" w:space="0" w:color="auto"/>
      </w:divBdr>
    </w:div>
    <w:div w:id="1381203168">
      <w:bodyDiv w:val="1"/>
      <w:marLeft w:val="0"/>
      <w:marRight w:val="0"/>
      <w:marTop w:val="0"/>
      <w:marBottom w:val="0"/>
      <w:divBdr>
        <w:top w:val="none" w:sz="0" w:space="0" w:color="auto"/>
        <w:left w:val="none" w:sz="0" w:space="0" w:color="auto"/>
        <w:bottom w:val="none" w:sz="0" w:space="0" w:color="auto"/>
        <w:right w:val="none" w:sz="0" w:space="0" w:color="auto"/>
      </w:divBdr>
    </w:div>
    <w:div w:id="1381247730">
      <w:bodyDiv w:val="1"/>
      <w:marLeft w:val="0"/>
      <w:marRight w:val="0"/>
      <w:marTop w:val="0"/>
      <w:marBottom w:val="0"/>
      <w:divBdr>
        <w:top w:val="none" w:sz="0" w:space="0" w:color="auto"/>
        <w:left w:val="none" w:sz="0" w:space="0" w:color="auto"/>
        <w:bottom w:val="none" w:sz="0" w:space="0" w:color="auto"/>
        <w:right w:val="none" w:sz="0" w:space="0" w:color="auto"/>
      </w:divBdr>
    </w:div>
    <w:div w:id="1381397239">
      <w:bodyDiv w:val="1"/>
      <w:marLeft w:val="0"/>
      <w:marRight w:val="0"/>
      <w:marTop w:val="0"/>
      <w:marBottom w:val="0"/>
      <w:divBdr>
        <w:top w:val="none" w:sz="0" w:space="0" w:color="auto"/>
        <w:left w:val="none" w:sz="0" w:space="0" w:color="auto"/>
        <w:bottom w:val="none" w:sz="0" w:space="0" w:color="auto"/>
        <w:right w:val="none" w:sz="0" w:space="0" w:color="auto"/>
      </w:divBdr>
    </w:div>
    <w:div w:id="1381632886">
      <w:bodyDiv w:val="1"/>
      <w:marLeft w:val="0"/>
      <w:marRight w:val="0"/>
      <w:marTop w:val="0"/>
      <w:marBottom w:val="0"/>
      <w:divBdr>
        <w:top w:val="none" w:sz="0" w:space="0" w:color="auto"/>
        <w:left w:val="none" w:sz="0" w:space="0" w:color="auto"/>
        <w:bottom w:val="none" w:sz="0" w:space="0" w:color="auto"/>
        <w:right w:val="none" w:sz="0" w:space="0" w:color="auto"/>
      </w:divBdr>
    </w:div>
    <w:div w:id="1381858623">
      <w:bodyDiv w:val="1"/>
      <w:marLeft w:val="0"/>
      <w:marRight w:val="0"/>
      <w:marTop w:val="0"/>
      <w:marBottom w:val="0"/>
      <w:divBdr>
        <w:top w:val="none" w:sz="0" w:space="0" w:color="auto"/>
        <w:left w:val="none" w:sz="0" w:space="0" w:color="auto"/>
        <w:bottom w:val="none" w:sz="0" w:space="0" w:color="auto"/>
        <w:right w:val="none" w:sz="0" w:space="0" w:color="auto"/>
      </w:divBdr>
    </w:div>
    <w:div w:id="1382171600">
      <w:bodyDiv w:val="1"/>
      <w:marLeft w:val="0"/>
      <w:marRight w:val="0"/>
      <w:marTop w:val="0"/>
      <w:marBottom w:val="0"/>
      <w:divBdr>
        <w:top w:val="none" w:sz="0" w:space="0" w:color="auto"/>
        <w:left w:val="none" w:sz="0" w:space="0" w:color="auto"/>
        <w:bottom w:val="none" w:sz="0" w:space="0" w:color="auto"/>
        <w:right w:val="none" w:sz="0" w:space="0" w:color="auto"/>
      </w:divBdr>
    </w:div>
    <w:div w:id="1382247111">
      <w:bodyDiv w:val="1"/>
      <w:marLeft w:val="0"/>
      <w:marRight w:val="0"/>
      <w:marTop w:val="0"/>
      <w:marBottom w:val="0"/>
      <w:divBdr>
        <w:top w:val="none" w:sz="0" w:space="0" w:color="auto"/>
        <w:left w:val="none" w:sz="0" w:space="0" w:color="auto"/>
        <w:bottom w:val="none" w:sz="0" w:space="0" w:color="auto"/>
        <w:right w:val="none" w:sz="0" w:space="0" w:color="auto"/>
      </w:divBdr>
    </w:div>
    <w:div w:id="1382483913">
      <w:bodyDiv w:val="1"/>
      <w:marLeft w:val="0"/>
      <w:marRight w:val="0"/>
      <w:marTop w:val="0"/>
      <w:marBottom w:val="0"/>
      <w:divBdr>
        <w:top w:val="none" w:sz="0" w:space="0" w:color="auto"/>
        <w:left w:val="none" w:sz="0" w:space="0" w:color="auto"/>
        <w:bottom w:val="none" w:sz="0" w:space="0" w:color="auto"/>
        <w:right w:val="none" w:sz="0" w:space="0" w:color="auto"/>
      </w:divBdr>
    </w:div>
    <w:div w:id="1382679309">
      <w:bodyDiv w:val="1"/>
      <w:marLeft w:val="0"/>
      <w:marRight w:val="0"/>
      <w:marTop w:val="0"/>
      <w:marBottom w:val="0"/>
      <w:divBdr>
        <w:top w:val="none" w:sz="0" w:space="0" w:color="auto"/>
        <w:left w:val="none" w:sz="0" w:space="0" w:color="auto"/>
        <w:bottom w:val="none" w:sz="0" w:space="0" w:color="auto"/>
        <w:right w:val="none" w:sz="0" w:space="0" w:color="auto"/>
      </w:divBdr>
    </w:div>
    <w:div w:id="1382944589">
      <w:bodyDiv w:val="1"/>
      <w:marLeft w:val="0"/>
      <w:marRight w:val="0"/>
      <w:marTop w:val="0"/>
      <w:marBottom w:val="0"/>
      <w:divBdr>
        <w:top w:val="none" w:sz="0" w:space="0" w:color="auto"/>
        <w:left w:val="none" w:sz="0" w:space="0" w:color="auto"/>
        <w:bottom w:val="none" w:sz="0" w:space="0" w:color="auto"/>
        <w:right w:val="none" w:sz="0" w:space="0" w:color="auto"/>
      </w:divBdr>
    </w:div>
    <w:div w:id="1383795250">
      <w:bodyDiv w:val="1"/>
      <w:marLeft w:val="0"/>
      <w:marRight w:val="0"/>
      <w:marTop w:val="0"/>
      <w:marBottom w:val="0"/>
      <w:divBdr>
        <w:top w:val="none" w:sz="0" w:space="0" w:color="auto"/>
        <w:left w:val="none" w:sz="0" w:space="0" w:color="auto"/>
        <w:bottom w:val="none" w:sz="0" w:space="0" w:color="auto"/>
        <w:right w:val="none" w:sz="0" w:space="0" w:color="auto"/>
      </w:divBdr>
    </w:div>
    <w:div w:id="1383863881">
      <w:bodyDiv w:val="1"/>
      <w:marLeft w:val="0"/>
      <w:marRight w:val="0"/>
      <w:marTop w:val="0"/>
      <w:marBottom w:val="0"/>
      <w:divBdr>
        <w:top w:val="none" w:sz="0" w:space="0" w:color="auto"/>
        <w:left w:val="none" w:sz="0" w:space="0" w:color="auto"/>
        <w:bottom w:val="none" w:sz="0" w:space="0" w:color="auto"/>
        <w:right w:val="none" w:sz="0" w:space="0" w:color="auto"/>
      </w:divBdr>
    </w:div>
    <w:div w:id="1384062800">
      <w:bodyDiv w:val="1"/>
      <w:marLeft w:val="0"/>
      <w:marRight w:val="0"/>
      <w:marTop w:val="0"/>
      <w:marBottom w:val="0"/>
      <w:divBdr>
        <w:top w:val="none" w:sz="0" w:space="0" w:color="auto"/>
        <w:left w:val="none" w:sz="0" w:space="0" w:color="auto"/>
        <w:bottom w:val="none" w:sz="0" w:space="0" w:color="auto"/>
        <w:right w:val="none" w:sz="0" w:space="0" w:color="auto"/>
      </w:divBdr>
    </w:div>
    <w:div w:id="1384404600">
      <w:bodyDiv w:val="1"/>
      <w:marLeft w:val="0"/>
      <w:marRight w:val="0"/>
      <w:marTop w:val="0"/>
      <w:marBottom w:val="0"/>
      <w:divBdr>
        <w:top w:val="none" w:sz="0" w:space="0" w:color="auto"/>
        <w:left w:val="none" w:sz="0" w:space="0" w:color="auto"/>
        <w:bottom w:val="none" w:sz="0" w:space="0" w:color="auto"/>
        <w:right w:val="none" w:sz="0" w:space="0" w:color="auto"/>
      </w:divBdr>
    </w:div>
    <w:div w:id="1384479427">
      <w:bodyDiv w:val="1"/>
      <w:marLeft w:val="0"/>
      <w:marRight w:val="0"/>
      <w:marTop w:val="0"/>
      <w:marBottom w:val="0"/>
      <w:divBdr>
        <w:top w:val="none" w:sz="0" w:space="0" w:color="auto"/>
        <w:left w:val="none" w:sz="0" w:space="0" w:color="auto"/>
        <w:bottom w:val="none" w:sz="0" w:space="0" w:color="auto"/>
        <w:right w:val="none" w:sz="0" w:space="0" w:color="auto"/>
      </w:divBdr>
    </w:div>
    <w:div w:id="1385064887">
      <w:bodyDiv w:val="1"/>
      <w:marLeft w:val="0"/>
      <w:marRight w:val="0"/>
      <w:marTop w:val="0"/>
      <w:marBottom w:val="0"/>
      <w:divBdr>
        <w:top w:val="none" w:sz="0" w:space="0" w:color="auto"/>
        <w:left w:val="none" w:sz="0" w:space="0" w:color="auto"/>
        <w:bottom w:val="none" w:sz="0" w:space="0" w:color="auto"/>
        <w:right w:val="none" w:sz="0" w:space="0" w:color="auto"/>
      </w:divBdr>
    </w:div>
    <w:div w:id="1385328354">
      <w:bodyDiv w:val="1"/>
      <w:marLeft w:val="0"/>
      <w:marRight w:val="0"/>
      <w:marTop w:val="0"/>
      <w:marBottom w:val="0"/>
      <w:divBdr>
        <w:top w:val="none" w:sz="0" w:space="0" w:color="auto"/>
        <w:left w:val="none" w:sz="0" w:space="0" w:color="auto"/>
        <w:bottom w:val="none" w:sz="0" w:space="0" w:color="auto"/>
        <w:right w:val="none" w:sz="0" w:space="0" w:color="auto"/>
      </w:divBdr>
    </w:div>
    <w:div w:id="1385444002">
      <w:bodyDiv w:val="1"/>
      <w:marLeft w:val="0"/>
      <w:marRight w:val="0"/>
      <w:marTop w:val="0"/>
      <w:marBottom w:val="0"/>
      <w:divBdr>
        <w:top w:val="none" w:sz="0" w:space="0" w:color="auto"/>
        <w:left w:val="none" w:sz="0" w:space="0" w:color="auto"/>
        <w:bottom w:val="none" w:sz="0" w:space="0" w:color="auto"/>
        <w:right w:val="none" w:sz="0" w:space="0" w:color="auto"/>
      </w:divBdr>
    </w:div>
    <w:div w:id="1385644746">
      <w:bodyDiv w:val="1"/>
      <w:marLeft w:val="0"/>
      <w:marRight w:val="0"/>
      <w:marTop w:val="0"/>
      <w:marBottom w:val="0"/>
      <w:divBdr>
        <w:top w:val="none" w:sz="0" w:space="0" w:color="auto"/>
        <w:left w:val="none" w:sz="0" w:space="0" w:color="auto"/>
        <w:bottom w:val="none" w:sz="0" w:space="0" w:color="auto"/>
        <w:right w:val="none" w:sz="0" w:space="0" w:color="auto"/>
      </w:divBdr>
    </w:div>
    <w:div w:id="1385720223">
      <w:bodyDiv w:val="1"/>
      <w:marLeft w:val="0"/>
      <w:marRight w:val="0"/>
      <w:marTop w:val="0"/>
      <w:marBottom w:val="0"/>
      <w:divBdr>
        <w:top w:val="none" w:sz="0" w:space="0" w:color="auto"/>
        <w:left w:val="none" w:sz="0" w:space="0" w:color="auto"/>
        <w:bottom w:val="none" w:sz="0" w:space="0" w:color="auto"/>
        <w:right w:val="none" w:sz="0" w:space="0" w:color="auto"/>
      </w:divBdr>
    </w:div>
    <w:div w:id="1386030762">
      <w:bodyDiv w:val="1"/>
      <w:marLeft w:val="0"/>
      <w:marRight w:val="0"/>
      <w:marTop w:val="0"/>
      <w:marBottom w:val="0"/>
      <w:divBdr>
        <w:top w:val="none" w:sz="0" w:space="0" w:color="auto"/>
        <w:left w:val="none" w:sz="0" w:space="0" w:color="auto"/>
        <w:bottom w:val="none" w:sz="0" w:space="0" w:color="auto"/>
        <w:right w:val="none" w:sz="0" w:space="0" w:color="auto"/>
      </w:divBdr>
    </w:div>
    <w:div w:id="1386180830">
      <w:bodyDiv w:val="1"/>
      <w:marLeft w:val="0"/>
      <w:marRight w:val="0"/>
      <w:marTop w:val="0"/>
      <w:marBottom w:val="0"/>
      <w:divBdr>
        <w:top w:val="none" w:sz="0" w:space="0" w:color="auto"/>
        <w:left w:val="none" w:sz="0" w:space="0" w:color="auto"/>
        <w:bottom w:val="none" w:sz="0" w:space="0" w:color="auto"/>
        <w:right w:val="none" w:sz="0" w:space="0" w:color="auto"/>
      </w:divBdr>
    </w:div>
    <w:div w:id="1386685881">
      <w:bodyDiv w:val="1"/>
      <w:marLeft w:val="0"/>
      <w:marRight w:val="0"/>
      <w:marTop w:val="0"/>
      <w:marBottom w:val="0"/>
      <w:divBdr>
        <w:top w:val="none" w:sz="0" w:space="0" w:color="auto"/>
        <w:left w:val="none" w:sz="0" w:space="0" w:color="auto"/>
        <w:bottom w:val="none" w:sz="0" w:space="0" w:color="auto"/>
        <w:right w:val="none" w:sz="0" w:space="0" w:color="auto"/>
      </w:divBdr>
    </w:div>
    <w:div w:id="1386761092">
      <w:bodyDiv w:val="1"/>
      <w:marLeft w:val="0"/>
      <w:marRight w:val="0"/>
      <w:marTop w:val="0"/>
      <w:marBottom w:val="0"/>
      <w:divBdr>
        <w:top w:val="none" w:sz="0" w:space="0" w:color="auto"/>
        <w:left w:val="none" w:sz="0" w:space="0" w:color="auto"/>
        <w:bottom w:val="none" w:sz="0" w:space="0" w:color="auto"/>
        <w:right w:val="none" w:sz="0" w:space="0" w:color="auto"/>
      </w:divBdr>
    </w:div>
    <w:div w:id="1386949214">
      <w:bodyDiv w:val="1"/>
      <w:marLeft w:val="0"/>
      <w:marRight w:val="0"/>
      <w:marTop w:val="0"/>
      <w:marBottom w:val="0"/>
      <w:divBdr>
        <w:top w:val="none" w:sz="0" w:space="0" w:color="auto"/>
        <w:left w:val="none" w:sz="0" w:space="0" w:color="auto"/>
        <w:bottom w:val="none" w:sz="0" w:space="0" w:color="auto"/>
        <w:right w:val="none" w:sz="0" w:space="0" w:color="auto"/>
      </w:divBdr>
    </w:div>
    <w:div w:id="1386951767">
      <w:bodyDiv w:val="1"/>
      <w:marLeft w:val="0"/>
      <w:marRight w:val="0"/>
      <w:marTop w:val="0"/>
      <w:marBottom w:val="0"/>
      <w:divBdr>
        <w:top w:val="none" w:sz="0" w:space="0" w:color="auto"/>
        <w:left w:val="none" w:sz="0" w:space="0" w:color="auto"/>
        <w:bottom w:val="none" w:sz="0" w:space="0" w:color="auto"/>
        <w:right w:val="none" w:sz="0" w:space="0" w:color="auto"/>
      </w:divBdr>
    </w:div>
    <w:div w:id="1387147935">
      <w:bodyDiv w:val="1"/>
      <w:marLeft w:val="0"/>
      <w:marRight w:val="0"/>
      <w:marTop w:val="0"/>
      <w:marBottom w:val="0"/>
      <w:divBdr>
        <w:top w:val="none" w:sz="0" w:space="0" w:color="auto"/>
        <w:left w:val="none" w:sz="0" w:space="0" w:color="auto"/>
        <w:bottom w:val="none" w:sz="0" w:space="0" w:color="auto"/>
        <w:right w:val="none" w:sz="0" w:space="0" w:color="auto"/>
      </w:divBdr>
    </w:div>
    <w:div w:id="1387487703">
      <w:bodyDiv w:val="1"/>
      <w:marLeft w:val="0"/>
      <w:marRight w:val="0"/>
      <w:marTop w:val="0"/>
      <w:marBottom w:val="0"/>
      <w:divBdr>
        <w:top w:val="none" w:sz="0" w:space="0" w:color="auto"/>
        <w:left w:val="none" w:sz="0" w:space="0" w:color="auto"/>
        <w:bottom w:val="none" w:sz="0" w:space="0" w:color="auto"/>
        <w:right w:val="none" w:sz="0" w:space="0" w:color="auto"/>
      </w:divBdr>
    </w:div>
    <w:div w:id="1387558932">
      <w:bodyDiv w:val="1"/>
      <w:marLeft w:val="0"/>
      <w:marRight w:val="0"/>
      <w:marTop w:val="0"/>
      <w:marBottom w:val="0"/>
      <w:divBdr>
        <w:top w:val="none" w:sz="0" w:space="0" w:color="auto"/>
        <w:left w:val="none" w:sz="0" w:space="0" w:color="auto"/>
        <w:bottom w:val="none" w:sz="0" w:space="0" w:color="auto"/>
        <w:right w:val="none" w:sz="0" w:space="0" w:color="auto"/>
      </w:divBdr>
    </w:div>
    <w:div w:id="1387608697">
      <w:bodyDiv w:val="1"/>
      <w:marLeft w:val="0"/>
      <w:marRight w:val="0"/>
      <w:marTop w:val="0"/>
      <w:marBottom w:val="0"/>
      <w:divBdr>
        <w:top w:val="none" w:sz="0" w:space="0" w:color="auto"/>
        <w:left w:val="none" w:sz="0" w:space="0" w:color="auto"/>
        <w:bottom w:val="none" w:sz="0" w:space="0" w:color="auto"/>
        <w:right w:val="none" w:sz="0" w:space="0" w:color="auto"/>
      </w:divBdr>
    </w:div>
    <w:div w:id="1387726193">
      <w:bodyDiv w:val="1"/>
      <w:marLeft w:val="0"/>
      <w:marRight w:val="0"/>
      <w:marTop w:val="0"/>
      <w:marBottom w:val="0"/>
      <w:divBdr>
        <w:top w:val="none" w:sz="0" w:space="0" w:color="auto"/>
        <w:left w:val="none" w:sz="0" w:space="0" w:color="auto"/>
        <w:bottom w:val="none" w:sz="0" w:space="0" w:color="auto"/>
        <w:right w:val="none" w:sz="0" w:space="0" w:color="auto"/>
      </w:divBdr>
    </w:div>
    <w:div w:id="1387756060">
      <w:bodyDiv w:val="1"/>
      <w:marLeft w:val="0"/>
      <w:marRight w:val="0"/>
      <w:marTop w:val="0"/>
      <w:marBottom w:val="0"/>
      <w:divBdr>
        <w:top w:val="none" w:sz="0" w:space="0" w:color="auto"/>
        <w:left w:val="none" w:sz="0" w:space="0" w:color="auto"/>
        <w:bottom w:val="none" w:sz="0" w:space="0" w:color="auto"/>
        <w:right w:val="none" w:sz="0" w:space="0" w:color="auto"/>
      </w:divBdr>
    </w:div>
    <w:div w:id="1388067335">
      <w:bodyDiv w:val="1"/>
      <w:marLeft w:val="0"/>
      <w:marRight w:val="0"/>
      <w:marTop w:val="0"/>
      <w:marBottom w:val="0"/>
      <w:divBdr>
        <w:top w:val="none" w:sz="0" w:space="0" w:color="auto"/>
        <w:left w:val="none" w:sz="0" w:space="0" w:color="auto"/>
        <w:bottom w:val="none" w:sz="0" w:space="0" w:color="auto"/>
        <w:right w:val="none" w:sz="0" w:space="0" w:color="auto"/>
      </w:divBdr>
    </w:div>
    <w:div w:id="1388146255">
      <w:bodyDiv w:val="1"/>
      <w:marLeft w:val="0"/>
      <w:marRight w:val="0"/>
      <w:marTop w:val="0"/>
      <w:marBottom w:val="0"/>
      <w:divBdr>
        <w:top w:val="none" w:sz="0" w:space="0" w:color="auto"/>
        <w:left w:val="none" w:sz="0" w:space="0" w:color="auto"/>
        <w:bottom w:val="none" w:sz="0" w:space="0" w:color="auto"/>
        <w:right w:val="none" w:sz="0" w:space="0" w:color="auto"/>
      </w:divBdr>
    </w:div>
    <w:div w:id="1389183052">
      <w:bodyDiv w:val="1"/>
      <w:marLeft w:val="0"/>
      <w:marRight w:val="0"/>
      <w:marTop w:val="0"/>
      <w:marBottom w:val="0"/>
      <w:divBdr>
        <w:top w:val="none" w:sz="0" w:space="0" w:color="auto"/>
        <w:left w:val="none" w:sz="0" w:space="0" w:color="auto"/>
        <w:bottom w:val="none" w:sz="0" w:space="0" w:color="auto"/>
        <w:right w:val="none" w:sz="0" w:space="0" w:color="auto"/>
      </w:divBdr>
    </w:div>
    <w:div w:id="1389185392">
      <w:bodyDiv w:val="1"/>
      <w:marLeft w:val="0"/>
      <w:marRight w:val="0"/>
      <w:marTop w:val="0"/>
      <w:marBottom w:val="0"/>
      <w:divBdr>
        <w:top w:val="none" w:sz="0" w:space="0" w:color="auto"/>
        <w:left w:val="none" w:sz="0" w:space="0" w:color="auto"/>
        <w:bottom w:val="none" w:sz="0" w:space="0" w:color="auto"/>
        <w:right w:val="none" w:sz="0" w:space="0" w:color="auto"/>
      </w:divBdr>
    </w:div>
    <w:div w:id="1389449960">
      <w:bodyDiv w:val="1"/>
      <w:marLeft w:val="0"/>
      <w:marRight w:val="0"/>
      <w:marTop w:val="0"/>
      <w:marBottom w:val="0"/>
      <w:divBdr>
        <w:top w:val="none" w:sz="0" w:space="0" w:color="auto"/>
        <w:left w:val="none" w:sz="0" w:space="0" w:color="auto"/>
        <w:bottom w:val="none" w:sz="0" w:space="0" w:color="auto"/>
        <w:right w:val="none" w:sz="0" w:space="0" w:color="auto"/>
      </w:divBdr>
    </w:div>
    <w:div w:id="1390105890">
      <w:bodyDiv w:val="1"/>
      <w:marLeft w:val="0"/>
      <w:marRight w:val="0"/>
      <w:marTop w:val="0"/>
      <w:marBottom w:val="0"/>
      <w:divBdr>
        <w:top w:val="none" w:sz="0" w:space="0" w:color="auto"/>
        <w:left w:val="none" w:sz="0" w:space="0" w:color="auto"/>
        <w:bottom w:val="none" w:sz="0" w:space="0" w:color="auto"/>
        <w:right w:val="none" w:sz="0" w:space="0" w:color="auto"/>
      </w:divBdr>
    </w:div>
    <w:div w:id="1390224950">
      <w:bodyDiv w:val="1"/>
      <w:marLeft w:val="0"/>
      <w:marRight w:val="0"/>
      <w:marTop w:val="0"/>
      <w:marBottom w:val="0"/>
      <w:divBdr>
        <w:top w:val="none" w:sz="0" w:space="0" w:color="auto"/>
        <w:left w:val="none" w:sz="0" w:space="0" w:color="auto"/>
        <w:bottom w:val="none" w:sz="0" w:space="0" w:color="auto"/>
        <w:right w:val="none" w:sz="0" w:space="0" w:color="auto"/>
      </w:divBdr>
    </w:div>
    <w:div w:id="1390493982">
      <w:bodyDiv w:val="1"/>
      <w:marLeft w:val="0"/>
      <w:marRight w:val="0"/>
      <w:marTop w:val="0"/>
      <w:marBottom w:val="0"/>
      <w:divBdr>
        <w:top w:val="none" w:sz="0" w:space="0" w:color="auto"/>
        <w:left w:val="none" w:sz="0" w:space="0" w:color="auto"/>
        <w:bottom w:val="none" w:sz="0" w:space="0" w:color="auto"/>
        <w:right w:val="none" w:sz="0" w:space="0" w:color="auto"/>
      </w:divBdr>
    </w:div>
    <w:div w:id="1391001954">
      <w:bodyDiv w:val="1"/>
      <w:marLeft w:val="0"/>
      <w:marRight w:val="0"/>
      <w:marTop w:val="0"/>
      <w:marBottom w:val="0"/>
      <w:divBdr>
        <w:top w:val="none" w:sz="0" w:space="0" w:color="auto"/>
        <w:left w:val="none" w:sz="0" w:space="0" w:color="auto"/>
        <w:bottom w:val="none" w:sz="0" w:space="0" w:color="auto"/>
        <w:right w:val="none" w:sz="0" w:space="0" w:color="auto"/>
      </w:divBdr>
    </w:div>
    <w:div w:id="1391659882">
      <w:bodyDiv w:val="1"/>
      <w:marLeft w:val="0"/>
      <w:marRight w:val="0"/>
      <w:marTop w:val="0"/>
      <w:marBottom w:val="0"/>
      <w:divBdr>
        <w:top w:val="none" w:sz="0" w:space="0" w:color="auto"/>
        <w:left w:val="none" w:sz="0" w:space="0" w:color="auto"/>
        <w:bottom w:val="none" w:sz="0" w:space="0" w:color="auto"/>
        <w:right w:val="none" w:sz="0" w:space="0" w:color="auto"/>
      </w:divBdr>
    </w:div>
    <w:div w:id="1391731393">
      <w:bodyDiv w:val="1"/>
      <w:marLeft w:val="0"/>
      <w:marRight w:val="0"/>
      <w:marTop w:val="0"/>
      <w:marBottom w:val="0"/>
      <w:divBdr>
        <w:top w:val="none" w:sz="0" w:space="0" w:color="auto"/>
        <w:left w:val="none" w:sz="0" w:space="0" w:color="auto"/>
        <w:bottom w:val="none" w:sz="0" w:space="0" w:color="auto"/>
        <w:right w:val="none" w:sz="0" w:space="0" w:color="auto"/>
      </w:divBdr>
    </w:div>
    <w:div w:id="1392264940">
      <w:bodyDiv w:val="1"/>
      <w:marLeft w:val="0"/>
      <w:marRight w:val="0"/>
      <w:marTop w:val="0"/>
      <w:marBottom w:val="0"/>
      <w:divBdr>
        <w:top w:val="none" w:sz="0" w:space="0" w:color="auto"/>
        <w:left w:val="none" w:sz="0" w:space="0" w:color="auto"/>
        <w:bottom w:val="none" w:sz="0" w:space="0" w:color="auto"/>
        <w:right w:val="none" w:sz="0" w:space="0" w:color="auto"/>
      </w:divBdr>
    </w:div>
    <w:div w:id="1393457957">
      <w:bodyDiv w:val="1"/>
      <w:marLeft w:val="0"/>
      <w:marRight w:val="0"/>
      <w:marTop w:val="0"/>
      <w:marBottom w:val="0"/>
      <w:divBdr>
        <w:top w:val="none" w:sz="0" w:space="0" w:color="auto"/>
        <w:left w:val="none" w:sz="0" w:space="0" w:color="auto"/>
        <w:bottom w:val="none" w:sz="0" w:space="0" w:color="auto"/>
        <w:right w:val="none" w:sz="0" w:space="0" w:color="auto"/>
      </w:divBdr>
    </w:div>
    <w:div w:id="1394308784">
      <w:bodyDiv w:val="1"/>
      <w:marLeft w:val="0"/>
      <w:marRight w:val="0"/>
      <w:marTop w:val="0"/>
      <w:marBottom w:val="0"/>
      <w:divBdr>
        <w:top w:val="none" w:sz="0" w:space="0" w:color="auto"/>
        <w:left w:val="none" w:sz="0" w:space="0" w:color="auto"/>
        <w:bottom w:val="none" w:sz="0" w:space="0" w:color="auto"/>
        <w:right w:val="none" w:sz="0" w:space="0" w:color="auto"/>
      </w:divBdr>
    </w:div>
    <w:div w:id="1394349272">
      <w:bodyDiv w:val="1"/>
      <w:marLeft w:val="0"/>
      <w:marRight w:val="0"/>
      <w:marTop w:val="0"/>
      <w:marBottom w:val="0"/>
      <w:divBdr>
        <w:top w:val="none" w:sz="0" w:space="0" w:color="auto"/>
        <w:left w:val="none" w:sz="0" w:space="0" w:color="auto"/>
        <w:bottom w:val="none" w:sz="0" w:space="0" w:color="auto"/>
        <w:right w:val="none" w:sz="0" w:space="0" w:color="auto"/>
      </w:divBdr>
    </w:div>
    <w:div w:id="1395162998">
      <w:bodyDiv w:val="1"/>
      <w:marLeft w:val="0"/>
      <w:marRight w:val="0"/>
      <w:marTop w:val="0"/>
      <w:marBottom w:val="0"/>
      <w:divBdr>
        <w:top w:val="none" w:sz="0" w:space="0" w:color="auto"/>
        <w:left w:val="none" w:sz="0" w:space="0" w:color="auto"/>
        <w:bottom w:val="none" w:sz="0" w:space="0" w:color="auto"/>
        <w:right w:val="none" w:sz="0" w:space="0" w:color="auto"/>
      </w:divBdr>
    </w:div>
    <w:div w:id="1395204986">
      <w:bodyDiv w:val="1"/>
      <w:marLeft w:val="0"/>
      <w:marRight w:val="0"/>
      <w:marTop w:val="0"/>
      <w:marBottom w:val="0"/>
      <w:divBdr>
        <w:top w:val="none" w:sz="0" w:space="0" w:color="auto"/>
        <w:left w:val="none" w:sz="0" w:space="0" w:color="auto"/>
        <w:bottom w:val="none" w:sz="0" w:space="0" w:color="auto"/>
        <w:right w:val="none" w:sz="0" w:space="0" w:color="auto"/>
      </w:divBdr>
    </w:div>
    <w:div w:id="1395275690">
      <w:bodyDiv w:val="1"/>
      <w:marLeft w:val="0"/>
      <w:marRight w:val="0"/>
      <w:marTop w:val="0"/>
      <w:marBottom w:val="0"/>
      <w:divBdr>
        <w:top w:val="none" w:sz="0" w:space="0" w:color="auto"/>
        <w:left w:val="none" w:sz="0" w:space="0" w:color="auto"/>
        <w:bottom w:val="none" w:sz="0" w:space="0" w:color="auto"/>
        <w:right w:val="none" w:sz="0" w:space="0" w:color="auto"/>
      </w:divBdr>
    </w:div>
    <w:div w:id="1395277751">
      <w:bodyDiv w:val="1"/>
      <w:marLeft w:val="0"/>
      <w:marRight w:val="0"/>
      <w:marTop w:val="0"/>
      <w:marBottom w:val="0"/>
      <w:divBdr>
        <w:top w:val="none" w:sz="0" w:space="0" w:color="auto"/>
        <w:left w:val="none" w:sz="0" w:space="0" w:color="auto"/>
        <w:bottom w:val="none" w:sz="0" w:space="0" w:color="auto"/>
        <w:right w:val="none" w:sz="0" w:space="0" w:color="auto"/>
      </w:divBdr>
    </w:div>
    <w:div w:id="1395466232">
      <w:bodyDiv w:val="1"/>
      <w:marLeft w:val="0"/>
      <w:marRight w:val="0"/>
      <w:marTop w:val="0"/>
      <w:marBottom w:val="0"/>
      <w:divBdr>
        <w:top w:val="none" w:sz="0" w:space="0" w:color="auto"/>
        <w:left w:val="none" w:sz="0" w:space="0" w:color="auto"/>
        <w:bottom w:val="none" w:sz="0" w:space="0" w:color="auto"/>
        <w:right w:val="none" w:sz="0" w:space="0" w:color="auto"/>
      </w:divBdr>
    </w:div>
    <w:div w:id="1395658148">
      <w:bodyDiv w:val="1"/>
      <w:marLeft w:val="0"/>
      <w:marRight w:val="0"/>
      <w:marTop w:val="0"/>
      <w:marBottom w:val="0"/>
      <w:divBdr>
        <w:top w:val="none" w:sz="0" w:space="0" w:color="auto"/>
        <w:left w:val="none" w:sz="0" w:space="0" w:color="auto"/>
        <w:bottom w:val="none" w:sz="0" w:space="0" w:color="auto"/>
        <w:right w:val="none" w:sz="0" w:space="0" w:color="auto"/>
      </w:divBdr>
    </w:div>
    <w:div w:id="1395814229">
      <w:bodyDiv w:val="1"/>
      <w:marLeft w:val="0"/>
      <w:marRight w:val="0"/>
      <w:marTop w:val="0"/>
      <w:marBottom w:val="0"/>
      <w:divBdr>
        <w:top w:val="none" w:sz="0" w:space="0" w:color="auto"/>
        <w:left w:val="none" w:sz="0" w:space="0" w:color="auto"/>
        <w:bottom w:val="none" w:sz="0" w:space="0" w:color="auto"/>
        <w:right w:val="none" w:sz="0" w:space="0" w:color="auto"/>
      </w:divBdr>
    </w:div>
    <w:div w:id="1395856403">
      <w:bodyDiv w:val="1"/>
      <w:marLeft w:val="0"/>
      <w:marRight w:val="0"/>
      <w:marTop w:val="0"/>
      <w:marBottom w:val="0"/>
      <w:divBdr>
        <w:top w:val="none" w:sz="0" w:space="0" w:color="auto"/>
        <w:left w:val="none" w:sz="0" w:space="0" w:color="auto"/>
        <w:bottom w:val="none" w:sz="0" w:space="0" w:color="auto"/>
        <w:right w:val="none" w:sz="0" w:space="0" w:color="auto"/>
      </w:divBdr>
    </w:div>
    <w:div w:id="1396200880">
      <w:bodyDiv w:val="1"/>
      <w:marLeft w:val="0"/>
      <w:marRight w:val="0"/>
      <w:marTop w:val="0"/>
      <w:marBottom w:val="0"/>
      <w:divBdr>
        <w:top w:val="none" w:sz="0" w:space="0" w:color="auto"/>
        <w:left w:val="none" w:sz="0" w:space="0" w:color="auto"/>
        <w:bottom w:val="none" w:sz="0" w:space="0" w:color="auto"/>
        <w:right w:val="none" w:sz="0" w:space="0" w:color="auto"/>
      </w:divBdr>
    </w:div>
    <w:div w:id="1396658412">
      <w:bodyDiv w:val="1"/>
      <w:marLeft w:val="0"/>
      <w:marRight w:val="0"/>
      <w:marTop w:val="0"/>
      <w:marBottom w:val="0"/>
      <w:divBdr>
        <w:top w:val="none" w:sz="0" w:space="0" w:color="auto"/>
        <w:left w:val="none" w:sz="0" w:space="0" w:color="auto"/>
        <w:bottom w:val="none" w:sz="0" w:space="0" w:color="auto"/>
        <w:right w:val="none" w:sz="0" w:space="0" w:color="auto"/>
      </w:divBdr>
    </w:div>
    <w:div w:id="1396782377">
      <w:bodyDiv w:val="1"/>
      <w:marLeft w:val="0"/>
      <w:marRight w:val="0"/>
      <w:marTop w:val="0"/>
      <w:marBottom w:val="0"/>
      <w:divBdr>
        <w:top w:val="none" w:sz="0" w:space="0" w:color="auto"/>
        <w:left w:val="none" w:sz="0" w:space="0" w:color="auto"/>
        <w:bottom w:val="none" w:sz="0" w:space="0" w:color="auto"/>
        <w:right w:val="none" w:sz="0" w:space="0" w:color="auto"/>
      </w:divBdr>
    </w:div>
    <w:div w:id="1396970295">
      <w:bodyDiv w:val="1"/>
      <w:marLeft w:val="0"/>
      <w:marRight w:val="0"/>
      <w:marTop w:val="0"/>
      <w:marBottom w:val="0"/>
      <w:divBdr>
        <w:top w:val="none" w:sz="0" w:space="0" w:color="auto"/>
        <w:left w:val="none" w:sz="0" w:space="0" w:color="auto"/>
        <w:bottom w:val="none" w:sz="0" w:space="0" w:color="auto"/>
        <w:right w:val="none" w:sz="0" w:space="0" w:color="auto"/>
      </w:divBdr>
    </w:div>
    <w:div w:id="1396971756">
      <w:bodyDiv w:val="1"/>
      <w:marLeft w:val="0"/>
      <w:marRight w:val="0"/>
      <w:marTop w:val="0"/>
      <w:marBottom w:val="0"/>
      <w:divBdr>
        <w:top w:val="none" w:sz="0" w:space="0" w:color="auto"/>
        <w:left w:val="none" w:sz="0" w:space="0" w:color="auto"/>
        <w:bottom w:val="none" w:sz="0" w:space="0" w:color="auto"/>
        <w:right w:val="none" w:sz="0" w:space="0" w:color="auto"/>
      </w:divBdr>
    </w:div>
    <w:div w:id="1397246166">
      <w:bodyDiv w:val="1"/>
      <w:marLeft w:val="0"/>
      <w:marRight w:val="0"/>
      <w:marTop w:val="0"/>
      <w:marBottom w:val="0"/>
      <w:divBdr>
        <w:top w:val="none" w:sz="0" w:space="0" w:color="auto"/>
        <w:left w:val="none" w:sz="0" w:space="0" w:color="auto"/>
        <w:bottom w:val="none" w:sz="0" w:space="0" w:color="auto"/>
        <w:right w:val="none" w:sz="0" w:space="0" w:color="auto"/>
      </w:divBdr>
    </w:div>
    <w:div w:id="1397431502">
      <w:bodyDiv w:val="1"/>
      <w:marLeft w:val="0"/>
      <w:marRight w:val="0"/>
      <w:marTop w:val="0"/>
      <w:marBottom w:val="0"/>
      <w:divBdr>
        <w:top w:val="none" w:sz="0" w:space="0" w:color="auto"/>
        <w:left w:val="none" w:sz="0" w:space="0" w:color="auto"/>
        <w:bottom w:val="none" w:sz="0" w:space="0" w:color="auto"/>
        <w:right w:val="none" w:sz="0" w:space="0" w:color="auto"/>
      </w:divBdr>
    </w:div>
    <w:div w:id="1397556315">
      <w:bodyDiv w:val="1"/>
      <w:marLeft w:val="0"/>
      <w:marRight w:val="0"/>
      <w:marTop w:val="0"/>
      <w:marBottom w:val="0"/>
      <w:divBdr>
        <w:top w:val="none" w:sz="0" w:space="0" w:color="auto"/>
        <w:left w:val="none" w:sz="0" w:space="0" w:color="auto"/>
        <w:bottom w:val="none" w:sz="0" w:space="0" w:color="auto"/>
        <w:right w:val="none" w:sz="0" w:space="0" w:color="auto"/>
      </w:divBdr>
    </w:div>
    <w:div w:id="1397627413">
      <w:bodyDiv w:val="1"/>
      <w:marLeft w:val="0"/>
      <w:marRight w:val="0"/>
      <w:marTop w:val="0"/>
      <w:marBottom w:val="0"/>
      <w:divBdr>
        <w:top w:val="none" w:sz="0" w:space="0" w:color="auto"/>
        <w:left w:val="none" w:sz="0" w:space="0" w:color="auto"/>
        <w:bottom w:val="none" w:sz="0" w:space="0" w:color="auto"/>
        <w:right w:val="none" w:sz="0" w:space="0" w:color="auto"/>
      </w:divBdr>
    </w:div>
    <w:div w:id="1397778441">
      <w:bodyDiv w:val="1"/>
      <w:marLeft w:val="0"/>
      <w:marRight w:val="0"/>
      <w:marTop w:val="0"/>
      <w:marBottom w:val="0"/>
      <w:divBdr>
        <w:top w:val="none" w:sz="0" w:space="0" w:color="auto"/>
        <w:left w:val="none" w:sz="0" w:space="0" w:color="auto"/>
        <w:bottom w:val="none" w:sz="0" w:space="0" w:color="auto"/>
        <w:right w:val="none" w:sz="0" w:space="0" w:color="auto"/>
      </w:divBdr>
    </w:div>
    <w:div w:id="1397782479">
      <w:bodyDiv w:val="1"/>
      <w:marLeft w:val="0"/>
      <w:marRight w:val="0"/>
      <w:marTop w:val="0"/>
      <w:marBottom w:val="0"/>
      <w:divBdr>
        <w:top w:val="none" w:sz="0" w:space="0" w:color="auto"/>
        <w:left w:val="none" w:sz="0" w:space="0" w:color="auto"/>
        <w:bottom w:val="none" w:sz="0" w:space="0" w:color="auto"/>
        <w:right w:val="none" w:sz="0" w:space="0" w:color="auto"/>
      </w:divBdr>
    </w:div>
    <w:div w:id="1398044801">
      <w:bodyDiv w:val="1"/>
      <w:marLeft w:val="0"/>
      <w:marRight w:val="0"/>
      <w:marTop w:val="0"/>
      <w:marBottom w:val="0"/>
      <w:divBdr>
        <w:top w:val="none" w:sz="0" w:space="0" w:color="auto"/>
        <w:left w:val="none" w:sz="0" w:space="0" w:color="auto"/>
        <w:bottom w:val="none" w:sz="0" w:space="0" w:color="auto"/>
        <w:right w:val="none" w:sz="0" w:space="0" w:color="auto"/>
      </w:divBdr>
    </w:div>
    <w:div w:id="1398091317">
      <w:bodyDiv w:val="1"/>
      <w:marLeft w:val="0"/>
      <w:marRight w:val="0"/>
      <w:marTop w:val="0"/>
      <w:marBottom w:val="0"/>
      <w:divBdr>
        <w:top w:val="none" w:sz="0" w:space="0" w:color="auto"/>
        <w:left w:val="none" w:sz="0" w:space="0" w:color="auto"/>
        <w:bottom w:val="none" w:sz="0" w:space="0" w:color="auto"/>
        <w:right w:val="none" w:sz="0" w:space="0" w:color="auto"/>
      </w:divBdr>
    </w:div>
    <w:div w:id="1398165851">
      <w:bodyDiv w:val="1"/>
      <w:marLeft w:val="0"/>
      <w:marRight w:val="0"/>
      <w:marTop w:val="0"/>
      <w:marBottom w:val="0"/>
      <w:divBdr>
        <w:top w:val="none" w:sz="0" w:space="0" w:color="auto"/>
        <w:left w:val="none" w:sz="0" w:space="0" w:color="auto"/>
        <w:bottom w:val="none" w:sz="0" w:space="0" w:color="auto"/>
        <w:right w:val="none" w:sz="0" w:space="0" w:color="auto"/>
      </w:divBdr>
    </w:div>
    <w:div w:id="1398361204">
      <w:bodyDiv w:val="1"/>
      <w:marLeft w:val="0"/>
      <w:marRight w:val="0"/>
      <w:marTop w:val="0"/>
      <w:marBottom w:val="0"/>
      <w:divBdr>
        <w:top w:val="none" w:sz="0" w:space="0" w:color="auto"/>
        <w:left w:val="none" w:sz="0" w:space="0" w:color="auto"/>
        <w:bottom w:val="none" w:sz="0" w:space="0" w:color="auto"/>
        <w:right w:val="none" w:sz="0" w:space="0" w:color="auto"/>
      </w:divBdr>
    </w:div>
    <w:div w:id="1399523730">
      <w:bodyDiv w:val="1"/>
      <w:marLeft w:val="0"/>
      <w:marRight w:val="0"/>
      <w:marTop w:val="0"/>
      <w:marBottom w:val="0"/>
      <w:divBdr>
        <w:top w:val="none" w:sz="0" w:space="0" w:color="auto"/>
        <w:left w:val="none" w:sz="0" w:space="0" w:color="auto"/>
        <w:bottom w:val="none" w:sz="0" w:space="0" w:color="auto"/>
        <w:right w:val="none" w:sz="0" w:space="0" w:color="auto"/>
      </w:divBdr>
    </w:div>
    <w:div w:id="1399792115">
      <w:bodyDiv w:val="1"/>
      <w:marLeft w:val="0"/>
      <w:marRight w:val="0"/>
      <w:marTop w:val="0"/>
      <w:marBottom w:val="0"/>
      <w:divBdr>
        <w:top w:val="none" w:sz="0" w:space="0" w:color="auto"/>
        <w:left w:val="none" w:sz="0" w:space="0" w:color="auto"/>
        <w:bottom w:val="none" w:sz="0" w:space="0" w:color="auto"/>
        <w:right w:val="none" w:sz="0" w:space="0" w:color="auto"/>
      </w:divBdr>
    </w:div>
    <w:div w:id="1400130018">
      <w:bodyDiv w:val="1"/>
      <w:marLeft w:val="0"/>
      <w:marRight w:val="0"/>
      <w:marTop w:val="0"/>
      <w:marBottom w:val="0"/>
      <w:divBdr>
        <w:top w:val="none" w:sz="0" w:space="0" w:color="auto"/>
        <w:left w:val="none" w:sz="0" w:space="0" w:color="auto"/>
        <w:bottom w:val="none" w:sz="0" w:space="0" w:color="auto"/>
        <w:right w:val="none" w:sz="0" w:space="0" w:color="auto"/>
      </w:divBdr>
    </w:div>
    <w:div w:id="1400245590">
      <w:bodyDiv w:val="1"/>
      <w:marLeft w:val="0"/>
      <w:marRight w:val="0"/>
      <w:marTop w:val="0"/>
      <w:marBottom w:val="0"/>
      <w:divBdr>
        <w:top w:val="none" w:sz="0" w:space="0" w:color="auto"/>
        <w:left w:val="none" w:sz="0" w:space="0" w:color="auto"/>
        <w:bottom w:val="none" w:sz="0" w:space="0" w:color="auto"/>
        <w:right w:val="none" w:sz="0" w:space="0" w:color="auto"/>
      </w:divBdr>
    </w:div>
    <w:div w:id="1400665130">
      <w:bodyDiv w:val="1"/>
      <w:marLeft w:val="0"/>
      <w:marRight w:val="0"/>
      <w:marTop w:val="0"/>
      <w:marBottom w:val="0"/>
      <w:divBdr>
        <w:top w:val="none" w:sz="0" w:space="0" w:color="auto"/>
        <w:left w:val="none" w:sz="0" w:space="0" w:color="auto"/>
        <w:bottom w:val="none" w:sz="0" w:space="0" w:color="auto"/>
        <w:right w:val="none" w:sz="0" w:space="0" w:color="auto"/>
      </w:divBdr>
    </w:div>
    <w:div w:id="1400864194">
      <w:bodyDiv w:val="1"/>
      <w:marLeft w:val="0"/>
      <w:marRight w:val="0"/>
      <w:marTop w:val="0"/>
      <w:marBottom w:val="0"/>
      <w:divBdr>
        <w:top w:val="none" w:sz="0" w:space="0" w:color="auto"/>
        <w:left w:val="none" w:sz="0" w:space="0" w:color="auto"/>
        <w:bottom w:val="none" w:sz="0" w:space="0" w:color="auto"/>
        <w:right w:val="none" w:sz="0" w:space="0" w:color="auto"/>
      </w:divBdr>
    </w:div>
    <w:div w:id="1401636934">
      <w:bodyDiv w:val="1"/>
      <w:marLeft w:val="0"/>
      <w:marRight w:val="0"/>
      <w:marTop w:val="0"/>
      <w:marBottom w:val="0"/>
      <w:divBdr>
        <w:top w:val="none" w:sz="0" w:space="0" w:color="auto"/>
        <w:left w:val="none" w:sz="0" w:space="0" w:color="auto"/>
        <w:bottom w:val="none" w:sz="0" w:space="0" w:color="auto"/>
        <w:right w:val="none" w:sz="0" w:space="0" w:color="auto"/>
      </w:divBdr>
    </w:div>
    <w:div w:id="1401749837">
      <w:bodyDiv w:val="1"/>
      <w:marLeft w:val="0"/>
      <w:marRight w:val="0"/>
      <w:marTop w:val="0"/>
      <w:marBottom w:val="0"/>
      <w:divBdr>
        <w:top w:val="none" w:sz="0" w:space="0" w:color="auto"/>
        <w:left w:val="none" w:sz="0" w:space="0" w:color="auto"/>
        <w:bottom w:val="none" w:sz="0" w:space="0" w:color="auto"/>
        <w:right w:val="none" w:sz="0" w:space="0" w:color="auto"/>
      </w:divBdr>
    </w:div>
    <w:div w:id="1402169363">
      <w:bodyDiv w:val="1"/>
      <w:marLeft w:val="0"/>
      <w:marRight w:val="0"/>
      <w:marTop w:val="0"/>
      <w:marBottom w:val="0"/>
      <w:divBdr>
        <w:top w:val="none" w:sz="0" w:space="0" w:color="auto"/>
        <w:left w:val="none" w:sz="0" w:space="0" w:color="auto"/>
        <w:bottom w:val="none" w:sz="0" w:space="0" w:color="auto"/>
        <w:right w:val="none" w:sz="0" w:space="0" w:color="auto"/>
      </w:divBdr>
    </w:div>
    <w:div w:id="1402287827">
      <w:bodyDiv w:val="1"/>
      <w:marLeft w:val="0"/>
      <w:marRight w:val="0"/>
      <w:marTop w:val="0"/>
      <w:marBottom w:val="0"/>
      <w:divBdr>
        <w:top w:val="none" w:sz="0" w:space="0" w:color="auto"/>
        <w:left w:val="none" w:sz="0" w:space="0" w:color="auto"/>
        <w:bottom w:val="none" w:sz="0" w:space="0" w:color="auto"/>
        <w:right w:val="none" w:sz="0" w:space="0" w:color="auto"/>
      </w:divBdr>
    </w:div>
    <w:div w:id="1402632450">
      <w:bodyDiv w:val="1"/>
      <w:marLeft w:val="0"/>
      <w:marRight w:val="0"/>
      <w:marTop w:val="0"/>
      <w:marBottom w:val="0"/>
      <w:divBdr>
        <w:top w:val="none" w:sz="0" w:space="0" w:color="auto"/>
        <w:left w:val="none" w:sz="0" w:space="0" w:color="auto"/>
        <w:bottom w:val="none" w:sz="0" w:space="0" w:color="auto"/>
        <w:right w:val="none" w:sz="0" w:space="0" w:color="auto"/>
      </w:divBdr>
    </w:div>
    <w:div w:id="1402675452">
      <w:bodyDiv w:val="1"/>
      <w:marLeft w:val="0"/>
      <w:marRight w:val="0"/>
      <w:marTop w:val="0"/>
      <w:marBottom w:val="0"/>
      <w:divBdr>
        <w:top w:val="none" w:sz="0" w:space="0" w:color="auto"/>
        <w:left w:val="none" w:sz="0" w:space="0" w:color="auto"/>
        <w:bottom w:val="none" w:sz="0" w:space="0" w:color="auto"/>
        <w:right w:val="none" w:sz="0" w:space="0" w:color="auto"/>
      </w:divBdr>
    </w:div>
    <w:div w:id="1402753748">
      <w:bodyDiv w:val="1"/>
      <w:marLeft w:val="0"/>
      <w:marRight w:val="0"/>
      <w:marTop w:val="0"/>
      <w:marBottom w:val="0"/>
      <w:divBdr>
        <w:top w:val="none" w:sz="0" w:space="0" w:color="auto"/>
        <w:left w:val="none" w:sz="0" w:space="0" w:color="auto"/>
        <w:bottom w:val="none" w:sz="0" w:space="0" w:color="auto"/>
        <w:right w:val="none" w:sz="0" w:space="0" w:color="auto"/>
      </w:divBdr>
    </w:div>
    <w:div w:id="1402866470">
      <w:bodyDiv w:val="1"/>
      <w:marLeft w:val="0"/>
      <w:marRight w:val="0"/>
      <w:marTop w:val="0"/>
      <w:marBottom w:val="0"/>
      <w:divBdr>
        <w:top w:val="none" w:sz="0" w:space="0" w:color="auto"/>
        <w:left w:val="none" w:sz="0" w:space="0" w:color="auto"/>
        <w:bottom w:val="none" w:sz="0" w:space="0" w:color="auto"/>
        <w:right w:val="none" w:sz="0" w:space="0" w:color="auto"/>
      </w:divBdr>
    </w:div>
    <w:div w:id="1403480699">
      <w:bodyDiv w:val="1"/>
      <w:marLeft w:val="0"/>
      <w:marRight w:val="0"/>
      <w:marTop w:val="0"/>
      <w:marBottom w:val="0"/>
      <w:divBdr>
        <w:top w:val="none" w:sz="0" w:space="0" w:color="auto"/>
        <w:left w:val="none" w:sz="0" w:space="0" w:color="auto"/>
        <w:bottom w:val="none" w:sz="0" w:space="0" w:color="auto"/>
        <w:right w:val="none" w:sz="0" w:space="0" w:color="auto"/>
      </w:divBdr>
    </w:div>
    <w:div w:id="1403872699">
      <w:bodyDiv w:val="1"/>
      <w:marLeft w:val="0"/>
      <w:marRight w:val="0"/>
      <w:marTop w:val="0"/>
      <w:marBottom w:val="0"/>
      <w:divBdr>
        <w:top w:val="none" w:sz="0" w:space="0" w:color="auto"/>
        <w:left w:val="none" w:sz="0" w:space="0" w:color="auto"/>
        <w:bottom w:val="none" w:sz="0" w:space="0" w:color="auto"/>
        <w:right w:val="none" w:sz="0" w:space="0" w:color="auto"/>
      </w:divBdr>
    </w:div>
    <w:div w:id="1404061581">
      <w:bodyDiv w:val="1"/>
      <w:marLeft w:val="0"/>
      <w:marRight w:val="0"/>
      <w:marTop w:val="0"/>
      <w:marBottom w:val="0"/>
      <w:divBdr>
        <w:top w:val="none" w:sz="0" w:space="0" w:color="auto"/>
        <w:left w:val="none" w:sz="0" w:space="0" w:color="auto"/>
        <w:bottom w:val="none" w:sz="0" w:space="0" w:color="auto"/>
        <w:right w:val="none" w:sz="0" w:space="0" w:color="auto"/>
      </w:divBdr>
    </w:div>
    <w:div w:id="1404258846">
      <w:bodyDiv w:val="1"/>
      <w:marLeft w:val="0"/>
      <w:marRight w:val="0"/>
      <w:marTop w:val="0"/>
      <w:marBottom w:val="0"/>
      <w:divBdr>
        <w:top w:val="none" w:sz="0" w:space="0" w:color="auto"/>
        <w:left w:val="none" w:sz="0" w:space="0" w:color="auto"/>
        <w:bottom w:val="none" w:sz="0" w:space="0" w:color="auto"/>
        <w:right w:val="none" w:sz="0" w:space="0" w:color="auto"/>
      </w:divBdr>
    </w:div>
    <w:div w:id="1404448940">
      <w:bodyDiv w:val="1"/>
      <w:marLeft w:val="0"/>
      <w:marRight w:val="0"/>
      <w:marTop w:val="0"/>
      <w:marBottom w:val="0"/>
      <w:divBdr>
        <w:top w:val="none" w:sz="0" w:space="0" w:color="auto"/>
        <w:left w:val="none" w:sz="0" w:space="0" w:color="auto"/>
        <w:bottom w:val="none" w:sz="0" w:space="0" w:color="auto"/>
        <w:right w:val="none" w:sz="0" w:space="0" w:color="auto"/>
      </w:divBdr>
    </w:div>
    <w:div w:id="1404832649">
      <w:bodyDiv w:val="1"/>
      <w:marLeft w:val="0"/>
      <w:marRight w:val="0"/>
      <w:marTop w:val="0"/>
      <w:marBottom w:val="0"/>
      <w:divBdr>
        <w:top w:val="none" w:sz="0" w:space="0" w:color="auto"/>
        <w:left w:val="none" w:sz="0" w:space="0" w:color="auto"/>
        <w:bottom w:val="none" w:sz="0" w:space="0" w:color="auto"/>
        <w:right w:val="none" w:sz="0" w:space="0" w:color="auto"/>
      </w:divBdr>
    </w:div>
    <w:div w:id="1405495570">
      <w:bodyDiv w:val="1"/>
      <w:marLeft w:val="0"/>
      <w:marRight w:val="0"/>
      <w:marTop w:val="0"/>
      <w:marBottom w:val="0"/>
      <w:divBdr>
        <w:top w:val="none" w:sz="0" w:space="0" w:color="auto"/>
        <w:left w:val="none" w:sz="0" w:space="0" w:color="auto"/>
        <w:bottom w:val="none" w:sz="0" w:space="0" w:color="auto"/>
        <w:right w:val="none" w:sz="0" w:space="0" w:color="auto"/>
      </w:divBdr>
    </w:div>
    <w:div w:id="1406030752">
      <w:bodyDiv w:val="1"/>
      <w:marLeft w:val="0"/>
      <w:marRight w:val="0"/>
      <w:marTop w:val="0"/>
      <w:marBottom w:val="0"/>
      <w:divBdr>
        <w:top w:val="none" w:sz="0" w:space="0" w:color="auto"/>
        <w:left w:val="none" w:sz="0" w:space="0" w:color="auto"/>
        <w:bottom w:val="none" w:sz="0" w:space="0" w:color="auto"/>
        <w:right w:val="none" w:sz="0" w:space="0" w:color="auto"/>
      </w:divBdr>
    </w:div>
    <w:div w:id="1406221938">
      <w:bodyDiv w:val="1"/>
      <w:marLeft w:val="0"/>
      <w:marRight w:val="0"/>
      <w:marTop w:val="0"/>
      <w:marBottom w:val="0"/>
      <w:divBdr>
        <w:top w:val="none" w:sz="0" w:space="0" w:color="auto"/>
        <w:left w:val="none" w:sz="0" w:space="0" w:color="auto"/>
        <w:bottom w:val="none" w:sz="0" w:space="0" w:color="auto"/>
        <w:right w:val="none" w:sz="0" w:space="0" w:color="auto"/>
      </w:divBdr>
    </w:div>
    <w:div w:id="1406224111">
      <w:bodyDiv w:val="1"/>
      <w:marLeft w:val="0"/>
      <w:marRight w:val="0"/>
      <w:marTop w:val="0"/>
      <w:marBottom w:val="0"/>
      <w:divBdr>
        <w:top w:val="none" w:sz="0" w:space="0" w:color="auto"/>
        <w:left w:val="none" w:sz="0" w:space="0" w:color="auto"/>
        <w:bottom w:val="none" w:sz="0" w:space="0" w:color="auto"/>
        <w:right w:val="none" w:sz="0" w:space="0" w:color="auto"/>
      </w:divBdr>
    </w:div>
    <w:div w:id="1406489880">
      <w:bodyDiv w:val="1"/>
      <w:marLeft w:val="0"/>
      <w:marRight w:val="0"/>
      <w:marTop w:val="0"/>
      <w:marBottom w:val="0"/>
      <w:divBdr>
        <w:top w:val="none" w:sz="0" w:space="0" w:color="auto"/>
        <w:left w:val="none" w:sz="0" w:space="0" w:color="auto"/>
        <w:bottom w:val="none" w:sz="0" w:space="0" w:color="auto"/>
        <w:right w:val="none" w:sz="0" w:space="0" w:color="auto"/>
      </w:divBdr>
    </w:div>
    <w:div w:id="1406490804">
      <w:bodyDiv w:val="1"/>
      <w:marLeft w:val="0"/>
      <w:marRight w:val="0"/>
      <w:marTop w:val="0"/>
      <w:marBottom w:val="0"/>
      <w:divBdr>
        <w:top w:val="none" w:sz="0" w:space="0" w:color="auto"/>
        <w:left w:val="none" w:sz="0" w:space="0" w:color="auto"/>
        <w:bottom w:val="none" w:sz="0" w:space="0" w:color="auto"/>
        <w:right w:val="none" w:sz="0" w:space="0" w:color="auto"/>
      </w:divBdr>
    </w:div>
    <w:div w:id="1406564533">
      <w:bodyDiv w:val="1"/>
      <w:marLeft w:val="0"/>
      <w:marRight w:val="0"/>
      <w:marTop w:val="0"/>
      <w:marBottom w:val="0"/>
      <w:divBdr>
        <w:top w:val="none" w:sz="0" w:space="0" w:color="auto"/>
        <w:left w:val="none" w:sz="0" w:space="0" w:color="auto"/>
        <w:bottom w:val="none" w:sz="0" w:space="0" w:color="auto"/>
        <w:right w:val="none" w:sz="0" w:space="0" w:color="auto"/>
      </w:divBdr>
    </w:div>
    <w:div w:id="1406605623">
      <w:bodyDiv w:val="1"/>
      <w:marLeft w:val="0"/>
      <w:marRight w:val="0"/>
      <w:marTop w:val="0"/>
      <w:marBottom w:val="0"/>
      <w:divBdr>
        <w:top w:val="none" w:sz="0" w:space="0" w:color="auto"/>
        <w:left w:val="none" w:sz="0" w:space="0" w:color="auto"/>
        <w:bottom w:val="none" w:sz="0" w:space="0" w:color="auto"/>
        <w:right w:val="none" w:sz="0" w:space="0" w:color="auto"/>
      </w:divBdr>
    </w:div>
    <w:div w:id="1406679745">
      <w:bodyDiv w:val="1"/>
      <w:marLeft w:val="0"/>
      <w:marRight w:val="0"/>
      <w:marTop w:val="0"/>
      <w:marBottom w:val="0"/>
      <w:divBdr>
        <w:top w:val="none" w:sz="0" w:space="0" w:color="auto"/>
        <w:left w:val="none" w:sz="0" w:space="0" w:color="auto"/>
        <w:bottom w:val="none" w:sz="0" w:space="0" w:color="auto"/>
        <w:right w:val="none" w:sz="0" w:space="0" w:color="auto"/>
      </w:divBdr>
    </w:div>
    <w:div w:id="1406999896">
      <w:bodyDiv w:val="1"/>
      <w:marLeft w:val="0"/>
      <w:marRight w:val="0"/>
      <w:marTop w:val="0"/>
      <w:marBottom w:val="0"/>
      <w:divBdr>
        <w:top w:val="none" w:sz="0" w:space="0" w:color="auto"/>
        <w:left w:val="none" w:sz="0" w:space="0" w:color="auto"/>
        <w:bottom w:val="none" w:sz="0" w:space="0" w:color="auto"/>
        <w:right w:val="none" w:sz="0" w:space="0" w:color="auto"/>
      </w:divBdr>
    </w:div>
    <w:div w:id="1407993815">
      <w:bodyDiv w:val="1"/>
      <w:marLeft w:val="0"/>
      <w:marRight w:val="0"/>
      <w:marTop w:val="0"/>
      <w:marBottom w:val="0"/>
      <w:divBdr>
        <w:top w:val="none" w:sz="0" w:space="0" w:color="auto"/>
        <w:left w:val="none" w:sz="0" w:space="0" w:color="auto"/>
        <w:bottom w:val="none" w:sz="0" w:space="0" w:color="auto"/>
        <w:right w:val="none" w:sz="0" w:space="0" w:color="auto"/>
      </w:divBdr>
    </w:div>
    <w:div w:id="1408647737">
      <w:bodyDiv w:val="1"/>
      <w:marLeft w:val="0"/>
      <w:marRight w:val="0"/>
      <w:marTop w:val="0"/>
      <w:marBottom w:val="0"/>
      <w:divBdr>
        <w:top w:val="none" w:sz="0" w:space="0" w:color="auto"/>
        <w:left w:val="none" w:sz="0" w:space="0" w:color="auto"/>
        <w:bottom w:val="none" w:sz="0" w:space="0" w:color="auto"/>
        <w:right w:val="none" w:sz="0" w:space="0" w:color="auto"/>
      </w:divBdr>
    </w:div>
    <w:div w:id="1408720709">
      <w:bodyDiv w:val="1"/>
      <w:marLeft w:val="0"/>
      <w:marRight w:val="0"/>
      <w:marTop w:val="0"/>
      <w:marBottom w:val="0"/>
      <w:divBdr>
        <w:top w:val="none" w:sz="0" w:space="0" w:color="auto"/>
        <w:left w:val="none" w:sz="0" w:space="0" w:color="auto"/>
        <w:bottom w:val="none" w:sz="0" w:space="0" w:color="auto"/>
        <w:right w:val="none" w:sz="0" w:space="0" w:color="auto"/>
      </w:divBdr>
    </w:div>
    <w:div w:id="1408727288">
      <w:bodyDiv w:val="1"/>
      <w:marLeft w:val="0"/>
      <w:marRight w:val="0"/>
      <w:marTop w:val="0"/>
      <w:marBottom w:val="0"/>
      <w:divBdr>
        <w:top w:val="none" w:sz="0" w:space="0" w:color="auto"/>
        <w:left w:val="none" w:sz="0" w:space="0" w:color="auto"/>
        <w:bottom w:val="none" w:sz="0" w:space="0" w:color="auto"/>
        <w:right w:val="none" w:sz="0" w:space="0" w:color="auto"/>
      </w:divBdr>
    </w:div>
    <w:div w:id="1408844291">
      <w:bodyDiv w:val="1"/>
      <w:marLeft w:val="0"/>
      <w:marRight w:val="0"/>
      <w:marTop w:val="0"/>
      <w:marBottom w:val="0"/>
      <w:divBdr>
        <w:top w:val="none" w:sz="0" w:space="0" w:color="auto"/>
        <w:left w:val="none" w:sz="0" w:space="0" w:color="auto"/>
        <w:bottom w:val="none" w:sz="0" w:space="0" w:color="auto"/>
        <w:right w:val="none" w:sz="0" w:space="0" w:color="auto"/>
      </w:divBdr>
    </w:div>
    <w:div w:id="1410080493">
      <w:bodyDiv w:val="1"/>
      <w:marLeft w:val="0"/>
      <w:marRight w:val="0"/>
      <w:marTop w:val="0"/>
      <w:marBottom w:val="0"/>
      <w:divBdr>
        <w:top w:val="none" w:sz="0" w:space="0" w:color="auto"/>
        <w:left w:val="none" w:sz="0" w:space="0" w:color="auto"/>
        <w:bottom w:val="none" w:sz="0" w:space="0" w:color="auto"/>
        <w:right w:val="none" w:sz="0" w:space="0" w:color="auto"/>
      </w:divBdr>
    </w:div>
    <w:div w:id="1410811506">
      <w:bodyDiv w:val="1"/>
      <w:marLeft w:val="0"/>
      <w:marRight w:val="0"/>
      <w:marTop w:val="0"/>
      <w:marBottom w:val="0"/>
      <w:divBdr>
        <w:top w:val="none" w:sz="0" w:space="0" w:color="auto"/>
        <w:left w:val="none" w:sz="0" w:space="0" w:color="auto"/>
        <w:bottom w:val="none" w:sz="0" w:space="0" w:color="auto"/>
        <w:right w:val="none" w:sz="0" w:space="0" w:color="auto"/>
      </w:divBdr>
    </w:div>
    <w:div w:id="1411000873">
      <w:bodyDiv w:val="1"/>
      <w:marLeft w:val="0"/>
      <w:marRight w:val="0"/>
      <w:marTop w:val="0"/>
      <w:marBottom w:val="0"/>
      <w:divBdr>
        <w:top w:val="none" w:sz="0" w:space="0" w:color="auto"/>
        <w:left w:val="none" w:sz="0" w:space="0" w:color="auto"/>
        <w:bottom w:val="none" w:sz="0" w:space="0" w:color="auto"/>
        <w:right w:val="none" w:sz="0" w:space="0" w:color="auto"/>
      </w:divBdr>
    </w:div>
    <w:div w:id="1412046004">
      <w:bodyDiv w:val="1"/>
      <w:marLeft w:val="0"/>
      <w:marRight w:val="0"/>
      <w:marTop w:val="0"/>
      <w:marBottom w:val="0"/>
      <w:divBdr>
        <w:top w:val="none" w:sz="0" w:space="0" w:color="auto"/>
        <w:left w:val="none" w:sz="0" w:space="0" w:color="auto"/>
        <w:bottom w:val="none" w:sz="0" w:space="0" w:color="auto"/>
        <w:right w:val="none" w:sz="0" w:space="0" w:color="auto"/>
      </w:divBdr>
    </w:div>
    <w:div w:id="1412238927">
      <w:bodyDiv w:val="1"/>
      <w:marLeft w:val="0"/>
      <w:marRight w:val="0"/>
      <w:marTop w:val="0"/>
      <w:marBottom w:val="0"/>
      <w:divBdr>
        <w:top w:val="none" w:sz="0" w:space="0" w:color="auto"/>
        <w:left w:val="none" w:sz="0" w:space="0" w:color="auto"/>
        <w:bottom w:val="none" w:sz="0" w:space="0" w:color="auto"/>
        <w:right w:val="none" w:sz="0" w:space="0" w:color="auto"/>
      </w:divBdr>
    </w:div>
    <w:div w:id="1412385073">
      <w:bodyDiv w:val="1"/>
      <w:marLeft w:val="0"/>
      <w:marRight w:val="0"/>
      <w:marTop w:val="0"/>
      <w:marBottom w:val="0"/>
      <w:divBdr>
        <w:top w:val="none" w:sz="0" w:space="0" w:color="auto"/>
        <w:left w:val="none" w:sz="0" w:space="0" w:color="auto"/>
        <w:bottom w:val="none" w:sz="0" w:space="0" w:color="auto"/>
        <w:right w:val="none" w:sz="0" w:space="0" w:color="auto"/>
      </w:divBdr>
    </w:div>
    <w:div w:id="1412462577">
      <w:bodyDiv w:val="1"/>
      <w:marLeft w:val="0"/>
      <w:marRight w:val="0"/>
      <w:marTop w:val="0"/>
      <w:marBottom w:val="0"/>
      <w:divBdr>
        <w:top w:val="none" w:sz="0" w:space="0" w:color="auto"/>
        <w:left w:val="none" w:sz="0" w:space="0" w:color="auto"/>
        <w:bottom w:val="none" w:sz="0" w:space="0" w:color="auto"/>
        <w:right w:val="none" w:sz="0" w:space="0" w:color="auto"/>
      </w:divBdr>
    </w:div>
    <w:div w:id="1412464312">
      <w:bodyDiv w:val="1"/>
      <w:marLeft w:val="0"/>
      <w:marRight w:val="0"/>
      <w:marTop w:val="0"/>
      <w:marBottom w:val="0"/>
      <w:divBdr>
        <w:top w:val="none" w:sz="0" w:space="0" w:color="auto"/>
        <w:left w:val="none" w:sz="0" w:space="0" w:color="auto"/>
        <w:bottom w:val="none" w:sz="0" w:space="0" w:color="auto"/>
        <w:right w:val="none" w:sz="0" w:space="0" w:color="auto"/>
      </w:divBdr>
    </w:div>
    <w:div w:id="1413233369">
      <w:bodyDiv w:val="1"/>
      <w:marLeft w:val="0"/>
      <w:marRight w:val="0"/>
      <w:marTop w:val="0"/>
      <w:marBottom w:val="0"/>
      <w:divBdr>
        <w:top w:val="none" w:sz="0" w:space="0" w:color="auto"/>
        <w:left w:val="none" w:sz="0" w:space="0" w:color="auto"/>
        <w:bottom w:val="none" w:sz="0" w:space="0" w:color="auto"/>
        <w:right w:val="none" w:sz="0" w:space="0" w:color="auto"/>
      </w:divBdr>
    </w:div>
    <w:div w:id="1413308910">
      <w:bodyDiv w:val="1"/>
      <w:marLeft w:val="0"/>
      <w:marRight w:val="0"/>
      <w:marTop w:val="0"/>
      <w:marBottom w:val="0"/>
      <w:divBdr>
        <w:top w:val="none" w:sz="0" w:space="0" w:color="auto"/>
        <w:left w:val="none" w:sz="0" w:space="0" w:color="auto"/>
        <w:bottom w:val="none" w:sz="0" w:space="0" w:color="auto"/>
        <w:right w:val="none" w:sz="0" w:space="0" w:color="auto"/>
      </w:divBdr>
    </w:div>
    <w:div w:id="1413619944">
      <w:bodyDiv w:val="1"/>
      <w:marLeft w:val="0"/>
      <w:marRight w:val="0"/>
      <w:marTop w:val="0"/>
      <w:marBottom w:val="0"/>
      <w:divBdr>
        <w:top w:val="none" w:sz="0" w:space="0" w:color="auto"/>
        <w:left w:val="none" w:sz="0" w:space="0" w:color="auto"/>
        <w:bottom w:val="none" w:sz="0" w:space="0" w:color="auto"/>
        <w:right w:val="none" w:sz="0" w:space="0" w:color="auto"/>
      </w:divBdr>
    </w:div>
    <w:div w:id="1413624678">
      <w:bodyDiv w:val="1"/>
      <w:marLeft w:val="0"/>
      <w:marRight w:val="0"/>
      <w:marTop w:val="0"/>
      <w:marBottom w:val="0"/>
      <w:divBdr>
        <w:top w:val="none" w:sz="0" w:space="0" w:color="auto"/>
        <w:left w:val="none" w:sz="0" w:space="0" w:color="auto"/>
        <w:bottom w:val="none" w:sz="0" w:space="0" w:color="auto"/>
        <w:right w:val="none" w:sz="0" w:space="0" w:color="auto"/>
      </w:divBdr>
    </w:div>
    <w:div w:id="1413701674">
      <w:bodyDiv w:val="1"/>
      <w:marLeft w:val="0"/>
      <w:marRight w:val="0"/>
      <w:marTop w:val="0"/>
      <w:marBottom w:val="0"/>
      <w:divBdr>
        <w:top w:val="none" w:sz="0" w:space="0" w:color="auto"/>
        <w:left w:val="none" w:sz="0" w:space="0" w:color="auto"/>
        <w:bottom w:val="none" w:sz="0" w:space="0" w:color="auto"/>
        <w:right w:val="none" w:sz="0" w:space="0" w:color="auto"/>
      </w:divBdr>
    </w:div>
    <w:div w:id="1413817151">
      <w:bodyDiv w:val="1"/>
      <w:marLeft w:val="0"/>
      <w:marRight w:val="0"/>
      <w:marTop w:val="0"/>
      <w:marBottom w:val="0"/>
      <w:divBdr>
        <w:top w:val="none" w:sz="0" w:space="0" w:color="auto"/>
        <w:left w:val="none" w:sz="0" w:space="0" w:color="auto"/>
        <w:bottom w:val="none" w:sz="0" w:space="0" w:color="auto"/>
        <w:right w:val="none" w:sz="0" w:space="0" w:color="auto"/>
      </w:divBdr>
    </w:div>
    <w:div w:id="1414350560">
      <w:bodyDiv w:val="1"/>
      <w:marLeft w:val="0"/>
      <w:marRight w:val="0"/>
      <w:marTop w:val="0"/>
      <w:marBottom w:val="0"/>
      <w:divBdr>
        <w:top w:val="none" w:sz="0" w:space="0" w:color="auto"/>
        <w:left w:val="none" w:sz="0" w:space="0" w:color="auto"/>
        <w:bottom w:val="none" w:sz="0" w:space="0" w:color="auto"/>
        <w:right w:val="none" w:sz="0" w:space="0" w:color="auto"/>
      </w:divBdr>
    </w:div>
    <w:div w:id="1414743068">
      <w:bodyDiv w:val="1"/>
      <w:marLeft w:val="0"/>
      <w:marRight w:val="0"/>
      <w:marTop w:val="0"/>
      <w:marBottom w:val="0"/>
      <w:divBdr>
        <w:top w:val="none" w:sz="0" w:space="0" w:color="auto"/>
        <w:left w:val="none" w:sz="0" w:space="0" w:color="auto"/>
        <w:bottom w:val="none" w:sz="0" w:space="0" w:color="auto"/>
        <w:right w:val="none" w:sz="0" w:space="0" w:color="auto"/>
      </w:divBdr>
    </w:div>
    <w:div w:id="1414857738">
      <w:bodyDiv w:val="1"/>
      <w:marLeft w:val="0"/>
      <w:marRight w:val="0"/>
      <w:marTop w:val="0"/>
      <w:marBottom w:val="0"/>
      <w:divBdr>
        <w:top w:val="none" w:sz="0" w:space="0" w:color="auto"/>
        <w:left w:val="none" w:sz="0" w:space="0" w:color="auto"/>
        <w:bottom w:val="none" w:sz="0" w:space="0" w:color="auto"/>
        <w:right w:val="none" w:sz="0" w:space="0" w:color="auto"/>
      </w:divBdr>
    </w:div>
    <w:div w:id="1414862215">
      <w:bodyDiv w:val="1"/>
      <w:marLeft w:val="0"/>
      <w:marRight w:val="0"/>
      <w:marTop w:val="0"/>
      <w:marBottom w:val="0"/>
      <w:divBdr>
        <w:top w:val="none" w:sz="0" w:space="0" w:color="auto"/>
        <w:left w:val="none" w:sz="0" w:space="0" w:color="auto"/>
        <w:bottom w:val="none" w:sz="0" w:space="0" w:color="auto"/>
        <w:right w:val="none" w:sz="0" w:space="0" w:color="auto"/>
      </w:divBdr>
    </w:div>
    <w:div w:id="1415014017">
      <w:bodyDiv w:val="1"/>
      <w:marLeft w:val="0"/>
      <w:marRight w:val="0"/>
      <w:marTop w:val="0"/>
      <w:marBottom w:val="0"/>
      <w:divBdr>
        <w:top w:val="none" w:sz="0" w:space="0" w:color="auto"/>
        <w:left w:val="none" w:sz="0" w:space="0" w:color="auto"/>
        <w:bottom w:val="none" w:sz="0" w:space="0" w:color="auto"/>
        <w:right w:val="none" w:sz="0" w:space="0" w:color="auto"/>
      </w:divBdr>
    </w:div>
    <w:div w:id="1415273760">
      <w:bodyDiv w:val="1"/>
      <w:marLeft w:val="0"/>
      <w:marRight w:val="0"/>
      <w:marTop w:val="0"/>
      <w:marBottom w:val="0"/>
      <w:divBdr>
        <w:top w:val="none" w:sz="0" w:space="0" w:color="auto"/>
        <w:left w:val="none" w:sz="0" w:space="0" w:color="auto"/>
        <w:bottom w:val="none" w:sz="0" w:space="0" w:color="auto"/>
        <w:right w:val="none" w:sz="0" w:space="0" w:color="auto"/>
      </w:divBdr>
    </w:div>
    <w:div w:id="1415544619">
      <w:bodyDiv w:val="1"/>
      <w:marLeft w:val="0"/>
      <w:marRight w:val="0"/>
      <w:marTop w:val="0"/>
      <w:marBottom w:val="0"/>
      <w:divBdr>
        <w:top w:val="none" w:sz="0" w:space="0" w:color="auto"/>
        <w:left w:val="none" w:sz="0" w:space="0" w:color="auto"/>
        <w:bottom w:val="none" w:sz="0" w:space="0" w:color="auto"/>
        <w:right w:val="none" w:sz="0" w:space="0" w:color="auto"/>
      </w:divBdr>
    </w:div>
    <w:div w:id="1416054669">
      <w:bodyDiv w:val="1"/>
      <w:marLeft w:val="0"/>
      <w:marRight w:val="0"/>
      <w:marTop w:val="0"/>
      <w:marBottom w:val="0"/>
      <w:divBdr>
        <w:top w:val="none" w:sz="0" w:space="0" w:color="auto"/>
        <w:left w:val="none" w:sz="0" w:space="0" w:color="auto"/>
        <w:bottom w:val="none" w:sz="0" w:space="0" w:color="auto"/>
        <w:right w:val="none" w:sz="0" w:space="0" w:color="auto"/>
      </w:divBdr>
    </w:div>
    <w:div w:id="1416249334">
      <w:bodyDiv w:val="1"/>
      <w:marLeft w:val="0"/>
      <w:marRight w:val="0"/>
      <w:marTop w:val="0"/>
      <w:marBottom w:val="0"/>
      <w:divBdr>
        <w:top w:val="none" w:sz="0" w:space="0" w:color="auto"/>
        <w:left w:val="none" w:sz="0" w:space="0" w:color="auto"/>
        <w:bottom w:val="none" w:sz="0" w:space="0" w:color="auto"/>
        <w:right w:val="none" w:sz="0" w:space="0" w:color="auto"/>
      </w:divBdr>
    </w:div>
    <w:div w:id="1416323767">
      <w:bodyDiv w:val="1"/>
      <w:marLeft w:val="0"/>
      <w:marRight w:val="0"/>
      <w:marTop w:val="0"/>
      <w:marBottom w:val="0"/>
      <w:divBdr>
        <w:top w:val="none" w:sz="0" w:space="0" w:color="auto"/>
        <w:left w:val="none" w:sz="0" w:space="0" w:color="auto"/>
        <w:bottom w:val="none" w:sz="0" w:space="0" w:color="auto"/>
        <w:right w:val="none" w:sz="0" w:space="0" w:color="auto"/>
      </w:divBdr>
    </w:div>
    <w:div w:id="1416435813">
      <w:bodyDiv w:val="1"/>
      <w:marLeft w:val="0"/>
      <w:marRight w:val="0"/>
      <w:marTop w:val="0"/>
      <w:marBottom w:val="0"/>
      <w:divBdr>
        <w:top w:val="none" w:sz="0" w:space="0" w:color="auto"/>
        <w:left w:val="none" w:sz="0" w:space="0" w:color="auto"/>
        <w:bottom w:val="none" w:sz="0" w:space="0" w:color="auto"/>
        <w:right w:val="none" w:sz="0" w:space="0" w:color="auto"/>
      </w:divBdr>
    </w:div>
    <w:div w:id="1416511881">
      <w:bodyDiv w:val="1"/>
      <w:marLeft w:val="0"/>
      <w:marRight w:val="0"/>
      <w:marTop w:val="0"/>
      <w:marBottom w:val="0"/>
      <w:divBdr>
        <w:top w:val="none" w:sz="0" w:space="0" w:color="auto"/>
        <w:left w:val="none" w:sz="0" w:space="0" w:color="auto"/>
        <w:bottom w:val="none" w:sz="0" w:space="0" w:color="auto"/>
        <w:right w:val="none" w:sz="0" w:space="0" w:color="auto"/>
      </w:divBdr>
    </w:div>
    <w:div w:id="1416783663">
      <w:bodyDiv w:val="1"/>
      <w:marLeft w:val="0"/>
      <w:marRight w:val="0"/>
      <w:marTop w:val="0"/>
      <w:marBottom w:val="0"/>
      <w:divBdr>
        <w:top w:val="none" w:sz="0" w:space="0" w:color="auto"/>
        <w:left w:val="none" w:sz="0" w:space="0" w:color="auto"/>
        <w:bottom w:val="none" w:sz="0" w:space="0" w:color="auto"/>
        <w:right w:val="none" w:sz="0" w:space="0" w:color="auto"/>
      </w:divBdr>
    </w:div>
    <w:div w:id="1417166787">
      <w:bodyDiv w:val="1"/>
      <w:marLeft w:val="0"/>
      <w:marRight w:val="0"/>
      <w:marTop w:val="0"/>
      <w:marBottom w:val="0"/>
      <w:divBdr>
        <w:top w:val="none" w:sz="0" w:space="0" w:color="auto"/>
        <w:left w:val="none" w:sz="0" w:space="0" w:color="auto"/>
        <w:bottom w:val="none" w:sz="0" w:space="0" w:color="auto"/>
        <w:right w:val="none" w:sz="0" w:space="0" w:color="auto"/>
      </w:divBdr>
    </w:div>
    <w:div w:id="1417167967">
      <w:bodyDiv w:val="1"/>
      <w:marLeft w:val="0"/>
      <w:marRight w:val="0"/>
      <w:marTop w:val="0"/>
      <w:marBottom w:val="0"/>
      <w:divBdr>
        <w:top w:val="none" w:sz="0" w:space="0" w:color="auto"/>
        <w:left w:val="none" w:sz="0" w:space="0" w:color="auto"/>
        <w:bottom w:val="none" w:sz="0" w:space="0" w:color="auto"/>
        <w:right w:val="none" w:sz="0" w:space="0" w:color="auto"/>
      </w:divBdr>
    </w:div>
    <w:div w:id="1418020720">
      <w:bodyDiv w:val="1"/>
      <w:marLeft w:val="0"/>
      <w:marRight w:val="0"/>
      <w:marTop w:val="0"/>
      <w:marBottom w:val="0"/>
      <w:divBdr>
        <w:top w:val="none" w:sz="0" w:space="0" w:color="auto"/>
        <w:left w:val="none" w:sz="0" w:space="0" w:color="auto"/>
        <w:bottom w:val="none" w:sz="0" w:space="0" w:color="auto"/>
        <w:right w:val="none" w:sz="0" w:space="0" w:color="auto"/>
      </w:divBdr>
    </w:div>
    <w:div w:id="1418209863">
      <w:bodyDiv w:val="1"/>
      <w:marLeft w:val="0"/>
      <w:marRight w:val="0"/>
      <w:marTop w:val="0"/>
      <w:marBottom w:val="0"/>
      <w:divBdr>
        <w:top w:val="none" w:sz="0" w:space="0" w:color="auto"/>
        <w:left w:val="none" w:sz="0" w:space="0" w:color="auto"/>
        <w:bottom w:val="none" w:sz="0" w:space="0" w:color="auto"/>
        <w:right w:val="none" w:sz="0" w:space="0" w:color="auto"/>
      </w:divBdr>
    </w:div>
    <w:div w:id="1418408625">
      <w:bodyDiv w:val="1"/>
      <w:marLeft w:val="0"/>
      <w:marRight w:val="0"/>
      <w:marTop w:val="0"/>
      <w:marBottom w:val="0"/>
      <w:divBdr>
        <w:top w:val="none" w:sz="0" w:space="0" w:color="auto"/>
        <w:left w:val="none" w:sz="0" w:space="0" w:color="auto"/>
        <w:bottom w:val="none" w:sz="0" w:space="0" w:color="auto"/>
        <w:right w:val="none" w:sz="0" w:space="0" w:color="auto"/>
      </w:divBdr>
    </w:div>
    <w:div w:id="1418745839">
      <w:bodyDiv w:val="1"/>
      <w:marLeft w:val="0"/>
      <w:marRight w:val="0"/>
      <w:marTop w:val="0"/>
      <w:marBottom w:val="0"/>
      <w:divBdr>
        <w:top w:val="none" w:sz="0" w:space="0" w:color="auto"/>
        <w:left w:val="none" w:sz="0" w:space="0" w:color="auto"/>
        <w:bottom w:val="none" w:sz="0" w:space="0" w:color="auto"/>
        <w:right w:val="none" w:sz="0" w:space="0" w:color="auto"/>
      </w:divBdr>
    </w:div>
    <w:div w:id="1419254619">
      <w:bodyDiv w:val="1"/>
      <w:marLeft w:val="0"/>
      <w:marRight w:val="0"/>
      <w:marTop w:val="0"/>
      <w:marBottom w:val="0"/>
      <w:divBdr>
        <w:top w:val="none" w:sz="0" w:space="0" w:color="auto"/>
        <w:left w:val="none" w:sz="0" w:space="0" w:color="auto"/>
        <w:bottom w:val="none" w:sz="0" w:space="0" w:color="auto"/>
        <w:right w:val="none" w:sz="0" w:space="0" w:color="auto"/>
      </w:divBdr>
    </w:div>
    <w:div w:id="1419402629">
      <w:bodyDiv w:val="1"/>
      <w:marLeft w:val="0"/>
      <w:marRight w:val="0"/>
      <w:marTop w:val="0"/>
      <w:marBottom w:val="0"/>
      <w:divBdr>
        <w:top w:val="none" w:sz="0" w:space="0" w:color="auto"/>
        <w:left w:val="none" w:sz="0" w:space="0" w:color="auto"/>
        <w:bottom w:val="none" w:sz="0" w:space="0" w:color="auto"/>
        <w:right w:val="none" w:sz="0" w:space="0" w:color="auto"/>
      </w:divBdr>
    </w:div>
    <w:div w:id="1419447270">
      <w:bodyDiv w:val="1"/>
      <w:marLeft w:val="0"/>
      <w:marRight w:val="0"/>
      <w:marTop w:val="0"/>
      <w:marBottom w:val="0"/>
      <w:divBdr>
        <w:top w:val="none" w:sz="0" w:space="0" w:color="auto"/>
        <w:left w:val="none" w:sz="0" w:space="0" w:color="auto"/>
        <w:bottom w:val="none" w:sz="0" w:space="0" w:color="auto"/>
        <w:right w:val="none" w:sz="0" w:space="0" w:color="auto"/>
      </w:divBdr>
    </w:div>
    <w:div w:id="1419600960">
      <w:bodyDiv w:val="1"/>
      <w:marLeft w:val="0"/>
      <w:marRight w:val="0"/>
      <w:marTop w:val="0"/>
      <w:marBottom w:val="0"/>
      <w:divBdr>
        <w:top w:val="none" w:sz="0" w:space="0" w:color="auto"/>
        <w:left w:val="none" w:sz="0" w:space="0" w:color="auto"/>
        <w:bottom w:val="none" w:sz="0" w:space="0" w:color="auto"/>
        <w:right w:val="none" w:sz="0" w:space="0" w:color="auto"/>
      </w:divBdr>
    </w:div>
    <w:div w:id="1419641276">
      <w:bodyDiv w:val="1"/>
      <w:marLeft w:val="0"/>
      <w:marRight w:val="0"/>
      <w:marTop w:val="0"/>
      <w:marBottom w:val="0"/>
      <w:divBdr>
        <w:top w:val="none" w:sz="0" w:space="0" w:color="auto"/>
        <w:left w:val="none" w:sz="0" w:space="0" w:color="auto"/>
        <w:bottom w:val="none" w:sz="0" w:space="0" w:color="auto"/>
        <w:right w:val="none" w:sz="0" w:space="0" w:color="auto"/>
      </w:divBdr>
    </w:div>
    <w:div w:id="1419866311">
      <w:bodyDiv w:val="1"/>
      <w:marLeft w:val="0"/>
      <w:marRight w:val="0"/>
      <w:marTop w:val="0"/>
      <w:marBottom w:val="0"/>
      <w:divBdr>
        <w:top w:val="none" w:sz="0" w:space="0" w:color="auto"/>
        <w:left w:val="none" w:sz="0" w:space="0" w:color="auto"/>
        <w:bottom w:val="none" w:sz="0" w:space="0" w:color="auto"/>
        <w:right w:val="none" w:sz="0" w:space="0" w:color="auto"/>
      </w:divBdr>
    </w:div>
    <w:div w:id="1420055138">
      <w:bodyDiv w:val="1"/>
      <w:marLeft w:val="0"/>
      <w:marRight w:val="0"/>
      <w:marTop w:val="0"/>
      <w:marBottom w:val="0"/>
      <w:divBdr>
        <w:top w:val="none" w:sz="0" w:space="0" w:color="auto"/>
        <w:left w:val="none" w:sz="0" w:space="0" w:color="auto"/>
        <w:bottom w:val="none" w:sz="0" w:space="0" w:color="auto"/>
        <w:right w:val="none" w:sz="0" w:space="0" w:color="auto"/>
      </w:divBdr>
    </w:div>
    <w:div w:id="1420441911">
      <w:bodyDiv w:val="1"/>
      <w:marLeft w:val="0"/>
      <w:marRight w:val="0"/>
      <w:marTop w:val="0"/>
      <w:marBottom w:val="0"/>
      <w:divBdr>
        <w:top w:val="none" w:sz="0" w:space="0" w:color="auto"/>
        <w:left w:val="none" w:sz="0" w:space="0" w:color="auto"/>
        <w:bottom w:val="none" w:sz="0" w:space="0" w:color="auto"/>
        <w:right w:val="none" w:sz="0" w:space="0" w:color="auto"/>
      </w:divBdr>
    </w:div>
    <w:div w:id="1420519496">
      <w:bodyDiv w:val="1"/>
      <w:marLeft w:val="0"/>
      <w:marRight w:val="0"/>
      <w:marTop w:val="0"/>
      <w:marBottom w:val="0"/>
      <w:divBdr>
        <w:top w:val="none" w:sz="0" w:space="0" w:color="auto"/>
        <w:left w:val="none" w:sz="0" w:space="0" w:color="auto"/>
        <w:bottom w:val="none" w:sz="0" w:space="0" w:color="auto"/>
        <w:right w:val="none" w:sz="0" w:space="0" w:color="auto"/>
      </w:divBdr>
    </w:div>
    <w:div w:id="1421029798">
      <w:bodyDiv w:val="1"/>
      <w:marLeft w:val="0"/>
      <w:marRight w:val="0"/>
      <w:marTop w:val="0"/>
      <w:marBottom w:val="0"/>
      <w:divBdr>
        <w:top w:val="none" w:sz="0" w:space="0" w:color="auto"/>
        <w:left w:val="none" w:sz="0" w:space="0" w:color="auto"/>
        <w:bottom w:val="none" w:sz="0" w:space="0" w:color="auto"/>
        <w:right w:val="none" w:sz="0" w:space="0" w:color="auto"/>
      </w:divBdr>
    </w:div>
    <w:div w:id="1421216773">
      <w:bodyDiv w:val="1"/>
      <w:marLeft w:val="0"/>
      <w:marRight w:val="0"/>
      <w:marTop w:val="0"/>
      <w:marBottom w:val="0"/>
      <w:divBdr>
        <w:top w:val="none" w:sz="0" w:space="0" w:color="auto"/>
        <w:left w:val="none" w:sz="0" w:space="0" w:color="auto"/>
        <w:bottom w:val="none" w:sz="0" w:space="0" w:color="auto"/>
        <w:right w:val="none" w:sz="0" w:space="0" w:color="auto"/>
      </w:divBdr>
    </w:div>
    <w:div w:id="1421563080">
      <w:bodyDiv w:val="1"/>
      <w:marLeft w:val="0"/>
      <w:marRight w:val="0"/>
      <w:marTop w:val="0"/>
      <w:marBottom w:val="0"/>
      <w:divBdr>
        <w:top w:val="none" w:sz="0" w:space="0" w:color="auto"/>
        <w:left w:val="none" w:sz="0" w:space="0" w:color="auto"/>
        <w:bottom w:val="none" w:sz="0" w:space="0" w:color="auto"/>
        <w:right w:val="none" w:sz="0" w:space="0" w:color="auto"/>
      </w:divBdr>
    </w:div>
    <w:div w:id="1422214389">
      <w:bodyDiv w:val="1"/>
      <w:marLeft w:val="0"/>
      <w:marRight w:val="0"/>
      <w:marTop w:val="0"/>
      <w:marBottom w:val="0"/>
      <w:divBdr>
        <w:top w:val="none" w:sz="0" w:space="0" w:color="auto"/>
        <w:left w:val="none" w:sz="0" w:space="0" w:color="auto"/>
        <w:bottom w:val="none" w:sz="0" w:space="0" w:color="auto"/>
        <w:right w:val="none" w:sz="0" w:space="0" w:color="auto"/>
      </w:divBdr>
    </w:div>
    <w:div w:id="1422290930">
      <w:bodyDiv w:val="1"/>
      <w:marLeft w:val="0"/>
      <w:marRight w:val="0"/>
      <w:marTop w:val="0"/>
      <w:marBottom w:val="0"/>
      <w:divBdr>
        <w:top w:val="none" w:sz="0" w:space="0" w:color="auto"/>
        <w:left w:val="none" w:sz="0" w:space="0" w:color="auto"/>
        <w:bottom w:val="none" w:sz="0" w:space="0" w:color="auto"/>
        <w:right w:val="none" w:sz="0" w:space="0" w:color="auto"/>
      </w:divBdr>
    </w:div>
    <w:div w:id="1422603794">
      <w:bodyDiv w:val="1"/>
      <w:marLeft w:val="0"/>
      <w:marRight w:val="0"/>
      <w:marTop w:val="0"/>
      <w:marBottom w:val="0"/>
      <w:divBdr>
        <w:top w:val="none" w:sz="0" w:space="0" w:color="auto"/>
        <w:left w:val="none" w:sz="0" w:space="0" w:color="auto"/>
        <w:bottom w:val="none" w:sz="0" w:space="0" w:color="auto"/>
        <w:right w:val="none" w:sz="0" w:space="0" w:color="auto"/>
      </w:divBdr>
    </w:div>
    <w:div w:id="1423600430">
      <w:bodyDiv w:val="1"/>
      <w:marLeft w:val="0"/>
      <w:marRight w:val="0"/>
      <w:marTop w:val="0"/>
      <w:marBottom w:val="0"/>
      <w:divBdr>
        <w:top w:val="none" w:sz="0" w:space="0" w:color="auto"/>
        <w:left w:val="none" w:sz="0" w:space="0" w:color="auto"/>
        <w:bottom w:val="none" w:sz="0" w:space="0" w:color="auto"/>
        <w:right w:val="none" w:sz="0" w:space="0" w:color="auto"/>
      </w:divBdr>
    </w:div>
    <w:div w:id="1423644193">
      <w:bodyDiv w:val="1"/>
      <w:marLeft w:val="0"/>
      <w:marRight w:val="0"/>
      <w:marTop w:val="0"/>
      <w:marBottom w:val="0"/>
      <w:divBdr>
        <w:top w:val="none" w:sz="0" w:space="0" w:color="auto"/>
        <w:left w:val="none" w:sz="0" w:space="0" w:color="auto"/>
        <w:bottom w:val="none" w:sz="0" w:space="0" w:color="auto"/>
        <w:right w:val="none" w:sz="0" w:space="0" w:color="auto"/>
      </w:divBdr>
    </w:div>
    <w:div w:id="1423843253">
      <w:bodyDiv w:val="1"/>
      <w:marLeft w:val="0"/>
      <w:marRight w:val="0"/>
      <w:marTop w:val="0"/>
      <w:marBottom w:val="0"/>
      <w:divBdr>
        <w:top w:val="none" w:sz="0" w:space="0" w:color="auto"/>
        <w:left w:val="none" w:sz="0" w:space="0" w:color="auto"/>
        <w:bottom w:val="none" w:sz="0" w:space="0" w:color="auto"/>
        <w:right w:val="none" w:sz="0" w:space="0" w:color="auto"/>
      </w:divBdr>
    </w:div>
    <w:div w:id="1424716425">
      <w:bodyDiv w:val="1"/>
      <w:marLeft w:val="0"/>
      <w:marRight w:val="0"/>
      <w:marTop w:val="0"/>
      <w:marBottom w:val="0"/>
      <w:divBdr>
        <w:top w:val="none" w:sz="0" w:space="0" w:color="auto"/>
        <w:left w:val="none" w:sz="0" w:space="0" w:color="auto"/>
        <w:bottom w:val="none" w:sz="0" w:space="0" w:color="auto"/>
        <w:right w:val="none" w:sz="0" w:space="0" w:color="auto"/>
      </w:divBdr>
    </w:div>
    <w:div w:id="1424956056">
      <w:bodyDiv w:val="1"/>
      <w:marLeft w:val="0"/>
      <w:marRight w:val="0"/>
      <w:marTop w:val="0"/>
      <w:marBottom w:val="0"/>
      <w:divBdr>
        <w:top w:val="none" w:sz="0" w:space="0" w:color="auto"/>
        <w:left w:val="none" w:sz="0" w:space="0" w:color="auto"/>
        <w:bottom w:val="none" w:sz="0" w:space="0" w:color="auto"/>
        <w:right w:val="none" w:sz="0" w:space="0" w:color="auto"/>
      </w:divBdr>
    </w:div>
    <w:div w:id="1425178159">
      <w:bodyDiv w:val="1"/>
      <w:marLeft w:val="0"/>
      <w:marRight w:val="0"/>
      <w:marTop w:val="0"/>
      <w:marBottom w:val="0"/>
      <w:divBdr>
        <w:top w:val="none" w:sz="0" w:space="0" w:color="auto"/>
        <w:left w:val="none" w:sz="0" w:space="0" w:color="auto"/>
        <w:bottom w:val="none" w:sz="0" w:space="0" w:color="auto"/>
        <w:right w:val="none" w:sz="0" w:space="0" w:color="auto"/>
      </w:divBdr>
    </w:div>
    <w:div w:id="1425493440">
      <w:bodyDiv w:val="1"/>
      <w:marLeft w:val="0"/>
      <w:marRight w:val="0"/>
      <w:marTop w:val="0"/>
      <w:marBottom w:val="0"/>
      <w:divBdr>
        <w:top w:val="none" w:sz="0" w:space="0" w:color="auto"/>
        <w:left w:val="none" w:sz="0" w:space="0" w:color="auto"/>
        <w:bottom w:val="none" w:sz="0" w:space="0" w:color="auto"/>
        <w:right w:val="none" w:sz="0" w:space="0" w:color="auto"/>
      </w:divBdr>
    </w:div>
    <w:div w:id="1425957319">
      <w:bodyDiv w:val="1"/>
      <w:marLeft w:val="0"/>
      <w:marRight w:val="0"/>
      <w:marTop w:val="0"/>
      <w:marBottom w:val="0"/>
      <w:divBdr>
        <w:top w:val="none" w:sz="0" w:space="0" w:color="auto"/>
        <w:left w:val="none" w:sz="0" w:space="0" w:color="auto"/>
        <w:bottom w:val="none" w:sz="0" w:space="0" w:color="auto"/>
        <w:right w:val="none" w:sz="0" w:space="0" w:color="auto"/>
      </w:divBdr>
    </w:div>
    <w:div w:id="1426682042">
      <w:bodyDiv w:val="1"/>
      <w:marLeft w:val="0"/>
      <w:marRight w:val="0"/>
      <w:marTop w:val="0"/>
      <w:marBottom w:val="0"/>
      <w:divBdr>
        <w:top w:val="none" w:sz="0" w:space="0" w:color="auto"/>
        <w:left w:val="none" w:sz="0" w:space="0" w:color="auto"/>
        <w:bottom w:val="none" w:sz="0" w:space="0" w:color="auto"/>
        <w:right w:val="none" w:sz="0" w:space="0" w:color="auto"/>
      </w:divBdr>
    </w:div>
    <w:div w:id="1426877889">
      <w:bodyDiv w:val="1"/>
      <w:marLeft w:val="0"/>
      <w:marRight w:val="0"/>
      <w:marTop w:val="0"/>
      <w:marBottom w:val="0"/>
      <w:divBdr>
        <w:top w:val="none" w:sz="0" w:space="0" w:color="auto"/>
        <w:left w:val="none" w:sz="0" w:space="0" w:color="auto"/>
        <w:bottom w:val="none" w:sz="0" w:space="0" w:color="auto"/>
        <w:right w:val="none" w:sz="0" w:space="0" w:color="auto"/>
      </w:divBdr>
    </w:div>
    <w:div w:id="1426923853">
      <w:bodyDiv w:val="1"/>
      <w:marLeft w:val="0"/>
      <w:marRight w:val="0"/>
      <w:marTop w:val="0"/>
      <w:marBottom w:val="0"/>
      <w:divBdr>
        <w:top w:val="none" w:sz="0" w:space="0" w:color="auto"/>
        <w:left w:val="none" w:sz="0" w:space="0" w:color="auto"/>
        <w:bottom w:val="none" w:sz="0" w:space="0" w:color="auto"/>
        <w:right w:val="none" w:sz="0" w:space="0" w:color="auto"/>
      </w:divBdr>
    </w:div>
    <w:div w:id="1427071838">
      <w:bodyDiv w:val="1"/>
      <w:marLeft w:val="0"/>
      <w:marRight w:val="0"/>
      <w:marTop w:val="0"/>
      <w:marBottom w:val="0"/>
      <w:divBdr>
        <w:top w:val="none" w:sz="0" w:space="0" w:color="auto"/>
        <w:left w:val="none" w:sz="0" w:space="0" w:color="auto"/>
        <w:bottom w:val="none" w:sz="0" w:space="0" w:color="auto"/>
        <w:right w:val="none" w:sz="0" w:space="0" w:color="auto"/>
      </w:divBdr>
    </w:div>
    <w:div w:id="1427924940">
      <w:bodyDiv w:val="1"/>
      <w:marLeft w:val="0"/>
      <w:marRight w:val="0"/>
      <w:marTop w:val="0"/>
      <w:marBottom w:val="0"/>
      <w:divBdr>
        <w:top w:val="none" w:sz="0" w:space="0" w:color="auto"/>
        <w:left w:val="none" w:sz="0" w:space="0" w:color="auto"/>
        <w:bottom w:val="none" w:sz="0" w:space="0" w:color="auto"/>
        <w:right w:val="none" w:sz="0" w:space="0" w:color="auto"/>
      </w:divBdr>
    </w:div>
    <w:div w:id="1428187913">
      <w:bodyDiv w:val="1"/>
      <w:marLeft w:val="0"/>
      <w:marRight w:val="0"/>
      <w:marTop w:val="0"/>
      <w:marBottom w:val="0"/>
      <w:divBdr>
        <w:top w:val="none" w:sz="0" w:space="0" w:color="auto"/>
        <w:left w:val="none" w:sz="0" w:space="0" w:color="auto"/>
        <w:bottom w:val="none" w:sz="0" w:space="0" w:color="auto"/>
        <w:right w:val="none" w:sz="0" w:space="0" w:color="auto"/>
      </w:divBdr>
    </w:div>
    <w:div w:id="1428231011">
      <w:bodyDiv w:val="1"/>
      <w:marLeft w:val="0"/>
      <w:marRight w:val="0"/>
      <w:marTop w:val="0"/>
      <w:marBottom w:val="0"/>
      <w:divBdr>
        <w:top w:val="none" w:sz="0" w:space="0" w:color="auto"/>
        <w:left w:val="none" w:sz="0" w:space="0" w:color="auto"/>
        <w:bottom w:val="none" w:sz="0" w:space="0" w:color="auto"/>
        <w:right w:val="none" w:sz="0" w:space="0" w:color="auto"/>
      </w:divBdr>
    </w:div>
    <w:div w:id="1428580051">
      <w:bodyDiv w:val="1"/>
      <w:marLeft w:val="0"/>
      <w:marRight w:val="0"/>
      <w:marTop w:val="0"/>
      <w:marBottom w:val="0"/>
      <w:divBdr>
        <w:top w:val="none" w:sz="0" w:space="0" w:color="auto"/>
        <w:left w:val="none" w:sz="0" w:space="0" w:color="auto"/>
        <w:bottom w:val="none" w:sz="0" w:space="0" w:color="auto"/>
        <w:right w:val="none" w:sz="0" w:space="0" w:color="auto"/>
      </w:divBdr>
    </w:div>
    <w:div w:id="1429429809">
      <w:bodyDiv w:val="1"/>
      <w:marLeft w:val="0"/>
      <w:marRight w:val="0"/>
      <w:marTop w:val="0"/>
      <w:marBottom w:val="0"/>
      <w:divBdr>
        <w:top w:val="none" w:sz="0" w:space="0" w:color="auto"/>
        <w:left w:val="none" w:sz="0" w:space="0" w:color="auto"/>
        <w:bottom w:val="none" w:sz="0" w:space="0" w:color="auto"/>
        <w:right w:val="none" w:sz="0" w:space="0" w:color="auto"/>
      </w:divBdr>
    </w:div>
    <w:div w:id="1429811107">
      <w:bodyDiv w:val="1"/>
      <w:marLeft w:val="0"/>
      <w:marRight w:val="0"/>
      <w:marTop w:val="0"/>
      <w:marBottom w:val="0"/>
      <w:divBdr>
        <w:top w:val="none" w:sz="0" w:space="0" w:color="auto"/>
        <w:left w:val="none" w:sz="0" w:space="0" w:color="auto"/>
        <w:bottom w:val="none" w:sz="0" w:space="0" w:color="auto"/>
        <w:right w:val="none" w:sz="0" w:space="0" w:color="auto"/>
      </w:divBdr>
    </w:div>
    <w:div w:id="1429930118">
      <w:bodyDiv w:val="1"/>
      <w:marLeft w:val="0"/>
      <w:marRight w:val="0"/>
      <w:marTop w:val="0"/>
      <w:marBottom w:val="0"/>
      <w:divBdr>
        <w:top w:val="none" w:sz="0" w:space="0" w:color="auto"/>
        <w:left w:val="none" w:sz="0" w:space="0" w:color="auto"/>
        <w:bottom w:val="none" w:sz="0" w:space="0" w:color="auto"/>
        <w:right w:val="none" w:sz="0" w:space="0" w:color="auto"/>
      </w:divBdr>
    </w:div>
    <w:div w:id="1430126629">
      <w:bodyDiv w:val="1"/>
      <w:marLeft w:val="0"/>
      <w:marRight w:val="0"/>
      <w:marTop w:val="0"/>
      <w:marBottom w:val="0"/>
      <w:divBdr>
        <w:top w:val="none" w:sz="0" w:space="0" w:color="auto"/>
        <w:left w:val="none" w:sz="0" w:space="0" w:color="auto"/>
        <w:bottom w:val="none" w:sz="0" w:space="0" w:color="auto"/>
        <w:right w:val="none" w:sz="0" w:space="0" w:color="auto"/>
      </w:divBdr>
    </w:div>
    <w:div w:id="1430195524">
      <w:bodyDiv w:val="1"/>
      <w:marLeft w:val="0"/>
      <w:marRight w:val="0"/>
      <w:marTop w:val="0"/>
      <w:marBottom w:val="0"/>
      <w:divBdr>
        <w:top w:val="none" w:sz="0" w:space="0" w:color="auto"/>
        <w:left w:val="none" w:sz="0" w:space="0" w:color="auto"/>
        <w:bottom w:val="none" w:sz="0" w:space="0" w:color="auto"/>
        <w:right w:val="none" w:sz="0" w:space="0" w:color="auto"/>
      </w:divBdr>
    </w:div>
    <w:div w:id="1430195685">
      <w:bodyDiv w:val="1"/>
      <w:marLeft w:val="0"/>
      <w:marRight w:val="0"/>
      <w:marTop w:val="0"/>
      <w:marBottom w:val="0"/>
      <w:divBdr>
        <w:top w:val="none" w:sz="0" w:space="0" w:color="auto"/>
        <w:left w:val="none" w:sz="0" w:space="0" w:color="auto"/>
        <w:bottom w:val="none" w:sz="0" w:space="0" w:color="auto"/>
        <w:right w:val="none" w:sz="0" w:space="0" w:color="auto"/>
      </w:divBdr>
    </w:div>
    <w:div w:id="1430277122">
      <w:bodyDiv w:val="1"/>
      <w:marLeft w:val="0"/>
      <w:marRight w:val="0"/>
      <w:marTop w:val="0"/>
      <w:marBottom w:val="0"/>
      <w:divBdr>
        <w:top w:val="none" w:sz="0" w:space="0" w:color="auto"/>
        <w:left w:val="none" w:sz="0" w:space="0" w:color="auto"/>
        <w:bottom w:val="none" w:sz="0" w:space="0" w:color="auto"/>
        <w:right w:val="none" w:sz="0" w:space="0" w:color="auto"/>
      </w:divBdr>
    </w:div>
    <w:div w:id="1430396484">
      <w:bodyDiv w:val="1"/>
      <w:marLeft w:val="0"/>
      <w:marRight w:val="0"/>
      <w:marTop w:val="0"/>
      <w:marBottom w:val="0"/>
      <w:divBdr>
        <w:top w:val="none" w:sz="0" w:space="0" w:color="auto"/>
        <w:left w:val="none" w:sz="0" w:space="0" w:color="auto"/>
        <w:bottom w:val="none" w:sz="0" w:space="0" w:color="auto"/>
        <w:right w:val="none" w:sz="0" w:space="0" w:color="auto"/>
      </w:divBdr>
    </w:div>
    <w:div w:id="1430465947">
      <w:bodyDiv w:val="1"/>
      <w:marLeft w:val="0"/>
      <w:marRight w:val="0"/>
      <w:marTop w:val="0"/>
      <w:marBottom w:val="0"/>
      <w:divBdr>
        <w:top w:val="none" w:sz="0" w:space="0" w:color="auto"/>
        <w:left w:val="none" w:sz="0" w:space="0" w:color="auto"/>
        <w:bottom w:val="none" w:sz="0" w:space="0" w:color="auto"/>
        <w:right w:val="none" w:sz="0" w:space="0" w:color="auto"/>
      </w:divBdr>
    </w:div>
    <w:div w:id="1430857609">
      <w:bodyDiv w:val="1"/>
      <w:marLeft w:val="0"/>
      <w:marRight w:val="0"/>
      <w:marTop w:val="0"/>
      <w:marBottom w:val="0"/>
      <w:divBdr>
        <w:top w:val="none" w:sz="0" w:space="0" w:color="auto"/>
        <w:left w:val="none" w:sz="0" w:space="0" w:color="auto"/>
        <w:bottom w:val="none" w:sz="0" w:space="0" w:color="auto"/>
        <w:right w:val="none" w:sz="0" w:space="0" w:color="auto"/>
      </w:divBdr>
    </w:div>
    <w:div w:id="1431588968">
      <w:bodyDiv w:val="1"/>
      <w:marLeft w:val="0"/>
      <w:marRight w:val="0"/>
      <w:marTop w:val="0"/>
      <w:marBottom w:val="0"/>
      <w:divBdr>
        <w:top w:val="none" w:sz="0" w:space="0" w:color="auto"/>
        <w:left w:val="none" w:sz="0" w:space="0" w:color="auto"/>
        <w:bottom w:val="none" w:sz="0" w:space="0" w:color="auto"/>
        <w:right w:val="none" w:sz="0" w:space="0" w:color="auto"/>
      </w:divBdr>
    </w:div>
    <w:div w:id="1432504466">
      <w:bodyDiv w:val="1"/>
      <w:marLeft w:val="0"/>
      <w:marRight w:val="0"/>
      <w:marTop w:val="0"/>
      <w:marBottom w:val="0"/>
      <w:divBdr>
        <w:top w:val="none" w:sz="0" w:space="0" w:color="auto"/>
        <w:left w:val="none" w:sz="0" w:space="0" w:color="auto"/>
        <w:bottom w:val="none" w:sz="0" w:space="0" w:color="auto"/>
        <w:right w:val="none" w:sz="0" w:space="0" w:color="auto"/>
      </w:divBdr>
    </w:div>
    <w:div w:id="1432704035">
      <w:bodyDiv w:val="1"/>
      <w:marLeft w:val="0"/>
      <w:marRight w:val="0"/>
      <w:marTop w:val="0"/>
      <w:marBottom w:val="0"/>
      <w:divBdr>
        <w:top w:val="none" w:sz="0" w:space="0" w:color="auto"/>
        <w:left w:val="none" w:sz="0" w:space="0" w:color="auto"/>
        <w:bottom w:val="none" w:sz="0" w:space="0" w:color="auto"/>
        <w:right w:val="none" w:sz="0" w:space="0" w:color="auto"/>
      </w:divBdr>
    </w:div>
    <w:div w:id="1432817816">
      <w:bodyDiv w:val="1"/>
      <w:marLeft w:val="0"/>
      <w:marRight w:val="0"/>
      <w:marTop w:val="0"/>
      <w:marBottom w:val="0"/>
      <w:divBdr>
        <w:top w:val="none" w:sz="0" w:space="0" w:color="auto"/>
        <w:left w:val="none" w:sz="0" w:space="0" w:color="auto"/>
        <w:bottom w:val="none" w:sz="0" w:space="0" w:color="auto"/>
        <w:right w:val="none" w:sz="0" w:space="0" w:color="auto"/>
      </w:divBdr>
    </w:div>
    <w:div w:id="1433159241">
      <w:bodyDiv w:val="1"/>
      <w:marLeft w:val="0"/>
      <w:marRight w:val="0"/>
      <w:marTop w:val="0"/>
      <w:marBottom w:val="0"/>
      <w:divBdr>
        <w:top w:val="none" w:sz="0" w:space="0" w:color="auto"/>
        <w:left w:val="none" w:sz="0" w:space="0" w:color="auto"/>
        <w:bottom w:val="none" w:sz="0" w:space="0" w:color="auto"/>
        <w:right w:val="none" w:sz="0" w:space="0" w:color="auto"/>
      </w:divBdr>
    </w:div>
    <w:div w:id="1433277588">
      <w:bodyDiv w:val="1"/>
      <w:marLeft w:val="0"/>
      <w:marRight w:val="0"/>
      <w:marTop w:val="0"/>
      <w:marBottom w:val="0"/>
      <w:divBdr>
        <w:top w:val="none" w:sz="0" w:space="0" w:color="auto"/>
        <w:left w:val="none" w:sz="0" w:space="0" w:color="auto"/>
        <w:bottom w:val="none" w:sz="0" w:space="0" w:color="auto"/>
        <w:right w:val="none" w:sz="0" w:space="0" w:color="auto"/>
      </w:divBdr>
    </w:div>
    <w:div w:id="1433937219">
      <w:bodyDiv w:val="1"/>
      <w:marLeft w:val="0"/>
      <w:marRight w:val="0"/>
      <w:marTop w:val="0"/>
      <w:marBottom w:val="0"/>
      <w:divBdr>
        <w:top w:val="none" w:sz="0" w:space="0" w:color="auto"/>
        <w:left w:val="none" w:sz="0" w:space="0" w:color="auto"/>
        <w:bottom w:val="none" w:sz="0" w:space="0" w:color="auto"/>
        <w:right w:val="none" w:sz="0" w:space="0" w:color="auto"/>
      </w:divBdr>
    </w:div>
    <w:div w:id="1434087644">
      <w:bodyDiv w:val="1"/>
      <w:marLeft w:val="0"/>
      <w:marRight w:val="0"/>
      <w:marTop w:val="0"/>
      <w:marBottom w:val="0"/>
      <w:divBdr>
        <w:top w:val="none" w:sz="0" w:space="0" w:color="auto"/>
        <w:left w:val="none" w:sz="0" w:space="0" w:color="auto"/>
        <w:bottom w:val="none" w:sz="0" w:space="0" w:color="auto"/>
        <w:right w:val="none" w:sz="0" w:space="0" w:color="auto"/>
      </w:divBdr>
    </w:div>
    <w:div w:id="1434859544">
      <w:bodyDiv w:val="1"/>
      <w:marLeft w:val="0"/>
      <w:marRight w:val="0"/>
      <w:marTop w:val="0"/>
      <w:marBottom w:val="0"/>
      <w:divBdr>
        <w:top w:val="none" w:sz="0" w:space="0" w:color="auto"/>
        <w:left w:val="none" w:sz="0" w:space="0" w:color="auto"/>
        <w:bottom w:val="none" w:sz="0" w:space="0" w:color="auto"/>
        <w:right w:val="none" w:sz="0" w:space="0" w:color="auto"/>
      </w:divBdr>
    </w:div>
    <w:div w:id="1435175008">
      <w:bodyDiv w:val="1"/>
      <w:marLeft w:val="0"/>
      <w:marRight w:val="0"/>
      <w:marTop w:val="0"/>
      <w:marBottom w:val="0"/>
      <w:divBdr>
        <w:top w:val="none" w:sz="0" w:space="0" w:color="auto"/>
        <w:left w:val="none" w:sz="0" w:space="0" w:color="auto"/>
        <w:bottom w:val="none" w:sz="0" w:space="0" w:color="auto"/>
        <w:right w:val="none" w:sz="0" w:space="0" w:color="auto"/>
      </w:divBdr>
    </w:div>
    <w:div w:id="1435857118">
      <w:bodyDiv w:val="1"/>
      <w:marLeft w:val="0"/>
      <w:marRight w:val="0"/>
      <w:marTop w:val="0"/>
      <w:marBottom w:val="0"/>
      <w:divBdr>
        <w:top w:val="none" w:sz="0" w:space="0" w:color="auto"/>
        <w:left w:val="none" w:sz="0" w:space="0" w:color="auto"/>
        <w:bottom w:val="none" w:sz="0" w:space="0" w:color="auto"/>
        <w:right w:val="none" w:sz="0" w:space="0" w:color="auto"/>
      </w:divBdr>
    </w:div>
    <w:div w:id="1435860230">
      <w:bodyDiv w:val="1"/>
      <w:marLeft w:val="0"/>
      <w:marRight w:val="0"/>
      <w:marTop w:val="0"/>
      <w:marBottom w:val="0"/>
      <w:divBdr>
        <w:top w:val="none" w:sz="0" w:space="0" w:color="auto"/>
        <w:left w:val="none" w:sz="0" w:space="0" w:color="auto"/>
        <w:bottom w:val="none" w:sz="0" w:space="0" w:color="auto"/>
        <w:right w:val="none" w:sz="0" w:space="0" w:color="auto"/>
      </w:divBdr>
    </w:div>
    <w:div w:id="1436756000">
      <w:bodyDiv w:val="1"/>
      <w:marLeft w:val="0"/>
      <w:marRight w:val="0"/>
      <w:marTop w:val="0"/>
      <w:marBottom w:val="0"/>
      <w:divBdr>
        <w:top w:val="none" w:sz="0" w:space="0" w:color="auto"/>
        <w:left w:val="none" w:sz="0" w:space="0" w:color="auto"/>
        <w:bottom w:val="none" w:sz="0" w:space="0" w:color="auto"/>
        <w:right w:val="none" w:sz="0" w:space="0" w:color="auto"/>
      </w:divBdr>
    </w:div>
    <w:div w:id="1436823758">
      <w:bodyDiv w:val="1"/>
      <w:marLeft w:val="0"/>
      <w:marRight w:val="0"/>
      <w:marTop w:val="0"/>
      <w:marBottom w:val="0"/>
      <w:divBdr>
        <w:top w:val="none" w:sz="0" w:space="0" w:color="auto"/>
        <w:left w:val="none" w:sz="0" w:space="0" w:color="auto"/>
        <w:bottom w:val="none" w:sz="0" w:space="0" w:color="auto"/>
        <w:right w:val="none" w:sz="0" w:space="0" w:color="auto"/>
      </w:divBdr>
    </w:div>
    <w:div w:id="1437676607">
      <w:bodyDiv w:val="1"/>
      <w:marLeft w:val="0"/>
      <w:marRight w:val="0"/>
      <w:marTop w:val="0"/>
      <w:marBottom w:val="0"/>
      <w:divBdr>
        <w:top w:val="none" w:sz="0" w:space="0" w:color="auto"/>
        <w:left w:val="none" w:sz="0" w:space="0" w:color="auto"/>
        <w:bottom w:val="none" w:sz="0" w:space="0" w:color="auto"/>
        <w:right w:val="none" w:sz="0" w:space="0" w:color="auto"/>
      </w:divBdr>
    </w:div>
    <w:div w:id="1438602156">
      <w:bodyDiv w:val="1"/>
      <w:marLeft w:val="0"/>
      <w:marRight w:val="0"/>
      <w:marTop w:val="0"/>
      <w:marBottom w:val="0"/>
      <w:divBdr>
        <w:top w:val="none" w:sz="0" w:space="0" w:color="auto"/>
        <w:left w:val="none" w:sz="0" w:space="0" w:color="auto"/>
        <w:bottom w:val="none" w:sz="0" w:space="0" w:color="auto"/>
        <w:right w:val="none" w:sz="0" w:space="0" w:color="auto"/>
      </w:divBdr>
    </w:div>
    <w:div w:id="1438914468">
      <w:bodyDiv w:val="1"/>
      <w:marLeft w:val="0"/>
      <w:marRight w:val="0"/>
      <w:marTop w:val="0"/>
      <w:marBottom w:val="0"/>
      <w:divBdr>
        <w:top w:val="none" w:sz="0" w:space="0" w:color="auto"/>
        <w:left w:val="none" w:sz="0" w:space="0" w:color="auto"/>
        <w:bottom w:val="none" w:sz="0" w:space="0" w:color="auto"/>
        <w:right w:val="none" w:sz="0" w:space="0" w:color="auto"/>
      </w:divBdr>
    </w:div>
    <w:div w:id="1438990203">
      <w:bodyDiv w:val="1"/>
      <w:marLeft w:val="0"/>
      <w:marRight w:val="0"/>
      <w:marTop w:val="0"/>
      <w:marBottom w:val="0"/>
      <w:divBdr>
        <w:top w:val="none" w:sz="0" w:space="0" w:color="auto"/>
        <w:left w:val="none" w:sz="0" w:space="0" w:color="auto"/>
        <w:bottom w:val="none" w:sz="0" w:space="0" w:color="auto"/>
        <w:right w:val="none" w:sz="0" w:space="0" w:color="auto"/>
      </w:divBdr>
    </w:div>
    <w:div w:id="1439519596">
      <w:bodyDiv w:val="1"/>
      <w:marLeft w:val="0"/>
      <w:marRight w:val="0"/>
      <w:marTop w:val="0"/>
      <w:marBottom w:val="0"/>
      <w:divBdr>
        <w:top w:val="none" w:sz="0" w:space="0" w:color="auto"/>
        <w:left w:val="none" w:sz="0" w:space="0" w:color="auto"/>
        <w:bottom w:val="none" w:sz="0" w:space="0" w:color="auto"/>
        <w:right w:val="none" w:sz="0" w:space="0" w:color="auto"/>
      </w:divBdr>
    </w:div>
    <w:div w:id="1439833216">
      <w:bodyDiv w:val="1"/>
      <w:marLeft w:val="0"/>
      <w:marRight w:val="0"/>
      <w:marTop w:val="0"/>
      <w:marBottom w:val="0"/>
      <w:divBdr>
        <w:top w:val="none" w:sz="0" w:space="0" w:color="auto"/>
        <w:left w:val="none" w:sz="0" w:space="0" w:color="auto"/>
        <w:bottom w:val="none" w:sz="0" w:space="0" w:color="auto"/>
        <w:right w:val="none" w:sz="0" w:space="0" w:color="auto"/>
      </w:divBdr>
    </w:div>
    <w:div w:id="1440177092">
      <w:bodyDiv w:val="1"/>
      <w:marLeft w:val="0"/>
      <w:marRight w:val="0"/>
      <w:marTop w:val="0"/>
      <w:marBottom w:val="0"/>
      <w:divBdr>
        <w:top w:val="none" w:sz="0" w:space="0" w:color="auto"/>
        <w:left w:val="none" w:sz="0" w:space="0" w:color="auto"/>
        <w:bottom w:val="none" w:sz="0" w:space="0" w:color="auto"/>
        <w:right w:val="none" w:sz="0" w:space="0" w:color="auto"/>
      </w:divBdr>
    </w:div>
    <w:div w:id="1440635764">
      <w:bodyDiv w:val="1"/>
      <w:marLeft w:val="0"/>
      <w:marRight w:val="0"/>
      <w:marTop w:val="0"/>
      <w:marBottom w:val="0"/>
      <w:divBdr>
        <w:top w:val="none" w:sz="0" w:space="0" w:color="auto"/>
        <w:left w:val="none" w:sz="0" w:space="0" w:color="auto"/>
        <w:bottom w:val="none" w:sz="0" w:space="0" w:color="auto"/>
        <w:right w:val="none" w:sz="0" w:space="0" w:color="auto"/>
      </w:divBdr>
    </w:div>
    <w:div w:id="1441220858">
      <w:bodyDiv w:val="1"/>
      <w:marLeft w:val="0"/>
      <w:marRight w:val="0"/>
      <w:marTop w:val="0"/>
      <w:marBottom w:val="0"/>
      <w:divBdr>
        <w:top w:val="none" w:sz="0" w:space="0" w:color="auto"/>
        <w:left w:val="none" w:sz="0" w:space="0" w:color="auto"/>
        <w:bottom w:val="none" w:sz="0" w:space="0" w:color="auto"/>
        <w:right w:val="none" w:sz="0" w:space="0" w:color="auto"/>
      </w:divBdr>
    </w:div>
    <w:div w:id="1441953212">
      <w:bodyDiv w:val="1"/>
      <w:marLeft w:val="0"/>
      <w:marRight w:val="0"/>
      <w:marTop w:val="0"/>
      <w:marBottom w:val="0"/>
      <w:divBdr>
        <w:top w:val="none" w:sz="0" w:space="0" w:color="auto"/>
        <w:left w:val="none" w:sz="0" w:space="0" w:color="auto"/>
        <w:bottom w:val="none" w:sz="0" w:space="0" w:color="auto"/>
        <w:right w:val="none" w:sz="0" w:space="0" w:color="auto"/>
      </w:divBdr>
    </w:div>
    <w:div w:id="1442841802">
      <w:bodyDiv w:val="1"/>
      <w:marLeft w:val="0"/>
      <w:marRight w:val="0"/>
      <w:marTop w:val="0"/>
      <w:marBottom w:val="0"/>
      <w:divBdr>
        <w:top w:val="none" w:sz="0" w:space="0" w:color="auto"/>
        <w:left w:val="none" w:sz="0" w:space="0" w:color="auto"/>
        <w:bottom w:val="none" w:sz="0" w:space="0" w:color="auto"/>
        <w:right w:val="none" w:sz="0" w:space="0" w:color="auto"/>
      </w:divBdr>
    </w:div>
    <w:div w:id="1442917344">
      <w:bodyDiv w:val="1"/>
      <w:marLeft w:val="0"/>
      <w:marRight w:val="0"/>
      <w:marTop w:val="0"/>
      <w:marBottom w:val="0"/>
      <w:divBdr>
        <w:top w:val="none" w:sz="0" w:space="0" w:color="auto"/>
        <w:left w:val="none" w:sz="0" w:space="0" w:color="auto"/>
        <w:bottom w:val="none" w:sz="0" w:space="0" w:color="auto"/>
        <w:right w:val="none" w:sz="0" w:space="0" w:color="auto"/>
      </w:divBdr>
    </w:div>
    <w:div w:id="1444039223">
      <w:bodyDiv w:val="1"/>
      <w:marLeft w:val="0"/>
      <w:marRight w:val="0"/>
      <w:marTop w:val="0"/>
      <w:marBottom w:val="0"/>
      <w:divBdr>
        <w:top w:val="none" w:sz="0" w:space="0" w:color="auto"/>
        <w:left w:val="none" w:sz="0" w:space="0" w:color="auto"/>
        <w:bottom w:val="none" w:sz="0" w:space="0" w:color="auto"/>
        <w:right w:val="none" w:sz="0" w:space="0" w:color="auto"/>
      </w:divBdr>
    </w:div>
    <w:div w:id="1444307783">
      <w:bodyDiv w:val="1"/>
      <w:marLeft w:val="0"/>
      <w:marRight w:val="0"/>
      <w:marTop w:val="0"/>
      <w:marBottom w:val="0"/>
      <w:divBdr>
        <w:top w:val="none" w:sz="0" w:space="0" w:color="auto"/>
        <w:left w:val="none" w:sz="0" w:space="0" w:color="auto"/>
        <w:bottom w:val="none" w:sz="0" w:space="0" w:color="auto"/>
        <w:right w:val="none" w:sz="0" w:space="0" w:color="auto"/>
      </w:divBdr>
    </w:div>
    <w:div w:id="1444576694">
      <w:bodyDiv w:val="1"/>
      <w:marLeft w:val="0"/>
      <w:marRight w:val="0"/>
      <w:marTop w:val="0"/>
      <w:marBottom w:val="0"/>
      <w:divBdr>
        <w:top w:val="none" w:sz="0" w:space="0" w:color="auto"/>
        <w:left w:val="none" w:sz="0" w:space="0" w:color="auto"/>
        <w:bottom w:val="none" w:sz="0" w:space="0" w:color="auto"/>
        <w:right w:val="none" w:sz="0" w:space="0" w:color="auto"/>
      </w:divBdr>
    </w:div>
    <w:div w:id="1444810506">
      <w:bodyDiv w:val="1"/>
      <w:marLeft w:val="0"/>
      <w:marRight w:val="0"/>
      <w:marTop w:val="0"/>
      <w:marBottom w:val="0"/>
      <w:divBdr>
        <w:top w:val="none" w:sz="0" w:space="0" w:color="auto"/>
        <w:left w:val="none" w:sz="0" w:space="0" w:color="auto"/>
        <w:bottom w:val="none" w:sz="0" w:space="0" w:color="auto"/>
        <w:right w:val="none" w:sz="0" w:space="0" w:color="auto"/>
      </w:divBdr>
    </w:div>
    <w:div w:id="1444881396">
      <w:bodyDiv w:val="1"/>
      <w:marLeft w:val="0"/>
      <w:marRight w:val="0"/>
      <w:marTop w:val="0"/>
      <w:marBottom w:val="0"/>
      <w:divBdr>
        <w:top w:val="none" w:sz="0" w:space="0" w:color="auto"/>
        <w:left w:val="none" w:sz="0" w:space="0" w:color="auto"/>
        <w:bottom w:val="none" w:sz="0" w:space="0" w:color="auto"/>
        <w:right w:val="none" w:sz="0" w:space="0" w:color="auto"/>
      </w:divBdr>
    </w:div>
    <w:div w:id="1444960050">
      <w:bodyDiv w:val="1"/>
      <w:marLeft w:val="0"/>
      <w:marRight w:val="0"/>
      <w:marTop w:val="0"/>
      <w:marBottom w:val="0"/>
      <w:divBdr>
        <w:top w:val="none" w:sz="0" w:space="0" w:color="auto"/>
        <w:left w:val="none" w:sz="0" w:space="0" w:color="auto"/>
        <w:bottom w:val="none" w:sz="0" w:space="0" w:color="auto"/>
        <w:right w:val="none" w:sz="0" w:space="0" w:color="auto"/>
      </w:divBdr>
    </w:div>
    <w:div w:id="1444963236">
      <w:bodyDiv w:val="1"/>
      <w:marLeft w:val="0"/>
      <w:marRight w:val="0"/>
      <w:marTop w:val="0"/>
      <w:marBottom w:val="0"/>
      <w:divBdr>
        <w:top w:val="none" w:sz="0" w:space="0" w:color="auto"/>
        <w:left w:val="none" w:sz="0" w:space="0" w:color="auto"/>
        <w:bottom w:val="none" w:sz="0" w:space="0" w:color="auto"/>
        <w:right w:val="none" w:sz="0" w:space="0" w:color="auto"/>
      </w:divBdr>
    </w:div>
    <w:div w:id="1445006079">
      <w:bodyDiv w:val="1"/>
      <w:marLeft w:val="0"/>
      <w:marRight w:val="0"/>
      <w:marTop w:val="0"/>
      <w:marBottom w:val="0"/>
      <w:divBdr>
        <w:top w:val="none" w:sz="0" w:space="0" w:color="auto"/>
        <w:left w:val="none" w:sz="0" w:space="0" w:color="auto"/>
        <w:bottom w:val="none" w:sz="0" w:space="0" w:color="auto"/>
        <w:right w:val="none" w:sz="0" w:space="0" w:color="auto"/>
      </w:divBdr>
    </w:div>
    <w:div w:id="1445031001">
      <w:bodyDiv w:val="1"/>
      <w:marLeft w:val="0"/>
      <w:marRight w:val="0"/>
      <w:marTop w:val="0"/>
      <w:marBottom w:val="0"/>
      <w:divBdr>
        <w:top w:val="none" w:sz="0" w:space="0" w:color="auto"/>
        <w:left w:val="none" w:sz="0" w:space="0" w:color="auto"/>
        <w:bottom w:val="none" w:sz="0" w:space="0" w:color="auto"/>
        <w:right w:val="none" w:sz="0" w:space="0" w:color="auto"/>
      </w:divBdr>
    </w:div>
    <w:div w:id="1445227572">
      <w:bodyDiv w:val="1"/>
      <w:marLeft w:val="0"/>
      <w:marRight w:val="0"/>
      <w:marTop w:val="0"/>
      <w:marBottom w:val="0"/>
      <w:divBdr>
        <w:top w:val="none" w:sz="0" w:space="0" w:color="auto"/>
        <w:left w:val="none" w:sz="0" w:space="0" w:color="auto"/>
        <w:bottom w:val="none" w:sz="0" w:space="0" w:color="auto"/>
        <w:right w:val="none" w:sz="0" w:space="0" w:color="auto"/>
      </w:divBdr>
    </w:div>
    <w:div w:id="1445229627">
      <w:bodyDiv w:val="1"/>
      <w:marLeft w:val="0"/>
      <w:marRight w:val="0"/>
      <w:marTop w:val="0"/>
      <w:marBottom w:val="0"/>
      <w:divBdr>
        <w:top w:val="none" w:sz="0" w:space="0" w:color="auto"/>
        <w:left w:val="none" w:sz="0" w:space="0" w:color="auto"/>
        <w:bottom w:val="none" w:sz="0" w:space="0" w:color="auto"/>
        <w:right w:val="none" w:sz="0" w:space="0" w:color="auto"/>
      </w:divBdr>
    </w:div>
    <w:div w:id="1445466004">
      <w:bodyDiv w:val="1"/>
      <w:marLeft w:val="0"/>
      <w:marRight w:val="0"/>
      <w:marTop w:val="0"/>
      <w:marBottom w:val="0"/>
      <w:divBdr>
        <w:top w:val="none" w:sz="0" w:space="0" w:color="auto"/>
        <w:left w:val="none" w:sz="0" w:space="0" w:color="auto"/>
        <w:bottom w:val="none" w:sz="0" w:space="0" w:color="auto"/>
        <w:right w:val="none" w:sz="0" w:space="0" w:color="auto"/>
      </w:divBdr>
    </w:div>
    <w:div w:id="1445687578">
      <w:bodyDiv w:val="1"/>
      <w:marLeft w:val="0"/>
      <w:marRight w:val="0"/>
      <w:marTop w:val="0"/>
      <w:marBottom w:val="0"/>
      <w:divBdr>
        <w:top w:val="none" w:sz="0" w:space="0" w:color="auto"/>
        <w:left w:val="none" w:sz="0" w:space="0" w:color="auto"/>
        <w:bottom w:val="none" w:sz="0" w:space="0" w:color="auto"/>
        <w:right w:val="none" w:sz="0" w:space="0" w:color="auto"/>
      </w:divBdr>
    </w:div>
    <w:div w:id="1446079169">
      <w:bodyDiv w:val="1"/>
      <w:marLeft w:val="0"/>
      <w:marRight w:val="0"/>
      <w:marTop w:val="0"/>
      <w:marBottom w:val="0"/>
      <w:divBdr>
        <w:top w:val="none" w:sz="0" w:space="0" w:color="auto"/>
        <w:left w:val="none" w:sz="0" w:space="0" w:color="auto"/>
        <w:bottom w:val="none" w:sz="0" w:space="0" w:color="auto"/>
        <w:right w:val="none" w:sz="0" w:space="0" w:color="auto"/>
      </w:divBdr>
    </w:div>
    <w:div w:id="1446341866">
      <w:bodyDiv w:val="1"/>
      <w:marLeft w:val="0"/>
      <w:marRight w:val="0"/>
      <w:marTop w:val="0"/>
      <w:marBottom w:val="0"/>
      <w:divBdr>
        <w:top w:val="none" w:sz="0" w:space="0" w:color="auto"/>
        <w:left w:val="none" w:sz="0" w:space="0" w:color="auto"/>
        <w:bottom w:val="none" w:sz="0" w:space="0" w:color="auto"/>
        <w:right w:val="none" w:sz="0" w:space="0" w:color="auto"/>
      </w:divBdr>
    </w:div>
    <w:div w:id="1446844767">
      <w:bodyDiv w:val="1"/>
      <w:marLeft w:val="0"/>
      <w:marRight w:val="0"/>
      <w:marTop w:val="0"/>
      <w:marBottom w:val="0"/>
      <w:divBdr>
        <w:top w:val="none" w:sz="0" w:space="0" w:color="auto"/>
        <w:left w:val="none" w:sz="0" w:space="0" w:color="auto"/>
        <w:bottom w:val="none" w:sz="0" w:space="0" w:color="auto"/>
        <w:right w:val="none" w:sz="0" w:space="0" w:color="auto"/>
      </w:divBdr>
    </w:div>
    <w:div w:id="1446847909">
      <w:bodyDiv w:val="1"/>
      <w:marLeft w:val="0"/>
      <w:marRight w:val="0"/>
      <w:marTop w:val="0"/>
      <w:marBottom w:val="0"/>
      <w:divBdr>
        <w:top w:val="none" w:sz="0" w:space="0" w:color="auto"/>
        <w:left w:val="none" w:sz="0" w:space="0" w:color="auto"/>
        <w:bottom w:val="none" w:sz="0" w:space="0" w:color="auto"/>
        <w:right w:val="none" w:sz="0" w:space="0" w:color="auto"/>
      </w:divBdr>
    </w:div>
    <w:div w:id="1446998580">
      <w:bodyDiv w:val="1"/>
      <w:marLeft w:val="0"/>
      <w:marRight w:val="0"/>
      <w:marTop w:val="0"/>
      <w:marBottom w:val="0"/>
      <w:divBdr>
        <w:top w:val="none" w:sz="0" w:space="0" w:color="auto"/>
        <w:left w:val="none" w:sz="0" w:space="0" w:color="auto"/>
        <w:bottom w:val="none" w:sz="0" w:space="0" w:color="auto"/>
        <w:right w:val="none" w:sz="0" w:space="0" w:color="auto"/>
      </w:divBdr>
    </w:div>
    <w:div w:id="1447041401">
      <w:bodyDiv w:val="1"/>
      <w:marLeft w:val="0"/>
      <w:marRight w:val="0"/>
      <w:marTop w:val="0"/>
      <w:marBottom w:val="0"/>
      <w:divBdr>
        <w:top w:val="none" w:sz="0" w:space="0" w:color="auto"/>
        <w:left w:val="none" w:sz="0" w:space="0" w:color="auto"/>
        <w:bottom w:val="none" w:sz="0" w:space="0" w:color="auto"/>
        <w:right w:val="none" w:sz="0" w:space="0" w:color="auto"/>
      </w:divBdr>
    </w:div>
    <w:div w:id="1447043007">
      <w:bodyDiv w:val="1"/>
      <w:marLeft w:val="0"/>
      <w:marRight w:val="0"/>
      <w:marTop w:val="0"/>
      <w:marBottom w:val="0"/>
      <w:divBdr>
        <w:top w:val="none" w:sz="0" w:space="0" w:color="auto"/>
        <w:left w:val="none" w:sz="0" w:space="0" w:color="auto"/>
        <w:bottom w:val="none" w:sz="0" w:space="0" w:color="auto"/>
        <w:right w:val="none" w:sz="0" w:space="0" w:color="auto"/>
      </w:divBdr>
    </w:div>
    <w:div w:id="1447309730">
      <w:bodyDiv w:val="1"/>
      <w:marLeft w:val="0"/>
      <w:marRight w:val="0"/>
      <w:marTop w:val="0"/>
      <w:marBottom w:val="0"/>
      <w:divBdr>
        <w:top w:val="none" w:sz="0" w:space="0" w:color="auto"/>
        <w:left w:val="none" w:sz="0" w:space="0" w:color="auto"/>
        <w:bottom w:val="none" w:sz="0" w:space="0" w:color="auto"/>
        <w:right w:val="none" w:sz="0" w:space="0" w:color="auto"/>
      </w:divBdr>
    </w:div>
    <w:div w:id="1447457514">
      <w:bodyDiv w:val="1"/>
      <w:marLeft w:val="0"/>
      <w:marRight w:val="0"/>
      <w:marTop w:val="0"/>
      <w:marBottom w:val="0"/>
      <w:divBdr>
        <w:top w:val="none" w:sz="0" w:space="0" w:color="auto"/>
        <w:left w:val="none" w:sz="0" w:space="0" w:color="auto"/>
        <w:bottom w:val="none" w:sz="0" w:space="0" w:color="auto"/>
        <w:right w:val="none" w:sz="0" w:space="0" w:color="auto"/>
      </w:divBdr>
    </w:div>
    <w:div w:id="1447504348">
      <w:bodyDiv w:val="1"/>
      <w:marLeft w:val="0"/>
      <w:marRight w:val="0"/>
      <w:marTop w:val="0"/>
      <w:marBottom w:val="0"/>
      <w:divBdr>
        <w:top w:val="none" w:sz="0" w:space="0" w:color="auto"/>
        <w:left w:val="none" w:sz="0" w:space="0" w:color="auto"/>
        <w:bottom w:val="none" w:sz="0" w:space="0" w:color="auto"/>
        <w:right w:val="none" w:sz="0" w:space="0" w:color="auto"/>
      </w:divBdr>
    </w:div>
    <w:div w:id="1447582842">
      <w:bodyDiv w:val="1"/>
      <w:marLeft w:val="0"/>
      <w:marRight w:val="0"/>
      <w:marTop w:val="0"/>
      <w:marBottom w:val="0"/>
      <w:divBdr>
        <w:top w:val="none" w:sz="0" w:space="0" w:color="auto"/>
        <w:left w:val="none" w:sz="0" w:space="0" w:color="auto"/>
        <w:bottom w:val="none" w:sz="0" w:space="0" w:color="auto"/>
        <w:right w:val="none" w:sz="0" w:space="0" w:color="auto"/>
      </w:divBdr>
    </w:div>
    <w:div w:id="1447695820">
      <w:bodyDiv w:val="1"/>
      <w:marLeft w:val="0"/>
      <w:marRight w:val="0"/>
      <w:marTop w:val="0"/>
      <w:marBottom w:val="0"/>
      <w:divBdr>
        <w:top w:val="none" w:sz="0" w:space="0" w:color="auto"/>
        <w:left w:val="none" w:sz="0" w:space="0" w:color="auto"/>
        <w:bottom w:val="none" w:sz="0" w:space="0" w:color="auto"/>
        <w:right w:val="none" w:sz="0" w:space="0" w:color="auto"/>
      </w:divBdr>
    </w:div>
    <w:div w:id="1447846480">
      <w:bodyDiv w:val="1"/>
      <w:marLeft w:val="0"/>
      <w:marRight w:val="0"/>
      <w:marTop w:val="0"/>
      <w:marBottom w:val="0"/>
      <w:divBdr>
        <w:top w:val="none" w:sz="0" w:space="0" w:color="auto"/>
        <w:left w:val="none" w:sz="0" w:space="0" w:color="auto"/>
        <w:bottom w:val="none" w:sz="0" w:space="0" w:color="auto"/>
        <w:right w:val="none" w:sz="0" w:space="0" w:color="auto"/>
      </w:divBdr>
    </w:div>
    <w:div w:id="1448158736">
      <w:bodyDiv w:val="1"/>
      <w:marLeft w:val="0"/>
      <w:marRight w:val="0"/>
      <w:marTop w:val="0"/>
      <w:marBottom w:val="0"/>
      <w:divBdr>
        <w:top w:val="none" w:sz="0" w:space="0" w:color="auto"/>
        <w:left w:val="none" w:sz="0" w:space="0" w:color="auto"/>
        <w:bottom w:val="none" w:sz="0" w:space="0" w:color="auto"/>
        <w:right w:val="none" w:sz="0" w:space="0" w:color="auto"/>
      </w:divBdr>
    </w:div>
    <w:div w:id="1449159022">
      <w:bodyDiv w:val="1"/>
      <w:marLeft w:val="0"/>
      <w:marRight w:val="0"/>
      <w:marTop w:val="0"/>
      <w:marBottom w:val="0"/>
      <w:divBdr>
        <w:top w:val="none" w:sz="0" w:space="0" w:color="auto"/>
        <w:left w:val="none" w:sz="0" w:space="0" w:color="auto"/>
        <w:bottom w:val="none" w:sz="0" w:space="0" w:color="auto"/>
        <w:right w:val="none" w:sz="0" w:space="0" w:color="auto"/>
      </w:divBdr>
    </w:div>
    <w:div w:id="1449199675">
      <w:bodyDiv w:val="1"/>
      <w:marLeft w:val="0"/>
      <w:marRight w:val="0"/>
      <w:marTop w:val="0"/>
      <w:marBottom w:val="0"/>
      <w:divBdr>
        <w:top w:val="none" w:sz="0" w:space="0" w:color="auto"/>
        <w:left w:val="none" w:sz="0" w:space="0" w:color="auto"/>
        <w:bottom w:val="none" w:sz="0" w:space="0" w:color="auto"/>
        <w:right w:val="none" w:sz="0" w:space="0" w:color="auto"/>
      </w:divBdr>
    </w:div>
    <w:div w:id="1449617233">
      <w:bodyDiv w:val="1"/>
      <w:marLeft w:val="0"/>
      <w:marRight w:val="0"/>
      <w:marTop w:val="0"/>
      <w:marBottom w:val="0"/>
      <w:divBdr>
        <w:top w:val="none" w:sz="0" w:space="0" w:color="auto"/>
        <w:left w:val="none" w:sz="0" w:space="0" w:color="auto"/>
        <w:bottom w:val="none" w:sz="0" w:space="0" w:color="auto"/>
        <w:right w:val="none" w:sz="0" w:space="0" w:color="auto"/>
      </w:divBdr>
    </w:div>
    <w:div w:id="1449666176">
      <w:bodyDiv w:val="1"/>
      <w:marLeft w:val="0"/>
      <w:marRight w:val="0"/>
      <w:marTop w:val="0"/>
      <w:marBottom w:val="0"/>
      <w:divBdr>
        <w:top w:val="none" w:sz="0" w:space="0" w:color="auto"/>
        <w:left w:val="none" w:sz="0" w:space="0" w:color="auto"/>
        <w:bottom w:val="none" w:sz="0" w:space="0" w:color="auto"/>
        <w:right w:val="none" w:sz="0" w:space="0" w:color="auto"/>
      </w:divBdr>
    </w:div>
    <w:div w:id="1450052992">
      <w:bodyDiv w:val="1"/>
      <w:marLeft w:val="0"/>
      <w:marRight w:val="0"/>
      <w:marTop w:val="0"/>
      <w:marBottom w:val="0"/>
      <w:divBdr>
        <w:top w:val="none" w:sz="0" w:space="0" w:color="auto"/>
        <w:left w:val="none" w:sz="0" w:space="0" w:color="auto"/>
        <w:bottom w:val="none" w:sz="0" w:space="0" w:color="auto"/>
        <w:right w:val="none" w:sz="0" w:space="0" w:color="auto"/>
      </w:divBdr>
    </w:div>
    <w:div w:id="1450780955">
      <w:bodyDiv w:val="1"/>
      <w:marLeft w:val="0"/>
      <w:marRight w:val="0"/>
      <w:marTop w:val="0"/>
      <w:marBottom w:val="0"/>
      <w:divBdr>
        <w:top w:val="none" w:sz="0" w:space="0" w:color="auto"/>
        <w:left w:val="none" w:sz="0" w:space="0" w:color="auto"/>
        <w:bottom w:val="none" w:sz="0" w:space="0" w:color="auto"/>
        <w:right w:val="none" w:sz="0" w:space="0" w:color="auto"/>
      </w:divBdr>
    </w:div>
    <w:div w:id="1450975747">
      <w:bodyDiv w:val="1"/>
      <w:marLeft w:val="0"/>
      <w:marRight w:val="0"/>
      <w:marTop w:val="0"/>
      <w:marBottom w:val="0"/>
      <w:divBdr>
        <w:top w:val="none" w:sz="0" w:space="0" w:color="auto"/>
        <w:left w:val="none" w:sz="0" w:space="0" w:color="auto"/>
        <w:bottom w:val="none" w:sz="0" w:space="0" w:color="auto"/>
        <w:right w:val="none" w:sz="0" w:space="0" w:color="auto"/>
      </w:divBdr>
    </w:div>
    <w:div w:id="1450975868">
      <w:bodyDiv w:val="1"/>
      <w:marLeft w:val="0"/>
      <w:marRight w:val="0"/>
      <w:marTop w:val="0"/>
      <w:marBottom w:val="0"/>
      <w:divBdr>
        <w:top w:val="none" w:sz="0" w:space="0" w:color="auto"/>
        <w:left w:val="none" w:sz="0" w:space="0" w:color="auto"/>
        <w:bottom w:val="none" w:sz="0" w:space="0" w:color="auto"/>
        <w:right w:val="none" w:sz="0" w:space="0" w:color="auto"/>
      </w:divBdr>
    </w:div>
    <w:div w:id="1451628801">
      <w:bodyDiv w:val="1"/>
      <w:marLeft w:val="0"/>
      <w:marRight w:val="0"/>
      <w:marTop w:val="0"/>
      <w:marBottom w:val="0"/>
      <w:divBdr>
        <w:top w:val="none" w:sz="0" w:space="0" w:color="auto"/>
        <w:left w:val="none" w:sz="0" w:space="0" w:color="auto"/>
        <w:bottom w:val="none" w:sz="0" w:space="0" w:color="auto"/>
        <w:right w:val="none" w:sz="0" w:space="0" w:color="auto"/>
      </w:divBdr>
    </w:div>
    <w:div w:id="1451706503">
      <w:bodyDiv w:val="1"/>
      <w:marLeft w:val="0"/>
      <w:marRight w:val="0"/>
      <w:marTop w:val="0"/>
      <w:marBottom w:val="0"/>
      <w:divBdr>
        <w:top w:val="none" w:sz="0" w:space="0" w:color="auto"/>
        <w:left w:val="none" w:sz="0" w:space="0" w:color="auto"/>
        <w:bottom w:val="none" w:sz="0" w:space="0" w:color="auto"/>
        <w:right w:val="none" w:sz="0" w:space="0" w:color="auto"/>
      </w:divBdr>
    </w:div>
    <w:div w:id="1451777031">
      <w:bodyDiv w:val="1"/>
      <w:marLeft w:val="0"/>
      <w:marRight w:val="0"/>
      <w:marTop w:val="0"/>
      <w:marBottom w:val="0"/>
      <w:divBdr>
        <w:top w:val="none" w:sz="0" w:space="0" w:color="auto"/>
        <w:left w:val="none" w:sz="0" w:space="0" w:color="auto"/>
        <w:bottom w:val="none" w:sz="0" w:space="0" w:color="auto"/>
        <w:right w:val="none" w:sz="0" w:space="0" w:color="auto"/>
      </w:divBdr>
    </w:div>
    <w:div w:id="1451900246">
      <w:bodyDiv w:val="1"/>
      <w:marLeft w:val="0"/>
      <w:marRight w:val="0"/>
      <w:marTop w:val="0"/>
      <w:marBottom w:val="0"/>
      <w:divBdr>
        <w:top w:val="none" w:sz="0" w:space="0" w:color="auto"/>
        <w:left w:val="none" w:sz="0" w:space="0" w:color="auto"/>
        <w:bottom w:val="none" w:sz="0" w:space="0" w:color="auto"/>
        <w:right w:val="none" w:sz="0" w:space="0" w:color="auto"/>
      </w:divBdr>
    </w:div>
    <w:div w:id="1452020022">
      <w:bodyDiv w:val="1"/>
      <w:marLeft w:val="0"/>
      <w:marRight w:val="0"/>
      <w:marTop w:val="0"/>
      <w:marBottom w:val="0"/>
      <w:divBdr>
        <w:top w:val="none" w:sz="0" w:space="0" w:color="auto"/>
        <w:left w:val="none" w:sz="0" w:space="0" w:color="auto"/>
        <w:bottom w:val="none" w:sz="0" w:space="0" w:color="auto"/>
        <w:right w:val="none" w:sz="0" w:space="0" w:color="auto"/>
      </w:divBdr>
    </w:div>
    <w:div w:id="1452440130">
      <w:bodyDiv w:val="1"/>
      <w:marLeft w:val="0"/>
      <w:marRight w:val="0"/>
      <w:marTop w:val="0"/>
      <w:marBottom w:val="0"/>
      <w:divBdr>
        <w:top w:val="none" w:sz="0" w:space="0" w:color="auto"/>
        <w:left w:val="none" w:sz="0" w:space="0" w:color="auto"/>
        <w:bottom w:val="none" w:sz="0" w:space="0" w:color="auto"/>
        <w:right w:val="none" w:sz="0" w:space="0" w:color="auto"/>
      </w:divBdr>
    </w:div>
    <w:div w:id="1452627855">
      <w:bodyDiv w:val="1"/>
      <w:marLeft w:val="0"/>
      <w:marRight w:val="0"/>
      <w:marTop w:val="0"/>
      <w:marBottom w:val="0"/>
      <w:divBdr>
        <w:top w:val="none" w:sz="0" w:space="0" w:color="auto"/>
        <w:left w:val="none" w:sz="0" w:space="0" w:color="auto"/>
        <w:bottom w:val="none" w:sz="0" w:space="0" w:color="auto"/>
        <w:right w:val="none" w:sz="0" w:space="0" w:color="auto"/>
      </w:divBdr>
    </w:div>
    <w:div w:id="1452746866">
      <w:bodyDiv w:val="1"/>
      <w:marLeft w:val="0"/>
      <w:marRight w:val="0"/>
      <w:marTop w:val="0"/>
      <w:marBottom w:val="0"/>
      <w:divBdr>
        <w:top w:val="none" w:sz="0" w:space="0" w:color="auto"/>
        <w:left w:val="none" w:sz="0" w:space="0" w:color="auto"/>
        <w:bottom w:val="none" w:sz="0" w:space="0" w:color="auto"/>
        <w:right w:val="none" w:sz="0" w:space="0" w:color="auto"/>
      </w:divBdr>
    </w:div>
    <w:div w:id="1453016832">
      <w:bodyDiv w:val="1"/>
      <w:marLeft w:val="0"/>
      <w:marRight w:val="0"/>
      <w:marTop w:val="0"/>
      <w:marBottom w:val="0"/>
      <w:divBdr>
        <w:top w:val="none" w:sz="0" w:space="0" w:color="auto"/>
        <w:left w:val="none" w:sz="0" w:space="0" w:color="auto"/>
        <w:bottom w:val="none" w:sz="0" w:space="0" w:color="auto"/>
        <w:right w:val="none" w:sz="0" w:space="0" w:color="auto"/>
      </w:divBdr>
    </w:div>
    <w:div w:id="1453088617">
      <w:bodyDiv w:val="1"/>
      <w:marLeft w:val="0"/>
      <w:marRight w:val="0"/>
      <w:marTop w:val="0"/>
      <w:marBottom w:val="0"/>
      <w:divBdr>
        <w:top w:val="none" w:sz="0" w:space="0" w:color="auto"/>
        <w:left w:val="none" w:sz="0" w:space="0" w:color="auto"/>
        <w:bottom w:val="none" w:sz="0" w:space="0" w:color="auto"/>
        <w:right w:val="none" w:sz="0" w:space="0" w:color="auto"/>
      </w:divBdr>
    </w:div>
    <w:div w:id="1453129798">
      <w:bodyDiv w:val="1"/>
      <w:marLeft w:val="0"/>
      <w:marRight w:val="0"/>
      <w:marTop w:val="0"/>
      <w:marBottom w:val="0"/>
      <w:divBdr>
        <w:top w:val="none" w:sz="0" w:space="0" w:color="auto"/>
        <w:left w:val="none" w:sz="0" w:space="0" w:color="auto"/>
        <w:bottom w:val="none" w:sz="0" w:space="0" w:color="auto"/>
        <w:right w:val="none" w:sz="0" w:space="0" w:color="auto"/>
      </w:divBdr>
    </w:div>
    <w:div w:id="1453590446">
      <w:bodyDiv w:val="1"/>
      <w:marLeft w:val="0"/>
      <w:marRight w:val="0"/>
      <w:marTop w:val="0"/>
      <w:marBottom w:val="0"/>
      <w:divBdr>
        <w:top w:val="none" w:sz="0" w:space="0" w:color="auto"/>
        <w:left w:val="none" w:sz="0" w:space="0" w:color="auto"/>
        <w:bottom w:val="none" w:sz="0" w:space="0" w:color="auto"/>
        <w:right w:val="none" w:sz="0" w:space="0" w:color="auto"/>
      </w:divBdr>
    </w:div>
    <w:div w:id="1453745255">
      <w:bodyDiv w:val="1"/>
      <w:marLeft w:val="0"/>
      <w:marRight w:val="0"/>
      <w:marTop w:val="0"/>
      <w:marBottom w:val="0"/>
      <w:divBdr>
        <w:top w:val="none" w:sz="0" w:space="0" w:color="auto"/>
        <w:left w:val="none" w:sz="0" w:space="0" w:color="auto"/>
        <w:bottom w:val="none" w:sz="0" w:space="0" w:color="auto"/>
        <w:right w:val="none" w:sz="0" w:space="0" w:color="auto"/>
      </w:divBdr>
    </w:div>
    <w:div w:id="1453816275">
      <w:bodyDiv w:val="1"/>
      <w:marLeft w:val="0"/>
      <w:marRight w:val="0"/>
      <w:marTop w:val="0"/>
      <w:marBottom w:val="0"/>
      <w:divBdr>
        <w:top w:val="none" w:sz="0" w:space="0" w:color="auto"/>
        <w:left w:val="none" w:sz="0" w:space="0" w:color="auto"/>
        <w:bottom w:val="none" w:sz="0" w:space="0" w:color="auto"/>
        <w:right w:val="none" w:sz="0" w:space="0" w:color="auto"/>
      </w:divBdr>
    </w:div>
    <w:div w:id="1453863177">
      <w:bodyDiv w:val="1"/>
      <w:marLeft w:val="0"/>
      <w:marRight w:val="0"/>
      <w:marTop w:val="0"/>
      <w:marBottom w:val="0"/>
      <w:divBdr>
        <w:top w:val="none" w:sz="0" w:space="0" w:color="auto"/>
        <w:left w:val="none" w:sz="0" w:space="0" w:color="auto"/>
        <w:bottom w:val="none" w:sz="0" w:space="0" w:color="auto"/>
        <w:right w:val="none" w:sz="0" w:space="0" w:color="auto"/>
      </w:divBdr>
    </w:div>
    <w:div w:id="1454129104">
      <w:bodyDiv w:val="1"/>
      <w:marLeft w:val="0"/>
      <w:marRight w:val="0"/>
      <w:marTop w:val="0"/>
      <w:marBottom w:val="0"/>
      <w:divBdr>
        <w:top w:val="none" w:sz="0" w:space="0" w:color="auto"/>
        <w:left w:val="none" w:sz="0" w:space="0" w:color="auto"/>
        <w:bottom w:val="none" w:sz="0" w:space="0" w:color="auto"/>
        <w:right w:val="none" w:sz="0" w:space="0" w:color="auto"/>
      </w:divBdr>
    </w:div>
    <w:div w:id="1454253853">
      <w:bodyDiv w:val="1"/>
      <w:marLeft w:val="0"/>
      <w:marRight w:val="0"/>
      <w:marTop w:val="0"/>
      <w:marBottom w:val="0"/>
      <w:divBdr>
        <w:top w:val="none" w:sz="0" w:space="0" w:color="auto"/>
        <w:left w:val="none" w:sz="0" w:space="0" w:color="auto"/>
        <w:bottom w:val="none" w:sz="0" w:space="0" w:color="auto"/>
        <w:right w:val="none" w:sz="0" w:space="0" w:color="auto"/>
      </w:divBdr>
    </w:div>
    <w:div w:id="1454329162">
      <w:bodyDiv w:val="1"/>
      <w:marLeft w:val="0"/>
      <w:marRight w:val="0"/>
      <w:marTop w:val="0"/>
      <w:marBottom w:val="0"/>
      <w:divBdr>
        <w:top w:val="none" w:sz="0" w:space="0" w:color="auto"/>
        <w:left w:val="none" w:sz="0" w:space="0" w:color="auto"/>
        <w:bottom w:val="none" w:sz="0" w:space="0" w:color="auto"/>
        <w:right w:val="none" w:sz="0" w:space="0" w:color="auto"/>
      </w:divBdr>
    </w:div>
    <w:div w:id="1454516116">
      <w:bodyDiv w:val="1"/>
      <w:marLeft w:val="0"/>
      <w:marRight w:val="0"/>
      <w:marTop w:val="0"/>
      <w:marBottom w:val="0"/>
      <w:divBdr>
        <w:top w:val="none" w:sz="0" w:space="0" w:color="auto"/>
        <w:left w:val="none" w:sz="0" w:space="0" w:color="auto"/>
        <w:bottom w:val="none" w:sz="0" w:space="0" w:color="auto"/>
        <w:right w:val="none" w:sz="0" w:space="0" w:color="auto"/>
      </w:divBdr>
    </w:div>
    <w:div w:id="1454903342">
      <w:bodyDiv w:val="1"/>
      <w:marLeft w:val="0"/>
      <w:marRight w:val="0"/>
      <w:marTop w:val="0"/>
      <w:marBottom w:val="0"/>
      <w:divBdr>
        <w:top w:val="none" w:sz="0" w:space="0" w:color="auto"/>
        <w:left w:val="none" w:sz="0" w:space="0" w:color="auto"/>
        <w:bottom w:val="none" w:sz="0" w:space="0" w:color="auto"/>
        <w:right w:val="none" w:sz="0" w:space="0" w:color="auto"/>
      </w:divBdr>
    </w:div>
    <w:div w:id="1455100785">
      <w:bodyDiv w:val="1"/>
      <w:marLeft w:val="0"/>
      <w:marRight w:val="0"/>
      <w:marTop w:val="0"/>
      <w:marBottom w:val="0"/>
      <w:divBdr>
        <w:top w:val="none" w:sz="0" w:space="0" w:color="auto"/>
        <w:left w:val="none" w:sz="0" w:space="0" w:color="auto"/>
        <w:bottom w:val="none" w:sz="0" w:space="0" w:color="auto"/>
        <w:right w:val="none" w:sz="0" w:space="0" w:color="auto"/>
      </w:divBdr>
    </w:div>
    <w:div w:id="1455247041">
      <w:bodyDiv w:val="1"/>
      <w:marLeft w:val="0"/>
      <w:marRight w:val="0"/>
      <w:marTop w:val="0"/>
      <w:marBottom w:val="0"/>
      <w:divBdr>
        <w:top w:val="none" w:sz="0" w:space="0" w:color="auto"/>
        <w:left w:val="none" w:sz="0" w:space="0" w:color="auto"/>
        <w:bottom w:val="none" w:sz="0" w:space="0" w:color="auto"/>
        <w:right w:val="none" w:sz="0" w:space="0" w:color="auto"/>
      </w:divBdr>
    </w:div>
    <w:div w:id="1455366098">
      <w:bodyDiv w:val="1"/>
      <w:marLeft w:val="0"/>
      <w:marRight w:val="0"/>
      <w:marTop w:val="0"/>
      <w:marBottom w:val="0"/>
      <w:divBdr>
        <w:top w:val="none" w:sz="0" w:space="0" w:color="auto"/>
        <w:left w:val="none" w:sz="0" w:space="0" w:color="auto"/>
        <w:bottom w:val="none" w:sz="0" w:space="0" w:color="auto"/>
        <w:right w:val="none" w:sz="0" w:space="0" w:color="auto"/>
      </w:divBdr>
    </w:div>
    <w:div w:id="1455556360">
      <w:bodyDiv w:val="1"/>
      <w:marLeft w:val="0"/>
      <w:marRight w:val="0"/>
      <w:marTop w:val="0"/>
      <w:marBottom w:val="0"/>
      <w:divBdr>
        <w:top w:val="none" w:sz="0" w:space="0" w:color="auto"/>
        <w:left w:val="none" w:sz="0" w:space="0" w:color="auto"/>
        <w:bottom w:val="none" w:sz="0" w:space="0" w:color="auto"/>
        <w:right w:val="none" w:sz="0" w:space="0" w:color="auto"/>
      </w:divBdr>
    </w:div>
    <w:div w:id="1455639514">
      <w:bodyDiv w:val="1"/>
      <w:marLeft w:val="0"/>
      <w:marRight w:val="0"/>
      <w:marTop w:val="0"/>
      <w:marBottom w:val="0"/>
      <w:divBdr>
        <w:top w:val="none" w:sz="0" w:space="0" w:color="auto"/>
        <w:left w:val="none" w:sz="0" w:space="0" w:color="auto"/>
        <w:bottom w:val="none" w:sz="0" w:space="0" w:color="auto"/>
        <w:right w:val="none" w:sz="0" w:space="0" w:color="auto"/>
      </w:divBdr>
    </w:div>
    <w:div w:id="1455827871">
      <w:bodyDiv w:val="1"/>
      <w:marLeft w:val="0"/>
      <w:marRight w:val="0"/>
      <w:marTop w:val="0"/>
      <w:marBottom w:val="0"/>
      <w:divBdr>
        <w:top w:val="none" w:sz="0" w:space="0" w:color="auto"/>
        <w:left w:val="none" w:sz="0" w:space="0" w:color="auto"/>
        <w:bottom w:val="none" w:sz="0" w:space="0" w:color="auto"/>
        <w:right w:val="none" w:sz="0" w:space="0" w:color="auto"/>
      </w:divBdr>
    </w:div>
    <w:div w:id="1456096972">
      <w:bodyDiv w:val="1"/>
      <w:marLeft w:val="0"/>
      <w:marRight w:val="0"/>
      <w:marTop w:val="0"/>
      <w:marBottom w:val="0"/>
      <w:divBdr>
        <w:top w:val="none" w:sz="0" w:space="0" w:color="auto"/>
        <w:left w:val="none" w:sz="0" w:space="0" w:color="auto"/>
        <w:bottom w:val="none" w:sz="0" w:space="0" w:color="auto"/>
        <w:right w:val="none" w:sz="0" w:space="0" w:color="auto"/>
      </w:divBdr>
    </w:div>
    <w:div w:id="1456176818">
      <w:bodyDiv w:val="1"/>
      <w:marLeft w:val="0"/>
      <w:marRight w:val="0"/>
      <w:marTop w:val="0"/>
      <w:marBottom w:val="0"/>
      <w:divBdr>
        <w:top w:val="none" w:sz="0" w:space="0" w:color="auto"/>
        <w:left w:val="none" w:sz="0" w:space="0" w:color="auto"/>
        <w:bottom w:val="none" w:sz="0" w:space="0" w:color="auto"/>
        <w:right w:val="none" w:sz="0" w:space="0" w:color="auto"/>
      </w:divBdr>
    </w:div>
    <w:div w:id="1456216598">
      <w:bodyDiv w:val="1"/>
      <w:marLeft w:val="0"/>
      <w:marRight w:val="0"/>
      <w:marTop w:val="0"/>
      <w:marBottom w:val="0"/>
      <w:divBdr>
        <w:top w:val="none" w:sz="0" w:space="0" w:color="auto"/>
        <w:left w:val="none" w:sz="0" w:space="0" w:color="auto"/>
        <w:bottom w:val="none" w:sz="0" w:space="0" w:color="auto"/>
        <w:right w:val="none" w:sz="0" w:space="0" w:color="auto"/>
      </w:divBdr>
    </w:div>
    <w:div w:id="1457529455">
      <w:bodyDiv w:val="1"/>
      <w:marLeft w:val="0"/>
      <w:marRight w:val="0"/>
      <w:marTop w:val="0"/>
      <w:marBottom w:val="0"/>
      <w:divBdr>
        <w:top w:val="none" w:sz="0" w:space="0" w:color="auto"/>
        <w:left w:val="none" w:sz="0" w:space="0" w:color="auto"/>
        <w:bottom w:val="none" w:sz="0" w:space="0" w:color="auto"/>
        <w:right w:val="none" w:sz="0" w:space="0" w:color="auto"/>
      </w:divBdr>
    </w:div>
    <w:div w:id="1458836190">
      <w:bodyDiv w:val="1"/>
      <w:marLeft w:val="0"/>
      <w:marRight w:val="0"/>
      <w:marTop w:val="0"/>
      <w:marBottom w:val="0"/>
      <w:divBdr>
        <w:top w:val="none" w:sz="0" w:space="0" w:color="auto"/>
        <w:left w:val="none" w:sz="0" w:space="0" w:color="auto"/>
        <w:bottom w:val="none" w:sz="0" w:space="0" w:color="auto"/>
        <w:right w:val="none" w:sz="0" w:space="0" w:color="auto"/>
      </w:divBdr>
    </w:div>
    <w:div w:id="1459303415">
      <w:bodyDiv w:val="1"/>
      <w:marLeft w:val="0"/>
      <w:marRight w:val="0"/>
      <w:marTop w:val="0"/>
      <w:marBottom w:val="0"/>
      <w:divBdr>
        <w:top w:val="none" w:sz="0" w:space="0" w:color="auto"/>
        <w:left w:val="none" w:sz="0" w:space="0" w:color="auto"/>
        <w:bottom w:val="none" w:sz="0" w:space="0" w:color="auto"/>
        <w:right w:val="none" w:sz="0" w:space="0" w:color="auto"/>
      </w:divBdr>
    </w:div>
    <w:div w:id="1459377497">
      <w:bodyDiv w:val="1"/>
      <w:marLeft w:val="0"/>
      <w:marRight w:val="0"/>
      <w:marTop w:val="0"/>
      <w:marBottom w:val="0"/>
      <w:divBdr>
        <w:top w:val="none" w:sz="0" w:space="0" w:color="auto"/>
        <w:left w:val="none" w:sz="0" w:space="0" w:color="auto"/>
        <w:bottom w:val="none" w:sz="0" w:space="0" w:color="auto"/>
        <w:right w:val="none" w:sz="0" w:space="0" w:color="auto"/>
      </w:divBdr>
    </w:div>
    <w:div w:id="1459451552">
      <w:bodyDiv w:val="1"/>
      <w:marLeft w:val="0"/>
      <w:marRight w:val="0"/>
      <w:marTop w:val="0"/>
      <w:marBottom w:val="0"/>
      <w:divBdr>
        <w:top w:val="none" w:sz="0" w:space="0" w:color="auto"/>
        <w:left w:val="none" w:sz="0" w:space="0" w:color="auto"/>
        <w:bottom w:val="none" w:sz="0" w:space="0" w:color="auto"/>
        <w:right w:val="none" w:sz="0" w:space="0" w:color="auto"/>
      </w:divBdr>
    </w:div>
    <w:div w:id="1460802492">
      <w:bodyDiv w:val="1"/>
      <w:marLeft w:val="0"/>
      <w:marRight w:val="0"/>
      <w:marTop w:val="0"/>
      <w:marBottom w:val="0"/>
      <w:divBdr>
        <w:top w:val="none" w:sz="0" w:space="0" w:color="auto"/>
        <w:left w:val="none" w:sz="0" w:space="0" w:color="auto"/>
        <w:bottom w:val="none" w:sz="0" w:space="0" w:color="auto"/>
        <w:right w:val="none" w:sz="0" w:space="0" w:color="auto"/>
      </w:divBdr>
    </w:div>
    <w:div w:id="1461419364">
      <w:bodyDiv w:val="1"/>
      <w:marLeft w:val="0"/>
      <w:marRight w:val="0"/>
      <w:marTop w:val="0"/>
      <w:marBottom w:val="0"/>
      <w:divBdr>
        <w:top w:val="none" w:sz="0" w:space="0" w:color="auto"/>
        <w:left w:val="none" w:sz="0" w:space="0" w:color="auto"/>
        <w:bottom w:val="none" w:sz="0" w:space="0" w:color="auto"/>
        <w:right w:val="none" w:sz="0" w:space="0" w:color="auto"/>
      </w:divBdr>
    </w:div>
    <w:div w:id="1461805867">
      <w:bodyDiv w:val="1"/>
      <w:marLeft w:val="0"/>
      <w:marRight w:val="0"/>
      <w:marTop w:val="0"/>
      <w:marBottom w:val="0"/>
      <w:divBdr>
        <w:top w:val="none" w:sz="0" w:space="0" w:color="auto"/>
        <w:left w:val="none" w:sz="0" w:space="0" w:color="auto"/>
        <w:bottom w:val="none" w:sz="0" w:space="0" w:color="auto"/>
        <w:right w:val="none" w:sz="0" w:space="0" w:color="auto"/>
      </w:divBdr>
    </w:div>
    <w:div w:id="1462074549">
      <w:bodyDiv w:val="1"/>
      <w:marLeft w:val="0"/>
      <w:marRight w:val="0"/>
      <w:marTop w:val="0"/>
      <w:marBottom w:val="0"/>
      <w:divBdr>
        <w:top w:val="none" w:sz="0" w:space="0" w:color="auto"/>
        <w:left w:val="none" w:sz="0" w:space="0" w:color="auto"/>
        <w:bottom w:val="none" w:sz="0" w:space="0" w:color="auto"/>
        <w:right w:val="none" w:sz="0" w:space="0" w:color="auto"/>
      </w:divBdr>
    </w:div>
    <w:div w:id="1462261916">
      <w:bodyDiv w:val="1"/>
      <w:marLeft w:val="0"/>
      <w:marRight w:val="0"/>
      <w:marTop w:val="0"/>
      <w:marBottom w:val="0"/>
      <w:divBdr>
        <w:top w:val="none" w:sz="0" w:space="0" w:color="auto"/>
        <w:left w:val="none" w:sz="0" w:space="0" w:color="auto"/>
        <w:bottom w:val="none" w:sz="0" w:space="0" w:color="auto"/>
        <w:right w:val="none" w:sz="0" w:space="0" w:color="auto"/>
      </w:divBdr>
    </w:div>
    <w:div w:id="1462378364">
      <w:bodyDiv w:val="1"/>
      <w:marLeft w:val="0"/>
      <w:marRight w:val="0"/>
      <w:marTop w:val="0"/>
      <w:marBottom w:val="0"/>
      <w:divBdr>
        <w:top w:val="none" w:sz="0" w:space="0" w:color="auto"/>
        <w:left w:val="none" w:sz="0" w:space="0" w:color="auto"/>
        <w:bottom w:val="none" w:sz="0" w:space="0" w:color="auto"/>
        <w:right w:val="none" w:sz="0" w:space="0" w:color="auto"/>
      </w:divBdr>
    </w:div>
    <w:div w:id="1462726092">
      <w:bodyDiv w:val="1"/>
      <w:marLeft w:val="0"/>
      <w:marRight w:val="0"/>
      <w:marTop w:val="0"/>
      <w:marBottom w:val="0"/>
      <w:divBdr>
        <w:top w:val="none" w:sz="0" w:space="0" w:color="auto"/>
        <w:left w:val="none" w:sz="0" w:space="0" w:color="auto"/>
        <w:bottom w:val="none" w:sz="0" w:space="0" w:color="auto"/>
        <w:right w:val="none" w:sz="0" w:space="0" w:color="auto"/>
      </w:divBdr>
    </w:div>
    <w:div w:id="1462841827">
      <w:bodyDiv w:val="1"/>
      <w:marLeft w:val="0"/>
      <w:marRight w:val="0"/>
      <w:marTop w:val="0"/>
      <w:marBottom w:val="0"/>
      <w:divBdr>
        <w:top w:val="none" w:sz="0" w:space="0" w:color="auto"/>
        <w:left w:val="none" w:sz="0" w:space="0" w:color="auto"/>
        <w:bottom w:val="none" w:sz="0" w:space="0" w:color="auto"/>
        <w:right w:val="none" w:sz="0" w:space="0" w:color="auto"/>
      </w:divBdr>
    </w:div>
    <w:div w:id="1463035237">
      <w:bodyDiv w:val="1"/>
      <w:marLeft w:val="0"/>
      <w:marRight w:val="0"/>
      <w:marTop w:val="0"/>
      <w:marBottom w:val="0"/>
      <w:divBdr>
        <w:top w:val="none" w:sz="0" w:space="0" w:color="auto"/>
        <w:left w:val="none" w:sz="0" w:space="0" w:color="auto"/>
        <w:bottom w:val="none" w:sz="0" w:space="0" w:color="auto"/>
        <w:right w:val="none" w:sz="0" w:space="0" w:color="auto"/>
      </w:divBdr>
    </w:div>
    <w:div w:id="1463234137">
      <w:bodyDiv w:val="1"/>
      <w:marLeft w:val="0"/>
      <w:marRight w:val="0"/>
      <w:marTop w:val="0"/>
      <w:marBottom w:val="0"/>
      <w:divBdr>
        <w:top w:val="none" w:sz="0" w:space="0" w:color="auto"/>
        <w:left w:val="none" w:sz="0" w:space="0" w:color="auto"/>
        <w:bottom w:val="none" w:sz="0" w:space="0" w:color="auto"/>
        <w:right w:val="none" w:sz="0" w:space="0" w:color="auto"/>
      </w:divBdr>
    </w:div>
    <w:div w:id="1463963814">
      <w:bodyDiv w:val="1"/>
      <w:marLeft w:val="0"/>
      <w:marRight w:val="0"/>
      <w:marTop w:val="0"/>
      <w:marBottom w:val="0"/>
      <w:divBdr>
        <w:top w:val="none" w:sz="0" w:space="0" w:color="auto"/>
        <w:left w:val="none" w:sz="0" w:space="0" w:color="auto"/>
        <w:bottom w:val="none" w:sz="0" w:space="0" w:color="auto"/>
        <w:right w:val="none" w:sz="0" w:space="0" w:color="auto"/>
      </w:divBdr>
    </w:div>
    <w:div w:id="1464271310">
      <w:bodyDiv w:val="1"/>
      <w:marLeft w:val="0"/>
      <w:marRight w:val="0"/>
      <w:marTop w:val="0"/>
      <w:marBottom w:val="0"/>
      <w:divBdr>
        <w:top w:val="none" w:sz="0" w:space="0" w:color="auto"/>
        <w:left w:val="none" w:sz="0" w:space="0" w:color="auto"/>
        <w:bottom w:val="none" w:sz="0" w:space="0" w:color="auto"/>
        <w:right w:val="none" w:sz="0" w:space="0" w:color="auto"/>
      </w:divBdr>
    </w:div>
    <w:div w:id="1464810705">
      <w:bodyDiv w:val="1"/>
      <w:marLeft w:val="0"/>
      <w:marRight w:val="0"/>
      <w:marTop w:val="0"/>
      <w:marBottom w:val="0"/>
      <w:divBdr>
        <w:top w:val="none" w:sz="0" w:space="0" w:color="auto"/>
        <w:left w:val="none" w:sz="0" w:space="0" w:color="auto"/>
        <w:bottom w:val="none" w:sz="0" w:space="0" w:color="auto"/>
        <w:right w:val="none" w:sz="0" w:space="0" w:color="auto"/>
      </w:divBdr>
    </w:div>
    <w:div w:id="1465076747">
      <w:bodyDiv w:val="1"/>
      <w:marLeft w:val="0"/>
      <w:marRight w:val="0"/>
      <w:marTop w:val="0"/>
      <w:marBottom w:val="0"/>
      <w:divBdr>
        <w:top w:val="none" w:sz="0" w:space="0" w:color="auto"/>
        <w:left w:val="none" w:sz="0" w:space="0" w:color="auto"/>
        <w:bottom w:val="none" w:sz="0" w:space="0" w:color="auto"/>
        <w:right w:val="none" w:sz="0" w:space="0" w:color="auto"/>
      </w:divBdr>
    </w:div>
    <w:div w:id="1465151546">
      <w:bodyDiv w:val="1"/>
      <w:marLeft w:val="0"/>
      <w:marRight w:val="0"/>
      <w:marTop w:val="0"/>
      <w:marBottom w:val="0"/>
      <w:divBdr>
        <w:top w:val="none" w:sz="0" w:space="0" w:color="auto"/>
        <w:left w:val="none" w:sz="0" w:space="0" w:color="auto"/>
        <w:bottom w:val="none" w:sz="0" w:space="0" w:color="auto"/>
        <w:right w:val="none" w:sz="0" w:space="0" w:color="auto"/>
      </w:divBdr>
    </w:div>
    <w:div w:id="1465390261">
      <w:bodyDiv w:val="1"/>
      <w:marLeft w:val="0"/>
      <w:marRight w:val="0"/>
      <w:marTop w:val="0"/>
      <w:marBottom w:val="0"/>
      <w:divBdr>
        <w:top w:val="none" w:sz="0" w:space="0" w:color="auto"/>
        <w:left w:val="none" w:sz="0" w:space="0" w:color="auto"/>
        <w:bottom w:val="none" w:sz="0" w:space="0" w:color="auto"/>
        <w:right w:val="none" w:sz="0" w:space="0" w:color="auto"/>
      </w:divBdr>
    </w:div>
    <w:div w:id="1465540405">
      <w:bodyDiv w:val="1"/>
      <w:marLeft w:val="0"/>
      <w:marRight w:val="0"/>
      <w:marTop w:val="0"/>
      <w:marBottom w:val="0"/>
      <w:divBdr>
        <w:top w:val="none" w:sz="0" w:space="0" w:color="auto"/>
        <w:left w:val="none" w:sz="0" w:space="0" w:color="auto"/>
        <w:bottom w:val="none" w:sz="0" w:space="0" w:color="auto"/>
        <w:right w:val="none" w:sz="0" w:space="0" w:color="auto"/>
      </w:divBdr>
    </w:div>
    <w:div w:id="1465585220">
      <w:bodyDiv w:val="1"/>
      <w:marLeft w:val="0"/>
      <w:marRight w:val="0"/>
      <w:marTop w:val="0"/>
      <w:marBottom w:val="0"/>
      <w:divBdr>
        <w:top w:val="none" w:sz="0" w:space="0" w:color="auto"/>
        <w:left w:val="none" w:sz="0" w:space="0" w:color="auto"/>
        <w:bottom w:val="none" w:sz="0" w:space="0" w:color="auto"/>
        <w:right w:val="none" w:sz="0" w:space="0" w:color="auto"/>
      </w:divBdr>
    </w:div>
    <w:div w:id="1465850395">
      <w:bodyDiv w:val="1"/>
      <w:marLeft w:val="0"/>
      <w:marRight w:val="0"/>
      <w:marTop w:val="0"/>
      <w:marBottom w:val="0"/>
      <w:divBdr>
        <w:top w:val="none" w:sz="0" w:space="0" w:color="auto"/>
        <w:left w:val="none" w:sz="0" w:space="0" w:color="auto"/>
        <w:bottom w:val="none" w:sz="0" w:space="0" w:color="auto"/>
        <w:right w:val="none" w:sz="0" w:space="0" w:color="auto"/>
      </w:divBdr>
    </w:div>
    <w:div w:id="1466006319">
      <w:bodyDiv w:val="1"/>
      <w:marLeft w:val="0"/>
      <w:marRight w:val="0"/>
      <w:marTop w:val="0"/>
      <w:marBottom w:val="0"/>
      <w:divBdr>
        <w:top w:val="none" w:sz="0" w:space="0" w:color="auto"/>
        <w:left w:val="none" w:sz="0" w:space="0" w:color="auto"/>
        <w:bottom w:val="none" w:sz="0" w:space="0" w:color="auto"/>
        <w:right w:val="none" w:sz="0" w:space="0" w:color="auto"/>
      </w:divBdr>
    </w:div>
    <w:div w:id="1466242262">
      <w:bodyDiv w:val="1"/>
      <w:marLeft w:val="0"/>
      <w:marRight w:val="0"/>
      <w:marTop w:val="0"/>
      <w:marBottom w:val="0"/>
      <w:divBdr>
        <w:top w:val="none" w:sz="0" w:space="0" w:color="auto"/>
        <w:left w:val="none" w:sz="0" w:space="0" w:color="auto"/>
        <w:bottom w:val="none" w:sz="0" w:space="0" w:color="auto"/>
        <w:right w:val="none" w:sz="0" w:space="0" w:color="auto"/>
      </w:divBdr>
    </w:div>
    <w:div w:id="1466466085">
      <w:bodyDiv w:val="1"/>
      <w:marLeft w:val="0"/>
      <w:marRight w:val="0"/>
      <w:marTop w:val="0"/>
      <w:marBottom w:val="0"/>
      <w:divBdr>
        <w:top w:val="none" w:sz="0" w:space="0" w:color="auto"/>
        <w:left w:val="none" w:sz="0" w:space="0" w:color="auto"/>
        <w:bottom w:val="none" w:sz="0" w:space="0" w:color="auto"/>
        <w:right w:val="none" w:sz="0" w:space="0" w:color="auto"/>
      </w:divBdr>
    </w:div>
    <w:div w:id="1466705055">
      <w:bodyDiv w:val="1"/>
      <w:marLeft w:val="0"/>
      <w:marRight w:val="0"/>
      <w:marTop w:val="0"/>
      <w:marBottom w:val="0"/>
      <w:divBdr>
        <w:top w:val="none" w:sz="0" w:space="0" w:color="auto"/>
        <w:left w:val="none" w:sz="0" w:space="0" w:color="auto"/>
        <w:bottom w:val="none" w:sz="0" w:space="0" w:color="auto"/>
        <w:right w:val="none" w:sz="0" w:space="0" w:color="auto"/>
      </w:divBdr>
    </w:div>
    <w:div w:id="1466776817">
      <w:bodyDiv w:val="1"/>
      <w:marLeft w:val="0"/>
      <w:marRight w:val="0"/>
      <w:marTop w:val="0"/>
      <w:marBottom w:val="0"/>
      <w:divBdr>
        <w:top w:val="none" w:sz="0" w:space="0" w:color="auto"/>
        <w:left w:val="none" w:sz="0" w:space="0" w:color="auto"/>
        <w:bottom w:val="none" w:sz="0" w:space="0" w:color="auto"/>
        <w:right w:val="none" w:sz="0" w:space="0" w:color="auto"/>
      </w:divBdr>
    </w:div>
    <w:div w:id="1467627463">
      <w:bodyDiv w:val="1"/>
      <w:marLeft w:val="0"/>
      <w:marRight w:val="0"/>
      <w:marTop w:val="0"/>
      <w:marBottom w:val="0"/>
      <w:divBdr>
        <w:top w:val="none" w:sz="0" w:space="0" w:color="auto"/>
        <w:left w:val="none" w:sz="0" w:space="0" w:color="auto"/>
        <w:bottom w:val="none" w:sz="0" w:space="0" w:color="auto"/>
        <w:right w:val="none" w:sz="0" w:space="0" w:color="auto"/>
      </w:divBdr>
    </w:div>
    <w:div w:id="1467744569">
      <w:bodyDiv w:val="1"/>
      <w:marLeft w:val="0"/>
      <w:marRight w:val="0"/>
      <w:marTop w:val="0"/>
      <w:marBottom w:val="0"/>
      <w:divBdr>
        <w:top w:val="none" w:sz="0" w:space="0" w:color="auto"/>
        <w:left w:val="none" w:sz="0" w:space="0" w:color="auto"/>
        <w:bottom w:val="none" w:sz="0" w:space="0" w:color="auto"/>
        <w:right w:val="none" w:sz="0" w:space="0" w:color="auto"/>
      </w:divBdr>
    </w:div>
    <w:div w:id="1468013577">
      <w:bodyDiv w:val="1"/>
      <w:marLeft w:val="0"/>
      <w:marRight w:val="0"/>
      <w:marTop w:val="0"/>
      <w:marBottom w:val="0"/>
      <w:divBdr>
        <w:top w:val="none" w:sz="0" w:space="0" w:color="auto"/>
        <w:left w:val="none" w:sz="0" w:space="0" w:color="auto"/>
        <w:bottom w:val="none" w:sz="0" w:space="0" w:color="auto"/>
        <w:right w:val="none" w:sz="0" w:space="0" w:color="auto"/>
      </w:divBdr>
    </w:div>
    <w:div w:id="1468158396">
      <w:bodyDiv w:val="1"/>
      <w:marLeft w:val="0"/>
      <w:marRight w:val="0"/>
      <w:marTop w:val="0"/>
      <w:marBottom w:val="0"/>
      <w:divBdr>
        <w:top w:val="none" w:sz="0" w:space="0" w:color="auto"/>
        <w:left w:val="none" w:sz="0" w:space="0" w:color="auto"/>
        <w:bottom w:val="none" w:sz="0" w:space="0" w:color="auto"/>
        <w:right w:val="none" w:sz="0" w:space="0" w:color="auto"/>
      </w:divBdr>
    </w:div>
    <w:div w:id="1468279629">
      <w:bodyDiv w:val="1"/>
      <w:marLeft w:val="0"/>
      <w:marRight w:val="0"/>
      <w:marTop w:val="0"/>
      <w:marBottom w:val="0"/>
      <w:divBdr>
        <w:top w:val="none" w:sz="0" w:space="0" w:color="auto"/>
        <w:left w:val="none" w:sz="0" w:space="0" w:color="auto"/>
        <w:bottom w:val="none" w:sz="0" w:space="0" w:color="auto"/>
        <w:right w:val="none" w:sz="0" w:space="0" w:color="auto"/>
      </w:divBdr>
    </w:div>
    <w:div w:id="1468739236">
      <w:bodyDiv w:val="1"/>
      <w:marLeft w:val="0"/>
      <w:marRight w:val="0"/>
      <w:marTop w:val="0"/>
      <w:marBottom w:val="0"/>
      <w:divBdr>
        <w:top w:val="none" w:sz="0" w:space="0" w:color="auto"/>
        <w:left w:val="none" w:sz="0" w:space="0" w:color="auto"/>
        <w:bottom w:val="none" w:sz="0" w:space="0" w:color="auto"/>
        <w:right w:val="none" w:sz="0" w:space="0" w:color="auto"/>
      </w:divBdr>
    </w:div>
    <w:div w:id="1468741329">
      <w:bodyDiv w:val="1"/>
      <w:marLeft w:val="0"/>
      <w:marRight w:val="0"/>
      <w:marTop w:val="0"/>
      <w:marBottom w:val="0"/>
      <w:divBdr>
        <w:top w:val="none" w:sz="0" w:space="0" w:color="auto"/>
        <w:left w:val="none" w:sz="0" w:space="0" w:color="auto"/>
        <w:bottom w:val="none" w:sz="0" w:space="0" w:color="auto"/>
        <w:right w:val="none" w:sz="0" w:space="0" w:color="auto"/>
      </w:divBdr>
    </w:div>
    <w:div w:id="1469015136">
      <w:bodyDiv w:val="1"/>
      <w:marLeft w:val="0"/>
      <w:marRight w:val="0"/>
      <w:marTop w:val="0"/>
      <w:marBottom w:val="0"/>
      <w:divBdr>
        <w:top w:val="none" w:sz="0" w:space="0" w:color="auto"/>
        <w:left w:val="none" w:sz="0" w:space="0" w:color="auto"/>
        <w:bottom w:val="none" w:sz="0" w:space="0" w:color="auto"/>
        <w:right w:val="none" w:sz="0" w:space="0" w:color="auto"/>
      </w:divBdr>
    </w:div>
    <w:div w:id="1469085627">
      <w:bodyDiv w:val="1"/>
      <w:marLeft w:val="0"/>
      <w:marRight w:val="0"/>
      <w:marTop w:val="0"/>
      <w:marBottom w:val="0"/>
      <w:divBdr>
        <w:top w:val="none" w:sz="0" w:space="0" w:color="auto"/>
        <w:left w:val="none" w:sz="0" w:space="0" w:color="auto"/>
        <w:bottom w:val="none" w:sz="0" w:space="0" w:color="auto"/>
        <w:right w:val="none" w:sz="0" w:space="0" w:color="auto"/>
      </w:divBdr>
    </w:div>
    <w:div w:id="1469543741">
      <w:bodyDiv w:val="1"/>
      <w:marLeft w:val="0"/>
      <w:marRight w:val="0"/>
      <w:marTop w:val="0"/>
      <w:marBottom w:val="0"/>
      <w:divBdr>
        <w:top w:val="none" w:sz="0" w:space="0" w:color="auto"/>
        <w:left w:val="none" w:sz="0" w:space="0" w:color="auto"/>
        <w:bottom w:val="none" w:sz="0" w:space="0" w:color="auto"/>
        <w:right w:val="none" w:sz="0" w:space="0" w:color="auto"/>
      </w:divBdr>
    </w:div>
    <w:div w:id="1469590569">
      <w:bodyDiv w:val="1"/>
      <w:marLeft w:val="0"/>
      <w:marRight w:val="0"/>
      <w:marTop w:val="0"/>
      <w:marBottom w:val="0"/>
      <w:divBdr>
        <w:top w:val="none" w:sz="0" w:space="0" w:color="auto"/>
        <w:left w:val="none" w:sz="0" w:space="0" w:color="auto"/>
        <w:bottom w:val="none" w:sz="0" w:space="0" w:color="auto"/>
        <w:right w:val="none" w:sz="0" w:space="0" w:color="auto"/>
      </w:divBdr>
    </w:div>
    <w:div w:id="1469740814">
      <w:bodyDiv w:val="1"/>
      <w:marLeft w:val="0"/>
      <w:marRight w:val="0"/>
      <w:marTop w:val="0"/>
      <w:marBottom w:val="0"/>
      <w:divBdr>
        <w:top w:val="none" w:sz="0" w:space="0" w:color="auto"/>
        <w:left w:val="none" w:sz="0" w:space="0" w:color="auto"/>
        <w:bottom w:val="none" w:sz="0" w:space="0" w:color="auto"/>
        <w:right w:val="none" w:sz="0" w:space="0" w:color="auto"/>
      </w:divBdr>
    </w:div>
    <w:div w:id="1469783121">
      <w:bodyDiv w:val="1"/>
      <w:marLeft w:val="0"/>
      <w:marRight w:val="0"/>
      <w:marTop w:val="0"/>
      <w:marBottom w:val="0"/>
      <w:divBdr>
        <w:top w:val="none" w:sz="0" w:space="0" w:color="auto"/>
        <w:left w:val="none" w:sz="0" w:space="0" w:color="auto"/>
        <w:bottom w:val="none" w:sz="0" w:space="0" w:color="auto"/>
        <w:right w:val="none" w:sz="0" w:space="0" w:color="auto"/>
      </w:divBdr>
    </w:div>
    <w:div w:id="1470053309">
      <w:bodyDiv w:val="1"/>
      <w:marLeft w:val="0"/>
      <w:marRight w:val="0"/>
      <w:marTop w:val="0"/>
      <w:marBottom w:val="0"/>
      <w:divBdr>
        <w:top w:val="none" w:sz="0" w:space="0" w:color="auto"/>
        <w:left w:val="none" w:sz="0" w:space="0" w:color="auto"/>
        <w:bottom w:val="none" w:sz="0" w:space="0" w:color="auto"/>
        <w:right w:val="none" w:sz="0" w:space="0" w:color="auto"/>
      </w:divBdr>
    </w:div>
    <w:div w:id="1470392531">
      <w:bodyDiv w:val="1"/>
      <w:marLeft w:val="0"/>
      <w:marRight w:val="0"/>
      <w:marTop w:val="0"/>
      <w:marBottom w:val="0"/>
      <w:divBdr>
        <w:top w:val="none" w:sz="0" w:space="0" w:color="auto"/>
        <w:left w:val="none" w:sz="0" w:space="0" w:color="auto"/>
        <w:bottom w:val="none" w:sz="0" w:space="0" w:color="auto"/>
        <w:right w:val="none" w:sz="0" w:space="0" w:color="auto"/>
      </w:divBdr>
    </w:div>
    <w:div w:id="1470825825">
      <w:bodyDiv w:val="1"/>
      <w:marLeft w:val="0"/>
      <w:marRight w:val="0"/>
      <w:marTop w:val="0"/>
      <w:marBottom w:val="0"/>
      <w:divBdr>
        <w:top w:val="none" w:sz="0" w:space="0" w:color="auto"/>
        <w:left w:val="none" w:sz="0" w:space="0" w:color="auto"/>
        <w:bottom w:val="none" w:sz="0" w:space="0" w:color="auto"/>
        <w:right w:val="none" w:sz="0" w:space="0" w:color="auto"/>
      </w:divBdr>
    </w:div>
    <w:div w:id="1470827918">
      <w:bodyDiv w:val="1"/>
      <w:marLeft w:val="0"/>
      <w:marRight w:val="0"/>
      <w:marTop w:val="0"/>
      <w:marBottom w:val="0"/>
      <w:divBdr>
        <w:top w:val="none" w:sz="0" w:space="0" w:color="auto"/>
        <w:left w:val="none" w:sz="0" w:space="0" w:color="auto"/>
        <w:bottom w:val="none" w:sz="0" w:space="0" w:color="auto"/>
        <w:right w:val="none" w:sz="0" w:space="0" w:color="auto"/>
      </w:divBdr>
    </w:div>
    <w:div w:id="1471244495">
      <w:bodyDiv w:val="1"/>
      <w:marLeft w:val="0"/>
      <w:marRight w:val="0"/>
      <w:marTop w:val="0"/>
      <w:marBottom w:val="0"/>
      <w:divBdr>
        <w:top w:val="none" w:sz="0" w:space="0" w:color="auto"/>
        <w:left w:val="none" w:sz="0" w:space="0" w:color="auto"/>
        <w:bottom w:val="none" w:sz="0" w:space="0" w:color="auto"/>
        <w:right w:val="none" w:sz="0" w:space="0" w:color="auto"/>
      </w:divBdr>
    </w:div>
    <w:div w:id="1471247883">
      <w:bodyDiv w:val="1"/>
      <w:marLeft w:val="0"/>
      <w:marRight w:val="0"/>
      <w:marTop w:val="0"/>
      <w:marBottom w:val="0"/>
      <w:divBdr>
        <w:top w:val="none" w:sz="0" w:space="0" w:color="auto"/>
        <w:left w:val="none" w:sz="0" w:space="0" w:color="auto"/>
        <w:bottom w:val="none" w:sz="0" w:space="0" w:color="auto"/>
        <w:right w:val="none" w:sz="0" w:space="0" w:color="auto"/>
      </w:divBdr>
    </w:div>
    <w:div w:id="1471820645">
      <w:bodyDiv w:val="1"/>
      <w:marLeft w:val="0"/>
      <w:marRight w:val="0"/>
      <w:marTop w:val="0"/>
      <w:marBottom w:val="0"/>
      <w:divBdr>
        <w:top w:val="none" w:sz="0" w:space="0" w:color="auto"/>
        <w:left w:val="none" w:sz="0" w:space="0" w:color="auto"/>
        <w:bottom w:val="none" w:sz="0" w:space="0" w:color="auto"/>
        <w:right w:val="none" w:sz="0" w:space="0" w:color="auto"/>
      </w:divBdr>
    </w:div>
    <w:div w:id="1471940794">
      <w:bodyDiv w:val="1"/>
      <w:marLeft w:val="0"/>
      <w:marRight w:val="0"/>
      <w:marTop w:val="0"/>
      <w:marBottom w:val="0"/>
      <w:divBdr>
        <w:top w:val="none" w:sz="0" w:space="0" w:color="auto"/>
        <w:left w:val="none" w:sz="0" w:space="0" w:color="auto"/>
        <w:bottom w:val="none" w:sz="0" w:space="0" w:color="auto"/>
        <w:right w:val="none" w:sz="0" w:space="0" w:color="auto"/>
      </w:divBdr>
    </w:div>
    <w:div w:id="1472287425">
      <w:bodyDiv w:val="1"/>
      <w:marLeft w:val="0"/>
      <w:marRight w:val="0"/>
      <w:marTop w:val="0"/>
      <w:marBottom w:val="0"/>
      <w:divBdr>
        <w:top w:val="none" w:sz="0" w:space="0" w:color="auto"/>
        <w:left w:val="none" w:sz="0" w:space="0" w:color="auto"/>
        <w:bottom w:val="none" w:sz="0" w:space="0" w:color="auto"/>
        <w:right w:val="none" w:sz="0" w:space="0" w:color="auto"/>
      </w:divBdr>
    </w:div>
    <w:div w:id="1472477335">
      <w:bodyDiv w:val="1"/>
      <w:marLeft w:val="0"/>
      <w:marRight w:val="0"/>
      <w:marTop w:val="0"/>
      <w:marBottom w:val="0"/>
      <w:divBdr>
        <w:top w:val="none" w:sz="0" w:space="0" w:color="auto"/>
        <w:left w:val="none" w:sz="0" w:space="0" w:color="auto"/>
        <w:bottom w:val="none" w:sz="0" w:space="0" w:color="auto"/>
        <w:right w:val="none" w:sz="0" w:space="0" w:color="auto"/>
      </w:divBdr>
    </w:div>
    <w:div w:id="1472671313">
      <w:bodyDiv w:val="1"/>
      <w:marLeft w:val="0"/>
      <w:marRight w:val="0"/>
      <w:marTop w:val="0"/>
      <w:marBottom w:val="0"/>
      <w:divBdr>
        <w:top w:val="none" w:sz="0" w:space="0" w:color="auto"/>
        <w:left w:val="none" w:sz="0" w:space="0" w:color="auto"/>
        <w:bottom w:val="none" w:sz="0" w:space="0" w:color="auto"/>
        <w:right w:val="none" w:sz="0" w:space="0" w:color="auto"/>
      </w:divBdr>
    </w:div>
    <w:div w:id="1472865831">
      <w:bodyDiv w:val="1"/>
      <w:marLeft w:val="0"/>
      <w:marRight w:val="0"/>
      <w:marTop w:val="0"/>
      <w:marBottom w:val="0"/>
      <w:divBdr>
        <w:top w:val="none" w:sz="0" w:space="0" w:color="auto"/>
        <w:left w:val="none" w:sz="0" w:space="0" w:color="auto"/>
        <w:bottom w:val="none" w:sz="0" w:space="0" w:color="auto"/>
        <w:right w:val="none" w:sz="0" w:space="0" w:color="auto"/>
      </w:divBdr>
    </w:div>
    <w:div w:id="1473911155">
      <w:bodyDiv w:val="1"/>
      <w:marLeft w:val="0"/>
      <w:marRight w:val="0"/>
      <w:marTop w:val="0"/>
      <w:marBottom w:val="0"/>
      <w:divBdr>
        <w:top w:val="none" w:sz="0" w:space="0" w:color="auto"/>
        <w:left w:val="none" w:sz="0" w:space="0" w:color="auto"/>
        <w:bottom w:val="none" w:sz="0" w:space="0" w:color="auto"/>
        <w:right w:val="none" w:sz="0" w:space="0" w:color="auto"/>
      </w:divBdr>
    </w:div>
    <w:div w:id="1473936327">
      <w:bodyDiv w:val="1"/>
      <w:marLeft w:val="0"/>
      <w:marRight w:val="0"/>
      <w:marTop w:val="0"/>
      <w:marBottom w:val="0"/>
      <w:divBdr>
        <w:top w:val="none" w:sz="0" w:space="0" w:color="auto"/>
        <w:left w:val="none" w:sz="0" w:space="0" w:color="auto"/>
        <w:bottom w:val="none" w:sz="0" w:space="0" w:color="auto"/>
        <w:right w:val="none" w:sz="0" w:space="0" w:color="auto"/>
      </w:divBdr>
    </w:div>
    <w:div w:id="1474298756">
      <w:bodyDiv w:val="1"/>
      <w:marLeft w:val="0"/>
      <w:marRight w:val="0"/>
      <w:marTop w:val="0"/>
      <w:marBottom w:val="0"/>
      <w:divBdr>
        <w:top w:val="none" w:sz="0" w:space="0" w:color="auto"/>
        <w:left w:val="none" w:sz="0" w:space="0" w:color="auto"/>
        <w:bottom w:val="none" w:sz="0" w:space="0" w:color="auto"/>
        <w:right w:val="none" w:sz="0" w:space="0" w:color="auto"/>
      </w:divBdr>
    </w:div>
    <w:div w:id="1475025041">
      <w:bodyDiv w:val="1"/>
      <w:marLeft w:val="0"/>
      <w:marRight w:val="0"/>
      <w:marTop w:val="0"/>
      <w:marBottom w:val="0"/>
      <w:divBdr>
        <w:top w:val="none" w:sz="0" w:space="0" w:color="auto"/>
        <w:left w:val="none" w:sz="0" w:space="0" w:color="auto"/>
        <w:bottom w:val="none" w:sz="0" w:space="0" w:color="auto"/>
        <w:right w:val="none" w:sz="0" w:space="0" w:color="auto"/>
      </w:divBdr>
    </w:div>
    <w:div w:id="1475487894">
      <w:bodyDiv w:val="1"/>
      <w:marLeft w:val="0"/>
      <w:marRight w:val="0"/>
      <w:marTop w:val="0"/>
      <w:marBottom w:val="0"/>
      <w:divBdr>
        <w:top w:val="none" w:sz="0" w:space="0" w:color="auto"/>
        <w:left w:val="none" w:sz="0" w:space="0" w:color="auto"/>
        <w:bottom w:val="none" w:sz="0" w:space="0" w:color="auto"/>
        <w:right w:val="none" w:sz="0" w:space="0" w:color="auto"/>
      </w:divBdr>
    </w:div>
    <w:div w:id="1475829669">
      <w:bodyDiv w:val="1"/>
      <w:marLeft w:val="0"/>
      <w:marRight w:val="0"/>
      <w:marTop w:val="0"/>
      <w:marBottom w:val="0"/>
      <w:divBdr>
        <w:top w:val="none" w:sz="0" w:space="0" w:color="auto"/>
        <w:left w:val="none" w:sz="0" w:space="0" w:color="auto"/>
        <w:bottom w:val="none" w:sz="0" w:space="0" w:color="auto"/>
        <w:right w:val="none" w:sz="0" w:space="0" w:color="auto"/>
      </w:divBdr>
    </w:div>
    <w:div w:id="1475835047">
      <w:bodyDiv w:val="1"/>
      <w:marLeft w:val="0"/>
      <w:marRight w:val="0"/>
      <w:marTop w:val="0"/>
      <w:marBottom w:val="0"/>
      <w:divBdr>
        <w:top w:val="none" w:sz="0" w:space="0" w:color="auto"/>
        <w:left w:val="none" w:sz="0" w:space="0" w:color="auto"/>
        <w:bottom w:val="none" w:sz="0" w:space="0" w:color="auto"/>
        <w:right w:val="none" w:sz="0" w:space="0" w:color="auto"/>
      </w:divBdr>
    </w:div>
    <w:div w:id="1475835339">
      <w:bodyDiv w:val="1"/>
      <w:marLeft w:val="0"/>
      <w:marRight w:val="0"/>
      <w:marTop w:val="0"/>
      <w:marBottom w:val="0"/>
      <w:divBdr>
        <w:top w:val="none" w:sz="0" w:space="0" w:color="auto"/>
        <w:left w:val="none" w:sz="0" w:space="0" w:color="auto"/>
        <w:bottom w:val="none" w:sz="0" w:space="0" w:color="auto"/>
        <w:right w:val="none" w:sz="0" w:space="0" w:color="auto"/>
      </w:divBdr>
    </w:div>
    <w:div w:id="1476071328">
      <w:bodyDiv w:val="1"/>
      <w:marLeft w:val="0"/>
      <w:marRight w:val="0"/>
      <w:marTop w:val="0"/>
      <w:marBottom w:val="0"/>
      <w:divBdr>
        <w:top w:val="none" w:sz="0" w:space="0" w:color="auto"/>
        <w:left w:val="none" w:sz="0" w:space="0" w:color="auto"/>
        <w:bottom w:val="none" w:sz="0" w:space="0" w:color="auto"/>
        <w:right w:val="none" w:sz="0" w:space="0" w:color="auto"/>
      </w:divBdr>
    </w:div>
    <w:div w:id="1476215552">
      <w:bodyDiv w:val="1"/>
      <w:marLeft w:val="0"/>
      <w:marRight w:val="0"/>
      <w:marTop w:val="0"/>
      <w:marBottom w:val="0"/>
      <w:divBdr>
        <w:top w:val="none" w:sz="0" w:space="0" w:color="auto"/>
        <w:left w:val="none" w:sz="0" w:space="0" w:color="auto"/>
        <w:bottom w:val="none" w:sz="0" w:space="0" w:color="auto"/>
        <w:right w:val="none" w:sz="0" w:space="0" w:color="auto"/>
      </w:divBdr>
    </w:div>
    <w:div w:id="1476601064">
      <w:bodyDiv w:val="1"/>
      <w:marLeft w:val="0"/>
      <w:marRight w:val="0"/>
      <w:marTop w:val="0"/>
      <w:marBottom w:val="0"/>
      <w:divBdr>
        <w:top w:val="none" w:sz="0" w:space="0" w:color="auto"/>
        <w:left w:val="none" w:sz="0" w:space="0" w:color="auto"/>
        <w:bottom w:val="none" w:sz="0" w:space="0" w:color="auto"/>
        <w:right w:val="none" w:sz="0" w:space="0" w:color="auto"/>
      </w:divBdr>
    </w:div>
    <w:div w:id="1476604429">
      <w:bodyDiv w:val="1"/>
      <w:marLeft w:val="0"/>
      <w:marRight w:val="0"/>
      <w:marTop w:val="0"/>
      <w:marBottom w:val="0"/>
      <w:divBdr>
        <w:top w:val="none" w:sz="0" w:space="0" w:color="auto"/>
        <w:left w:val="none" w:sz="0" w:space="0" w:color="auto"/>
        <w:bottom w:val="none" w:sz="0" w:space="0" w:color="auto"/>
        <w:right w:val="none" w:sz="0" w:space="0" w:color="auto"/>
      </w:divBdr>
    </w:div>
    <w:div w:id="1476678480">
      <w:bodyDiv w:val="1"/>
      <w:marLeft w:val="0"/>
      <w:marRight w:val="0"/>
      <w:marTop w:val="0"/>
      <w:marBottom w:val="0"/>
      <w:divBdr>
        <w:top w:val="none" w:sz="0" w:space="0" w:color="auto"/>
        <w:left w:val="none" w:sz="0" w:space="0" w:color="auto"/>
        <w:bottom w:val="none" w:sz="0" w:space="0" w:color="auto"/>
        <w:right w:val="none" w:sz="0" w:space="0" w:color="auto"/>
      </w:divBdr>
    </w:div>
    <w:div w:id="1476794841">
      <w:bodyDiv w:val="1"/>
      <w:marLeft w:val="0"/>
      <w:marRight w:val="0"/>
      <w:marTop w:val="0"/>
      <w:marBottom w:val="0"/>
      <w:divBdr>
        <w:top w:val="none" w:sz="0" w:space="0" w:color="auto"/>
        <w:left w:val="none" w:sz="0" w:space="0" w:color="auto"/>
        <w:bottom w:val="none" w:sz="0" w:space="0" w:color="auto"/>
        <w:right w:val="none" w:sz="0" w:space="0" w:color="auto"/>
      </w:divBdr>
    </w:div>
    <w:div w:id="1476920754">
      <w:bodyDiv w:val="1"/>
      <w:marLeft w:val="0"/>
      <w:marRight w:val="0"/>
      <w:marTop w:val="0"/>
      <w:marBottom w:val="0"/>
      <w:divBdr>
        <w:top w:val="none" w:sz="0" w:space="0" w:color="auto"/>
        <w:left w:val="none" w:sz="0" w:space="0" w:color="auto"/>
        <w:bottom w:val="none" w:sz="0" w:space="0" w:color="auto"/>
        <w:right w:val="none" w:sz="0" w:space="0" w:color="auto"/>
      </w:divBdr>
    </w:div>
    <w:div w:id="1477456249">
      <w:bodyDiv w:val="1"/>
      <w:marLeft w:val="0"/>
      <w:marRight w:val="0"/>
      <w:marTop w:val="0"/>
      <w:marBottom w:val="0"/>
      <w:divBdr>
        <w:top w:val="none" w:sz="0" w:space="0" w:color="auto"/>
        <w:left w:val="none" w:sz="0" w:space="0" w:color="auto"/>
        <w:bottom w:val="none" w:sz="0" w:space="0" w:color="auto"/>
        <w:right w:val="none" w:sz="0" w:space="0" w:color="auto"/>
      </w:divBdr>
    </w:div>
    <w:div w:id="1477528538">
      <w:bodyDiv w:val="1"/>
      <w:marLeft w:val="0"/>
      <w:marRight w:val="0"/>
      <w:marTop w:val="0"/>
      <w:marBottom w:val="0"/>
      <w:divBdr>
        <w:top w:val="none" w:sz="0" w:space="0" w:color="auto"/>
        <w:left w:val="none" w:sz="0" w:space="0" w:color="auto"/>
        <w:bottom w:val="none" w:sz="0" w:space="0" w:color="auto"/>
        <w:right w:val="none" w:sz="0" w:space="0" w:color="auto"/>
      </w:divBdr>
    </w:div>
    <w:div w:id="1477602477">
      <w:bodyDiv w:val="1"/>
      <w:marLeft w:val="0"/>
      <w:marRight w:val="0"/>
      <w:marTop w:val="0"/>
      <w:marBottom w:val="0"/>
      <w:divBdr>
        <w:top w:val="none" w:sz="0" w:space="0" w:color="auto"/>
        <w:left w:val="none" w:sz="0" w:space="0" w:color="auto"/>
        <w:bottom w:val="none" w:sz="0" w:space="0" w:color="auto"/>
        <w:right w:val="none" w:sz="0" w:space="0" w:color="auto"/>
      </w:divBdr>
    </w:div>
    <w:div w:id="1477645949">
      <w:bodyDiv w:val="1"/>
      <w:marLeft w:val="0"/>
      <w:marRight w:val="0"/>
      <w:marTop w:val="0"/>
      <w:marBottom w:val="0"/>
      <w:divBdr>
        <w:top w:val="none" w:sz="0" w:space="0" w:color="auto"/>
        <w:left w:val="none" w:sz="0" w:space="0" w:color="auto"/>
        <w:bottom w:val="none" w:sz="0" w:space="0" w:color="auto"/>
        <w:right w:val="none" w:sz="0" w:space="0" w:color="auto"/>
      </w:divBdr>
    </w:div>
    <w:div w:id="1478105529">
      <w:bodyDiv w:val="1"/>
      <w:marLeft w:val="0"/>
      <w:marRight w:val="0"/>
      <w:marTop w:val="0"/>
      <w:marBottom w:val="0"/>
      <w:divBdr>
        <w:top w:val="none" w:sz="0" w:space="0" w:color="auto"/>
        <w:left w:val="none" w:sz="0" w:space="0" w:color="auto"/>
        <w:bottom w:val="none" w:sz="0" w:space="0" w:color="auto"/>
        <w:right w:val="none" w:sz="0" w:space="0" w:color="auto"/>
      </w:divBdr>
    </w:div>
    <w:div w:id="1478187740">
      <w:bodyDiv w:val="1"/>
      <w:marLeft w:val="0"/>
      <w:marRight w:val="0"/>
      <w:marTop w:val="0"/>
      <w:marBottom w:val="0"/>
      <w:divBdr>
        <w:top w:val="none" w:sz="0" w:space="0" w:color="auto"/>
        <w:left w:val="none" w:sz="0" w:space="0" w:color="auto"/>
        <w:bottom w:val="none" w:sz="0" w:space="0" w:color="auto"/>
        <w:right w:val="none" w:sz="0" w:space="0" w:color="auto"/>
      </w:divBdr>
    </w:div>
    <w:div w:id="1478448396">
      <w:bodyDiv w:val="1"/>
      <w:marLeft w:val="0"/>
      <w:marRight w:val="0"/>
      <w:marTop w:val="0"/>
      <w:marBottom w:val="0"/>
      <w:divBdr>
        <w:top w:val="none" w:sz="0" w:space="0" w:color="auto"/>
        <w:left w:val="none" w:sz="0" w:space="0" w:color="auto"/>
        <w:bottom w:val="none" w:sz="0" w:space="0" w:color="auto"/>
        <w:right w:val="none" w:sz="0" w:space="0" w:color="auto"/>
      </w:divBdr>
    </w:div>
    <w:div w:id="1478647455">
      <w:bodyDiv w:val="1"/>
      <w:marLeft w:val="0"/>
      <w:marRight w:val="0"/>
      <w:marTop w:val="0"/>
      <w:marBottom w:val="0"/>
      <w:divBdr>
        <w:top w:val="none" w:sz="0" w:space="0" w:color="auto"/>
        <w:left w:val="none" w:sz="0" w:space="0" w:color="auto"/>
        <w:bottom w:val="none" w:sz="0" w:space="0" w:color="auto"/>
        <w:right w:val="none" w:sz="0" w:space="0" w:color="auto"/>
      </w:divBdr>
    </w:div>
    <w:div w:id="1479112721">
      <w:bodyDiv w:val="1"/>
      <w:marLeft w:val="0"/>
      <w:marRight w:val="0"/>
      <w:marTop w:val="0"/>
      <w:marBottom w:val="0"/>
      <w:divBdr>
        <w:top w:val="none" w:sz="0" w:space="0" w:color="auto"/>
        <w:left w:val="none" w:sz="0" w:space="0" w:color="auto"/>
        <w:bottom w:val="none" w:sz="0" w:space="0" w:color="auto"/>
        <w:right w:val="none" w:sz="0" w:space="0" w:color="auto"/>
      </w:divBdr>
    </w:div>
    <w:div w:id="1479834347">
      <w:bodyDiv w:val="1"/>
      <w:marLeft w:val="0"/>
      <w:marRight w:val="0"/>
      <w:marTop w:val="0"/>
      <w:marBottom w:val="0"/>
      <w:divBdr>
        <w:top w:val="none" w:sz="0" w:space="0" w:color="auto"/>
        <w:left w:val="none" w:sz="0" w:space="0" w:color="auto"/>
        <w:bottom w:val="none" w:sz="0" w:space="0" w:color="auto"/>
        <w:right w:val="none" w:sz="0" w:space="0" w:color="auto"/>
      </w:divBdr>
    </w:div>
    <w:div w:id="1479877992">
      <w:bodyDiv w:val="1"/>
      <w:marLeft w:val="0"/>
      <w:marRight w:val="0"/>
      <w:marTop w:val="0"/>
      <w:marBottom w:val="0"/>
      <w:divBdr>
        <w:top w:val="none" w:sz="0" w:space="0" w:color="auto"/>
        <w:left w:val="none" w:sz="0" w:space="0" w:color="auto"/>
        <w:bottom w:val="none" w:sz="0" w:space="0" w:color="auto"/>
        <w:right w:val="none" w:sz="0" w:space="0" w:color="auto"/>
      </w:divBdr>
    </w:div>
    <w:div w:id="1481387294">
      <w:bodyDiv w:val="1"/>
      <w:marLeft w:val="0"/>
      <w:marRight w:val="0"/>
      <w:marTop w:val="0"/>
      <w:marBottom w:val="0"/>
      <w:divBdr>
        <w:top w:val="none" w:sz="0" w:space="0" w:color="auto"/>
        <w:left w:val="none" w:sz="0" w:space="0" w:color="auto"/>
        <w:bottom w:val="none" w:sz="0" w:space="0" w:color="auto"/>
        <w:right w:val="none" w:sz="0" w:space="0" w:color="auto"/>
      </w:divBdr>
    </w:div>
    <w:div w:id="1481462895">
      <w:bodyDiv w:val="1"/>
      <w:marLeft w:val="0"/>
      <w:marRight w:val="0"/>
      <w:marTop w:val="0"/>
      <w:marBottom w:val="0"/>
      <w:divBdr>
        <w:top w:val="none" w:sz="0" w:space="0" w:color="auto"/>
        <w:left w:val="none" w:sz="0" w:space="0" w:color="auto"/>
        <w:bottom w:val="none" w:sz="0" w:space="0" w:color="auto"/>
        <w:right w:val="none" w:sz="0" w:space="0" w:color="auto"/>
      </w:divBdr>
    </w:div>
    <w:div w:id="1481535227">
      <w:bodyDiv w:val="1"/>
      <w:marLeft w:val="0"/>
      <w:marRight w:val="0"/>
      <w:marTop w:val="0"/>
      <w:marBottom w:val="0"/>
      <w:divBdr>
        <w:top w:val="none" w:sz="0" w:space="0" w:color="auto"/>
        <w:left w:val="none" w:sz="0" w:space="0" w:color="auto"/>
        <w:bottom w:val="none" w:sz="0" w:space="0" w:color="auto"/>
        <w:right w:val="none" w:sz="0" w:space="0" w:color="auto"/>
      </w:divBdr>
    </w:div>
    <w:div w:id="1481849076">
      <w:bodyDiv w:val="1"/>
      <w:marLeft w:val="0"/>
      <w:marRight w:val="0"/>
      <w:marTop w:val="0"/>
      <w:marBottom w:val="0"/>
      <w:divBdr>
        <w:top w:val="none" w:sz="0" w:space="0" w:color="auto"/>
        <w:left w:val="none" w:sz="0" w:space="0" w:color="auto"/>
        <w:bottom w:val="none" w:sz="0" w:space="0" w:color="auto"/>
        <w:right w:val="none" w:sz="0" w:space="0" w:color="auto"/>
      </w:divBdr>
    </w:div>
    <w:div w:id="1481922289">
      <w:bodyDiv w:val="1"/>
      <w:marLeft w:val="0"/>
      <w:marRight w:val="0"/>
      <w:marTop w:val="0"/>
      <w:marBottom w:val="0"/>
      <w:divBdr>
        <w:top w:val="none" w:sz="0" w:space="0" w:color="auto"/>
        <w:left w:val="none" w:sz="0" w:space="0" w:color="auto"/>
        <w:bottom w:val="none" w:sz="0" w:space="0" w:color="auto"/>
        <w:right w:val="none" w:sz="0" w:space="0" w:color="auto"/>
      </w:divBdr>
    </w:div>
    <w:div w:id="1482456102">
      <w:bodyDiv w:val="1"/>
      <w:marLeft w:val="0"/>
      <w:marRight w:val="0"/>
      <w:marTop w:val="0"/>
      <w:marBottom w:val="0"/>
      <w:divBdr>
        <w:top w:val="none" w:sz="0" w:space="0" w:color="auto"/>
        <w:left w:val="none" w:sz="0" w:space="0" w:color="auto"/>
        <w:bottom w:val="none" w:sz="0" w:space="0" w:color="auto"/>
        <w:right w:val="none" w:sz="0" w:space="0" w:color="auto"/>
      </w:divBdr>
    </w:div>
    <w:div w:id="1482885921">
      <w:bodyDiv w:val="1"/>
      <w:marLeft w:val="0"/>
      <w:marRight w:val="0"/>
      <w:marTop w:val="0"/>
      <w:marBottom w:val="0"/>
      <w:divBdr>
        <w:top w:val="none" w:sz="0" w:space="0" w:color="auto"/>
        <w:left w:val="none" w:sz="0" w:space="0" w:color="auto"/>
        <w:bottom w:val="none" w:sz="0" w:space="0" w:color="auto"/>
        <w:right w:val="none" w:sz="0" w:space="0" w:color="auto"/>
      </w:divBdr>
    </w:div>
    <w:div w:id="1482885945">
      <w:bodyDiv w:val="1"/>
      <w:marLeft w:val="0"/>
      <w:marRight w:val="0"/>
      <w:marTop w:val="0"/>
      <w:marBottom w:val="0"/>
      <w:divBdr>
        <w:top w:val="none" w:sz="0" w:space="0" w:color="auto"/>
        <w:left w:val="none" w:sz="0" w:space="0" w:color="auto"/>
        <w:bottom w:val="none" w:sz="0" w:space="0" w:color="auto"/>
        <w:right w:val="none" w:sz="0" w:space="0" w:color="auto"/>
      </w:divBdr>
    </w:div>
    <w:div w:id="1483155959">
      <w:bodyDiv w:val="1"/>
      <w:marLeft w:val="0"/>
      <w:marRight w:val="0"/>
      <w:marTop w:val="0"/>
      <w:marBottom w:val="0"/>
      <w:divBdr>
        <w:top w:val="none" w:sz="0" w:space="0" w:color="auto"/>
        <w:left w:val="none" w:sz="0" w:space="0" w:color="auto"/>
        <w:bottom w:val="none" w:sz="0" w:space="0" w:color="auto"/>
        <w:right w:val="none" w:sz="0" w:space="0" w:color="auto"/>
      </w:divBdr>
    </w:div>
    <w:div w:id="1483307640">
      <w:bodyDiv w:val="1"/>
      <w:marLeft w:val="0"/>
      <w:marRight w:val="0"/>
      <w:marTop w:val="0"/>
      <w:marBottom w:val="0"/>
      <w:divBdr>
        <w:top w:val="none" w:sz="0" w:space="0" w:color="auto"/>
        <w:left w:val="none" w:sz="0" w:space="0" w:color="auto"/>
        <w:bottom w:val="none" w:sz="0" w:space="0" w:color="auto"/>
        <w:right w:val="none" w:sz="0" w:space="0" w:color="auto"/>
      </w:divBdr>
    </w:div>
    <w:div w:id="1483623140">
      <w:bodyDiv w:val="1"/>
      <w:marLeft w:val="0"/>
      <w:marRight w:val="0"/>
      <w:marTop w:val="0"/>
      <w:marBottom w:val="0"/>
      <w:divBdr>
        <w:top w:val="none" w:sz="0" w:space="0" w:color="auto"/>
        <w:left w:val="none" w:sz="0" w:space="0" w:color="auto"/>
        <w:bottom w:val="none" w:sz="0" w:space="0" w:color="auto"/>
        <w:right w:val="none" w:sz="0" w:space="0" w:color="auto"/>
      </w:divBdr>
    </w:div>
    <w:div w:id="1483933291">
      <w:bodyDiv w:val="1"/>
      <w:marLeft w:val="0"/>
      <w:marRight w:val="0"/>
      <w:marTop w:val="0"/>
      <w:marBottom w:val="0"/>
      <w:divBdr>
        <w:top w:val="none" w:sz="0" w:space="0" w:color="auto"/>
        <w:left w:val="none" w:sz="0" w:space="0" w:color="auto"/>
        <w:bottom w:val="none" w:sz="0" w:space="0" w:color="auto"/>
        <w:right w:val="none" w:sz="0" w:space="0" w:color="auto"/>
      </w:divBdr>
    </w:div>
    <w:div w:id="1484547283">
      <w:bodyDiv w:val="1"/>
      <w:marLeft w:val="0"/>
      <w:marRight w:val="0"/>
      <w:marTop w:val="0"/>
      <w:marBottom w:val="0"/>
      <w:divBdr>
        <w:top w:val="none" w:sz="0" w:space="0" w:color="auto"/>
        <w:left w:val="none" w:sz="0" w:space="0" w:color="auto"/>
        <w:bottom w:val="none" w:sz="0" w:space="0" w:color="auto"/>
        <w:right w:val="none" w:sz="0" w:space="0" w:color="auto"/>
      </w:divBdr>
    </w:div>
    <w:div w:id="1484657450">
      <w:bodyDiv w:val="1"/>
      <w:marLeft w:val="0"/>
      <w:marRight w:val="0"/>
      <w:marTop w:val="0"/>
      <w:marBottom w:val="0"/>
      <w:divBdr>
        <w:top w:val="none" w:sz="0" w:space="0" w:color="auto"/>
        <w:left w:val="none" w:sz="0" w:space="0" w:color="auto"/>
        <w:bottom w:val="none" w:sz="0" w:space="0" w:color="auto"/>
        <w:right w:val="none" w:sz="0" w:space="0" w:color="auto"/>
      </w:divBdr>
    </w:div>
    <w:div w:id="1485001638">
      <w:bodyDiv w:val="1"/>
      <w:marLeft w:val="0"/>
      <w:marRight w:val="0"/>
      <w:marTop w:val="0"/>
      <w:marBottom w:val="0"/>
      <w:divBdr>
        <w:top w:val="none" w:sz="0" w:space="0" w:color="auto"/>
        <w:left w:val="none" w:sz="0" w:space="0" w:color="auto"/>
        <w:bottom w:val="none" w:sz="0" w:space="0" w:color="auto"/>
        <w:right w:val="none" w:sz="0" w:space="0" w:color="auto"/>
      </w:divBdr>
    </w:div>
    <w:div w:id="1485122215">
      <w:bodyDiv w:val="1"/>
      <w:marLeft w:val="0"/>
      <w:marRight w:val="0"/>
      <w:marTop w:val="0"/>
      <w:marBottom w:val="0"/>
      <w:divBdr>
        <w:top w:val="none" w:sz="0" w:space="0" w:color="auto"/>
        <w:left w:val="none" w:sz="0" w:space="0" w:color="auto"/>
        <w:bottom w:val="none" w:sz="0" w:space="0" w:color="auto"/>
        <w:right w:val="none" w:sz="0" w:space="0" w:color="auto"/>
      </w:divBdr>
    </w:div>
    <w:div w:id="1485775665">
      <w:bodyDiv w:val="1"/>
      <w:marLeft w:val="0"/>
      <w:marRight w:val="0"/>
      <w:marTop w:val="0"/>
      <w:marBottom w:val="0"/>
      <w:divBdr>
        <w:top w:val="none" w:sz="0" w:space="0" w:color="auto"/>
        <w:left w:val="none" w:sz="0" w:space="0" w:color="auto"/>
        <w:bottom w:val="none" w:sz="0" w:space="0" w:color="auto"/>
        <w:right w:val="none" w:sz="0" w:space="0" w:color="auto"/>
      </w:divBdr>
    </w:div>
    <w:div w:id="1485776257">
      <w:bodyDiv w:val="1"/>
      <w:marLeft w:val="0"/>
      <w:marRight w:val="0"/>
      <w:marTop w:val="0"/>
      <w:marBottom w:val="0"/>
      <w:divBdr>
        <w:top w:val="none" w:sz="0" w:space="0" w:color="auto"/>
        <w:left w:val="none" w:sz="0" w:space="0" w:color="auto"/>
        <w:bottom w:val="none" w:sz="0" w:space="0" w:color="auto"/>
        <w:right w:val="none" w:sz="0" w:space="0" w:color="auto"/>
      </w:divBdr>
    </w:div>
    <w:div w:id="1486049005">
      <w:bodyDiv w:val="1"/>
      <w:marLeft w:val="0"/>
      <w:marRight w:val="0"/>
      <w:marTop w:val="0"/>
      <w:marBottom w:val="0"/>
      <w:divBdr>
        <w:top w:val="none" w:sz="0" w:space="0" w:color="auto"/>
        <w:left w:val="none" w:sz="0" w:space="0" w:color="auto"/>
        <w:bottom w:val="none" w:sz="0" w:space="0" w:color="auto"/>
        <w:right w:val="none" w:sz="0" w:space="0" w:color="auto"/>
      </w:divBdr>
    </w:div>
    <w:div w:id="1486163826">
      <w:bodyDiv w:val="1"/>
      <w:marLeft w:val="0"/>
      <w:marRight w:val="0"/>
      <w:marTop w:val="0"/>
      <w:marBottom w:val="0"/>
      <w:divBdr>
        <w:top w:val="none" w:sz="0" w:space="0" w:color="auto"/>
        <w:left w:val="none" w:sz="0" w:space="0" w:color="auto"/>
        <w:bottom w:val="none" w:sz="0" w:space="0" w:color="auto"/>
        <w:right w:val="none" w:sz="0" w:space="0" w:color="auto"/>
      </w:divBdr>
    </w:div>
    <w:div w:id="1486311846">
      <w:bodyDiv w:val="1"/>
      <w:marLeft w:val="0"/>
      <w:marRight w:val="0"/>
      <w:marTop w:val="0"/>
      <w:marBottom w:val="0"/>
      <w:divBdr>
        <w:top w:val="none" w:sz="0" w:space="0" w:color="auto"/>
        <w:left w:val="none" w:sz="0" w:space="0" w:color="auto"/>
        <w:bottom w:val="none" w:sz="0" w:space="0" w:color="auto"/>
        <w:right w:val="none" w:sz="0" w:space="0" w:color="auto"/>
      </w:divBdr>
    </w:div>
    <w:div w:id="1486973248">
      <w:bodyDiv w:val="1"/>
      <w:marLeft w:val="0"/>
      <w:marRight w:val="0"/>
      <w:marTop w:val="0"/>
      <w:marBottom w:val="0"/>
      <w:divBdr>
        <w:top w:val="none" w:sz="0" w:space="0" w:color="auto"/>
        <w:left w:val="none" w:sz="0" w:space="0" w:color="auto"/>
        <w:bottom w:val="none" w:sz="0" w:space="0" w:color="auto"/>
        <w:right w:val="none" w:sz="0" w:space="0" w:color="auto"/>
      </w:divBdr>
      <w:divsChild>
        <w:div w:id="1727801569">
          <w:marLeft w:val="0"/>
          <w:marRight w:val="0"/>
          <w:marTop w:val="0"/>
          <w:marBottom w:val="0"/>
          <w:divBdr>
            <w:top w:val="none" w:sz="0" w:space="0" w:color="auto"/>
            <w:left w:val="none" w:sz="0" w:space="0" w:color="auto"/>
            <w:bottom w:val="none" w:sz="0" w:space="0" w:color="auto"/>
            <w:right w:val="none" w:sz="0" w:space="0" w:color="auto"/>
          </w:divBdr>
          <w:divsChild>
            <w:div w:id="18046421">
              <w:marLeft w:val="0"/>
              <w:marRight w:val="0"/>
              <w:marTop w:val="0"/>
              <w:marBottom w:val="0"/>
              <w:divBdr>
                <w:top w:val="none" w:sz="0" w:space="0" w:color="auto"/>
                <w:left w:val="none" w:sz="0" w:space="0" w:color="auto"/>
                <w:bottom w:val="none" w:sz="0" w:space="0" w:color="auto"/>
                <w:right w:val="none" w:sz="0" w:space="0" w:color="auto"/>
              </w:divBdr>
              <w:divsChild>
                <w:div w:id="2124222065">
                  <w:marLeft w:val="0"/>
                  <w:marRight w:val="0"/>
                  <w:marTop w:val="0"/>
                  <w:marBottom w:val="0"/>
                  <w:divBdr>
                    <w:top w:val="none" w:sz="0" w:space="0" w:color="auto"/>
                    <w:left w:val="none" w:sz="0" w:space="0" w:color="auto"/>
                    <w:bottom w:val="none" w:sz="0" w:space="0" w:color="auto"/>
                    <w:right w:val="none" w:sz="0" w:space="0" w:color="auto"/>
                  </w:divBdr>
                  <w:divsChild>
                    <w:div w:id="4889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7296">
          <w:marLeft w:val="0"/>
          <w:marRight w:val="0"/>
          <w:marTop w:val="0"/>
          <w:marBottom w:val="0"/>
          <w:divBdr>
            <w:top w:val="none" w:sz="0" w:space="0" w:color="auto"/>
            <w:left w:val="none" w:sz="0" w:space="0" w:color="auto"/>
            <w:bottom w:val="none" w:sz="0" w:space="0" w:color="auto"/>
            <w:right w:val="none" w:sz="0" w:space="0" w:color="auto"/>
          </w:divBdr>
          <w:divsChild>
            <w:div w:id="2058817250">
              <w:marLeft w:val="0"/>
              <w:marRight w:val="0"/>
              <w:marTop w:val="0"/>
              <w:marBottom w:val="0"/>
              <w:divBdr>
                <w:top w:val="none" w:sz="0" w:space="0" w:color="auto"/>
                <w:left w:val="none" w:sz="0" w:space="0" w:color="auto"/>
                <w:bottom w:val="none" w:sz="0" w:space="0" w:color="auto"/>
                <w:right w:val="none" w:sz="0" w:space="0" w:color="auto"/>
              </w:divBdr>
              <w:divsChild>
                <w:div w:id="2063016515">
                  <w:marLeft w:val="0"/>
                  <w:marRight w:val="0"/>
                  <w:marTop w:val="0"/>
                  <w:marBottom w:val="0"/>
                  <w:divBdr>
                    <w:top w:val="none" w:sz="0" w:space="0" w:color="auto"/>
                    <w:left w:val="none" w:sz="0" w:space="0" w:color="auto"/>
                    <w:bottom w:val="none" w:sz="0" w:space="0" w:color="auto"/>
                    <w:right w:val="none" w:sz="0" w:space="0" w:color="auto"/>
                  </w:divBdr>
                  <w:divsChild>
                    <w:div w:id="15814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166982">
      <w:bodyDiv w:val="1"/>
      <w:marLeft w:val="0"/>
      <w:marRight w:val="0"/>
      <w:marTop w:val="0"/>
      <w:marBottom w:val="0"/>
      <w:divBdr>
        <w:top w:val="none" w:sz="0" w:space="0" w:color="auto"/>
        <w:left w:val="none" w:sz="0" w:space="0" w:color="auto"/>
        <w:bottom w:val="none" w:sz="0" w:space="0" w:color="auto"/>
        <w:right w:val="none" w:sz="0" w:space="0" w:color="auto"/>
      </w:divBdr>
    </w:div>
    <w:div w:id="1487356603">
      <w:bodyDiv w:val="1"/>
      <w:marLeft w:val="0"/>
      <w:marRight w:val="0"/>
      <w:marTop w:val="0"/>
      <w:marBottom w:val="0"/>
      <w:divBdr>
        <w:top w:val="none" w:sz="0" w:space="0" w:color="auto"/>
        <w:left w:val="none" w:sz="0" w:space="0" w:color="auto"/>
        <w:bottom w:val="none" w:sz="0" w:space="0" w:color="auto"/>
        <w:right w:val="none" w:sz="0" w:space="0" w:color="auto"/>
      </w:divBdr>
    </w:div>
    <w:div w:id="1488546940">
      <w:bodyDiv w:val="1"/>
      <w:marLeft w:val="0"/>
      <w:marRight w:val="0"/>
      <w:marTop w:val="0"/>
      <w:marBottom w:val="0"/>
      <w:divBdr>
        <w:top w:val="none" w:sz="0" w:space="0" w:color="auto"/>
        <w:left w:val="none" w:sz="0" w:space="0" w:color="auto"/>
        <w:bottom w:val="none" w:sz="0" w:space="0" w:color="auto"/>
        <w:right w:val="none" w:sz="0" w:space="0" w:color="auto"/>
      </w:divBdr>
    </w:div>
    <w:div w:id="1488747926">
      <w:bodyDiv w:val="1"/>
      <w:marLeft w:val="0"/>
      <w:marRight w:val="0"/>
      <w:marTop w:val="0"/>
      <w:marBottom w:val="0"/>
      <w:divBdr>
        <w:top w:val="none" w:sz="0" w:space="0" w:color="auto"/>
        <w:left w:val="none" w:sz="0" w:space="0" w:color="auto"/>
        <w:bottom w:val="none" w:sz="0" w:space="0" w:color="auto"/>
        <w:right w:val="none" w:sz="0" w:space="0" w:color="auto"/>
      </w:divBdr>
    </w:div>
    <w:div w:id="1489057539">
      <w:bodyDiv w:val="1"/>
      <w:marLeft w:val="0"/>
      <w:marRight w:val="0"/>
      <w:marTop w:val="0"/>
      <w:marBottom w:val="0"/>
      <w:divBdr>
        <w:top w:val="none" w:sz="0" w:space="0" w:color="auto"/>
        <w:left w:val="none" w:sz="0" w:space="0" w:color="auto"/>
        <w:bottom w:val="none" w:sz="0" w:space="0" w:color="auto"/>
        <w:right w:val="none" w:sz="0" w:space="0" w:color="auto"/>
      </w:divBdr>
    </w:div>
    <w:div w:id="1489400701">
      <w:bodyDiv w:val="1"/>
      <w:marLeft w:val="0"/>
      <w:marRight w:val="0"/>
      <w:marTop w:val="0"/>
      <w:marBottom w:val="0"/>
      <w:divBdr>
        <w:top w:val="none" w:sz="0" w:space="0" w:color="auto"/>
        <w:left w:val="none" w:sz="0" w:space="0" w:color="auto"/>
        <w:bottom w:val="none" w:sz="0" w:space="0" w:color="auto"/>
        <w:right w:val="none" w:sz="0" w:space="0" w:color="auto"/>
      </w:divBdr>
    </w:div>
    <w:div w:id="1490250460">
      <w:bodyDiv w:val="1"/>
      <w:marLeft w:val="0"/>
      <w:marRight w:val="0"/>
      <w:marTop w:val="0"/>
      <w:marBottom w:val="0"/>
      <w:divBdr>
        <w:top w:val="none" w:sz="0" w:space="0" w:color="auto"/>
        <w:left w:val="none" w:sz="0" w:space="0" w:color="auto"/>
        <w:bottom w:val="none" w:sz="0" w:space="0" w:color="auto"/>
        <w:right w:val="none" w:sz="0" w:space="0" w:color="auto"/>
      </w:divBdr>
    </w:div>
    <w:div w:id="1490512158">
      <w:bodyDiv w:val="1"/>
      <w:marLeft w:val="0"/>
      <w:marRight w:val="0"/>
      <w:marTop w:val="0"/>
      <w:marBottom w:val="0"/>
      <w:divBdr>
        <w:top w:val="none" w:sz="0" w:space="0" w:color="auto"/>
        <w:left w:val="none" w:sz="0" w:space="0" w:color="auto"/>
        <w:bottom w:val="none" w:sz="0" w:space="0" w:color="auto"/>
        <w:right w:val="none" w:sz="0" w:space="0" w:color="auto"/>
      </w:divBdr>
    </w:div>
    <w:div w:id="1491368901">
      <w:bodyDiv w:val="1"/>
      <w:marLeft w:val="0"/>
      <w:marRight w:val="0"/>
      <w:marTop w:val="0"/>
      <w:marBottom w:val="0"/>
      <w:divBdr>
        <w:top w:val="none" w:sz="0" w:space="0" w:color="auto"/>
        <w:left w:val="none" w:sz="0" w:space="0" w:color="auto"/>
        <w:bottom w:val="none" w:sz="0" w:space="0" w:color="auto"/>
        <w:right w:val="none" w:sz="0" w:space="0" w:color="auto"/>
      </w:divBdr>
    </w:div>
    <w:div w:id="1491602211">
      <w:bodyDiv w:val="1"/>
      <w:marLeft w:val="0"/>
      <w:marRight w:val="0"/>
      <w:marTop w:val="0"/>
      <w:marBottom w:val="0"/>
      <w:divBdr>
        <w:top w:val="none" w:sz="0" w:space="0" w:color="auto"/>
        <w:left w:val="none" w:sz="0" w:space="0" w:color="auto"/>
        <w:bottom w:val="none" w:sz="0" w:space="0" w:color="auto"/>
        <w:right w:val="none" w:sz="0" w:space="0" w:color="auto"/>
      </w:divBdr>
    </w:div>
    <w:div w:id="1492067343">
      <w:bodyDiv w:val="1"/>
      <w:marLeft w:val="0"/>
      <w:marRight w:val="0"/>
      <w:marTop w:val="0"/>
      <w:marBottom w:val="0"/>
      <w:divBdr>
        <w:top w:val="none" w:sz="0" w:space="0" w:color="auto"/>
        <w:left w:val="none" w:sz="0" w:space="0" w:color="auto"/>
        <w:bottom w:val="none" w:sz="0" w:space="0" w:color="auto"/>
        <w:right w:val="none" w:sz="0" w:space="0" w:color="auto"/>
      </w:divBdr>
    </w:div>
    <w:div w:id="1492335843">
      <w:bodyDiv w:val="1"/>
      <w:marLeft w:val="0"/>
      <w:marRight w:val="0"/>
      <w:marTop w:val="0"/>
      <w:marBottom w:val="0"/>
      <w:divBdr>
        <w:top w:val="none" w:sz="0" w:space="0" w:color="auto"/>
        <w:left w:val="none" w:sz="0" w:space="0" w:color="auto"/>
        <w:bottom w:val="none" w:sz="0" w:space="0" w:color="auto"/>
        <w:right w:val="none" w:sz="0" w:space="0" w:color="auto"/>
      </w:divBdr>
    </w:div>
    <w:div w:id="1492984536">
      <w:bodyDiv w:val="1"/>
      <w:marLeft w:val="0"/>
      <w:marRight w:val="0"/>
      <w:marTop w:val="0"/>
      <w:marBottom w:val="0"/>
      <w:divBdr>
        <w:top w:val="none" w:sz="0" w:space="0" w:color="auto"/>
        <w:left w:val="none" w:sz="0" w:space="0" w:color="auto"/>
        <w:bottom w:val="none" w:sz="0" w:space="0" w:color="auto"/>
        <w:right w:val="none" w:sz="0" w:space="0" w:color="auto"/>
      </w:divBdr>
    </w:div>
    <w:div w:id="1493136404">
      <w:bodyDiv w:val="1"/>
      <w:marLeft w:val="0"/>
      <w:marRight w:val="0"/>
      <w:marTop w:val="0"/>
      <w:marBottom w:val="0"/>
      <w:divBdr>
        <w:top w:val="none" w:sz="0" w:space="0" w:color="auto"/>
        <w:left w:val="none" w:sz="0" w:space="0" w:color="auto"/>
        <w:bottom w:val="none" w:sz="0" w:space="0" w:color="auto"/>
        <w:right w:val="none" w:sz="0" w:space="0" w:color="auto"/>
      </w:divBdr>
    </w:div>
    <w:div w:id="1493986995">
      <w:bodyDiv w:val="1"/>
      <w:marLeft w:val="0"/>
      <w:marRight w:val="0"/>
      <w:marTop w:val="0"/>
      <w:marBottom w:val="0"/>
      <w:divBdr>
        <w:top w:val="none" w:sz="0" w:space="0" w:color="auto"/>
        <w:left w:val="none" w:sz="0" w:space="0" w:color="auto"/>
        <w:bottom w:val="none" w:sz="0" w:space="0" w:color="auto"/>
        <w:right w:val="none" w:sz="0" w:space="0" w:color="auto"/>
      </w:divBdr>
    </w:div>
    <w:div w:id="1494101282">
      <w:bodyDiv w:val="1"/>
      <w:marLeft w:val="0"/>
      <w:marRight w:val="0"/>
      <w:marTop w:val="0"/>
      <w:marBottom w:val="0"/>
      <w:divBdr>
        <w:top w:val="none" w:sz="0" w:space="0" w:color="auto"/>
        <w:left w:val="none" w:sz="0" w:space="0" w:color="auto"/>
        <w:bottom w:val="none" w:sz="0" w:space="0" w:color="auto"/>
        <w:right w:val="none" w:sz="0" w:space="0" w:color="auto"/>
      </w:divBdr>
    </w:div>
    <w:div w:id="1494220853">
      <w:bodyDiv w:val="1"/>
      <w:marLeft w:val="0"/>
      <w:marRight w:val="0"/>
      <w:marTop w:val="0"/>
      <w:marBottom w:val="0"/>
      <w:divBdr>
        <w:top w:val="none" w:sz="0" w:space="0" w:color="auto"/>
        <w:left w:val="none" w:sz="0" w:space="0" w:color="auto"/>
        <w:bottom w:val="none" w:sz="0" w:space="0" w:color="auto"/>
        <w:right w:val="none" w:sz="0" w:space="0" w:color="auto"/>
      </w:divBdr>
    </w:div>
    <w:div w:id="1494299316">
      <w:bodyDiv w:val="1"/>
      <w:marLeft w:val="0"/>
      <w:marRight w:val="0"/>
      <w:marTop w:val="0"/>
      <w:marBottom w:val="0"/>
      <w:divBdr>
        <w:top w:val="none" w:sz="0" w:space="0" w:color="auto"/>
        <w:left w:val="none" w:sz="0" w:space="0" w:color="auto"/>
        <w:bottom w:val="none" w:sz="0" w:space="0" w:color="auto"/>
        <w:right w:val="none" w:sz="0" w:space="0" w:color="auto"/>
      </w:divBdr>
    </w:div>
    <w:div w:id="1494636873">
      <w:bodyDiv w:val="1"/>
      <w:marLeft w:val="0"/>
      <w:marRight w:val="0"/>
      <w:marTop w:val="0"/>
      <w:marBottom w:val="0"/>
      <w:divBdr>
        <w:top w:val="none" w:sz="0" w:space="0" w:color="auto"/>
        <w:left w:val="none" w:sz="0" w:space="0" w:color="auto"/>
        <w:bottom w:val="none" w:sz="0" w:space="0" w:color="auto"/>
        <w:right w:val="none" w:sz="0" w:space="0" w:color="auto"/>
      </w:divBdr>
    </w:div>
    <w:div w:id="1495294249">
      <w:bodyDiv w:val="1"/>
      <w:marLeft w:val="0"/>
      <w:marRight w:val="0"/>
      <w:marTop w:val="0"/>
      <w:marBottom w:val="0"/>
      <w:divBdr>
        <w:top w:val="none" w:sz="0" w:space="0" w:color="auto"/>
        <w:left w:val="none" w:sz="0" w:space="0" w:color="auto"/>
        <w:bottom w:val="none" w:sz="0" w:space="0" w:color="auto"/>
        <w:right w:val="none" w:sz="0" w:space="0" w:color="auto"/>
      </w:divBdr>
    </w:div>
    <w:div w:id="1495343216">
      <w:bodyDiv w:val="1"/>
      <w:marLeft w:val="0"/>
      <w:marRight w:val="0"/>
      <w:marTop w:val="0"/>
      <w:marBottom w:val="0"/>
      <w:divBdr>
        <w:top w:val="none" w:sz="0" w:space="0" w:color="auto"/>
        <w:left w:val="none" w:sz="0" w:space="0" w:color="auto"/>
        <w:bottom w:val="none" w:sz="0" w:space="0" w:color="auto"/>
        <w:right w:val="none" w:sz="0" w:space="0" w:color="auto"/>
      </w:divBdr>
    </w:div>
    <w:div w:id="1495485035">
      <w:bodyDiv w:val="1"/>
      <w:marLeft w:val="0"/>
      <w:marRight w:val="0"/>
      <w:marTop w:val="0"/>
      <w:marBottom w:val="0"/>
      <w:divBdr>
        <w:top w:val="none" w:sz="0" w:space="0" w:color="auto"/>
        <w:left w:val="none" w:sz="0" w:space="0" w:color="auto"/>
        <w:bottom w:val="none" w:sz="0" w:space="0" w:color="auto"/>
        <w:right w:val="none" w:sz="0" w:space="0" w:color="auto"/>
      </w:divBdr>
    </w:div>
    <w:div w:id="1495492412">
      <w:bodyDiv w:val="1"/>
      <w:marLeft w:val="0"/>
      <w:marRight w:val="0"/>
      <w:marTop w:val="0"/>
      <w:marBottom w:val="0"/>
      <w:divBdr>
        <w:top w:val="none" w:sz="0" w:space="0" w:color="auto"/>
        <w:left w:val="none" w:sz="0" w:space="0" w:color="auto"/>
        <w:bottom w:val="none" w:sz="0" w:space="0" w:color="auto"/>
        <w:right w:val="none" w:sz="0" w:space="0" w:color="auto"/>
      </w:divBdr>
    </w:div>
    <w:div w:id="1495756746">
      <w:bodyDiv w:val="1"/>
      <w:marLeft w:val="0"/>
      <w:marRight w:val="0"/>
      <w:marTop w:val="0"/>
      <w:marBottom w:val="0"/>
      <w:divBdr>
        <w:top w:val="none" w:sz="0" w:space="0" w:color="auto"/>
        <w:left w:val="none" w:sz="0" w:space="0" w:color="auto"/>
        <w:bottom w:val="none" w:sz="0" w:space="0" w:color="auto"/>
        <w:right w:val="none" w:sz="0" w:space="0" w:color="auto"/>
      </w:divBdr>
    </w:div>
    <w:div w:id="1495759831">
      <w:bodyDiv w:val="1"/>
      <w:marLeft w:val="0"/>
      <w:marRight w:val="0"/>
      <w:marTop w:val="0"/>
      <w:marBottom w:val="0"/>
      <w:divBdr>
        <w:top w:val="none" w:sz="0" w:space="0" w:color="auto"/>
        <w:left w:val="none" w:sz="0" w:space="0" w:color="auto"/>
        <w:bottom w:val="none" w:sz="0" w:space="0" w:color="auto"/>
        <w:right w:val="none" w:sz="0" w:space="0" w:color="auto"/>
      </w:divBdr>
    </w:div>
    <w:div w:id="1496263836">
      <w:bodyDiv w:val="1"/>
      <w:marLeft w:val="0"/>
      <w:marRight w:val="0"/>
      <w:marTop w:val="0"/>
      <w:marBottom w:val="0"/>
      <w:divBdr>
        <w:top w:val="none" w:sz="0" w:space="0" w:color="auto"/>
        <w:left w:val="none" w:sz="0" w:space="0" w:color="auto"/>
        <w:bottom w:val="none" w:sz="0" w:space="0" w:color="auto"/>
        <w:right w:val="none" w:sz="0" w:space="0" w:color="auto"/>
      </w:divBdr>
    </w:div>
    <w:div w:id="1496266370">
      <w:bodyDiv w:val="1"/>
      <w:marLeft w:val="0"/>
      <w:marRight w:val="0"/>
      <w:marTop w:val="0"/>
      <w:marBottom w:val="0"/>
      <w:divBdr>
        <w:top w:val="none" w:sz="0" w:space="0" w:color="auto"/>
        <w:left w:val="none" w:sz="0" w:space="0" w:color="auto"/>
        <w:bottom w:val="none" w:sz="0" w:space="0" w:color="auto"/>
        <w:right w:val="none" w:sz="0" w:space="0" w:color="auto"/>
      </w:divBdr>
    </w:div>
    <w:div w:id="1496648630">
      <w:bodyDiv w:val="1"/>
      <w:marLeft w:val="0"/>
      <w:marRight w:val="0"/>
      <w:marTop w:val="0"/>
      <w:marBottom w:val="0"/>
      <w:divBdr>
        <w:top w:val="none" w:sz="0" w:space="0" w:color="auto"/>
        <w:left w:val="none" w:sz="0" w:space="0" w:color="auto"/>
        <w:bottom w:val="none" w:sz="0" w:space="0" w:color="auto"/>
        <w:right w:val="none" w:sz="0" w:space="0" w:color="auto"/>
      </w:divBdr>
    </w:div>
    <w:div w:id="1496720010">
      <w:bodyDiv w:val="1"/>
      <w:marLeft w:val="0"/>
      <w:marRight w:val="0"/>
      <w:marTop w:val="0"/>
      <w:marBottom w:val="0"/>
      <w:divBdr>
        <w:top w:val="none" w:sz="0" w:space="0" w:color="auto"/>
        <w:left w:val="none" w:sz="0" w:space="0" w:color="auto"/>
        <w:bottom w:val="none" w:sz="0" w:space="0" w:color="auto"/>
        <w:right w:val="none" w:sz="0" w:space="0" w:color="auto"/>
      </w:divBdr>
    </w:div>
    <w:div w:id="1496797133">
      <w:bodyDiv w:val="1"/>
      <w:marLeft w:val="0"/>
      <w:marRight w:val="0"/>
      <w:marTop w:val="0"/>
      <w:marBottom w:val="0"/>
      <w:divBdr>
        <w:top w:val="none" w:sz="0" w:space="0" w:color="auto"/>
        <w:left w:val="none" w:sz="0" w:space="0" w:color="auto"/>
        <w:bottom w:val="none" w:sz="0" w:space="0" w:color="auto"/>
        <w:right w:val="none" w:sz="0" w:space="0" w:color="auto"/>
      </w:divBdr>
    </w:div>
    <w:div w:id="1496997146">
      <w:bodyDiv w:val="1"/>
      <w:marLeft w:val="0"/>
      <w:marRight w:val="0"/>
      <w:marTop w:val="0"/>
      <w:marBottom w:val="0"/>
      <w:divBdr>
        <w:top w:val="none" w:sz="0" w:space="0" w:color="auto"/>
        <w:left w:val="none" w:sz="0" w:space="0" w:color="auto"/>
        <w:bottom w:val="none" w:sz="0" w:space="0" w:color="auto"/>
        <w:right w:val="none" w:sz="0" w:space="0" w:color="auto"/>
      </w:divBdr>
    </w:div>
    <w:div w:id="1497111798">
      <w:bodyDiv w:val="1"/>
      <w:marLeft w:val="0"/>
      <w:marRight w:val="0"/>
      <w:marTop w:val="0"/>
      <w:marBottom w:val="0"/>
      <w:divBdr>
        <w:top w:val="none" w:sz="0" w:space="0" w:color="auto"/>
        <w:left w:val="none" w:sz="0" w:space="0" w:color="auto"/>
        <w:bottom w:val="none" w:sz="0" w:space="0" w:color="auto"/>
        <w:right w:val="none" w:sz="0" w:space="0" w:color="auto"/>
      </w:divBdr>
    </w:div>
    <w:div w:id="1497182600">
      <w:bodyDiv w:val="1"/>
      <w:marLeft w:val="0"/>
      <w:marRight w:val="0"/>
      <w:marTop w:val="0"/>
      <w:marBottom w:val="0"/>
      <w:divBdr>
        <w:top w:val="none" w:sz="0" w:space="0" w:color="auto"/>
        <w:left w:val="none" w:sz="0" w:space="0" w:color="auto"/>
        <w:bottom w:val="none" w:sz="0" w:space="0" w:color="auto"/>
        <w:right w:val="none" w:sz="0" w:space="0" w:color="auto"/>
      </w:divBdr>
    </w:div>
    <w:div w:id="1497575871">
      <w:bodyDiv w:val="1"/>
      <w:marLeft w:val="0"/>
      <w:marRight w:val="0"/>
      <w:marTop w:val="0"/>
      <w:marBottom w:val="0"/>
      <w:divBdr>
        <w:top w:val="none" w:sz="0" w:space="0" w:color="auto"/>
        <w:left w:val="none" w:sz="0" w:space="0" w:color="auto"/>
        <w:bottom w:val="none" w:sz="0" w:space="0" w:color="auto"/>
        <w:right w:val="none" w:sz="0" w:space="0" w:color="auto"/>
      </w:divBdr>
    </w:div>
    <w:div w:id="1497652927">
      <w:bodyDiv w:val="1"/>
      <w:marLeft w:val="0"/>
      <w:marRight w:val="0"/>
      <w:marTop w:val="0"/>
      <w:marBottom w:val="0"/>
      <w:divBdr>
        <w:top w:val="none" w:sz="0" w:space="0" w:color="auto"/>
        <w:left w:val="none" w:sz="0" w:space="0" w:color="auto"/>
        <w:bottom w:val="none" w:sz="0" w:space="0" w:color="auto"/>
        <w:right w:val="none" w:sz="0" w:space="0" w:color="auto"/>
      </w:divBdr>
    </w:div>
    <w:div w:id="1497842082">
      <w:bodyDiv w:val="1"/>
      <w:marLeft w:val="0"/>
      <w:marRight w:val="0"/>
      <w:marTop w:val="0"/>
      <w:marBottom w:val="0"/>
      <w:divBdr>
        <w:top w:val="none" w:sz="0" w:space="0" w:color="auto"/>
        <w:left w:val="none" w:sz="0" w:space="0" w:color="auto"/>
        <w:bottom w:val="none" w:sz="0" w:space="0" w:color="auto"/>
        <w:right w:val="none" w:sz="0" w:space="0" w:color="auto"/>
      </w:divBdr>
    </w:div>
    <w:div w:id="1497912690">
      <w:bodyDiv w:val="1"/>
      <w:marLeft w:val="0"/>
      <w:marRight w:val="0"/>
      <w:marTop w:val="0"/>
      <w:marBottom w:val="0"/>
      <w:divBdr>
        <w:top w:val="none" w:sz="0" w:space="0" w:color="auto"/>
        <w:left w:val="none" w:sz="0" w:space="0" w:color="auto"/>
        <w:bottom w:val="none" w:sz="0" w:space="0" w:color="auto"/>
        <w:right w:val="none" w:sz="0" w:space="0" w:color="auto"/>
      </w:divBdr>
    </w:div>
    <w:div w:id="1497960737">
      <w:bodyDiv w:val="1"/>
      <w:marLeft w:val="0"/>
      <w:marRight w:val="0"/>
      <w:marTop w:val="0"/>
      <w:marBottom w:val="0"/>
      <w:divBdr>
        <w:top w:val="none" w:sz="0" w:space="0" w:color="auto"/>
        <w:left w:val="none" w:sz="0" w:space="0" w:color="auto"/>
        <w:bottom w:val="none" w:sz="0" w:space="0" w:color="auto"/>
        <w:right w:val="none" w:sz="0" w:space="0" w:color="auto"/>
      </w:divBdr>
    </w:div>
    <w:div w:id="1497962276">
      <w:bodyDiv w:val="1"/>
      <w:marLeft w:val="0"/>
      <w:marRight w:val="0"/>
      <w:marTop w:val="0"/>
      <w:marBottom w:val="0"/>
      <w:divBdr>
        <w:top w:val="none" w:sz="0" w:space="0" w:color="auto"/>
        <w:left w:val="none" w:sz="0" w:space="0" w:color="auto"/>
        <w:bottom w:val="none" w:sz="0" w:space="0" w:color="auto"/>
        <w:right w:val="none" w:sz="0" w:space="0" w:color="auto"/>
      </w:divBdr>
    </w:div>
    <w:div w:id="1498038570">
      <w:bodyDiv w:val="1"/>
      <w:marLeft w:val="0"/>
      <w:marRight w:val="0"/>
      <w:marTop w:val="0"/>
      <w:marBottom w:val="0"/>
      <w:divBdr>
        <w:top w:val="none" w:sz="0" w:space="0" w:color="auto"/>
        <w:left w:val="none" w:sz="0" w:space="0" w:color="auto"/>
        <w:bottom w:val="none" w:sz="0" w:space="0" w:color="auto"/>
        <w:right w:val="none" w:sz="0" w:space="0" w:color="auto"/>
      </w:divBdr>
    </w:div>
    <w:div w:id="1498225220">
      <w:bodyDiv w:val="1"/>
      <w:marLeft w:val="0"/>
      <w:marRight w:val="0"/>
      <w:marTop w:val="0"/>
      <w:marBottom w:val="0"/>
      <w:divBdr>
        <w:top w:val="none" w:sz="0" w:space="0" w:color="auto"/>
        <w:left w:val="none" w:sz="0" w:space="0" w:color="auto"/>
        <w:bottom w:val="none" w:sz="0" w:space="0" w:color="auto"/>
        <w:right w:val="none" w:sz="0" w:space="0" w:color="auto"/>
      </w:divBdr>
    </w:div>
    <w:div w:id="1498233238">
      <w:bodyDiv w:val="1"/>
      <w:marLeft w:val="0"/>
      <w:marRight w:val="0"/>
      <w:marTop w:val="0"/>
      <w:marBottom w:val="0"/>
      <w:divBdr>
        <w:top w:val="none" w:sz="0" w:space="0" w:color="auto"/>
        <w:left w:val="none" w:sz="0" w:space="0" w:color="auto"/>
        <w:bottom w:val="none" w:sz="0" w:space="0" w:color="auto"/>
        <w:right w:val="none" w:sz="0" w:space="0" w:color="auto"/>
      </w:divBdr>
    </w:div>
    <w:div w:id="1499078482">
      <w:bodyDiv w:val="1"/>
      <w:marLeft w:val="0"/>
      <w:marRight w:val="0"/>
      <w:marTop w:val="0"/>
      <w:marBottom w:val="0"/>
      <w:divBdr>
        <w:top w:val="none" w:sz="0" w:space="0" w:color="auto"/>
        <w:left w:val="none" w:sz="0" w:space="0" w:color="auto"/>
        <w:bottom w:val="none" w:sz="0" w:space="0" w:color="auto"/>
        <w:right w:val="none" w:sz="0" w:space="0" w:color="auto"/>
      </w:divBdr>
    </w:div>
    <w:div w:id="1500080873">
      <w:bodyDiv w:val="1"/>
      <w:marLeft w:val="0"/>
      <w:marRight w:val="0"/>
      <w:marTop w:val="0"/>
      <w:marBottom w:val="0"/>
      <w:divBdr>
        <w:top w:val="none" w:sz="0" w:space="0" w:color="auto"/>
        <w:left w:val="none" w:sz="0" w:space="0" w:color="auto"/>
        <w:bottom w:val="none" w:sz="0" w:space="0" w:color="auto"/>
        <w:right w:val="none" w:sz="0" w:space="0" w:color="auto"/>
      </w:divBdr>
    </w:div>
    <w:div w:id="1500195346">
      <w:bodyDiv w:val="1"/>
      <w:marLeft w:val="0"/>
      <w:marRight w:val="0"/>
      <w:marTop w:val="0"/>
      <w:marBottom w:val="0"/>
      <w:divBdr>
        <w:top w:val="none" w:sz="0" w:space="0" w:color="auto"/>
        <w:left w:val="none" w:sz="0" w:space="0" w:color="auto"/>
        <w:bottom w:val="none" w:sz="0" w:space="0" w:color="auto"/>
        <w:right w:val="none" w:sz="0" w:space="0" w:color="auto"/>
      </w:divBdr>
    </w:div>
    <w:div w:id="1500533895">
      <w:bodyDiv w:val="1"/>
      <w:marLeft w:val="0"/>
      <w:marRight w:val="0"/>
      <w:marTop w:val="0"/>
      <w:marBottom w:val="0"/>
      <w:divBdr>
        <w:top w:val="none" w:sz="0" w:space="0" w:color="auto"/>
        <w:left w:val="none" w:sz="0" w:space="0" w:color="auto"/>
        <w:bottom w:val="none" w:sz="0" w:space="0" w:color="auto"/>
        <w:right w:val="none" w:sz="0" w:space="0" w:color="auto"/>
      </w:divBdr>
    </w:div>
    <w:div w:id="1500774546">
      <w:bodyDiv w:val="1"/>
      <w:marLeft w:val="0"/>
      <w:marRight w:val="0"/>
      <w:marTop w:val="0"/>
      <w:marBottom w:val="0"/>
      <w:divBdr>
        <w:top w:val="none" w:sz="0" w:space="0" w:color="auto"/>
        <w:left w:val="none" w:sz="0" w:space="0" w:color="auto"/>
        <w:bottom w:val="none" w:sz="0" w:space="0" w:color="auto"/>
        <w:right w:val="none" w:sz="0" w:space="0" w:color="auto"/>
      </w:divBdr>
    </w:div>
    <w:div w:id="1501114571">
      <w:bodyDiv w:val="1"/>
      <w:marLeft w:val="0"/>
      <w:marRight w:val="0"/>
      <w:marTop w:val="0"/>
      <w:marBottom w:val="0"/>
      <w:divBdr>
        <w:top w:val="none" w:sz="0" w:space="0" w:color="auto"/>
        <w:left w:val="none" w:sz="0" w:space="0" w:color="auto"/>
        <w:bottom w:val="none" w:sz="0" w:space="0" w:color="auto"/>
        <w:right w:val="none" w:sz="0" w:space="0" w:color="auto"/>
      </w:divBdr>
    </w:div>
    <w:div w:id="1501115046">
      <w:bodyDiv w:val="1"/>
      <w:marLeft w:val="0"/>
      <w:marRight w:val="0"/>
      <w:marTop w:val="0"/>
      <w:marBottom w:val="0"/>
      <w:divBdr>
        <w:top w:val="none" w:sz="0" w:space="0" w:color="auto"/>
        <w:left w:val="none" w:sz="0" w:space="0" w:color="auto"/>
        <w:bottom w:val="none" w:sz="0" w:space="0" w:color="auto"/>
        <w:right w:val="none" w:sz="0" w:space="0" w:color="auto"/>
      </w:divBdr>
    </w:div>
    <w:div w:id="1501778567">
      <w:bodyDiv w:val="1"/>
      <w:marLeft w:val="0"/>
      <w:marRight w:val="0"/>
      <w:marTop w:val="0"/>
      <w:marBottom w:val="0"/>
      <w:divBdr>
        <w:top w:val="none" w:sz="0" w:space="0" w:color="auto"/>
        <w:left w:val="none" w:sz="0" w:space="0" w:color="auto"/>
        <w:bottom w:val="none" w:sz="0" w:space="0" w:color="auto"/>
        <w:right w:val="none" w:sz="0" w:space="0" w:color="auto"/>
      </w:divBdr>
    </w:div>
    <w:div w:id="1501893081">
      <w:bodyDiv w:val="1"/>
      <w:marLeft w:val="0"/>
      <w:marRight w:val="0"/>
      <w:marTop w:val="0"/>
      <w:marBottom w:val="0"/>
      <w:divBdr>
        <w:top w:val="none" w:sz="0" w:space="0" w:color="auto"/>
        <w:left w:val="none" w:sz="0" w:space="0" w:color="auto"/>
        <w:bottom w:val="none" w:sz="0" w:space="0" w:color="auto"/>
        <w:right w:val="none" w:sz="0" w:space="0" w:color="auto"/>
      </w:divBdr>
    </w:div>
    <w:div w:id="1502085753">
      <w:bodyDiv w:val="1"/>
      <w:marLeft w:val="0"/>
      <w:marRight w:val="0"/>
      <w:marTop w:val="0"/>
      <w:marBottom w:val="0"/>
      <w:divBdr>
        <w:top w:val="none" w:sz="0" w:space="0" w:color="auto"/>
        <w:left w:val="none" w:sz="0" w:space="0" w:color="auto"/>
        <w:bottom w:val="none" w:sz="0" w:space="0" w:color="auto"/>
        <w:right w:val="none" w:sz="0" w:space="0" w:color="auto"/>
      </w:divBdr>
    </w:div>
    <w:div w:id="1502155908">
      <w:bodyDiv w:val="1"/>
      <w:marLeft w:val="0"/>
      <w:marRight w:val="0"/>
      <w:marTop w:val="0"/>
      <w:marBottom w:val="0"/>
      <w:divBdr>
        <w:top w:val="none" w:sz="0" w:space="0" w:color="auto"/>
        <w:left w:val="none" w:sz="0" w:space="0" w:color="auto"/>
        <w:bottom w:val="none" w:sz="0" w:space="0" w:color="auto"/>
        <w:right w:val="none" w:sz="0" w:space="0" w:color="auto"/>
      </w:divBdr>
    </w:div>
    <w:div w:id="1502240138">
      <w:bodyDiv w:val="1"/>
      <w:marLeft w:val="0"/>
      <w:marRight w:val="0"/>
      <w:marTop w:val="0"/>
      <w:marBottom w:val="0"/>
      <w:divBdr>
        <w:top w:val="none" w:sz="0" w:space="0" w:color="auto"/>
        <w:left w:val="none" w:sz="0" w:space="0" w:color="auto"/>
        <w:bottom w:val="none" w:sz="0" w:space="0" w:color="auto"/>
        <w:right w:val="none" w:sz="0" w:space="0" w:color="auto"/>
      </w:divBdr>
    </w:div>
    <w:div w:id="1502695234">
      <w:bodyDiv w:val="1"/>
      <w:marLeft w:val="0"/>
      <w:marRight w:val="0"/>
      <w:marTop w:val="0"/>
      <w:marBottom w:val="0"/>
      <w:divBdr>
        <w:top w:val="none" w:sz="0" w:space="0" w:color="auto"/>
        <w:left w:val="none" w:sz="0" w:space="0" w:color="auto"/>
        <w:bottom w:val="none" w:sz="0" w:space="0" w:color="auto"/>
        <w:right w:val="none" w:sz="0" w:space="0" w:color="auto"/>
      </w:divBdr>
    </w:div>
    <w:div w:id="1502814508">
      <w:bodyDiv w:val="1"/>
      <w:marLeft w:val="0"/>
      <w:marRight w:val="0"/>
      <w:marTop w:val="0"/>
      <w:marBottom w:val="0"/>
      <w:divBdr>
        <w:top w:val="none" w:sz="0" w:space="0" w:color="auto"/>
        <w:left w:val="none" w:sz="0" w:space="0" w:color="auto"/>
        <w:bottom w:val="none" w:sz="0" w:space="0" w:color="auto"/>
        <w:right w:val="none" w:sz="0" w:space="0" w:color="auto"/>
      </w:divBdr>
    </w:div>
    <w:div w:id="1502966593">
      <w:bodyDiv w:val="1"/>
      <w:marLeft w:val="0"/>
      <w:marRight w:val="0"/>
      <w:marTop w:val="0"/>
      <w:marBottom w:val="0"/>
      <w:divBdr>
        <w:top w:val="none" w:sz="0" w:space="0" w:color="auto"/>
        <w:left w:val="none" w:sz="0" w:space="0" w:color="auto"/>
        <w:bottom w:val="none" w:sz="0" w:space="0" w:color="auto"/>
        <w:right w:val="none" w:sz="0" w:space="0" w:color="auto"/>
      </w:divBdr>
    </w:div>
    <w:div w:id="1503349002">
      <w:bodyDiv w:val="1"/>
      <w:marLeft w:val="0"/>
      <w:marRight w:val="0"/>
      <w:marTop w:val="0"/>
      <w:marBottom w:val="0"/>
      <w:divBdr>
        <w:top w:val="none" w:sz="0" w:space="0" w:color="auto"/>
        <w:left w:val="none" w:sz="0" w:space="0" w:color="auto"/>
        <w:bottom w:val="none" w:sz="0" w:space="0" w:color="auto"/>
        <w:right w:val="none" w:sz="0" w:space="0" w:color="auto"/>
      </w:divBdr>
    </w:div>
    <w:div w:id="1503398638">
      <w:bodyDiv w:val="1"/>
      <w:marLeft w:val="0"/>
      <w:marRight w:val="0"/>
      <w:marTop w:val="0"/>
      <w:marBottom w:val="0"/>
      <w:divBdr>
        <w:top w:val="none" w:sz="0" w:space="0" w:color="auto"/>
        <w:left w:val="none" w:sz="0" w:space="0" w:color="auto"/>
        <w:bottom w:val="none" w:sz="0" w:space="0" w:color="auto"/>
        <w:right w:val="none" w:sz="0" w:space="0" w:color="auto"/>
      </w:divBdr>
    </w:div>
    <w:div w:id="1503621588">
      <w:bodyDiv w:val="1"/>
      <w:marLeft w:val="0"/>
      <w:marRight w:val="0"/>
      <w:marTop w:val="0"/>
      <w:marBottom w:val="0"/>
      <w:divBdr>
        <w:top w:val="none" w:sz="0" w:space="0" w:color="auto"/>
        <w:left w:val="none" w:sz="0" w:space="0" w:color="auto"/>
        <w:bottom w:val="none" w:sz="0" w:space="0" w:color="auto"/>
        <w:right w:val="none" w:sz="0" w:space="0" w:color="auto"/>
      </w:divBdr>
    </w:div>
    <w:div w:id="1503929937">
      <w:bodyDiv w:val="1"/>
      <w:marLeft w:val="0"/>
      <w:marRight w:val="0"/>
      <w:marTop w:val="0"/>
      <w:marBottom w:val="0"/>
      <w:divBdr>
        <w:top w:val="none" w:sz="0" w:space="0" w:color="auto"/>
        <w:left w:val="none" w:sz="0" w:space="0" w:color="auto"/>
        <w:bottom w:val="none" w:sz="0" w:space="0" w:color="auto"/>
        <w:right w:val="none" w:sz="0" w:space="0" w:color="auto"/>
      </w:divBdr>
    </w:div>
    <w:div w:id="1504005794">
      <w:bodyDiv w:val="1"/>
      <w:marLeft w:val="0"/>
      <w:marRight w:val="0"/>
      <w:marTop w:val="0"/>
      <w:marBottom w:val="0"/>
      <w:divBdr>
        <w:top w:val="none" w:sz="0" w:space="0" w:color="auto"/>
        <w:left w:val="none" w:sz="0" w:space="0" w:color="auto"/>
        <w:bottom w:val="none" w:sz="0" w:space="0" w:color="auto"/>
        <w:right w:val="none" w:sz="0" w:space="0" w:color="auto"/>
      </w:divBdr>
    </w:div>
    <w:div w:id="1504122594">
      <w:bodyDiv w:val="1"/>
      <w:marLeft w:val="0"/>
      <w:marRight w:val="0"/>
      <w:marTop w:val="0"/>
      <w:marBottom w:val="0"/>
      <w:divBdr>
        <w:top w:val="none" w:sz="0" w:space="0" w:color="auto"/>
        <w:left w:val="none" w:sz="0" w:space="0" w:color="auto"/>
        <w:bottom w:val="none" w:sz="0" w:space="0" w:color="auto"/>
        <w:right w:val="none" w:sz="0" w:space="0" w:color="auto"/>
      </w:divBdr>
    </w:div>
    <w:div w:id="1504197037">
      <w:bodyDiv w:val="1"/>
      <w:marLeft w:val="0"/>
      <w:marRight w:val="0"/>
      <w:marTop w:val="0"/>
      <w:marBottom w:val="0"/>
      <w:divBdr>
        <w:top w:val="none" w:sz="0" w:space="0" w:color="auto"/>
        <w:left w:val="none" w:sz="0" w:space="0" w:color="auto"/>
        <w:bottom w:val="none" w:sz="0" w:space="0" w:color="auto"/>
        <w:right w:val="none" w:sz="0" w:space="0" w:color="auto"/>
      </w:divBdr>
    </w:div>
    <w:div w:id="1504201585">
      <w:bodyDiv w:val="1"/>
      <w:marLeft w:val="0"/>
      <w:marRight w:val="0"/>
      <w:marTop w:val="0"/>
      <w:marBottom w:val="0"/>
      <w:divBdr>
        <w:top w:val="none" w:sz="0" w:space="0" w:color="auto"/>
        <w:left w:val="none" w:sz="0" w:space="0" w:color="auto"/>
        <w:bottom w:val="none" w:sz="0" w:space="0" w:color="auto"/>
        <w:right w:val="none" w:sz="0" w:space="0" w:color="auto"/>
      </w:divBdr>
    </w:div>
    <w:div w:id="1504272630">
      <w:bodyDiv w:val="1"/>
      <w:marLeft w:val="0"/>
      <w:marRight w:val="0"/>
      <w:marTop w:val="0"/>
      <w:marBottom w:val="0"/>
      <w:divBdr>
        <w:top w:val="none" w:sz="0" w:space="0" w:color="auto"/>
        <w:left w:val="none" w:sz="0" w:space="0" w:color="auto"/>
        <w:bottom w:val="none" w:sz="0" w:space="0" w:color="auto"/>
        <w:right w:val="none" w:sz="0" w:space="0" w:color="auto"/>
      </w:divBdr>
    </w:div>
    <w:div w:id="1504275354">
      <w:bodyDiv w:val="1"/>
      <w:marLeft w:val="0"/>
      <w:marRight w:val="0"/>
      <w:marTop w:val="0"/>
      <w:marBottom w:val="0"/>
      <w:divBdr>
        <w:top w:val="none" w:sz="0" w:space="0" w:color="auto"/>
        <w:left w:val="none" w:sz="0" w:space="0" w:color="auto"/>
        <w:bottom w:val="none" w:sz="0" w:space="0" w:color="auto"/>
        <w:right w:val="none" w:sz="0" w:space="0" w:color="auto"/>
      </w:divBdr>
    </w:div>
    <w:div w:id="1504277386">
      <w:bodyDiv w:val="1"/>
      <w:marLeft w:val="0"/>
      <w:marRight w:val="0"/>
      <w:marTop w:val="0"/>
      <w:marBottom w:val="0"/>
      <w:divBdr>
        <w:top w:val="none" w:sz="0" w:space="0" w:color="auto"/>
        <w:left w:val="none" w:sz="0" w:space="0" w:color="auto"/>
        <w:bottom w:val="none" w:sz="0" w:space="0" w:color="auto"/>
        <w:right w:val="none" w:sz="0" w:space="0" w:color="auto"/>
      </w:divBdr>
    </w:div>
    <w:div w:id="1504321529">
      <w:bodyDiv w:val="1"/>
      <w:marLeft w:val="0"/>
      <w:marRight w:val="0"/>
      <w:marTop w:val="0"/>
      <w:marBottom w:val="0"/>
      <w:divBdr>
        <w:top w:val="none" w:sz="0" w:space="0" w:color="auto"/>
        <w:left w:val="none" w:sz="0" w:space="0" w:color="auto"/>
        <w:bottom w:val="none" w:sz="0" w:space="0" w:color="auto"/>
        <w:right w:val="none" w:sz="0" w:space="0" w:color="auto"/>
      </w:divBdr>
    </w:div>
    <w:div w:id="1504931290">
      <w:bodyDiv w:val="1"/>
      <w:marLeft w:val="0"/>
      <w:marRight w:val="0"/>
      <w:marTop w:val="0"/>
      <w:marBottom w:val="0"/>
      <w:divBdr>
        <w:top w:val="none" w:sz="0" w:space="0" w:color="auto"/>
        <w:left w:val="none" w:sz="0" w:space="0" w:color="auto"/>
        <w:bottom w:val="none" w:sz="0" w:space="0" w:color="auto"/>
        <w:right w:val="none" w:sz="0" w:space="0" w:color="auto"/>
      </w:divBdr>
    </w:div>
    <w:div w:id="1505169101">
      <w:bodyDiv w:val="1"/>
      <w:marLeft w:val="0"/>
      <w:marRight w:val="0"/>
      <w:marTop w:val="0"/>
      <w:marBottom w:val="0"/>
      <w:divBdr>
        <w:top w:val="none" w:sz="0" w:space="0" w:color="auto"/>
        <w:left w:val="none" w:sz="0" w:space="0" w:color="auto"/>
        <w:bottom w:val="none" w:sz="0" w:space="0" w:color="auto"/>
        <w:right w:val="none" w:sz="0" w:space="0" w:color="auto"/>
      </w:divBdr>
    </w:div>
    <w:div w:id="1505318347">
      <w:bodyDiv w:val="1"/>
      <w:marLeft w:val="0"/>
      <w:marRight w:val="0"/>
      <w:marTop w:val="0"/>
      <w:marBottom w:val="0"/>
      <w:divBdr>
        <w:top w:val="none" w:sz="0" w:space="0" w:color="auto"/>
        <w:left w:val="none" w:sz="0" w:space="0" w:color="auto"/>
        <w:bottom w:val="none" w:sz="0" w:space="0" w:color="auto"/>
        <w:right w:val="none" w:sz="0" w:space="0" w:color="auto"/>
      </w:divBdr>
    </w:div>
    <w:div w:id="1505394680">
      <w:bodyDiv w:val="1"/>
      <w:marLeft w:val="0"/>
      <w:marRight w:val="0"/>
      <w:marTop w:val="0"/>
      <w:marBottom w:val="0"/>
      <w:divBdr>
        <w:top w:val="none" w:sz="0" w:space="0" w:color="auto"/>
        <w:left w:val="none" w:sz="0" w:space="0" w:color="auto"/>
        <w:bottom w:val="none" w:sz="0" w:space="0" w:color="auto"/>
        <w:right w:val="none" w:sz="0" w:space="0" w:color="auto"/>
      </w:divBdr>
    </w:div>
    <w:div w:id="1505440070">
      <w:bodyDiv w:val="1"/>
      <w:marLeft w:val="0"/>
      <w:marRight w:val="0"/>
      <w:marTop w:val="0"/>
      <w:marBottom w:val="0"/>
      <w:divBdr>
        <w:top w:val="none" w:sz="0" w:space="0" w:color="auto"/>
        <w:left w:val="none" w:sz="0" w:space="0" w:color="auto"/>
        <w:bottom w:val="none" w:sz="0" w:space="0" w:color="auto"/>
        <w:right w:val="none" w:sz="0" w:space="0" w:color="auto"/>
      </w:divBdr>
    </w:div>
    <w:div w:id="1505508655">
      <w:bodyDiv w:val="1"/>
      <w:marLeft w:val="0"/>
      <w:marRight w:val="0"/>
      <w:marTop w:val="0"/>
      <w:marBottom w:val="0"/>
      <w:divBdr>
        <w:top w:val="none" w:sz="0" w:space="0" w:color="auto"/>
        <w:left w:val="none" w:sz="0" w:space="0" w:color="auto"/>
        <w:bottom w:val="none" w:sz="0" w:space="0" w:color="auto"/>
        <w:right w:val="none" w:sz="0" w:space="0" w:color="auto"/>
      </w:divBdr>
    </w:div>
    <w:div w:id="1505589910">
      <w:bodyDiv w:val="1"/>
      <w:marLeft w:val="0"/>
      <w:marRight w:val="0"/>
      <w:marTop w:val="0"/>
      <w:marBottom w:val="0"/>
      <w:divBdr>
        <w:top w:val="none" w:sz="0" w:space="0" w:color="auto"/>
        <w:left w:val="none" w:sz="0" w:space="0" w:color="auto"/>
        <w:bottom w:val="none" w:sz="0" w:space="0" w:color="auto"/>
        <w:right w:val="none" w:sz="0" w:space="0" w:color="auto"/>
      </w:divBdr>
    </w:div>
    <w:div w:id="1505627931">
      <w:bodyDiv w:val="1"/>
      <w:marLeft w:val="0"/>
      <w:marRight w:val="0"/>
      <w:marTop w:val="0"/>
      <w:marBottom w:val="0"/>
      <w:divBdr>
        <w:top w:val="none" w:sz="0" w:space="0" w:color="auto"/>
        <w:left w:val="none" w:sz="0" w:space="0" w:color="auto"/>
        <w:bottom w:val="none" w:sz="0" w:space="0" w:color="auto"/>
        <w:right w:val="none" w:sz="0" w:space="0" w:color="auto"/>
      </w:divBdr>
    </w:div>
    <w:div w:id="1505706637">
      <w:bodyDiv w:val="1"/>
      <w:marLeft w:val="0"/>
      <w:marRight w:val="0"/>
      <w:marTop w:val="0"/>
      <w:marBottom w:val="0"/>
      <w:divBdr>
        <w:top w:val="none" w:sz="0" w:space="0" w:color="auto"/>
        <w:left w:val="none" w:sz="0" w:space="0" w:color="auto"/>
        <w:bottom w:val="none" w:sz="0" w:space="0" w:color="auto"/>
        <w:right w:val="none" w:sz="0" w:space="0" w:color="auto"/>
      </w:divBdr>
    </w:div>
    <w:div w:id="1505898917">
      <w:bodyDiv w:val="1"/>
      <w:marLeft w:val="0"/>
      <w:marRight w:val="0"/>
      <w:marTop w:val="0"/>
      <w:marBottom w:val="0"/>
      <w:divBdr>
        <w:top w:val="none" w:sz="0" w:space="0" w:color="auto"/>
        <w:left w:val="none" w:sz="0" w:space="0" w:color="auto"/>
        <w:bottom w:val="none" w:sz="0" w:space="0" w:color="auto"/>
        <w:right w:val="none" w:sz="0" w:space="0" w:color="auto"/>
      </w:divBdr>
    </w:div>
    <w:div w:id="1506091662">
      <w:bodyDiv w:val="1"/>
      <w:marLeft w:val="0"/>
      <w:marRight w:val="0"/>
      <w:marTop w:val="0"/>
      <w:marBottom w:val="0"/>
      <w:divBdr>
        <w:top w:val="none" w:sz="0" w:space="0" w:color="auto"/>
        <w:left w:val="none" w:sz="0" w:space="0" w:color="auto"/>
        <w:bottom w:val="none" w:sz="0" w:space="0" w:color="auto"/>
        <w:right w:val="none" w:sz="0" w:space="0" w:color="auto"/>
      </w:divBdr>
    </w:div>
    <w:div w:id="1506167898">
      <w:bodyDiv w:val="1"/>
      <w:marLeft w:val="0"/>
      <w:marRight w:val="0"/>
      <w:marTop w:val="0"/>
      <w:marBottom w:val="0"/>
      <w:divBdr>
        <w:top w:val="none" w:sz="0" w:space="0" w:color="auto"/>
        <w:left w:val="none" w:sz="0" w:space="0" w:color="auto"/>
        <w:bottom w:val="none" w:sz="0" w:space="0" w:color="auto"/>
        <w:right w:val="none" w:sz="0" w:space="0" w:color="auto"/>
      </w:divBdr>
    </w:div>
    <w:div w:id="1506625717">
      <w:bodyDiv w:val="1"/>
      <w:marLeft w:val="0"/>
      <w:marRight w:val="0"/>
      <w:marTop w:val="0"/>
      <w:marBottom w:val="0"/>
      <w:divBdr>
        <w:top w:val="none" w:sz="0" w:space="0" w:color="auto"/>
        <w:left w:val="none" w:sz="0" w:space="0" w:color="auto"/>
        <w:bottom w:val="none" w:sz="0" w:space="0" w:color="auto"/>
        <w:right w:val="none" w:sz="0" w:space="0" w:color="auto"/>
      </w:divBdr>
    </w:div>
    <w:div w:id="1506938477">
      <w:bodyDiv w:val="1"/>
      <w:marLeft w:val="0"/>
      <w:marRight w:val="0"/>
      <w:marTop w:val="0"/>
      <w:marBottom w:val="0"/>
      <w:divBdr>
        <w:top w:val="none" w:sz="0" w:space="0" w:color="auto"/>
        <w:left w:val="none" w:sz="0" w:space="0" w:color="auto"/>
        <w:bottom w:val="none" w:sz="0" w:space="0" w:color="auto"/>
        <w:right w:val="none" w:sz="0" w:space="0" w:color="auto"/>
      </w:divBdr>
    </w:div>
    <w:div w:id="1507135812">
      <w:bodyDiv w:val="1"/>
      <w:marLeft w:val="0"/>
      <w:marRight w:val="0"/>
      <w:marTop w:val="0"/>
      <w:marBottom w:val="0"/>
      <w:divBdr>
        <w:top w:val="none" w:sz="0" w:space="0" w:color="auto"/>
        <w:left w:val="none" w:sz="0" w:space="0" w:color="auto"/>
        <w:bottom w:val="none" w:sz="0" w:space="0" w:color="auto"/>
        <w:right w:val="none" w:sz="0" w:space="0" w:color="auto"/>
      </w:divBdr>
    </w:div>
    <w:div w:id="1507745247">
      <w:bodyDiv w:val="1"/>
      <w:marLeft w:val="0"/>
      <w:marRight w:val="0"/>
      <w:marTop w:val="0"/>
      <w:marBottom w:val="0"/>
      <w:divBdr>
        <w:top w:val="none" w:sz="0" w:space="0" w:color="auto"/>
        <w:left w:val="none" w:sz="0" w:space="0" w:color="auto"/>
        <w:bottom w:val="none" w:sz="0" w:space="0" w:color="auto"/>
        <w:right w:val="none" w:sz="0" w:space="0" w:color="auto"/>
      </w:divBdr>
    </w:div>
    <w:div w:id="1507983715">
      <w:bodyDiv w:val="1"/>
      <w:marLeft w:val="0"/>
      <w:marRight w:val="0"/>
      <w:marTop w:val="0"/>
      <w:marBottom w:val="0"/>
      <w:divBdr>
        <w:top w:val="none" w:sz="0" w:space="0" w:color="auto"/>
        <w:left w:val="none" w:sz="0" w:space="0" w:color="auto"/>
        <w:bottom w:val="none" w:sz="0" w:space="0" w:color="auto"/>
        <w:right w:val="none" w:sz="0" w:space="0" w:color="auto"/>
      </w:divBdr>
    </w:div>
    <w:div w:id="1508976906">
      <w:bodyDiv w:val="1"/>
      <w:marLeft w:val="0"/>
      <w:marRight w:val="0"/>
      <w:marTop w:val="0"/>
      <w:marBottom w:val="0"/>
      <w:divBdr>
        <w:top w:val="none" w:sz="0" w:space="0" w:color="auto"/>
        <w:left w:val="none" w:sz="0" w:space="0" w:color="auto"/>
        <w:bottom w:val="none" w:sz="0" w:space="0" w:color="auto"/>
        <w:right w:val="none" w:sz="0" w:space="0" w:color="auto"/>
      </w:divBdr>
    </w:div>
    <w:div w:id="1508978132">
      <w:bodyDiv w:val="1"/>
      <w:marLeft w:val="0"/>
      <w:marRight w:val="0"/>
      <w:marTop w:val="0"/>
      <w:marBottom w:val="0"/>
      <w:divBdr>
        <w:top w:val="none" w:sz="0" w:space="0" w:color="auto"/>
        <w:left w:val="none" w:sz="0" w:space="0" w:color="auto"/>
        <w:bottom w:val="none" w:sz="0" w:space="0" w:color="auto"/>
        <w:right w:val="none" w:sz="0" w:space="0" w:color="auto"/>
      </w:divBdr>
    </w:div>
    <w:div w:id="1510173291">
      <w:bodyDiv w:val="1"/>
      <w:marLeft w:val="0"/>
      <w:marRight w:val="0"/>
      <w:marTop w:val="0"/>
      <w:marBottom w:val="0"/>
      <w:divBdr>
        <w:top w:val="none" w:sz="0" w:space="0" w:color="auto"/>
        <w:left w:val="none" w:sz="0" w:space="0" w:color="auto"/>
        <w:bottom w:val="none" w:sz="0" w:space="0" w:color="auto"/>
        <w:right w:val="none" w:sz="0" w:space="0" w:color="auto"/>
      </w:divBdr>
    </w:div>
    <w:div w:id="1510214200">
      <w:bodyDiv w:val="1"/>
      <w:marLeft w:val="0"/>
      <w:marRight w:val="0"/>
      <w:marTop w:val="0"/>
      <w:marBottom w:val="0"/>
      <w:divBdr>
        <w:top w:val="none" w:sz="0" w:space="0" w:color="auto"/>
        <w:left w:val="none" w:sz="0" w:space="0" w:color="auto"/>
        <w:bottom w:val="none" w:sz="0" w:space="0" w:color="auto"/>
        <w:right w:val="none" w:sz="0" w:space="0" w:color="auto"/>
      </w:divBdr>
    </w:div>
    <w:div w:id="1510675617">
      <w:bodyDiv w:val="1"/>
      <w:marLeft w:val="0"/>
      <w:marRight w:val="0"/>
      <w:marTop w:val="0"/>
      <w:marBottom w:val="0"/>
      <w:divBdr>
        <w:top w:val="none" w:sz="0" w:space="0" w:color="auto"/>
        <w:left w:val="none" w:sz="0" w:space="0" w:color="auto"/>
        <w:bottom w:val="none" w:sz="0" w:space="0" w:color="auto"/>
        <w:right w:val="none" w:sz="0" w:space="0" w:color="auto"/>
      </w:divBdr>
    </w:div>
    <w:div w:id="1510681738">
      <w:bodyDiv w:val="1"/>
      <w:marLeft w:val="0"/>
      <w:marRight w:val="0"/>
      <w:marTop w:val="0"/>
      <w:marBottom w:val="0"/>
      <w:divBdr>
        <w:top w:val="none" w:sz="0" w:space="0" w:color="auto"/>
        <w:left w:val="none" w:sz="0" w:space="0" w:color="auto"/>
        <w:bottom w:val="none" w:sz="0" w:space="0" w:color="auto"/>
        <w:right w:val="none" w:sz="0" w:space="0" w:color="auto"/>
      </w:divBdr>
    </w:div>
    <w:div w:id="1510826667">
      <w:bodyDiv w:val="1"/>
      <w:marLeft w:val="0"/>
      <w:marRight w:val="0"/>
      <w:marTop w:val="0"/>
      <w:marBottom w:val="0"/>
      <w:divBdr>
        <w:top w:val="none" w:sz="0" w:space="0" w:color="auto"/>
        <w:left w:val="none" w:sz="0" w:space="0" w:color="auto"/>
        <w:bottom w:val="none" w:sz="0" w:space="0" w:color="auto"/>
        <w:right w:val="none" w:sz="0" w:space="0" w:color="auto"/>
      </w:divBdr>
    </w:div>
    <w:div w:id="1510827355">
      <w:bodyDiv w:val="1"/>
      <w:marLeft w:val="0"/>
      <w:marRight w:val="0"/>
      <w:marTop w:val="0"/>
      <w:marBottom w:val="0"/>
      <w:divBdr>
        <w:top w:val="none" w:sz="0" w:space="0" w:color="auto"/>
        <w:left w:val="none" w:sz="0" w:space="0" w:color="auto"/>
        <w:bottom w:val="none" w:sz="0" w:space="0" w:color="auto"/>
        <w:right w:val="none" w:sz="0" w:space="0" w:color="auto"/>
      </w:divBdr>
    </w:div>
    <w:div w:id="1510874626">
      <w:bodyDiv w:val="1"/>
      <w:marLeft w:val="0"/>
      <w:marRight w:val="0"/>
      <w:marTop w:val="0"/>
      <w:marBottom w:val="0"/>
      <w:divBdr>
        <w:top w:val="none" w:sz="0" w:space="0" w:color="auto"/>
        <w:left w:val="none" w:sz="0" w:space="0" w:color="auto"/>
        <w:bottom w:val="none" w:sz="0" w:space="0" w:color="auto"/>
        <w:right w:val="none" w:sz="0" w:space="0" w:color="auto"/>
      </w:divBdr>
    </w:div>
    <w:div w:id="1511064957">
      <w:bodyDiv w:val="1"/>
      <w:marLeft w:val="0"/>
      <w:marRight w:val="0"/>
      <w:marTop w:val="0"/>
      <w:marBottom w:val="0"/>
      <w:divBdr>
        <w:top w:val="none" w:sz="0" w:space="0" w:color="auto"/>
        <w:left w:val="none" w:sz="0" w:space="0" w:color="auto"/>
        <w:bottom w:val="none" w:sz="0" w:space="0" w:color="auto"/>
        <w:right w:val="none" w:sz="0" w:space="0" w:color="auto"/>
      </w:divBdr>
    </w:div>
    <w:div w:id="1511262823">
      <w:bodyDiv w:val="1"/>
      <w:marLeft w:val="0"/>
      <w:marRight w:val="0"/>
      <w:marTop w:val="0"/>
      <w:marBottom w:val="0"/>
      <w:divBdr>
        <w:top w:val="none" w:sz="0" w:space="0" w:color="auto"/>
        <w:left w:val="none" w:sz="0" w:space="0" w:color="auto"/>
        <w:bottom w:val="none" w:sz="0" w:space="0" w:color="auto"/>
        <w:right w:val="none" w:sz="0" w:space="0" w:color="auto"/>
      </w:divBdr>
    </w:div>
    <w:div w:id="1511523517">
      <w:bodyDiv w:val="1"/>
      <w:marLeft w:val="0"/>
      <w:marRight w:val="0"/>
      <w:marTop w:val="0"/>
      <w:marBottom w:val="0"/>
      <w:divBdr>
        <w:top w:val="none" w:sz="0" w:space="0" w:color="auto"/>
        <w:left w:val="none" w:sz="0" w:space="0" w:color="auto"/>
        <w:bottom w:val="none" w:sz="0" w:space="0" w:color="auto"/>
        <w:right w:val="none" w:sz="0" w:space="0" w:color="auto"/>
      </w:divBdr>
    </w:div>
    <w:div w:id="1511868947">
      <w:bodyDiv w:val="1"/>
      <w:marLeft w:val="0"/>
      <w:marRight w:val="0"/>
      <w:marTop w:val="0"/>
      <w:marBottom w:val="0"/>
      <w:divBdr>
        <w:top w:val="none" w:sz="0" w:space="0" w:color="auto"/>
        <w:left w:val="none" w:sz="0" w:space="0" w:color="auto"/>
        <w:bottom w:val="none" w:sz="0" w:space="0" w:color="auto"/>
        <w:right w:val="none" w:sz="0" w:space="0" w:color="auto"/>
      </w:divBdr>
    </w:div>
    <w:div w:id="1511875987">
      <w:bodyDiv w:val="1"/>
      <w:marLeft w:val="0"/>
      <w:marRight w:val="0"/>
      <w:marTop w:val="0"/>
      <w:marBottom w:val="0"/>
      <w:divBdr>
        <w:top w:val="none" w:sz="0" w:space="0" w:color="auto"/>
        <w:left w:val="none" w:sz="0" w:space="0" w:color="auto"/>
        <w:bottom w:val="none" w:sz="0" w:space="0" w:color="auto"/>
        <w:right w:val="none" w:sz="0" w:space="0" w:color="auto"/>
      </w:divBdr>
    </w:div>
    <w:div w:id="1512253717">
      <w:bodyDiv w:val="1"/>
      <w:marLeft w:val="0"/>
      <w:marRight w:val="0"/>
      <w:marTop w:val="0"/>
      <w:marBottom w:val="0"/>
      <w:divBdr>
        <w:top w:val="none" w:sz="0" w:space="0" w:color="auto"/>
        <w:left w:val="none" w:sz="0" w:space="0" w:color="auto"/>
        <w:bottom w:val="none" w:sz="0" w:space="0" w:color="auto"/>
        <w:right w:val="none" w:sz="0" w:space="0" w:color="auto"/>
      </w:divBdr>
    </w:div>
    <w:div w:id="1512256001">
      <w:bodyDiv w:val="1"/>
      <w:marLeft w:val="0"/>
      <w:marRight w:val="0"/>
      <w:marTop w:val="0"/>
      <w:marBottom w:val="0"/>
      <w:divBdr>
        <w:top w:val="none" w:sz="0" w:space="0" w:color="auto"/>
        <w:left w:val="none" w:sz="0" w:space="0" w:color="auto"/>
        <w:bottom w:val="none" w:sz="0" w:space="0" w:color="auto"/>
        <w:right w:val="none" w:sz="0" w:space="0" w:color="auto"/>
      </w:divBdr>
    </w:div>
    <w:div w:id="1512456252">
      <w:bodyDiv w:val="1"/>
      <w:marLeft w:val="0"/>
      <w:marRight w:val="0"/>
      <w:marTop w:val="0"/>
      <w:marBottom w:val="0"/>
      <w:divBdr>
        <w:top w:val="none" w:sz="0" w:space="0" w:color="auto"/>
        <w:left w:val="none" w:sz="0" w:space="0" w:color="auto"/>
        <w:bottom w:val="none" w:sz="0" w:space="0" w:color="auto"/>
        <w:right w:val="none" w:sz="0" w:space="0" w:color="auto"/>
      </w:divBdr>
    </w:div>
    <w:div w:id="1512724468">
      <w:bodyDiv w:val="1"/>
      <w:marLeft w:val="0"/>
      <w:marRight w:val="0"/>
      <w:marTop w:val="0"/>
      <w:marBottom w:val="0"/>
      <w:divBdr>
        <w:top w:val="none" w:sz="0" w:space="0" w:color="auto"/>
        <w:left w:val="none" w:sz="0" w:space="0" w:color="auto"/>
        <w:bottom w:val="none" w:sz="0" w:space="0" w:color="auto"/>
        <w:right w:val="none" w:sz="0" w:space="0" w:color="auto"/>
      </w:divBdr>
    </w:div>
    <w:div w:id="1512794614">
      <w:bodyDiv w:val="1"/>
      <w:marLeft w:val="0"/>
      <w:marRight w:val="0"/>
      <w:marTop w:val="0"/>
      <w:marBottom w:val="0"/>
      <w:divBdr>
        <w:top w:val="none" w:sz="0" w:space="0" w:color="auto"/>
        <w:left w:val="none" w:sz="0" w:space="0" w:color="auto"/>
        <w:bottom w:val="none" w:sz="0" w:space="0" w:color="auto"/>
        <w:right w:val="none" w:sz="0" w:space="0" w:color="auto"/>
      </w:divBdr>
    </w:div>
    <w:div w:id="1512841244">
      <w:bodyDiv w:val="1"/>
      <w:marLeft w:val="0"/>
      <w:marRight w:val="0"/>
      <w:marTop w:val="0"/>
      <w:marBottom w:val="0"/>
      <w:divBdr>
        <w:top w:val="none" w:sz="0" w:space="0" w:color="auto"/>
        <w:left w:val="none" w:sz="0" w:space="0" w:color="auto"/>
        <w:bottom w:val="none" w:sz="0" w:space="0" w:color="auto"/>
        <w:right w:val="none" w:sz="0" w:space="0" w:color="auto"/>
      </w:divBdr>
    </w:div>
    <w:div w:id="1512841852">
      <w:bodyDiv w:val="1"/>
      <w:marLeft w:val="0"/>
      <w:marRight w:val="0"/>
      <w:marTop w:val="0"/>
      <w:marBottom w:val="0"/>
      <w:divBdr>
        <w:top w:val="none" w:sz="0" w:space="0" w:color="auto"/>
        <w:left w:val="none" w:sz="0" w:space="0" w:color="auto"/>
        <w:bottom w:val="none" w:sz="0" w:space="0" w:color="auto"/>
        <w:right w:val="none" w:sz="0" w:space="0" w:color="auto"/>
      </w:divBdr>
    </w:div>
    <w:div w:id="1512987873">
      <w:bodyDiv w:val="1"/>
      <w:marLeft w:val="0"/>
      <w:marRight w:val="0"/>
      <w:marTop w:val="0"/>
      <w:marBottom w:val="0"/>
      <w:divBdr>
        <w:top w:val="none" w:sz="0" w:space="0" w:color="auto"/>
        <w:left w:val="none" w:sz="0" w:space="0" w:color="auto"/>
        <w:bottom w:val="none" w:sz="0" w:space="0" w:color="auto"/>
        <w:right w:val="none" w:sz="0" w:space="0" w:color="auto"/>
      </w:divBdr>
    </w:div>
    <w:div w:id="1513030654">
      <w:bodyDiv w:val="1"/>
      <w:marLeft w:val="0"/>
      <w:marRight w:val="0"/>
      <w:marTop w:val="0"/>
      <w:marBottom w:val="0"/>
      <w:divBdr>
        <w:top w:val="none" w:sz="0" w:space="0" w:color="auto"/>
        <w:left w:val="none" w:sz="0" w:space="0" w:color="auto"/>
        <w:bottom w:val="none" w:sz="0" w:space="0" w:color="auto"/>
        <w:right w:val="none" w:sz="0" w:space="0" w:color="auto"/>
      </w:divBdr>
    </w:div>
    <w:div w:id="1513179708">
      <w:bodyDiv w:val="1"/>
      <w:marLeft w:val="0"/>
      <w:marRight w:val="0"/>
      <w:marTop w:val="0"/>
      <w:marBottom w:val="0"/>
      <w:divBdr>
        <w:top w:val="none" w:sz="0" w:space="0" w:color="auto"/>
        <w:left w:val="none" w:sz="0" w:space="0" w:color="auto"/>
        <w:bottom w:val="none" w:sz="0" w:space="0" w:color="auto"/>
        <w:right w:val="none" w:sz="0" w:space="0" w:color="auto"/>
      </w:divBdr>
    </w:div>
    <w:div w:id="1513839050">
      <w:bodyDiv w:val="1"/>
      <w:marLeft w:val="0"/>
      <w:marRight w:val="0"/>
      <w:marTop w:val="0"/>
      <w:marBottom w:val="0"/>
      <w:divBdr>
        <w:top w:val="none" w:sz="0" w:space="0" w:color="auto"/>
        <w:left w:val="none" w:sz="0" w:space="0" w:color="auto"/>
        <w:bottom w:val="none" w:sz="0" w:space="0" w:color="auto"/>
        <w:right w:val="none" w:sz="0" w:space="0" w:color="auto"/>
      </w:divBdr>
    </w:div>
    <w:div w:id="1514034383">
      <w:bodyDiv w:val="1"/>
      <w:marLeft w:val="0"/>
      <w:marRight w:val="0"/>
      <w:marTop w:val="0"/>
      <w:marBottom w:val="0"/>
      <w:divBdr>
        <w:top w:val="none" w:sz="0" w:space="0" w:color="auto"/>
        <w:left w:val="none" w:sz="0" w:space="0" w:color="auto"/>
        <w:bottom w:val="none" w:sz="0" w:space="0" w:color="auto"/>
        <w:right w:val="none" w:sz="0" w:space="0" w:color="auto"/>
      </w:divBdr>
    </w:div>
    <w:div w:id="1514340746">
      <w:bodyDiv w:val="1"/>
      <w:marLeft w:val="0"/>
      <w:marRight w:val="0"/>
      <w:marTop w:val="0"/>
      <w:marBottom w:val="0"/>
      <w:divBdr>
        <w:top w:val="none" w:sz="0" w:space="0" w:color="auto"/>
        <w:left w:val="none" w:sz="0" w:space="0" w:color="auto"/>
        <w:bottom w:val="none" w:sz="0" w:space="0" w:color="auto"/>
        <w:right w:val="none" w:sz="0" w:space="0" w:color="auto"/>
      </w:divBdr>
    </w:div>
    <w:div w:id="1514760790">
      <w:bodyDiv w:val="1"/>
      <w:marLeft w:val="0"/>
      <w:marRight w:val="0"/>
      <w:marTop w:val="0"/>
      <w:marBottom w:val="0"/>
      <w:divBdr>
        <w:top w:val="none" w:sz="0" w:space="0" w:color="auto"/>
        <w:left w:val="none" w:sz="0" w:space="0" w:color="auto"/>
        <w:bottom w:val="none" w:sz="0" w:space="0" w:color="auto"/>
        <w:right w:val="none" w:sz="0" w:space="0" w:color="auto"/>
      </w:divBdr>
    </w:div>
    <w:div w:id="1515068161">
      <w:bodyDiv w:val="1"/>
      <w:marLeft w:val="0"/>
      <w:marRight w:val="0"/>
      <w:marTop w:val="0"/>
      <w:marBottom w:val="0"/>
      <w:divBdr>
        <w:top w:val="none" w:sz="0" w:space="0" w:color="auto"/>
        <w:left w:val="none" w:sz="0" w:space="0" w:color="auto"/>
        <w:bottom w:val="none" w:sz="0" w:space="0" w:color="auto"/>
        <w:right w:val="none" w:sz="0" w:space="0" w:color="auto"/>
      </w:divBdr>
    </w:div>
    <w:div w:id="1515071164">
      <w:bodyDiv w:val="1"/>
      <w:marLeft w:val="0"/>
      <w:marRight w:val="0"/>
      <w:marTop w:val="0"/>
      <w:marBottom w:val="0"/>
      <w:divBdr>
        <w:top w:val="none" w:sz="0" w:space="0" w:color="auto"/>
        <w:left w:val="none" w:sz="0" w:space="0" w:color="auto"/>
        <w:bottom w:val="none" w:sz="0" w:space="0" w:color="auto"/>
        <w:right w:val="none" w:sz="0" w:space="0" w:color="auto"/>
      </w:divBdr>
    </w:div>
    <w:div w:id="1515922939">
      <w:bodyDiv w:val="1"/>
      <w:marLeft w:val="0"/>
      <w:marRight w:val="0"/>
      <w:marTop w:val="0"/>
      <w:marBottom w:val="0"/>
      <w:divBdr>
        <w:top w:val="none" w:sz="0" w:space="0" w:color="auto"/>
        <w:left w:val="none" w:sz="0" w:space="0" w:color="auto"/>
        <w:bottom w:val="none" w:sz="0" w:space="0" w:color="auto"/>
        <w:right w:val="none" w:sz="0" w:space="0" w:color="auto"/>
      </w:divBdr>
    </w:div>
    <w:div w:id="1516113770">
      <w:bodyDiv w:val="1"/>
      <w:marLeft w:val="0"/>
      <w:marRight w:val="0"/>
      <w:marTop w:val="0"/>
      <w:marBottom w:val="0"/>
      <w:divBdr>
        <w:top w:val="none" w:sz="0" w:space="0" w:color="auto"/>
        <w:left w:val="none" w:sz="0" w:space="0" w:color="auto"/>
        <w:bottom w:val="none" w:sz="0" w:space="0" w:color="auto"/>
        <w:right w:val="none" w:sz="0" w:space="0" w:color="auto"/>
      </w:divBdr>
    </w:div>
    <w:div w:id="1516118616">
      <w:bodyDiv w:val="1"/>
      <w:marLeft w:val="0"/>
      <w:marRight w:val="0"/>
      <w:marTop w:val="0"/>
      <w:marBottom w:val="0"/>
      <w:divBdr>
        <w:top w:val="none" w:sz="0" w:space="0" w:color="auto"/>
        <w:left w:val="none" w:sz="0" w:space="0" w:color="auto"/>
        <w:bottom w:val="none" w:sz="0" w:space="0" w:color="auto"/>
        <w:right w:val="none" w:sz="0" w:space="0" w:color="auto"/>
      </w:divBdr>
    </w:div>
    <w:div w:id="1516385753">
      <w:bodyDiv w:val="1"/>
      <w:marLeft w:val="0"/>
      <w:marRight w:val="0"/>
      <w:marTop w:val="0"/>
      <w:marBottom w:val="0"/>
      <w:divBdr>
        <w:top w:val="none" w:sz="0" w:space="0" w:color="auto"/>
        <w:left w:val="none" w:sz="0" w:space="0" w:color="auto"/>
        <w:bottom w:val="none" w:sz="0" w:space="0" w:color="auto"/>
        <w:right w:val="none" w:sz="0" w:space="0" w:color="auto"/>
      </w:divBdr>
    </w:div>
    <w:div w:id="1516458155">
      <w:bodyDiv w:val="1"/>
      <w:marLeft w:val="0"/>
      <w:marRight w:val="0"/>
      <w:marTop w:val="0"/>
      <w:marBottom w:val="0"/>
      <w:divBdr>
        <w:top w:val="none" w:sz="0" w:space="0" w:color="auto"/>
        <w:left w:val="none" w:sz="0" w:space="0" w:color="auto"/>
        <w:bottom w:val="none" w:sz="0" w:space="0" w:color="auto"/>
        <w:right w:val="none" w:sz="0" w:space="0" w:color="auto"/>
      </w:divBdr>
    </w:div>
    <w:div w:id="1516722205">
      <w:bodyDiv w:val="1"/>
      <w:marLeft w:val="0"/>
      <w:marRight w:val="0"/>
      <w:marTop w:val="0"/>
      <w:marBottom w:val="0"/>
      <w:divBdr>
        <w:top w:val="none" w:sz="0" w:space="0" w:color="auto"/>
        <w:left w:val="none" w:sz="0" w:space="0" w:color="auto"/>
        <w:bottom w:val="none" w:sz="0" w:space="0" w:color="auto"/>
        <w:right w:val="none" w:sz="0" w:space="0" w:color="auto"/>
      </w:divBdr>
    </w:div>
    <w:div w:id="1516765846">
      <w:bodyDiv w:val="1"/>
      <w:marLeft w:val="0"/>
      <w:marRight w:val="0"/>
      <w:marTop w:val="0"/>
      <w:marBottom w:val="0"/>
      <w:divBdr>
        <w:top w:val="none" w:sz="0" w:space="0" w:color="auto"/>
        <w:left w:val="none" w:sz="0" w:space="0" w:color="auto"/>
        <w:bottom w:val="none" w:sz="0" w:space="0" w:color="auto"/>
        <w:right w:val="none" w:sz="0" w:space="0" w:color="auto"/>
      </w:divBdr>
    </w:div>
    <w:div w:id="1516918501">
      <w:bodyDiv w:val="1"/>
      <w:marLeft w:val="0"/>
      <w:marRight w:val="0"/>
      <w:marTop w:val="0"/>
      <w:marBottom w:val="0"/>
      <w:divBdr>
        <w:top w:val="none" w:sz="0" w:space="0" w:color="auto"/>
        <w:left w:val="none" w:sz="0" w:space="0" w:color="auto"/>
        <w:bottom w:val="none" w:sz="0" w:space="0" w:color="auto"/>
        <w:right w:val="none" w:sz="0" w:space="0" w:color="auto"/>
      </w:divBdr>
    </w:div>
    <w:div w:id="1517383249">
      <w:bodyDiv w:val="1"/>
      <w:marLeft w:val="0"/>
      <w:marRight w:val="0"/>
      <w:marTop w:val="0"/>
      <w:marBottom w:val="0"/>
      <w:divBdr>
        <w:top w:val="none" w:sz="0" w:space="0" w:color="auto"/>
        <w:left w:val="none" w:sz="0" w:space="0" w:color="auto"/>
        <w:bottom w:val="none" w:sz="0" w:space="0" w:color="auto"/>
        <w:right w:val="none" w:sz="0" w:space="0" w:color="auto"/>
      </w:divBdr>
    </w:div>
    <w:div w:id="1517426830">
      <w:bodyDiv w:val="1"/>
      <w:marLeft w:val="0"/>
      <w:marRight w:val="0"/>
      <w:marTop w:val="0"/>
      <w:marBottom w:val="0"/>
      <w:divBdr>
        <w:top w:val="none" w:sz="0" w:space="0" w:color="auto"/>
        <w:left w:val="none" w:sz="0" w:space="0" w:color="auto"/>
        <w:bottom w:val="none" w:sz="0" w:space="0" w:color="auto"/>
        <w:right w:val="none" w:sz="0" w:space="0" w:color="auto"/>
      </w:divBdr>
    </w:div>
    <w:div w:id="1517766037">
      <w:bodyDiv w:val="1"/>
      <w:marLeft w:val="0"/>
      <w:marRight w:val="0"/>
      <w:marTop w:val="0"/>
      <w:marBottom w:val="0"/>
      <w:divBdr>
        <w:top w:val="none" w:sz="0" w:space="0" w:color="auto"/>
        <w:left w:val="none" w:sz="0" w:space="0" w:color="auto"/>
        <w:bottom w:val="none" w:sz="0" w:space="0" w:color="auto"/>
        <w:right w:val="none" w:sz="0" w:space="0" w:color="auto"/>
      </w:divBdr>
    </w:div>
    <w:div w:id="1517846085">
      <w:bodyDiv w:val="1"/>
      <w:marLeft w:val="0"/>
      <w:marRight w:val="0"/>
      <w:marTop w:val="0"/>
      <w:marBottom w:val="0"/>
      <w:divBdr>
        <w:top w:val="none" w:sz="0" w:space="0" w:color="auto"/>
        <w:left w:val="none" w:sz="0" w:space="0" w:color="auto"/>
        <w:bottom w:val="none" w:sz="0" w:space="0" w:color="auto"/>
        <w:right w:val="none" w:sz="0" w:space="0" w:color="auto"/>
      </w:divBdr>
    </w:div>
    <w:div w:id="1517960512">
      <w:bodyDiv w:val="1"/>
      <w:marLeft w:val="0"/>
      <w:marRight w:val="0"/>
      <w:marTop w:val="0"/>
      <w:marBottom w:val="0"/>
      <w:divBdr>
        <w:top w:val="none" w:sz="0" w:space="0" w:color="auto"/>
        <w:left w:val="none" w:sz="0" w:space="0" w:color="auto"/>
        <w:bottom w:val="none" w:sz="0" w:space="0" w:color="auto"/>
        <w:right w:val="none" w:sz="0" w:space="0" w:color="auto"/>
      </w:divBdr>
    </w:div>
    <w:div w:id="1518277638">
      <w:bodyDiv w:val="1"/>
      <w:marLeft w:val="0"/>
      <w:marRight w:val="0"/>
      <w:marTop w:val="0"/>
      <w:marBottom w:val="0"/>
      <w:divBdr>
        <w:top w:val="none" w:sz="0" w:space="0" w:color="auto"/>
        <w:left w:val="none" w:sz="0" w:space="0" w:color="auto"/>
        <w:bottom w:val="none" w:sz="0" w:space="0" w:color="auto"/>
        <w:right w:val="none" w:sz="0" w:space="0" w:color="auto"/>
      </w:divBdr>
    </w:div>
    <w:div w:id="1518812527">
      <w:bodyDiv w:val="1"/>
      <w:marLeft w:val="0"/>
      <w:marRight w:val="0"/>
      <w:marTop w:val="0"/>
      <w:marBottom w:val="0"/>
      <w:divBdr>
        <w:top w:val="none" w:sz="0" w:space="0" w:color="auto"/>
        <w:left w:val="none" w:sz="0" w:space="0" w:color="auto"/>
        <w:bottom w:val="none" w:sz="0" w:space="0" w:color="auto"/>
        <w:right w:val="none" w:sz="0" w:space="0" w:color="auto"/>
      </w:divBdr>
    </w:div>
    <w:div w:id="1519199742">
      <w:bodyDiv w:val="1"/>
      <w:marLeft w:val="0"/>
      <w:marRight w:val="0"/>
      <w:marTop w:val="0"/>
      <w:marBottom w:val="0"/>
      <w:divBdr>
        <w:top w:val="none" w:sz="0" w:space="0" w:color="auto"/>
        <w:left w:val="none" w:sz="0" w:space="0" w:color="auto"/>
        <w:bottom w:val="none" w:sz="0" w:space="0" w:color="auto"/>
        <w:right w:val="none" w:sz="0" w:space="0" w:color="auto"/>
      </w:divBdr>
    </w:div>
    <w:div w:id="1519275659">
      <w:bodyDiv w:val="1"/>
      <w:marLeft w:val="0"/>
      <w:marRight w:val="0"/>
      <w:marTop w:val="0"/>
      <w:marBottom w:val="0"/>
      <w:divBdr>
        <w:top w:val="none" w:sz="0" w:space="0" w:color="auto"/>
        <w:left w:val="none" w:sz="0" w:space="0" w:color="auto"/>
        <w:bottom w:val="none" w:sz="0" w:space="0" w:color="auto"/>
        <w:right w:val="none" w:sz="0" w:space="0" w:color="auto"/>
      </w:divBdr>
    </w:div>
    <w:div w:id="1519463990">
      <w:bodyDiv w:val="1"/>
      <w:marLeft w:val="0"/>
      <w:marRight w:val="0"/>
      <w:marTop w:val="0"/>
      <w:marBottom w:val="0"/>
      <w:divBdr>
        <w:top w:val="none" w:sz="0" w:space="0" w:color="auto"/>
        <w:left w:val="none" w:sz="0" w:space="0" w:color="auto"/>
        <w:bottom w:val="none" w:sz="0" w:space="0" w:color="auto"/>
        <w:right w:val="none" w:sz="0" w:space="0" w:color="auto"/>
      </w:divBdr>
    </w:div>
    <w:div w:id="1519542785">
      <w:bodyDiv w:val="1"/>
      <w:marLeft w:val="0"/>
      <w:marRight w:val="0"/>
      <w:marTop w:val="0"/>
      <w:marBottom w:val="0"/>
      <w:divBdr>
        <w:top w:val="none" w:sz="0" w:space="0" w:color="auto"/>
        <w:left w:val="none" w:sz="0" w:space="0" w:color="auto"/>
        <w:bottom w:val="none" w:sz="0" w:space="0" w:color="auto"/>
        <w:right w:val="none" w:sz="0" w:space="0" w:color="auto"/>
      </w:divBdr>
    </w:div>
    <w:div w:id="1519586856">
      <w:bodyDiv w:val="1"/>
      <w:marLeft w:val="0"/>
      <w:marRight w:val="0"/>
      <w:marTop w:val="0"/>
      <w:marBottom w:val="0"/>
      <w:divBdr>
        <w:top w:val="none" w:sz="0" w:space="0" w:color="auto"/>
        <w:left w:val="none" w:sz="0" w:space="0" w:color="auto"/>
        <w:bottom w:val="none" w:sz="0" w:space="0" w:color="auto"/>
        <w:right w:val="none" w:sz="0" w:space="0" w:color="auto"/>
      </w:divBdr>
    </w:div>
    <w:div w:id="1520002303">
      <w:bodyDiv w:val="1"/>
      <w:marLeft w:val="0"/>
      <w:marRight w:val="0"/>
      <w:marTop w:val="0"/>
      <w:marBottom w:val="0"/>
      <w:divBdr>
        <w:top w:val="none" w:sz="0" w:space="0" w:color="auto"/>
        <w:left w:val="none" w:sz="0" w:space="0" w:color="auto"/>
        <w:bottom w:val="none" w:sz="0" w:space="0" w:color="auto"/>
        <w:right w:val="none" w:sz="0" w:space="0" w:color="auto"/>
      </w:divBdr>
    </w:div>
    <w:div w:id="1520117078">
      <w:bodyDiv w:val="1"/>
      <w:marLeft w:val="0"/>
      <w:marRight w:val="0"/>
      <w:marTop w:val="0"/>
      <w:marBottom w:val="0"/>
      <w:divBdr>
        <w:top w:val="none" w:sz="0" w:space="0" w:color="auto"/>
        <w:left w:val="none" w:sz="0" w:space="0" w:color="auto"/>
        <w:bottom w:val="none" w:sz="0" w:space="0" w:color="auto"/>
        <w:right w:val="none" w:sz="0" w:space="0" w:color="auto"/>
      </w:divBdr>
    </w:div>
    <w:div w:id="1521049778">
      <w:bodyDiv w:val="1"/>
      <w:marLeft w:val="0"/>
      <w:marRight w:val="0"/>
      <w:marTop w:val="0"/>
      <w:marBottom w:val="0"/>
      <w:divBdr>
        <w:top w:val="none" w:sz="0" w:space="0" w:color="auto"/>
        <w:left w:val="none" w:sz="0" w:space="0" w:color="auto"/>
        <w:bottom w:val="none" w:sz="0" w:space="0" w:color="auto"/>
        <w:right w:val="none" w:sz="0" w:space="0" w:color="auto"/>
      </w:divBdr>
    </w:div>
    <w:div w:id="1521578356">
      <w:bodyDiv w:val="1"/>
      <w:marLeft w:val="0"/>
      <w:marRight w:val="0"/>
      <w:marTop w:val="0"/>
      <w:marBottom w:val="0"/>
      <w:divBdr>
        <w:top w:val="none" w:sz="0" w:space="0" w:color="auto"/>
        <w:left w:val="none" w:sz="0" w:space="0" w:color="auto"/>
        <w:bottom w:val="none" w:sz="0" w:space="0" w:color="auto"/>
        <w:right w:val="none" w:sz="0" w:space="0" w:color="auto"/>
      </w:divBdr>
    </w:div>
    <w:div w:id="1521621929">
      <w:bodyDiv w:val="1"/>
      <w:marLeft w:val="0"/>
      <w:marRight w:val="0"/>
      <w:marTop w:val="0"/>
      <w:marBottom w:val="0"/>
      <w:divBdr>
        <w:top w:val="none" w:sz="0" w:space="0" w:color="auto"/>
        <w:left w:val="none" w:sz="0" w:space="0" w:color="auto"/>
        <w:bottom w:val="none" w:sz="0" w:space="0" w:color="auto"/>
        <w:right w:val="none" w:sz="0" w:space="0" w:color="auto"/>
      </w:divBdr>
    </w:div>
    <w:div w:id="1522283920">
      <w:bodyDiv w:val="1"/>
      <w:marLeft w:val="0"/>
      <w:marRight w:val="0"/>
      <w:marTop w:val="0"/>
      <w:marBottom w:val="0"/>
      <w:divBdr>
        <w:top w:val="none" w:sz="0" w:space="0" w:color="auto"/>
        <w:left w:val="none" w:sz="0" w:space="0" w:color="auto"/>
        <w:bottom w:val="none" w:sz="0" w:space="0" w:color="auto"/>
        <w:right w:val="none" w:sz="0" w:space="0" w:color="auto"/>
      </w:divBdr>
    </w:div>
    <w:div w:id="1522358885">
      <w:bodyDiv w:val="1"/>
      <w:marLeft w:val="0"/>
      <w:marRight w:val="0"/>
      <w:marTop w:val="0"/>
      <w:marBottom w:val="0"/>
      <w:divBdr>
        <w:top w:val="none" w:sz="0" w:space="0" w:color="auto"/>
        <w:left w:val="none" w:sz="0" w:space="0" w:color="auto"/>
        <w:bottom w:val="none" w:sz="0" w:space="0" w:color="auto"/>
        <w:right w:val="none" w:sz="0" w:space="0" w:color="auto"/>
      </w:divBdr>
    </w:div>
    <w:div w:id="1522473890">
      <w:bodyDiv w:val="1"/>
      <w:marLeft w:val="0"/>
      <w:marRight w:val="0"/>
      <w:marTop w:val="0"/>
      <w:marBottom w:val="0"/>
      <w:divBdr>
        <w:top w:val="none" w:sz="0" w:space="0" w:color="auto"/>
        <w:left w:val="none" w:sz="0" w:space="0" w:color="auto"/>
        <w:bottom w:val="none" w:sz="0" w:space="0" w:color="auto"/>
        <w:right w:val="none" w:sz="0" w:space="0" w:color="auto"/>
      </w:divBdr>
    </w:div>
    <w:div w:id="1522669407">
      <w:bodyDiv w:val="1"/>
      <w:marLeft w:val="0"/>
      <w:marRight w:val="0"/>
      <w:marTop w:val="0"/>
      <w:marBottom w:val="0"/>
      <w:divBdr>
        <w:top w:val="none" w:sz="0" w:space="0" w:color="auto"/>
        <w:left w:val="none" w:sz="0" w:space="0" w:color="auto"/>
        <w:bottom w:val="none" w:sz="0" w:space="0" w:color="auto"/>
        <w:right w:val="none" w:sz="0" w:space="0" w:color="auto"/>
      </w:divBdr>
    </w:div>
    <w:div w:id="1523012548">
      <w:bodyDiv w:val="1"/>
      <w:marLeft w:val="0"/>
      <w:marRight w:val="0"/>
      <w:marTop w:val="0"/>
      <w:marBottom w:val="0"/>
      <w:divBdr>
        <w:top w:val="none" w:sz="0" w:space="0" w:color="auto"/>
        <w:left w:val="none" w:sz="0" w:space="0" w:color="auto"/>
        <w:bottom w:val="none" w:sz="0" w:space="0" w:color="auto"/>
        <w:right w:val="none" w:sz="0" w:space="0" w:color="auto"/>
      </w:divBdr>
    </w:div>
    <w:div w:id="1523593742">
      <w:bodyDiv w:val="1"/>
      <w:marLeft w:val="0"/>
      <w:marRight w:val="0"/>
      <w:marTop w:val="0"/>
      <w:marBottom w:val="0"/>
      <w:divBdr>
        <w:top w:val="none" w:sz="0" w:space="0" w:color="auto"/>
        <w:left w:val="none" w:sz="0" w:space="0" w:color="auto"/>
        <w:bottom w:val="none" w:sz="0" w:space="0" w:color="auto"/>
        <w:right w:val="none" w:sz="0" w:space="0" w:color="auto"/>
      </w:divBdr>
    </w:div>
    <w:div w:id="1523780766">
      <w:bodyDiv w:val="1"/>
      <w:marLeft w:val="0"/>
      <w:marRight w:val="0"/>
      <w:marTop w:val="0"/>
      <w:marBottom w:val="0"/>
      <w:divBdr>
        <w:top w:val="none" w:sz="0" w:space="0" w:color="auto"/>
        <w:left w:val="none" w:sz="0" w:space="0" w:color="auto"/>
        <w:bottom w:val="none" w:sz="0" w:space="0" w:color="auto"/>
        <w:right w:val="none" w:sz="0" w:space="0" w:color="auto"/>
      </w:divBdr>
    </w:div>
    <w:div w:id="1523859307">
      <w:bodyDiv w:val="1"/>
      <w:marLeft w:val="0"/>
      <w:marRight w:val="0"/>
      <w:marTop w:val="0"/>
      <w:marBottom w:val="0"/>
      <w:divBdr>
        <w:top w:val="none" w:sz="0" w:space="0" w:color="auto"/>
        <w:left w:val="none" w:sz="0" w:space="0" w:color="auto"/>
        <w:bottom w:val="none" w:sz="0" w:space="0" w:color="auto"/>
        <w:right w:val="none" w:sz="0" w:space="0" w:color="auto"/>
      </w:divBdr>
    </w:div>
    <w:div w:id="1523935749">
      <w:bodyDiv w:val="1"/>
      <w:marLeft w:val="0"/>
      <w:marRight w:val="0"/>
      <w:marTop w:val="0"/>
      <w:marBottom w:val="0"/>
      <w:divBdr>
        <w:top w:val="none" w:sz="0" w:space="0" w:color="auto"/>
        <w:left w:val="none" w:sz="0" w:space="0" w:color="auto"/>
        <w:bottom w:val="none" w:sz="0" w:space="0" w:color="auto"/>
        <w:right w:val="none" w:sz="0" w:space="0" w:color="auto"/>
      </w:divBdr>
    </w:div>
    <w:div w:id="1523938684">
      <w:bodyDiv w:val="1"/>
      <w:marLeft w:val="0"/>
      <w:marRight w:val="0"/>
      <w:marTop w:val="0"/>
      <w:marBottom w:val="0"/>
      <w:divBdr>
        <w:top w:val="none" w:sz="0" w:space="0" w:color="auto"/>
        <w:left w:val="none" w:sz="0" w:space="0" w:color="auto"/>
        <w:bottom w:val="none" w:sz="0" w:space="0" w:color="auto"/>
        <w:right w:val="none" w:sz="0" w:space="0" w:color="auto"/>
      </w:divBdr>
    </w:div>
    <w:div w:id="1524515175">
      <w:bodyDiv w:val="1"/>
      <w:marLeft w:val="0"/>
      <w:marRight w:val="0"/>
      <w:marTop w:val="0"/>
      <w:marBottom w:val="0"/>
      <w:divBdr>
        <w:top w:val="none" w:sz="0" w:space="0" w:color="auto"/>
        <w:left w:val="none" w:sz="0" w:space="0" w:color="auto"/>
        <w:bottom w:val="none" w:sz="0" w:space="0" w:color="auto"/>
        <w:right w:val="none" w:sz="0" w:space="0" w:color="auto"/>
      </w:divBdr>
    </w:div>
    <w:div w:id="1525053739">
      <w:bodyDiv w:val="1"/>
      <w:marLeft w:val="0"/>
      <w:marRight w:val="0"/>
      <w:marTop w:val="0"/>
      <w:marBottom w:val="0"/>
      <w:divBdr>
        <w:top w:val="none" w:sz="0" w:space="0" w:color="auto"/>
        <w:left w:val="none" w:sz="0" w:space="0" w:color="auto"/>
        <w:bottom w:val="none" w:sz="0" w:space="0" w:color="auto"/>
        <w:right w:val="none" w:sz="0" w:space="0" w:color="auto"/>
      </w:divBdr>
    </w:div>
    <w:div w:id="1525437567">
      <w:bodyDiv w:val="1"/>
      <w:marLeft w:val="0"/>
      <w:marRight w:val="0"/>
      <w:marTop w:val="0"/>
      <w:marBottom w:val="0"/>
      <w:divBdr>
        <w:top w:val="none" w:sz="0" w:space="0" w:color="auto"/>
        <w:left w:val="none" w:sz="0" w:space="0" w:color="auto"/>
        <w:bottom w:val="none" w:sz="0" w:space="0" w:color="auto"/>
        <w:right w:val="none" w:sz="0" w:space="0" w:color="auto"/>
      </w:divBdr>
    </w:div>
    <w:div w:id="1525561209">
      <w:bodyDiv w:val="1"/>
      <w:marLeft w:val="0"/>
      <w:marRight w:val="0"/>
      <w:marTop w:val="0"/>
      <w:marBottom w:val="0"/>
      <w:divBdr>
        <w:top w:val="none" w:sz="0" w:space="0" w:color="auto"/>
        <w:left w:val="none" w:sz="0" w:space="0" w:color="auto"/>
        <w:bottom w:val="none" w:sz="0" w:space="0" w:color="auto"/>
        <w:right w:val="none" w:sz="0" w:space="0" w:color="auto"/>
      </w:divBdr>
    </w:div>
    <w:div w:id="1525825153">
      <w:bodyDiv w:val="1"/>
      <w:marLeft w:val="0"/>
      <w:marRight w:val="0"/>
      <w:marTop w:val="0"/>
      <w:marBottom w:val="0"/>
      <w:divBdr>
        <w:top w:val="none" w:sz="0" w:space="0" w:color="auto"/>
        <w:left w:val="none" w:sz="0" w:space="0" w:color="auto"/>
        <w:bottom w:val="none" w:sz="0" w:space="0" w:color="auto"/>
        <w:right w:val="none" w:sz="0" w:space="0" w:color="auto"/>
      </w:divBdr>
    </w:div>
    <w:div w:id="1525946897">
      <w:bodyDiv w:val="1"/>
      <w:marLeft w:val="0"/>
      <w:marRight w:val="0"/>
      <w:marTop w:val="0"/>
      <w:marBottom w:val="0"/>
      <w:divBdr>
        <w:top w:val="none" w:sz="0" w:space="0" w:color="auto"/>
        <w:left w:val="none" w:sz="0" w:space="0" w:color="auto"/>
        <w:bottom w:val="none" w:sz="0" w:space="0" w:color="auto"/>
        <w:right w:val="none" w:sz="0" w:space="0" w:color="auto"/>
      </w:divBdr>
    </w:div>
    <w:div w:id="1526015634">
      <w:bodyDiv w:val="1"/>
      <w:marLeft w:val="0"/>
      <w:marRight w:val="0"/>
      <w:marTop w:val="0"/>
      <w:marBottom w:val="0"/>
      <w:divBdr>
        <w:top w:val="none" w:sz="0" w:space="0" w:color="auto"/>
        <w:left w:val="none" w:sz="0" w:space="0" w:color="auto"/>
        <w:bottom w:val="none" w:sz="0" w:space="0" w:color="auto"/>
        <w:right w:val="none" w:sz="0" w:space="0" w:color="auto"/>
      </w:divBdr>
    </w:div>
    <w:div w:id="1526016398">
      <w:bodyDiv w:val="1"/>
      <w:marLeft w:val="0"/>
      <w:marRight w:val="0"/>
      <w:marTop w:val="0"/>
      <w:marBottom w:val="0"/>
      <w:divBdr>
        <w:top w:val="none" w:sz="0" w:space="0" w:color="auto"/>
        <w:left w:val="none" w:sz="0" w:space="0" w:color="auto"/>
        <w:bottom w:val="none" w:sz="0" w:space="0" w:color="auto"/>
        <w:right w:val="none" w:sz="0" w:space="0" w:color="auto"/>
      </w:divBdr>
    </w:div>
    <w:div w:id="1526098732">
      <w:bodyDiv w:val="1"/>
      <w:marLeft w:val="0"/>
      <w:marRight w:val="0"/>
      <w:marTop w:val="0"/>
      <w:marBottom w:val="0"/>
      <w:divBdr>
        <w:top w:val="none" w:sz="0" w:space="0" w:color="auto"/>
        <w:left w:val="none" w:sz="0" w:space="0" w:color="auto"/>
        <w:bottom w:val="none" w:sz="0" w:space="0" w:color="auto"/>
        <w:right w:val="none" w:sz="0" w:space="0" w:color="auto"/>
      </w:divBdr>
    </w:div>
    <w:div w:id="1526628063">
      <w:bodyDiv w:val="1"/>
      <w:marLeft w:val="0"/>
      <w:marRight w:val="0"/>
      <w:marTop w:val="0"/>
      <w:marBottom w:val="0"/>
      <w:divBdr>
        <w:top w:val="none" w:sz="0" w:space="0" w:color="auto"/>
        <w:left w:val="none" w:sz="0" w:space="0" w:color="auto"/>
        <w:bottom w:val="none" w:sz="0" w:space="0" w:color="auto"/>
        <w:right w:val="none" w:sz="0" w:space="0" w:color="auto"/>
      </w:divBdr>
    </w:div>
    <w:div w:id="1526821737">
      <w:bodyDiv w:val="1"/>
      <w:marLeft w:val="0"/>
      <w:marRight w:val="0"/>
      <w:marTop w:val="0"/>
      <w:marBottom w:val="0"/>
      <w:divBdr>
        <w:top w:val="none" w:sz="0" w:space="0" w:color="auto"/>
        <w:left w:val="none" w:sz="0" w:space="0" w:color="auto"/>
        <w:bottom w:val="none" w:sz="0" w:space="0" w:color="auto"/>
        <w:right w:val="none" w:sz="0" w:space="0" w:color="auto"/>
      </w:divBdr>
    </w:div>
    <w:div w:id="1527212817">
      <w:bodyDiv w:val="1"/>
      <w:marLeft w:val="0"/>
      <w:marRight w:val="0"/>
      <w:marTop w:val="0"/>
      <w:marBottom w:val="0"/>
      <w:divBdr>
        <w:top w:val="none" w:sz="0" w:space="0" w:color="auto"/>
        <w:left w:val="none" w:sz="0" w:space="0" w:color="auto"/>
        <w:bottom w:val="none" w:sz="0" w:space="0" w:color="auto"/>
        <w:right w:val="none" w:sz="0" w:space="0" w:color="auto"/>
      </w:divBdr>
    </w:div>
    <w:div w:id="1527252695">
      <w:bodyDiv w:val="1"/>
      <w:marLeft w:val="0"/>
      <w:marRight w:val="0"/>
      <w:marTop w:val="0"/>
      <w:marBottom w:val="0"/>
      <w:divBdr>
        <w:top w:val="none" w:sz="0" w:space="0" w:color="auto"/>
        <w:left w:val="none" w:sz="0" w:space="0" w:color="auto"/>
        <w:bottom w:val="none" w:sz="0" w:space="0" w:color="auto"/>
        <w:right w:val="none" w:sz="0" w:space="0" w:color="auto"/>
      </w:divBdr>
    </w:div>
    <w:div w:id="1527329566">
      <w:bodyDiv w:val="1"/>
      <w:marLeft w:val="0"/>
      <w:marRight w:val="0"/>
      <w:marTop w:val="0"/>
      <w:marBottom w:val="0"/>
      <w:divBdr>
        <w:top w:val="none" w:sz="0" w:space="0" w:color="auto"/>
        <w:left w:val="none" w:sz="0" w:space="0" w:color="auto"/>
        <w:bottom w:val="none" w:sz="0" w:space="0" w:color="auto"/>
        <w:right w:val="none" w:sz="0" w:space="0" w:color="auto"/>
      </w:divBdr>
    </w:div>
    <w:div w:id="1527476835">
      <w:bodyDiv w:val="1"/>
      <w:marLeft w:val="0"/>
      <w:marRight w:val="0"/>
      <w:marTop w:val="0"/>
      <w:marBottom w:val="0"/>
      <w:divBdr>
        <w:top w:val="none" w:sz="0" w:space="0" w:color="auto"/>
        <w:left w:val="none" w:sz="0" w:space="0" w:color="auto"/>
        <w:bottom w:val="none" w:sz="0" w:space="0" w:color="auto"/>
        <w:right w:val="none" w:sz="0" w:space="0" w:color="auto"/>
      </w:divBdr>
    </w:div>
    <w:div w:id="1527524543">
      <w:bodyDiv w:val="1"/>
      <w:marLeft w:val="0"/>
      <w:marRight w:val="0"/>
      <w:marTop w:val="0"/>
      <w:marBottom w:val="0"/>
      <w:divBdr>
        <w:top w:val="none" w:sz="0" w:space="0" w:color="auto"/>
        <w:left w:val="none" w:sz="0" w:space="0" w:color="auto"/>
        <w:bottom w:val="none" w:sz="0" w:space="0" w:color="auto"/>
        <w:right w:val="none" w:sz="0" w:space="0" w:color="auto"/>
      </w:divBdr>
    </w:div>
    <w:div w:id="1527525769">
      <w:bodyDiv w:val="1"/>
      <w:marLeft w:val="0"/>
      <w:marRight w:val="0"/>
      <w:marTop w:val="0"/>
      <w:marBottom w:val="0"/>
      <w:divBdr>
        <w:top w:val="none" w:sz="0" w:space="0" w:color="auto"/>
        <w:left w:val="none" w:sz="0" w:space="0" w:color="auto"/>
        <w:bottom w:val="none" w:sz="0" w:space="0" w:color="auto"/>
        <w:right w:val="none" w:sz="0" w:space="0" w:color="auto"/>
      </w:divBdr>
    </w:div>
    <w:div w:id="1527595250">
      <w:bodyDiv w:val="1"/>
      <w:marLeft w:val="0"/>
      <w:marRight w:val="0"/>
      <w:marTop w:val="0"/>
      <w:marBottom w:val="0"/>
      <w:divBdr>
        <w:top w:val="none" w:sz="0" w:space="0" w:color="auto"/>
        <w:left w:val="none" w:sz="0" w:space="0" w:color="auto"/>
        <w:bottom w:val="none" w:sz="0" w:space="0" w:color="auto"/>
        <w:right w:val="none" w:sz="0" w:space="0" w:color="auto"/>
      </w:divBdr>
    </w:div>
    <w:div w:id="1527676145">
      <w:bodyDiv w:val="1"/>
      <w:marLeft w:val="0"/>
      <w:marRight w:val="0"/>
      <w:marTop w:val="0"/>
      <w:marBottom w:val="0"/>
      <w:divBdr>
        <w:top w:val="none" w:sz="0" w:space="0" w:color="auto"/>
        <w:left w:val="none" w:sz="0" w:space="0" w:color="auto"/>
        <w:bottom w:val="none" w:sz="0" w:space="0" w:color="auto"/>
        <w:right w:val="none" w:sz="0" w:space="0" w:color="auto"/>
      </w:divBdr>
    </w:div>
    <w:div w:id="1528057821">
      <w:bodyDiv w:val="1"/>
      <w:marLeft w:val="0"/>
      <w:marRight w:val="0"/>
      <w:marTop w:val="0"/>
      <w:marBottom w:val="0"/>
      <w:divBdr>
        <w:top w:val="none" w:sz="0" w:space="0" w:color="auto"/>
        <w:left w:val="none" w:sz="0" w:space="0" w:color="auto"/>
        <w:bottom w:val="none" w:sz="0" w:space="0" w:color="auto"/>
        <w:right w:val="none" w:sz="0" w:space="0" w:color="auto"/>
      </w:divBdr>
    </w:div>
    <w:div w:id="1528064731">
      <w:bodyDiv w:val="1"/>
      <w:marLeft w:val="0"/>
      <w:marRight w:val="0"/>
      <w:marTop w:val="0"/>
      <w:marBottom w:val="0"/>
      <w:divBdr>
        <w:top w:val="none" w:sz="0" w:space="0" w:color="auto"/>
        <w:left w:val="none" w:sz="0" w:space="0" w:color="auto"/>
        <w:bottom w:val="none" w:sz="0" w:space="0" w:color="auto"/>
        <w:right w:val="none" w:sz="0" w:space="0" w:color="auto"/>
      </w:divBdr>
    </w:div>
    <w:div w:id="1528253784">
      <w:bodyDiv w:val="1"/>
      <w:marLeft w:val="0"/>
      <w:marRight w:val="0"/>
      <w:marTop w:val="0"/>
      <w:marBottom w:val="0"/>
      <w:divBdr>
        <w:top w:val="none" w:sz="0" w:space="0" w:color="auto"/>
        <w:left w:val="none" w:sz="0" w:space="0" w:color="auto"/>
        <w:bottom w:val="none" w:sz="0" w:space="0" w:color="auto"/>
        <w:right w:val="none" w:sz="0" w:space="0" w:color="auto"/>
      </w:divBdr>
    </w:div>
    <w:div w:id="1528520204">
      <w:bodyDiv w:val="1"/>
      <w:marLeft w:val="0"/>
      <w:marRight w:val="0"/>
      <w:marTop w:val="0"/>
      <w:marBottom w:val="0"/>
      <w:divBdr>
        <w:top w:val="none" w:sz="0" w:space="0" w:color="auto"/>
        <w:left w:val="none" w:sz="0" w:space="0" w:color="auto"/>
        <w:bottom w:val="none" w:sz="0" w:space="0" w:color="auto"/>
        <w:right w:val="none" w:sz="0" w:space="0" w:color="auto"/>
      </w:divBdr>
    </w:div>
    <w:div w:id="1528563344">
      <w:bodyDiv w:val="1"/>
      <w:marLeft w:val="0"/>
      <w:marRight w:val="0"/>
      <w:marTop w:val="0"/>
      <w:marBottom w:val="0"/>
      <w:divBdr>
        <w:top w:val="none" w:sz="0" w:space="0" w:color="auto"/>
        <w:left w:val="none" w:sz="0" w:space="0" w:color="auto"/>
        <w:bottom w:val="none" w:sz="0" w:space="0" w:color="auto"/>
        <w:right w:val="none" w:sz="0" w:space="0" w:color="auto"/>
      </w:divBdr>
    </w:div>
    <w:div w:id="1528979972">
      <w:bodyDiv w:val="1"/>
      <w:marLeft w:val="0"/>
      <w:marRight w:val="0"/>
      <w:marTop w:val="0"/>
      <w:marBottom w:val="0"/>
      <w:divBdr>
        <w:top w:val="none" w:sz="0" w:space="0" w:color="auto"/>
        <w:left w:val="none" w:sz="0" w:space="0" w:color="auto"/>
        <w:bottom w:val="none" w:sz="0" w:space="0" w:color="auto"/>
        <w:right w:val="none" w:sz="0" w:space="0" w:color="auto"/>
      </w:divBdr>
    </w:div>
    <w:div w:id="1529375012">
      <w:bodyDiv w:val="1"/>
      <w:marLeft w:val="0"/>
      <w:marRight w:val="0"/>
      <w:marTop w:val="0"/>
      <w:marBottom w:val="0"/>
      <w:divBdr>
        <w:top w:val="none" w:sz="0" w:space="0" w:color="auto"/>
        <w:left w:val="none" w:sz="0" w:space="0" w:color="auto"/>
        <w:bottom w:val="none" w:sz="0" w:space="0" w:color="auto"/>
        <w:right w:val="none" w:sz="0" w:space="0" w:color="auto"/>
      </w:divBdr>
    </w:div>
    <w:div w:id="1529685491">
      <w:bodyDiv w:val="1"/>
      <w:marLeft w:val="0"/>
      <w:marRight w:val="0"/>
      <w:marTop w:val="0"/>
      <w:marBottom w:val="0"/>
      <w:divBdr>
        <w:top w:val="none" w:sz="0" w:space="0" w:color="auto"/>
        <w:left w:val="none" w:sz="0" w:space="0" w:color="auto"/>
        <w:bottom w:val="none" w:sz="0" w:space="0" w:color="auto"/>
        <w:right w:val="none" w:sz="0" w:space="0" w:color="auto"/>
      </w:divBdr>
    </w:div>
    <w:div w:id="1529753952">
      <w:bodyDiv w:val="1"/>
      <w:marLeft w:val="0"/>
      <w:marRight w:val="0"/>
      <w:marTop w:val="0"/>
      <w:marBottom w:val="0"/>
      <w:divBdr>
        <w:top w:val="none" w:sz="0" w:space="0" w:color="auto"/>
        <w:left w:val="none" w:sz="0" w:space="0" w:color="auto"/>
        <w:bottom w:val="none" w:sz="0" w:space="0" w:color="auto"/>
        <w:right w:val="none" w:sz="0" w:space="0" w:color="auto"/>
      </w:divBdr>
    </w:div>
    <w:div w:id="1530021085">
      <w:bodyDiv w:val="1"/>
      <w:marLeft w:val="0"/>
      <w:marRight w:val="0"/>
      <w:marTop w:val="0"/>
      <w:marBottom w:val="0"/>
      <w:divBdr>
        <w:top w:val="none" w:sz="0" w:space="0" w:color="auto"/>
        <w:left w:val="none" w:sz="0" w:space="0" w:color="auto"/>
        <w:bottom w:val="none" w:sz="0" w:space="0" w:color="auto"/>
        <w:right w:val="none" w:sz="0" w:space="0" w:color="auto"/>
      </w:divBdr>
    </w:div>
    <w:div w:id="1530297921">
      <w:bodyDiv w:val="1"/>
      <w:marLeft w:val="0"/>
      <w:marRight w:val="0"/>
      <w:marTop w:val="0"/>
      <w:marBottom w:val="0"/>
      <w:divBdr>
        <w:top w:val="none" w:sz="0" w:space="0" w:color="auto"/>
        <w:left w:val="none" w:sz="0" w:space="0" w:color="auto"/>
        <w:bottom w:val="none" w:sz="0" w:space="0" w:color="auto"/>
        <w:right w:val="none" w:sz="0" w:space="0" w:color="auto"/>
      </w:divBdr>
    </w:div>
    <w:div w:id="1530607066">
      <w:bodyDiv w:val="1"/>
      <w:marLeft w:val="0"/>
      <w:marRight w:val="0"/>
      <w:marTop w:val="0"/>
      <w:marBottom w:val="0"/>
      <w:divBdr>
        <w:top w:val="none" w:sz="0" w:space="0" w:color="auto"/>
        <w:left w:val="none" w:sz="0" w:space="0" w:color="auto"/>
        <w:bottom w:val="none" w:sz="0" w:space="0" w:color="auto"/>
        <w:right w:val="none" w:sz="0" w:space="0" w:color="auto"/>
      </w:divBdr>
    </w:div>
    <w:div w:id="1531529173">
      <w:bodyDiv w:val="1"/>
      <w:marLeft w:val="0"/>
      <w:marRight w:val="0"/>
      <w:marTop w:val="0"/>
      <w:marBottom w:val="0"/>
      <w:divBdr>
        <w:top w:val="none" w:sz="0" w:space="0" w:color="auto"/>
        <w:left w:val="none" w:sz="0" w:space="0" w:color="auto"/>
        <w:bottom w:val="none" w:sz="0" w:space="0" w:color="auto"/>
        <w:right w:val="none" w:sz="0" w:space="0" w:color="auto"/>
      </w:divBdr>
    </w:div>
    <w:div w:id="1531532809">
      <w:bodyDiv w:val="1"/>
      <w:marLeft w:val="0"/>
      <w:marRight w:val="0"/>
      <w:marTop w:val="0"/>
      <w:marBottom w:val="0"/>
      <w:divBdr>
        <w:top w:val="none" w:sz="0" w:space="0" w:color="auto"/>
        <w:left w:val="none" w:sz="0" w:space="0" w:color="auto"/>
        <w:bottom w:val="none" w:sz="0" w:space="0" w:color="auto"/>
        <w:right w:val="none" w:sz="0" w:space="0" w:color="auto"/>
      </w:divBdr>
    </w:div>
    <w:div w:id="1532648665">
      <w:bodyDiv w:val="1"/>
      <w:marLeft w:val="0"/>
      <w:marRight w:val="0"/>
      <w:marTop w:val="0"/>
      <w:marBottom w:val="0"/>
      <w:divBdr>
        <w:top w:val="none" w:sz="0" w:space="0" w:color="auto"/>
        <w:left w:val="none" w:sz="0" w:space="0" w:color="auto"/>
        <w:bottom w:val="none" w:sz="0" w:space="0" w:color="auto"/>
        <w:right w:val="none" w:sz="0" w:space="0" w:color="auto"/>
      </w:divBdr>
    </w:div>
    <w:div w:id="1532959628">
      <w:bodyDiv w:val="1"/>
      <w:marLeft w:val="0"/>
      <w:marRight w:val="0"/>
      <w:marTop w:val="0"/>
      <w:marBottom w:val="0"/>
      <w:divBdr>
        <w:top w:val="none" w:sz="0" w:space="0" w:color="auto"/>
        <w:left w:val="none" w:sz="0" w:space="0" w:color="auto"/>
        <w:bottom w:val="none" w:sz="0" w:space="0" w:color="auto"/>
        <w:right w:val="none" w:sz="0" w:space="0" w:color="auto"/>
      </w:divBdr>
    </w:div>
    <w:div w:id="1533103966">
      <w:bodyDiv w:val="1"/>
      <w:marLeft w:val="0"/>
      <w:marRight w:val="0"/>
      <w:marTop w:val="0"/>
      <w:marBottom w:val="0"/>
      <w:divBdr>
        <w:top w:val="none" w:sz="0" w:space="0" w:color="auto"/>
        <w:left w:val="none" w:sz="0" w:space="0" w:color="auto"/>
        <w:bottom w:val="none" w:sz="0" w:space="0" w:color="auto"/>
        <w:right w:val="none" w:sz="0" w:space="0" w:color="auto"/>
      </w:divBdr>
    </w:div>
    <w:div w:id="1533301404">
      <w:bodyDiv w:val="1"/>
      <w:marLeft w:val="0"/>
      <w:marRight w:val="0"/>
      <w:marTop w:val="0"/>
      <w:marBottom w:val="0"/>
      <w:divBdr>
        <w:top w:val="none" w:sz="0" w:space="0" w:color="auto"/>
        <w:left w:val="none" w:sz="0" w:space="0" w:color="auto"/>
        <w:bottom w:val="none" w:sz="0" w:space="0" w:color="auto"/>
        <w:right w:val="none" w:sz="0" w:space="0" w:color="auto"/>
      </w:divBdr>
    </w:div>
    <w:div w:id="1533496597">
      <w:bodyDiv w:val="1"/>
      <w:marLeft w:val="0"/>
      <w:marRight w:val="0"/>
      <w:marTop w:val="0"/>
      <w:marBottom w:val="0"/>
      <w:divBdr>
        <w:top w:val="none" w:sz="0" w:space="0" w:color="auto"/>
        <w:left w:val="none" w:sz="0" w:space="0" w:color="auto"/>
        <w:bottom w:val="none" w:sz="0" w:space="0" w:color="auto"/>
        <w:right w:val="none" w:sz="0" w:space="0" w:color="auto"/>
      </w:divBdr>
    </w:div>
    <w:div w:id="1533877583">
      <w:bodyDiv w:val="1"/>
      <w:marLeft w:val="0"/>
      <w:marRight w:val="0"/>
      <w:marTop w:val="0"/>
      <w:marBottom w:val="0"/>
      <w:divBdr>
        <w:top w:val="none" w:sz="0" w:space="0" w:color="auto"/>
        <w:left w:val="none" w:sz="0" w:space="0" w:color="auto"/>
        <w:bottom w:val="none" w:sz="0" w:space="0" w:color="auto"/>
        <w:right w:val="none" w:sz="0" w:space="0" w:color="auto"/>
      </w:divBdr>
    </w:div>
    <w:div w:id="1533885943">
      <w:bodyDiv w:val="1"/>
      <w:marLeft w:val="0"/>
      <w:marRight w:val="0"/>
      <w:marTop w:val="0"/>
      <w:marBottom w:val="0"/>
      <w:divBdr>
        <w:top w:val="none" w:sz="0" w:space="0" w:color="auto"/>
        <w:left w:val="none" w:sz="0" w:space="0" w:color="auto"/>
        <w:bottom w:val="none" w:sz="0" w:space="0" w:color="auto"/>
        <w:right w:val="none" w:sz="0" w:space="0" w:color="auto"/>
      </w:divBdr>
    </w:div>
    <w:div w:id="1534687305">
      <w:bodyDiv w:val="1"/>
      <w:marLeft w:val="0"/>
      <w:marRight w:val="0"/>
      <w:marTop w:val="0"/>
      <w:marBottom w:val="0"/>
      <w:divBdr>
        <w:top w:val="none" w:sz="0" w:space="0" w:color="auto"/>
        <w:left w:val="none" w:sz="0" w:space="0" w:color="auto"/>
        <w:bottom w:val="none" w:sz="0" w:space="0" w:color="auto"/>
        <w:right w:val="none" w:sz="0" w:space="0" w:color="auto"/>
      </w:divBdr>
    </w:div>
    <w:div w:id="1534732634">
      <w:bodyDiv w:val="1"/>
      <w:marLeft w:val="0"/>
      <w:marRight w:val="0"/>
      <w:marTop w:val="0"/>
      <w:marBottom w:val="0"/>
      <w:divBdr>
        <w:top w:val="none" w:sz="0" w:space="0" w:color="auto"/>
        <w:left w:val="none" w:sz="0" w:space="0" w:color="auto"/>
        <w:bottom w:val="none" w:sz="0" w:space="0" w:color="auto"/>
        <w:right w:val="none" w:sz="0" w:space="0" w:color="auto"/>
      </w:divBdr>
    </w:div>
    <w:div w:id="1535387206">
      <w:bodyDiv w:val="1"/>
      <w:marLeft w:val="0"/>
      <w:marRight w:val="0"/>
      <w:marTop w:val="0"/>
      <w:marBottom w:val="0"/>
      <w:divBdr>
        <w:top w:val="none" w:sz="0" w:space="0" w:color="auto"/>
        <w:left w:val="none" w:sz="0" w:space="0" w:color="auto"/>
        <w:bottom w:val="none" w:sz="0" w:space="0" w:color="auto"/>
        <w:right w:val="none" w:sz="0" w:space="0" w:color="auto"/>
      </w:divBdr>
    </w:div>
    <w:div w:id="1535456960">
      <w:bodyDiv w:val="1"/>
      <w:marLeft w:val="0"/>
      <w:marRight w:val="0"/>
      <w:marTop w:val="0"/>
      <w:marBottom w:val="0"/>
      <w:divBdr>
        <w:top w:val="none" w:sz="0" w:space="0" w:color="auto"/>
        <w:left w:val="none" w:sz="0" w:space="0" w:color="auto"/>
        <w:bottom w:val="none" w:sz="0" w:space="0" w:color="auto"/>
        <w:right w:val="none" w:sz="0" w:space="0" w:color="auto"/>
      </w:divBdr>
    </w:div>
    <w:div w:id="1535461072">
      <w:bodyDiv w:val="1"/>
      <w:marLeft w:val="0"/>
      <w:marRight w:val="0"/>
      <w:marTop w:val="0"/>
      <w:marBottom w:val="0"/>
      <w:divBdr>
        <w:top w:val="none" w:sz="0" w:space="0" w:color="auto"/>
        <w:left w:val="none" w:sz="0" w:space="0" w:color="auto"/>
        <w:bottom w:val="none" w:sz="0" w:space="0" w:color="auto"/>
        <w:right w:val="none" w:sz="0" w:space="0" w:color="auto"/>
      </w:divBdr>
    </w:div>
    <w:div w:id="1536232007">
      <w:bodyDiv w:val="1"/>
      <w:marLeft w:val="0"/>
      <w:marRight w:val="0"/>
      <w:marTop w:val="0"/>
      <w:marBottom w:val="0"/>
      <w:divBdr>
        <w:top w:val="none" w:sz="0" w:space="0" w:color="auto"/>
        <w:left w:val="none" w:sz="0" w:space="0" w:color="auto"/>
        <w:bottom w:val="none" w:sz="0" w:space="0" w:color="auto"/>
        <w:right w:val="none" w:sz="0" w:space="0" w:color="auto"/>
      </w:divBdr>
    </w:div>
    <w:div w:id="1536382689">
      <w:bodyDiv w:val="1"/>
      <w:marLeft w:val="0"/>
      <w:marRight w:val="0"/>
      <w:marTop w:val="0"/>
      <w:marBottom w:val="0"/>
      <w:divBdr>
        <w:top w:val="none" w:sz="0" w:space="0" w:color="auto"/>
        <w:left w:val="none" w:sz="0" w:space="0" w:color="auto"/>
        <w:bottom w:val="none" w:sz="0" w:space="0" w:color="auto"/>
        <w:right w:val="none" w:sz="0" w:space="0" w:color="auto"/>
      </w:divBdr>
    </w:div>
    <w:div w:id="1536506243">
      <w:bodyDiv w:val="1"/>
      <w:marLeft w:val="0"/>
      <w:marRight w:val="0"/>
      <w:marTop w:val="0"/>
      <w:marBottom w:val="0"/>
      <w:divBdr>
        <w:top w:val="none" w:sz="0" w:space="0" w:color="auto"/>
        <w:left w:val="none" w:sz="0" w:space="0" w:color="auto"/>
        <w:bottom w:val="none" w:sz="0" w:space="0" w:color="auto"/>
        <w:right w:val="none" w:sz="0" w:space="0" w:color="auto"/>
      </w:divBdr>
    </w:div>
    <w:div w:id="1537503257">
      <w:bodyDiv w:val="1"/>
      <w:marLeft w:val="0"/>
      <w:marRight w:val="0"/>
      <w:marTop w:val="0"/>
      <w:marBottom w:val="0"/>
      <w:divBdr>
        <w:top w:val="none" w:sz="0" w:space="0" w:color="auto"/>
        <w:left w:val="none" w:sz="0" w:space="0" w:color="auto"/>
        <w:bottom w:val="none" w:sz="0" w:space="0" w:color="auto"/>
        <w:right w:val="none" w:sz="0" w:space="0" w:color="auto"/>
      </w:divBdr>
    </w:div>
    <w:div w:id="1537965147">
      <w:bodyDiv w:val="1"/>
      <w:marLeft w:val="0"/>
      <w:marRight w:val="0"/>
      <w:marTop w:val="0"/>
      <w:marBottom w:val="0"/>
      <w:divBdr>
        <w:top w:val="none" w:sz="0" w:space="0" w:color="auto"/>
        <w:left w:val="none" w:sz="0" w:space="0" w:color="auto"/>
        <w:bottom w:val="none" w:sz="0" w:space="0" w:color="auto"/>
        <w:right w:val="none" w:sz="0" w:space="0" w:color="auto"/>
      </w:divBdr>
    </w:div>
    <w:div w:id="1538422444">
      <w:bodyDiv w:val="1"/>
      <w:marLeft w:val="0"/>
      <w:marRight w:val="0"/>
      <w:marTop w:val="0"/>
      <w:marBottom w:val="0"/>
      <w:divBdr>
        <w:top w:val="none" w:sz="0" w:space="0" w:color="auto"/>
        <w:left w:val="none" w:sz="0" w:space="0" w:color="auto"/>
        <w:bottom w:val="none" w:sz="0" w:space="0" w:color="auto"/>
        <w:right w:val="none" w:sz="0" w:space="0" w:color="auto"/>
      </w:divBdr>
    </w:div>
    <w:div w:id="1538618254">
      <w:bodyDiv w:val="1"/>
      <w:marLeft w:val="0"/>
      <w:marRight w:val="0"/>
      <w:marTop w:val="0"/>
      <w:marBottom w:val="0"/>
      <w:divBdr>
        <w:top w:val="none" w:sz="0" w:space="0" w:color="auto"/>
        <w:left w:val="none" w:sz="0" w:space="0" w:color="auto"/>
        <w:bottom w:val="none" w:sz="0" w:space="0" w:color="auto"/>
        <w:right w:val="none" w:sz="0" w:space="0" w:color="auto"/>
      </w:divBdr>
    </w:div>
    <w:div w:id="1539119391">
      <w:bodyDiv w:val="1"/>
      <w:marLeft w:val="0"/>
      <w:marRight w:val="0"/>
      <w:marTop w:val="0"/>
      <w:marBottom w:val="0"/>
      <w:divBdr>
        <w:top w:val="none" w:sz="0" w:space="0" w:color="auto"/>
        <w:left w:val="none" w:sz="0" w:space="0" w:color="auto"/>
        <w:bottom w:val="none" w:sz="0" w:space="0" w:color="auto"/>
        <w:right w:val="none" w:sz="0" w:space="0" w:color="auto"/>
      </w:divBdr>
    </w:div>
    <w:div w:id="1539199094">
      <w:bodyDiv w:val="1"/>
      <w:marLeft w:val="0"/>
      <w:marRight w:val="0"/>
      <w:marTop w:val="0"/>
      <w:marBottom w:val="0"/>
      <w:divBdr>
        <w:top w:val="none" w:sz="0" w:space="0" w:color="auto"/>
        <w:left w:val="none" w:sz="0" w:space="0" w:color="auto"/>
        <w:bottom w:val="none" w:sz="0" w:space="0" w:color="auto"/>
        <w:right w:val="none" w:sz="0" w:space="0" w:color="auto"/>
      </w:divBdr>
    </w:div>
    <w:div w:id="1539202272">
      <w:bodyDiv w:val="1"/>
      <w:marLeft w:val="0"/>
      <w:marRight w:val="0"/>
      <w:marTop w:val="0"/>
      <w:marBottom w:val="0"/>
      <w:divBdr>
        <w:top w:val="none" w:sz="0" w:space="0" w:color="auto"/>
        <w:left w:val="none" w:sz="0" w:space="0" w:color="auto"/>
        <w:bottom w:val="none" w:sz="0" w:space="0" w:color="auto"/>
        <w:right w:val="none" w:sz="0" w:space="0" w:color="auto"/>
      </w:divBdr>
    </w:div>
    <w:div w:id="1539318361">
      <w:bodyDiv w:val="1"/>
      <w:marLeft w:val="0"/>
      <w:marRight w:val="0"/>
      <w:marTop w:val="0"/>
      <w:marBottom w:val="0"/>
      <w:divBdr>
        <w:top w:val="none" w:sz="0" w:space="0" w:color="auto"/>
        <w:left w:val="none" w:sz="0" w:space="0" w:color="auto"/>
        <w:bottom w:val="none" w:sz="0" w:space="0" w:color="auto"/>
        <w:right w:val="none" w:sz="0" w:space="0" w:color="auto"/>
      </w:divBdr>
    </w:div>
    <w:div w:id="1539472658">
      <w:bodyDiv w:val="1"/>
      <w:marLeft w:val="0"/>
      <w:marRight w:val="0"/>
      <w:marTop w:val="0"/>
      <w:marBottom w:val="0"/>
      <w:divBdr>
        <w:top w:val="none" w:sz="0" w:space="0" w:color="auto"/>
        <w:left w:val="none" w:sz="0" w:space="0" w:color="auto"/>
        <w:bottom w:val="none" w:sz="0" w:space="0" w:color="auto"/>
        <w:right w:val="none" w:sz="0" w:space="0" w:color="auto"/>
      </w:divBdr>
    </w:div>
    <w:div w:id="1539900322">
      <w:bodyDiv w:val="1"/>
      <w:marLeft w:val="0"/>
      <w:marRight w:val="0"/>
      <w:marTop w:val="0"/>
      <w:marBottom w:val="0"/>
      <w:divBdr>
        <w:top w:val="none" w:sz="0" w:space="0" w:color="auto"/>
        <w:left w:val="none" w:sz="0" w:space="0" w:color="auto"/>
        <w:bottom w:val="none" w:sz="0" w:space="0" w:color="auto"/>
        <w:right w:val="none" w:sz="0" w:space="0" w:color="auto"/>
      </w:divBdr>
    </w:div>
    <w:div w:id="1539927136">
      <w:bodyDiv w:val="1"/>
      <w:marLeft w:val="0"/>
      <w:marRight w:val="0"/>
      <w:marTop w:val="0"/>
      <w:marBottom w:val="0"/>
      <w:divBdr>
        <w:top w:val="none" w:sz="0" w:space="0" w:color="auto"/>
        <w:left w:val="none" w:sz="0" w:space="0" w:color="auto"/>
        <w:bottom w:val="none" w:sz="0" w:space="0" w:color="auto"/>
        <w:right w:val="none" w:sz="0" w:space="0" w:color="auto"/>
      </w:divBdr>
    </w:div>
    <w:div w:id="1540169325">
      <w:bodyDiv w:val="1"/>
      <w:marLeft w:val="0"/>
      <w:marRight w:val="0"/>
      <w:marTop w:val="0"/>
      <w:marBottom w:val="0"/>
      <w:divBdr>
        <w:top w:val="none" w:sz="0" w:space="0" w:color="auto"/>
        <w:left w:val="none" w:sz="0" w:space="0" w:color="auto"/>
        <w:bottom w:val="none" w:sz="0" w:space="0" w:color="auto"/>
        <w:right w:val="none" w:sz="0" w:space="0" w:color="auto"/>
      </w:divBdr>
    </w:div>
    <w:div w:id="1540506389">
      <w:bodyDiv w:val="1"/>
      <w:marLeft w:val="0"/>
      <w:marRight w:val="0"/>
      <w:marTop w:val="0"/>
      <w:marBottom w:val="0"/>
      <w:divBdr>
        <w:top w:val="none" w:sz="0" w:space="0" w:color="auto"/>
        <w:left w:val="none" w:sz="0" w:space="0" w:color="auto"/>
        <w:bottom w:val="none" w:sz="0" w:space="0" w:color="auto"/>
        <w:right w:val="none" w:sz="0" w:space="0" w:color="auto"/>
      </w:divBdr>
    </w:div>
    <w:div w:id="1540631420">
      <w:bodyDiv w:val="1"/>
      <w:marLeft w:val="0"/>
      <w:marRight w:val="0"/>
      <w:marTop w:val="0"/>
      <w:marBottom w:val="0"/>
      <w:divBdr>
        <w:top w:val="none" w:sz="0" w:space="0" w:color="auto"/>
        <w:left w:val="none" w:sz="0" w:space="0" w:color="auto"/>
        <w:bottom w:val="none" w:sz="0" w:space="0" w:color="auto"/>
        <w:right w:val="none" w:sz="0" w:space="0" w:color="auto"/>
      </w:divBdr>
    </w:div>
    <w:div w:id="1540780265">
      <w:bodyDiv w:val="1"/>
      <w:marLeft w:val="0"/>
      <w:marRight w:val="0"/>
      <w:marTop w:val="0"/>
      <w:marBottom w:val="0"/>
      <w:divBdr>
        <w:top w:val="none" w:sz="0" w:space="0" w:color="auto"/>
        <w:left w:val="none" w:sz="0" w:space="0" w:color="auto"/>
        <w:bottom w:val="none" w:sz="0" w:space="0" w:color="auto"/>
        <w:right w:val="none" w:sz="0" w:space="0" w:color="auto"/>
      </w:divBdr>
    </w:div>
    <w:div w:id="1540898017">
      <w:bodyDiv w:val="1"/>
      <w:marLeft w:val="0"/>
      <w:marRight w:val="0"/>
      <w:marTop w:val="0"/>
      <w:marBottom w:val="0"/>
      <w:divBdr>
        <w:top w:val="none" w:sz="0" w:space="0" w:color="auto"/>
        <w:left w:val="none" w:sz="0" w:space="0" w:color="auto"/>
        <w:bottom w:val="none" w:sz="0" w:space="0" w:color="auto"/>
        <w:right w:val="none" w:sz="0" w:space="0" w:color="auto"/>
      </w:divBdr>
    </w:div>
    <w:div w:id="1541019067">
      <w:bodyDiv w:val="1"/>
      <w:marLeft w:val="0"/>
      <w:marRight w:val="0"/>
      <w:marTop w:val="0"/>
      <w:marBottom w:val="0"/>
      <w:divBdr>
        <w:top w:val="none" w:sz="0" w:space="0" w:color="auto"/>
        <w:left w:val="none" w:sz="0" w:space="0" w:color="auto"/>
        <w:bottom w:val="none" w:sz="0" w:space="0" w:color="auto"/>
        <w:right w:val="none" w:sz="0" w:space="0" w:color="auto"/>
      </w:divBdr>
    </w:div>
    <w:div w:id="1541211580">
      <w:bodyDiv w:val="1"/>
      <w:marLeft w:val="0"/>
      <w:marRight w:val="0"/>
      <w:marTop w:val="0"/>
      <w:marBottom w:val="0"/>
      <w:divBdr>
        <w:top w:val="none" w:sz="0" w:space="0" w:color="auto"/>
        <w:left w:val="none" w:sz="0" w:space="0" w:color="auto"/>
        <w:bottom w:val="none" w:sz="0" w:space="0" w:color="auto"/>
        <w:right w:val="none" w:sz="0" w:space="0" w:color="auto"/>
      </w:divBdr>
    </w:div>
    <w:div w:id="1541548127">
      <w:bodyDiv w:val="1"/>
      <w:marLeft w:val="0"/>
      <w:marRight w:val="0"/>
      <w:marTop w:val="0"/>
      <w:marBottom w:val="0"/>
      <w:divBdr>
        <w:top w:val="none" w:sz="0" w:space="0" w:color="auto"/>
        <w:left w:val="none" w:sz="0" w:space="0" w:color="auto"/>
        <w:bottom w:val="none" w:sz="0" w:space="0" w:color="auto"/>
        <w:right w:val="none" w:sz="0" w:space="0" w:color="auto"/>
      </w:divBdr>
    </w:div>
    <w:div w:id="1541697997">
      <w:bodyDiv w:val="1"/>
      <w:marLeft w:val="0"/>
      <w:marRight w:val="0"/>
      <w:marTop w:val="0"/>
      <w:marBottom w:val="0"/>
      <w:divBdr>
        <w:top w:val="none" w:sz="0" w:space="0" w:color="auto"/>
        <w:left w:val="none" w:sz="0" w:space="0" w:color="auto"/>
        <w:bottom w:val="none" w:sz="0" w:space="0" w:color="auto"/>
        <w:right w:val="none" w:sz="0" w:space="0" w:color="auto"/>
      </w:divBdr>
    </w:div>
    <w:div w:id="1541743823">
      <w:bodyDiv w:val="1"/>
      <w:marLeft w:val="0"/>
      <w:marRight w:val="0"/>
      <w:marTop w:val="0"/>
      <w:marBottom w:val="0"/>
      <w:divBdr>
        <w:top w:val="none" w:sz="0" w:space="0" w:color="auto"/>
        <w:left w:val="none" w:sz="0" w:space="0" w:color="auto"/>
        <w:bottom w:val="none" w:sz="0" w:space="0" w:color="auto"/>
        <w:right w:val="none" w:sz="0" w:space="0" w:color="auto"/>
      </w:divBdr>
    </w:div>
    <w:div w:id="1542094009">
      <w:bodyDiv w:val="1"/>
      <w:marLeft w:val="0"/>
      <w:marRight w:val="0"/>
      <w:marTop w:val="0"/>
      <w:marBottom w:val="0"/>
      <w:divBdr>
        <w:top w:val="none" w:sz="0" w:space="0" w:color="auto"/>
        <w:left w:val="none" w:sz="0" w:space="0" w:color="auto"/>
        <w:bottom w:val="none" w:sz="0" w:space="0" w:color="auto"/>
        <w:right w:val="none" w:sz="0" w:space="0" w:color="auto"/>
      </w:divBdr>
    </w:div>
    <w:div w:id="1542547980">
      <w:bodyDiv w:val="1"/>
      <w:marLeft w:val="0"/>
      <w:marRight w:val="0"/>
      <w:marTop w:val="0"/>
      <w:marBottom w:val="0"/>
      <w:divBdr>
        <w:top w:val="none" w:sz="0" w:space="0" w:color="auto"/>
        <w:left w:val="none" w:sz="0" w:space="0" w:color="auto"/>
        <w:bottom w:val="none" w:sz="0" w:space="0" w:color="auto"/>
        <w:right w:val="none" w:sz="0" w:space="0" w:color="auto"/>
      </w:divBdr>
    </w:div>
    <w:div w:id="1542786284">
      <w:bodyDiv w:val="1"/>
      <w:marLeft w:val="0"/>
      <w:marRight w:val="0"/>
      <w:marTop w:val="0"/>
      <w:marBottom w:val="0"/>
      <w:divBdr>
        <w:top w:val="none" w:sz="0" w:space="0" w:color="auto"/>
        <w:left w:val="none" w:sz="0" w:space="0" w:color="auto"/>
        <w:bottom w:val="none" w:sz="0" w:space="0" w:color="auto"/>
        <w:right w:val="none" w:sz="0" w:space="0" w:color="auto"/>
      </w:divBdr>
    </w:div>
    <w:div w:id="1542788958">
      <w:bodyDiv w:val="1"/>
      <w:marLeft w:val="0"/>
      <w:marRight w:val="0"/>
      <w:marTop w:val="0"/>
      <w:marBottom w:val="0"/>
      <w:divBdr>
        <w:top w:val="none" w:sz="0" w:space="0" w:color="auto"/>
        <w:left w:val="none" w:sz="0" w:space="0" w:color="auto"/>
        <w:bottom w:val="none" w:sz="0" w:space="0" w:color="auto"/>
        <w:right w:val="none" w:sz="0" w:space="0" w:color="auto"/>
      </w:divBdr>
    </w:div>
    <w:div w:id="1543208061">
      <w:bodyDiv w:val="1"/>
      <w:marLeft w:val="0"/>
      <w:marRight w:val="0"/>
      <w:marTop w:val="0"/>
      <w:marBottom w:val="0"/>
      <w:divBdr>
        <w:top w:val="none" w:sz="0" w:space="0" w:color="auto"/>
        <w:left w:val="none" w:sz="0" w:space="0" w:color="auto"/>
        <w:bottom w:val="none" w:sz="0" w:space="0" w:color="auto"/>
        <w:right w:val="none" w:sz="0" w:space="0" w:color="auto"/>
      </w:divBdr>
    </w:div>
    <w:div w:id="1543593294">
      <w:bodyDiv w:val="1"/>
      <w:marLeft w:val="0"/>
      <w:marRight w:val="0"/>
      <w:marTop w:val="0"/>
      <w:marBottom w:val="0"/>
      <w:divBdr>
        <w:top w:val="none" w:sz="0" w:space="0" w:color="auto"/>
        <w:left w:val="none" w:sz="0" w:space="0" w:color="auto"/>
        <w:bottom w:val="none" w:sz="0" w:space="0" w:color="auto"/>
        <w:right w:val="none" w:sz="0" w:space="0" w:color="auto"/>
      </w:divBdr>
    </w:div>
    <w:div w:id="1544712887">
      <w:bodyDiv w:val="1"/>
      <w:marLeft w:val="0"/>
      <w:marRight w:val="0"/>
      <w:marTop w:val="0"/>
      <w:marBottom w:val="0"/>
      <w:divBdr>
        <w:top w:val="none" w:sz="0" w:space="0" w:color="auto"/>
        <w:left w:val="none" w:sz="0" w:space="0" w:color="auto"/>
        <w:bottom w:val="none" w:sz="0" w:space="0" w:color="auto"/>
        <w:right w:val="none" w:sz="0" w:space="0" w:color="auto"/>
      </w:divBdr>
    </w:div>
    <w:div w:id="1544899584">
      <w:bodyDiv w:val="1"/>
      <w:marLeft w:val="0"/>
      <w:marRight w:val="0"/>
      <w:marTop w:val="0"/>
      <w:marBottom w:val="0"/>
      <w:divBdr>
        <w:top w:val="none" w:sz="0" w:space="0" w:color="auto"/>
        <w:left w:val="none" w:sz="0" w:space="0" w:color="auto"/>
        <w:bottom w:val="none" w:sz="0" w:space="0" w:color="auto"/>
        <w:right w:val="none" w:sz="0" w:space="0" w:color="auto"/>
      </w:divBdr>
    </w:div>
    <w:div w:id="1544902633">
      <w:bodyDiv w:val="1"/>
      <w:marLeft w:val="0"/>
      <w:marRight w:val="0"/>
      <w:marTop w:val="0"/>
      <w:marBottom w:val="0"/>
      <w:divBdr>
        <w:top w:val="none" w:sz="0" w:space="0" w:color="auto"/>
        <w:left w:val="none" w:sz="0" w:space="0" w:color="auto"/>
        <w:bottom w:val="none" w:sz="0" w:space="0" w:color="auto"/>
        <w:right w:val="none" w:sz="0" w:space="0" w:color="auto"/>
      </w:divBdr>
    </w:div>
    <w:div w:id="1545097096">
      <w:bodyDiv w:val="1"/>
      <w:marLeft w:val="0"/>
      <w:marRight w:val="0"/>
      <w:marTop w:val="0"/>
      <w:marBottom w:val="0"/>
      <w:divBdr>
        <w:top w:val="none" w:sz="0" w:space="0" w:color="auto"/>
        <w:left w:val="none" w:sz="0" w:space="0" w:color="auto"/>
        <w:bottom w:val="none" w:sz="0" w:space="0" w:color="auto"/>
        <w:right w:val="none" w:sz="0" w:space="0" w:color="auto"/>
      </w:divBdr>
    </w:div>
    <w:div w:id="1545603820">
      <w:bodyDiv w:val="1"/>
      <w:marLeft w:val="0"/>
      <w:marRight w:val="0"/>
      <w:marTop w:val="0"/>
      <w:marBottom w:val="0"/>
      <w:divBdr>
        <w:top w:val="none" w:sz="0" w:space="0" w:color="auto"/>
        <w:left w:val="none" w:sz="0" w:space="0" w:color="auto"/>
        <w:bottom w:val="none" w:sz="0" w:space="0" w:color="auto"/>
        <w:right w:val="none" w:sz="0" w:space="0" w:color="auto"/>
      </w:divBdr>
    </w:div>
    <w:div w:id="1545827242">
      <w:bodyDiv w:val="1"/>
      <w:marLeft w:val="0"/>
      <w:marRight w:val="0"/>
      <w:marTop w:val="0"/>
      <w:marBottom w:val="0"/>
      <w:divBdr>
        <w:top w:val="none" w:sz="0" w:space="0" w:color="auto"/>
        <w:left w:val="none" w:sz="0" w:space="0" w:color="auto"/>
        <w:bottom w:val="none" w:sz="0" w:space="0" w:color="auto"/>
        <w:right w:val="none" w:sz="0" w:space="0" w:color="auto"/>
      </w:divBdr>
    </w:div>
    <w:div w:id="1546334472">
      <w:bodyDiv w:val="1"/>
      <w:marLeft w:val="0"/>
      <w:marRight w:val="0"/>
      <w:marTop w:val="0"/>
      <w:marBottom w:val="0"/>
      <w:divBdr>
        <w:top w:val="none" w:sz="0" w:space="0" w:color="auto"/>
        <w:left w:val="none" w:sz="0" w:space="0" w:color="auto"/>
        <w:bottom w:val="none" w:sz="0" w:space="0" w:color="auto"/>
        <w:right w:val="none" w:sz="0" w:space="0" w:color="auto"/>
      </w:divBdr>
    </w:div>
    <w:div w:id="1546402555">
      <w:bodyDiv w:val="1"/>
      <w:marLeft w:val="0"/>
      <w:marRight w:val="0"/>
      <w:marTop w:val="0"/>
      <w:marBottom w:val="0"/>
      <w:divBdr>
        <w:top w:val="none" w:sz="0" w:space="0" w:color="auto"/>
        <w:left w:val="none" w:sz="0" w:space="0" w:color="auto"/>
        <w:bottom w:val="none" w:sz="0" w:space="0" w:color="auto"/>
        <w:right w:val="none" w:sz="0" w:space="0" w:color="auto"/>
      </w:divBdr>
    </w:div>
    <w:div w:id="1546867810">
      <w:bodyDiv w:val="1"/>
      <w:marLeft w:val="0"/>
      <w:marRight w:val="0"/>
      <w:marTop w:val="0"/>
      <w:marBottom w:val="0"/>
      <w:divBdr>
        <w:top w:val="none" w:sz="0" w:space="0" w:color="auto"/>
        <w:left w:val="none" w:sz="0" w:space="0" w:color="auto"/>
        <w:bottom w:val="none" w:sz="0" w:space="0" w:color="auto"/>
        <w:right w:val="none" w:sz="0" w:space="0" w:color="auto"/>
      </w:divBdr>
    </w:div>
    <w:div w:id="1546984310">
      <w:bodyDiv w:val="1"/>
      <w:marLeft w:val="0"/>
      <w:marRight w:val="0"/>
      <w:marTop w:val="0"/>
      <w:marBottom w:val="0"/>
      <w:divBdr>
        <w:top w:val="none" w:sz="0" w:space="0" w:color="auto"/>
        <w:left w:val="none" w:sz="0" w:space="0" w:color="auto"/>
        <w:bottom w:val="none" w:sz="0" w:space="0" w:color="auto"/>
        <w:right w:val="none" w:sz="0" w:space="0" w:color="auto"/>
      </w:divBdr>
    </w:div>
    <w:div w:id="1547063307">
      <w:bodyDiv w:val="1"/>
      <w:marLeft w:val="0"/>
      <w:marRight w:val="0"/>
      <w:marTop w:val="0"/>
      <w:marBottom w:val="0"/>
      <w:divBdr>
        <w:top w:val="none" w:sz="0" w:space="0" w:color="auto"/>
        <w:left w:val="none" w:sz="0" w:space="0" w:color="auto"/>
        <w:bottom w:val="none" w:sz="0" w:space="0" w:color="auto"/>
        <w:right w:val="none" w:sz="0" w:space="0" w:color="auto"/>
      </w:divBdr>
    </w:div>
    <w:div w:id="1547597029">
      <w:bodyDiv w:val="1"/>
      <w:marLeft w:val="0"/>
      <w:marRight w:val="0"/>
      <w:marTop w:val="0"/>
      <w:marBottom w:val="0"/>
      <w:divBdr>
        <w:top w:val="none" w:sz="0" w:space="0" w:color="auto"/>
        <w:left w:val="none" w:sz="0" w:space="0" w:color="auto"/>
        <w:bottom w:val="none" w:sz="0" w:space="0" w:color="auto"/>
        <w:right w:val="none" w:sz="0" w:space="0" w:color="auto"/>
      </w:divBdr>
    </w:div>
    <w:div w:id="1547984347">
      <w:bodyDiv w:val="1"/>
      <w:marLeft w:val="0"/>
      <w:marRight w:val="0"/>
      <w:marTop w:val="0"/>
      <w:marBottom w:val="0"/>
      <w:divBdr>
        <w:top w:val="none" w:sz="0" w:space="0" w:color="auto"/>
        <w:left w:val="none" w:sz="0" w:space="0" w:color="auto"/>
        <w:bottom w:val="none" w:sz="0" w:space="0" w:color="auto"/>
        <w:right w:val="none" w:sz="0" w:space="0" w:color="auto"/>
      </w:divBdr>
    </w:div>
    <w:div w:id="1549150917">
      <w:bodyDiv w:val="1"/>
      <w:marLeft w:val="0"/>
      <w:marRight w:val="0"/>
      <w:marTop w:val="0"/>
      <w:marBottom w:val="0"/>
      <w:divBdr>
        <w:top w:val="none" w:sz="0" w:space="0" w:color="auto"/>
        <w:left w:val="none" w:sz="0" w:space="0" w:color="auto"/>
        <w:bottom w:val="none" w:sz="0" w:space="0" w:color="auto"/>
        <w:right w:val="none" w:sz="0" w:space="0" w:color="auto"/>
      </w:divBdr>
    </w:div>
    <w:div w:id="1549758500">
      <w:bodyDiv w:val="1"/>
      <w:marLeft w:val="0"/>
      <w:marRight w:val="0"/>
      <w:marTop w:val="0"/>
      <w:marBottom w:val="0"/>
      <w:divBdr>
        <w:top w:val="none" w:sz="0" w:space="0" w:color="auto"/>
        <w:left w:val="none" w:sz="0" w:space="0" w:color="auto"/>
        <w:bottom w:val="none" w:sz="0" w:space="0" w:color="auto"/>
        <w:right w:val="none" w:sz="0" w:space="0" w:color="auto"/>
      </w:divBdr>
    </w:div>
    <w:div w:id="1550146447">
      <w:bodyDiv w:val="1"/>
      <w:marLeft w:val="0"/>
      <w:marRight w:val="0"/>
      <w:marTop w:val="0"/>
      <w:marBottom w:val="0"/>
      <w:divBdr>
        <w:top w:val="none" w:sz="0" w:space="0" w:color="auto"/>
        <w:left w:val="none" w:sz="0" w:space="0" w:color="auto"/>
        <w:bottom w:val="none" w:sz="0" w:space="0" w:color="auto"/>
        <w:right w:val="none" w:sz="0" w:space="0" w:color="auto"/>
      </w:divBdr>
    </w:div>
    <w:div w:id="1550414618">
      <w:bodyDiv w:val="1"/>
      <w:marLeft w:val="0"/>
      <w:marRight w:val="0"/>
      <w:marTop w:val="0"/>
      <w:marBottom w:val="0"/>
      <w:divBdr>
        <w:top w:val="none" w:sz="0" w:space="0" w:color="auto"/>
        <w:left w:val="none" w:sz="0" w:space="0" w:color="auto"/>
        <w:bottom w:val="none" w:sz="0" w:space="0" w:color="auto"/>
        <w:right w:val="none" w:sz="0" w:space="0" w:color="auto"/>
      </w:divBdr>
    </w:div>
    <w:div w:id="1550804673">
      <w:bodyDiv w:val="1"/>
      <w:marLeft w:val="0"/>
      <w:marRight w:val="0"/>
      <w:marTop w:val="0"/>
      <w:marBottom w:val="0"/>
      <w:divBdr>
        <w:top w:val="none" w:sz="0" w:space="0" w:color="auto"/>
        <w:left w:val="none" w:sz="0" w:space="0" w:color="auto"/>
        <w:bottom w:val="none" w:sz="0" w:space="0" w:color="auto"/>
        <w:right w:val="none" w:sz="0" w:space="0" w:color="auto"/>
      </w:divBdr>
    </w:div>
    <w:div w:id="1550922471">
      <w:bodyDiv w:val="1"/>
      <w:marLeft w:val="0"/>
      <w:marRight w:val="0"/>
      <w:marTop w:val="0"/>
      <w:marBottom w:val="0"/>
      <w:divBdr>
        <w:top w:val="none" w:sz="0" w:space="0" w:color="auto"/>
        <w:left w:val="none" w:sz="0" w:space="0" w:color="auto"/>
        <w:bottom w:val="none" w:sz="0" w:space="0" w:color="auto"/>
        <w:right w:val="none" w:sz="0" w:space="0" w:color="auto"/>
      </w:divBdr>
    </w:div>
    <w:div w:id="1551041107">
      <w:bodyDiv w:val="1"/>
      <w:marLeft w:val="0"/>
      <w:marRight w:val="0"/>
      <w:marTop w:val="0"/>
      <w:marBottom w:val="0"/>
      <w:divBdr>
        <w:top w:val="none" w:sz="0" w:space="0" w:color="auto"/>
        <w:left w:val="none" w:sz="0" w:space="0" w:color="auto"/>
        <w:bottom w:val="none" w:sz="0" w:space="0" w:color="auto"/>
        <w:right w:val="none" w:sz="0" w:space="0" w:color="auto"/>
      </w:divBdr>
    </w:div>
    <w:div w:id="1551456344">
      <w:bodyDiv w:val="1"/>
      <w:marLeft w:val="0"/>
      <w:marRight w:val="0"/>
      <w:marTop w:val="0"/>
      <w:marBottom w:val="0"/>
      <w:divBdr>
        <w:top w:val="none" w:sz="0" w:space="0" w:color="auto"/>
        <w:left w:val="none" w:sz="0" w:space="0" w:color="auto"/>
        <w:bottom w:val="none" w:sz="0" w:space="0" w:color="auto"/>
        <w:right w:val="none" w:sz="0" w:space="0" w:color="auto"/>
      </w:divBdr>
    </w:div>
    <w:div w:id="1551456926">
      <w:bodyDiv w:val="1"/>
      <w:marLeft w:val="0"/>
      <w:marRight w:val="0"/>
      <w:marTop w:val="0"/>
      <w:marBottom w:val="0"/>
      <w:divBdr>
        <w:top w:val="none" w:sz="0" w:space="0" w:color="auto"/>
        <w:left w:val="none" w:sz="0" w:space="0" w:color="auto"/>
        <w:bottom w:val="none" w:sz="0" w:space="0" w:color="auto"/>
        <w:right w:val="none" w:sz="0" w:space="0" w:color="auto"/>
      </w:divBdr>
    </w:div>
    <w:div w:id="1552154667">
      <w:bodyDiv w:val="1"/>
      <w:marLeft w:val="0"/>
      <w:marRight w:val="0"/>
      <w:marTop w:val="0"/>
      <w:marBottom w:val="0"/>
      <w:divBdr>
        <w:top w:val="none" w:sz="0" w:space="0" w:color="auto"/>
        <w:left w:val="none" w:sz="0" w:space="0" w:color="auto"/>
        <w:bottom w:val="none" w:sz="0" w:space="0" w:color="auto"/>
        <w:right w:val="none" w:sz="0" w:space="0" w:color="auto"/>
      </w:divBdr>
    </w:div>
    <w:div w:id="1552573111">
      <w:bodyDiv w:val="1"/>
      <w:marLeft w:val="0"/>
      <w:marRight w:val="0"/>
      <w:marTop w:val="0"/>
      <w:marBottom w:val="0"/>
      <w:divBdr>
        <w:top w:val="none" w:sz="0" w:space="0" w:color="auto"/>
        <w:left w:val="none" w:sz="0" w:space="0" w:color="auto"/>
        <w:bottom w:val="none" w:sz="0" w:space="0" w:color="auto"/>
        <w:right w:val="none" w:sz="0" w:space="0" w:color="auto"/>
      </w:divBdr>
    </w:div>
    <w:div w:id="1552883525">
      <w:bodyDiv w:val="1"/>
      <w:marLeft w:val="0"/>
      <w:marRight w:val="0"/>
      <w:marTop w:val="0"/>
      <w:marBottom w:val="0"/>
      <w:divBdr>
        <w:top w:val="none" w:sz="0" w:space="0" w:color="auto"/>
        <w:left w:val="none" w:sz="0" w:space="0" w:color="auto"/>
        <w:bottom w:val="none" w:sz="0" w:space="0" w:color="auto"/>
        <w:right w:val="none" w:sz="0" w:space="0" w:color="auto"/>
      </w:divBdr>
    </w:div>
    <w:div w:id="1553154744">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
    <w:div w:id="1553693462">
      <w:bodyDiv w:val="1"/>
      <w:marLeft w:val="0"/>
      <w:marRight w:val="0"/>
      <w:marTop w:val="0"/>
      <w:marBottom w:val="0"/>
      <w:divBdr>
        <w:top w:val="none" w:sz="0" w:space="0" w:color="auto"/>
        <w:left w:val="none" w:sz="0" w:space="0" w:color="auto"/>
        <w:bottom w:val="none" w:sz="0" w:space="0" w:color="auto"/>
        <w:right w:val="none" w:sz="0" w:space="0" w:color="auto"/>
      </w:divBdr>
    </w:div>
    <w:div w:id="1553806859">
      <w:bodyDiv w:val="1"/>
      <w:marLeft w:val="0"/>
      <w:marRight w:val="0"/>
      <w:marTop w:val="0"/>
      <w:marBottom w:val="0"/>
      <w:divBdr>
        <w:top w:val="none" w:sz="0" w:space="0" w:color="auto"/>
        <w:left w:val="none" w:sz="0" w:space="0" w:color="auto"/>
        <w:bottom w:val="none" w:sz="0" w:space="0" w:color="auto"/>
        <w:right w:val="none" w:sz="0" w:space="0" w:color="auto"/>
      </w:divBdr>
    </w:div>
    <w:div w:id="1554124687">
      <w:bodyDiv w:val="1"/>
      <w:marLeft w:val="0"/>
      <w:marRight w:val="0"/>
      <w:marTop w:val="0"/>
      <w:marBottom w:val="0"/>
      <w:divBdr>
        <w:top w:val="none" w:sz="0" w:space="0" w:color="auto"/>
        <w:left w:val="none" w:sz="0" w:space="0" w:color="auto"/>
        <w:bottom w:val="none" w:sz="0" w:space="0" w:color="auto"/>
        <w:right w:val="none" w:sz="0" w:space="0" w:color="auto"/>
      </w:divBdr>
    </w:div>
    <w:div w:id="1554152035">
      <w:bodyDiv w:val="1"/>
      <w:marLeft w:val="0"/>
      <w:marRight w:val="0"/>
      <w:marTop w:val="0"/>
      <w:marBottom w:val="0"/>
      <w:divBdr>
        <w:top w:val="none" w:sz="0" w:space="0" w:color="auto"/>
        <w:left w:val="none" w:sz="0" w:space="0" w:color="auto"/>
        <w:bottom w:val="none" w:sz="0" w:space="0" w:color="auto"/>
        <w:right w:val="none" w:sz="0" w:space="0" w:color="auto"/>
      </w:divBdr>
    </w:div>
    <w:div w:id="1554388392">
      <w:bodyDiv w:val="1"/>
      <w:marLeft w:val="0"/>
      <w:marRight w:val="0"/>
      <w:marTop w:val="0"/>
      <w:marBottom w:val="0"/>
      <w:divBdr>
        <w:top w:val="none" w:sz="0" w:space="0" w:color="auto"/>
        <w:left w:val="none" w:sz="0" w:space="0" w:color="auto"/>
        <w:bottom w:val="none" w:sz="0" w:space="0" w:color="auto"/>
        <w:right w:val="none" w:sz="0" w:space="0" w:color="auto"/>
      </w:divBdr>
    </w:div>
    <w:div w:id="1554543383">
      <w:bodyDiv w:val="1"/>
      <w:marLeft w:val="0"/>
      <w:marRight w:val="0"/>
      <w:marTop w:val="0"/>
      <w:marBottom w:val="0"/>
      <w:divBdr>
        <w:top w:val="none" w:sz="0" w:space="0" w:color="auto"/>
        <w:left w:val="none" w:sz="0" w:space="0" w:color="auto"/>
        <w:bottom w:val="none" w:sz="0" w:space="0" w:color="auto"/>
        <w:right w:val="none" w:sz="0" w:space="0" w:color="auto"/>
      </w:divBdr>
    </w:div>
    <w:div w:id="1554586439">
      <w:bodyDiv w:val="1"/>
      <w:marLeft w:val="0"/>
      <w:marRight w:val="0"/>
      <w:marTop w:val="0"/>
      <w:marBottom w:val="0"/>
      <w:divBdr>
        <w:top w:val="none" w:sz="0" w:space="0" w:color="auto"/>
        <w:left w:val="none" w:sz="0" w:space="0" w:color="auto"/>
        <w:bottom w:val="none" w:sz="0" w:space="0" w:color="auto"/>
        <w:right w:val="none" w:sz="0" w:space="0" w:color="auto"/>
      </w:divBdr>
    </w:div>
    <w:div w:id="1554660625">
      <w:bodyDiv w:val="1"/>
      <w:marLeft w:val="0"/>
      <w:marRight w:val="0"/>
      <w:marTop w:val="0"/>
      <w:marBottom w:val="0"/>
      <w:divBdr>
        <w:top w:val="none" w:sz="0" w:space="0" w:color="auto"/>
        <w:left w:val="none" w:sz="0" w:space="0" w:color="auto"/>
        <w:bottom w:val="none" w:sz="0" w:space="0" w:color="auto"/>
        <w:right w:val="none" w:sz="0" w:space="0" w:color="auto"/>
      </w:divBdr>
    </w:div>
    <w:div w:id="1554778709">
      <w:bodyDiv w:val="1"/>
      <w:marLeft w:val="0"/>
      <w:marRight w:val="0"/>
      <w:marTop w:val="0"/>
      <w:marBottom w:val="0"/>
      <w:divBdr>
        <w:top w:val="none" w:sz="0" w:space="0" w:color="auto"/>
        <w:left w:val="none" w:sz="0" w:space="0" w:color="auto"/>
        <w:bottom w:val="none" w:sz="0" w:space="0" w:color="auto"/>
        <w:right w:val="none" w:sz="0" w:space="0" w:color="auto"/>
      </w:divBdr>
    </w:div>
    <w:div w:id="1554930771">
      <w:bodyDiv w:val="1"/>
      <w:marLeft w:val="0"/>
      <w:marRight w:val="0"/>
      <w:marTop w:val="0"/>
      <w:marBottom w:val="0"/>
      <w:divBdr>
        <w:top w:val="none" w:sz="0" w:space="0" w:color="auto"/>
        <w:left w:val="none" w:sz="0" w:space="0" w:color="auto"/>
        <w:bottom w:val="none" w:sz="0" w:space="0" w:color="auto"/>
        <w:right w:val="none" w:sz="0" w:space="0" w:color="auto"/>
      </w:divBdr>
    </w:div>
    <w:div w:id="1555045035">
      <w:bodyDiv w:val="1"/>
      <w:marLeft w:val="0"/>
      <w:marRight w:val="0"/>
      <w:marTop w:val="0"/>
      <w:marBottom w:val="0"/>
      <w:divBdr>
        <w:top w:val="none" w:sz="0" w:space="0" w:color="auto"/>
        <w:left w:val="none" w:sz="0" w:space="0" w:color="auto"/>
        <w:bottom w:val="none" w:sz="0" w:space="0" w:color="auto"/>
        <w:right w:val="none" w:sz="0" w:space="0" w:color="auto"/>
      </w:divBdr>
    </w:div>
    <w:div w:id="1555193497">
      <w:bodyDiv w:val="1"/>
      <w:marLeft w:val="0"/>
      <w:marRight w:val="0"/>
      <w:marTop w:val="0"/>
      <w:marBottom w:val="0"/>
      <w:divBdr>
        <w:top w:val="none" w:sz="0" w:space="0" w:color="auto"/>
        <w:left w:val="none" w:sz="0" w:space="0" w:color="auto"/>
        <w:bottom w:val="none" w:sz="0" w:space="0" w:color="auto"/>
        <w:right w:val="none" w:sz="0" w:space="0" w:color="auto"/>
      </w:divBdr>
    </w:div>
    <w:div w:id="1555771677">
      <w:bodyDiv w:val="1"/>
      <w:marLeft w:val="0"/>
      <w:marRight w:val="0"/>
      <w:marTop w:val="0"/>
      <w:marBottom w:val="0"/>
      <w:divBdr>
        <w:top w:val="none" w:sz="0" w:space="0" w:color="auto"/>
        <w:left w:val="none" w:sz="0" w:space="0" w:color="auto"/>
        <w:bottom w:val="none" w:sz="0" w:space="0" w:color="auto"/>
        <w:right w:val="none" w:sz="0" w:space="0" w:color="auto"/>
      </w:divBdr>
    </w:div>
    <w:div w:id="1556158774">
      <w:bodyDiv w:val="1"/>
      <w:marLeft w:val="0"/>
      <w:marRight w:val="0"/>
      <w:marTop w:val="0"/>
      <w:marBottom w:val="0"/>
      <w:divBdr>
        <w:top w:val="none" w:sz="0" w:space="0" w:color="auto"/>
        <w:left w:val="none" w:sz="0" w:space="0" w:color="auto"/>
        <w:bottom w:val="none" w:sz="0" w:space="0" w:color="auto"/>
        <w:right w:val="none" w:sz="0" w:space="0" w:color="auto"/>
      </w:divBdr>
    </w:div>
    <w:div w:id="1556815365">
      <w:bodyDiv w:val="1"/>
      <w:marLeft w:val="0"/>
      <w:marRight w:val="0"/>
      <w:marTop w:val="0"/>
      <w:marBottom w:val="0"/>
      <w:divBdr>
        <w:top w:val="none" w:sz="0" w:space="0" w:color="auto"/>
        <w:left w:val="none" w:sz="0" w:space="0" w:color="auto"/>
        <w:bottom w:val="none" w:sz="0" w:space="0" w:color="auto"/>
        <w:right w:val="none" w:sz="0" w:space="0" w:color="auto"/>
      </w:divBdr>
    </w:div>
    <w:div w:id="1556892861">
      <w:bodyDiv w:val="1"/>
      <w:marLeft w:val="0"/>
      <w:marRight w:val="0"/>
      <w:marTop w:val="0"/>
      <w:marBottom w:val="0"/>
      <w:divBdr>
        <w:top w:val="none" w:sz="0" w:space="0" w:color="auto"/>
        <w:left w:val="none" w:sz="0" w:space="0" w:color="auto"/>
        <w:bottom w:val="none" w:sz="0" w:space="0" w:color="auto"/>
        <w:right w:val="none" w:sz="0" w:space="0" w:color="auto"/>
      </w:divBdr>
    </w:div>
    <w:div w:id="1557012106">
      <w:bodyDiv w:val="1"/>
      <w:marLeft w:val="0"/>
      <w:marRight w:val="0"/>
      <w:marTop w:val="0"/>
      <w:marBottom w:val="0"/>
      <w:divBdr>
        <w:top w:val="none" w:sz="0" w:space="0" w:color="auto"/>
        <w:left w:val="none" w:sz="0" w:space="0" w:color="auto"/>
        <w:bottom w:val="none" w:sz="0" w:space="0" w:color="auto"/>
        <w:right w:val="none" w:sz="0" w:space="0" w:color="auto"/>
      </w:divBdr>
    </w:div>
    <w:div w:id="1557013008">
      <w:bodyDiv w:val="1"/>
      <w:marLeft w:val="0"/>
      <w:marRight w:val="0"/>
      <w:marTop w:val="0"/>
      <w:marBottom w:val="0"/>
      <w:divBdr>
        <w:top w:val="none" w:sz="0" w:space="0" w:color="auto"/>
        <w:left w:val="none" w:sz="0" w:space="0" w:color="auto"/>
        <w:bottom w:val="none" w:sz="0" w:space="0" w:color="auto"/>
        <w:right w:val="none" w:sz="0" w:space="0" w:color="auto"/>
      </w:divBdr>
    </w:div>
    <w:div w:id="1557857741">
      <w:bodyDiv w:val="1"/>
      <w:marLeft w:val="0"/>
      <w:marRight w:val="0"/>
      <w:marTop w:val="0"/>
      <w:marBottom w:val="0"/>
      <w:divBdr>
        <w:top w:val="none" w:sz="0" w:space="0" w:color="auto"/>
        <w:left w:val="none" w:sz="0" w:space="0" w:color="auto"/>
        <w:bottom w:val="none" w:sz="0" w:space="0" w:color="auto"/>
        <w:right w:val="none" w:sz="0" w:space="0" w:color="auto"/>
      </w:divBdr>
    </w:div>
    <w:div w:id="1557936844">
      <w:bodyDiv w:val="1"/>
      <w:marLeft w:val="0"/>
      <w:marRight w:val="0"/>
      <w:marTop w:val="0"/>
      <w:marBottom w:val="0"/>
      <w:divBdr>
        <w:top w:val="none" w:sz="0" w:space="0" w:color="auto"/>
        <w:left w:val="none" w:sz="0" w:space="0" w:color="auto"/>
        <w:bottom w:val="none" w:sz="0" w:space="0" w:color="auto"/>
        <w:right w:val="none" w:sz="0" w:space="0" w:color="auto"/>
      </w:divBdr>
    </w:div>
    <w:div w:id="1558590460">
      <w:bodyDiv w:val="1"/>
      <w:marLeft w:val="0"/>
      <w:marRight w:val="0"/>
      <w:marTop w:val="0"/>
      <w:marBottom w:val="0"/>
      <w:divBdr>
        <w:top w:val="none" w:sz="0" w:space="0" w:color="auto"/>
        <w:left w:val="none" w:sz="0" w:space="0" w:color="auto"/>
        <w:bottom w:val="none" w:sz="0" w:space="0" w:color="auto"/>
        <w:right w:val="none" w:sz="0" w:space="0" w:color="auto"/>
      </w:divBdr>
    </w:div>
    <w:div w:id="1558929443">
      <w:bodyDiv w:val="1"/>
      <w:marLeft w:val="0"/>
      <w:marRight w:val="0"/>
      <w:marTop w:val="0"/>
      <w:marBottom w:val="0"/>
      <w:divBdr>
        <w:top w:val="none" w:sz="0" w:space="0" w:color="auto"/>
        <w:left w:val="none" w:sz="0" w:space="0" w:color="auto"/>
        <w:bottom w:val="none" w:sz="0" w:space="0" w:color="auto"/>
        <w:right w:val="none" w:sz="0" w:space="0" w:color="auto"/>
      </w:divBdr>
    </w:div>
    <w:div w:id="1558935889">
      <w:bodyDiv w:val="1"/>
      <w:marLeft w:val="0"/>
      <w:marRight w:val="0"/>
      <w:marTop w:val="0"/>
      <w:marBottom w:val="0"/>
      <w:divBdr>
        <w:top w:val="none" w:sz="0" w:space="0" w:color="auto"/>
        <w:left w:val="none" w:sz="0" w:space="0" w:color="auto"/>
        <w:bottom w:val="none" w:sz="0" w:space="0" w:color="auto"/>
        <w:right w:val="none" w:sz="0" w:space="0" w:color="auto"/>
      </w:divBdr>
    </w:div>
    <w:div w:id="1559171891">
      <w:bodyDiv w:val="1"/>
      <w:marLeft w:val="0"/>
      <w:marRight w:val="0"/>
      <w:marTop w:val="0"/>
      <w:marBottom w:val="0"/>
      <w:divBdr>
        <w:top w:val="none" w:sz="0" w:space="0" w:color="auto"/>
        <w:left w:val="none" w:sz="0" w:space="0" w:color="auto"/>
        <w:bottom w:val="none" w:sz="0" w:space="0" w:color="auto"/>
        <w:right w:val="none" w:sz="0" w:space="0" w:color="auto"/>
      </w:divBdr>
    </w:div>
    <w:div w:id="1559436767">
      <w:bodyDiv w:val="1"/>
      <w:marLeft w:val="0"/>
      <w:marRight w:val="0"/>
      <w:marTop w:val="0"/>
      <w:marBottom w:val="0"/>
      <w:divBdr>
        <w:top w:val="none" w:sz="0" w:space="0" w:color="auto"/>
        <w:left w:val="none" w:sz="0" w:space="0" w:color="auto"/>
        <w:bottom w:val="none" w:sz="0" w:space="0" w:color="auto"/>
        <w:right w:val="none" w:sz="0" w:space="0" w:color="auto"/>
      </w:divBdr>
    </w:div>
    <w:div w:id="1560826825">
      <w:bodyDiv w:val="1"/>
      <w:marLeft w:val="0"/>
      <w:marRight w:val="0"/>
      <w:marTop w:val="0"/>
      <w:marBottom w:val="0"/>
      <w:divBdr>
        <w:top w:val="none" w:sz="0" w:space="0" w:color="auto"/>
        <w:left w:val="none" w:sz="0" w:space="0" w:color="auto"/>
        <w:bottom w:val="none" w:sz="0" w:space="0" w:color="auto"/>
        <w:right w:val="none" w:sz="0" w:space="0" w:color="auto"/>
      </w:divBdr>
    </w:div>
    <w:div w:id="1560902431">
      <w:bodyDiv w:val="1"/>
      <w:marLeft w:val="0"/>
      <w:marRight w:val="0"/>
      <w:marTop w:val="0"/>
      <w:marBottom w:val="0"/>
      <w:divBdr>
        <w:top w:val="none" w:sz="0" w:space="0" w:color="auto"/>
        <w:left w:val="none" w:sz="0" w:space="0" w:color="auto"/>
        <w:bottom w:val="none" w:sz="0" w:space="0" w:color="auto"/>
        <w:right w:val="none" w:sz="0" w:space="0" w:color="auto"/>
      </w:divBdr>
    </w:div>
    <w:div w:id="1560946056">
      <w:bodyDiv w:val="1"/>
      <w:marLeft w:val="0"/>
      <w:marRight w:val="0"/>
      <w:marTop w:val="0"/>
      <w:marBottom w:val="0"/>
      <w:divBdr>
        <w:top w:val="none" w:sz="0" w:space="0" w:color="auto"/>
        <w:left w:val="none" w:sz="0" w:space="0" w:color="auto"/>
        <w:bottom w:val="none" w:sz="0" w:space="0" w:color="auto"/>
        <w:right w:val="none" w:sz="0" w:space="0" w:color="auto"/>
      </w:divBdr>
    </w:div>
    <w:div w:id="1561209656">
      <w:bodyDiv w:val="1"/>
      <w:marLeft w:val="0"/>
      <w:marRight w:val="0"/>
      <w:marTop w:val="0"/>
      <w:marBottom w:val="0"/>
      <w:divBdr>
        <w:top w:val="none" w:sz="0" w:space="0" w:color="auto"/>
        <w:left w:val="none" w:sz="0" w:space="0" w:color="auto"/>
        <w:bottom w:val="none" w:sz="0" w:space="0" w:color="auto"/>
        <w:right w:val="none" w:sz="0" w:space="0" w:color="auto"/>
      </w:divBdr>
    </w:div>
    <w:div w:id="1561550971">
      <w:bodyDiv w:val="1"/>
      <w:marLeft w:val="0"/>
      <w:marRight w:val="0"/>
      <w:marTop w:val="0"/>
      <w:marBottom w:val="0"/>
      <w:divBdr>
        <w:top w:val="none" w:sz="0" w:space="0" w:color="auto"/>
        <w:left w:val="none" w:sz="0" w:space="0" w:color="auto"/>
        <w:bottom w:val="none" w:sz="0" w:space="0" w:color="auto"/>
        <w:right w:val="none" w:sz="0" w:space="0" w:color="auto"/>
      </w:divBdr>
    </w:div>
    <w:div w:id="1561673050">
      <w:bodyDiv w:val="1"/>
      <w:marLeft w:val="0"/>
      <w:marRight w:val="0"/>
      <w:marTop w:val="0"/>
      <w:marBottom w:val="0"/>
      <w:divBdr>
        <w:top w:val="none" w:sz="0" w:space="0" w:color="auto"/>
        <w:left w:val="none" w:sz="0" w:space="0" w:color="auto"/>
        <w:bottom w:val="none" w:sz="0" w:space="0" w:color="auto"/>
        <w:right w:val="none" w:sz="0" w:space="0" w:color="auto"/>
      </w:divBdr>
    </w:div>
    <w:div w:id="1561986353">
      <w:bodyDiv w:val="1"/>
      <w:marLeft w:val="0"/>
      <w:marRight w:val="0"/>
      <w:marTop w:val="0"/>
      <w:marBottom w:val="0"/>
      <w:divBdr>
        <w:top w:val="none" w:sz="0" w:space="0" w:color="auto"/>
        <w:left w:val="none" w:sz="0" w:space="0" w:color="auto"/>
        <w:bottom w:val="none" w:sz="0" w:space="0" w:color="auto"/>
        <w:right w:val="none" w:sz="0" w:space="0" w:color="auto"/>
      </w:divBdr>
    </w:div>
    <w:div w:id="1562129513">
      <w:bodyDiv w:val="1"/>
      <w:marLeft w:val="0"/>
      <w:marRight w:val="0"/>
      <w:marTop w:val="0"/>
      <w:marBottom w:val="0"/>
      <w:divBdr>
        <w:top w:val="none" w:sz="0" w:space="0" w:color="auto"/>
        <w:left w:val="none" w:sz="0" w:space="0" w:color="auto"/>
        <w:bottom w:val="none" w:sz="0" w:space="0" w:color="auto"/>
        <w:right w:val="none" w:sz="0" w:space="0" w:color="auto"/>
      </w:divBdr>
    </w:div>
    <w:div w:id="1562714034">
      <w:bodyDiv w:val="1"/>
      <w:marLeft w:val="0"/>
      <w:marRight w:val="0"/>
      <w:marTop w:val="0"/>
      <w:marBottom w:val="0"/>
      <w:divBdr>
        <w:top w:val="none" w:sz="0" w:space="0" w:color="auto"/>
        <w:left w:val="none" w:sz="0" w:space="0" w:color="auto"/>
        <w:bottom w:val="none" w:sz="0" w:space="0" w:color="auto"/>
        <w:right w:val="none" w:sz="0" w:space="0" w:color="auto"/>
      </w:divBdr>
    </w:div>
    <w:div w:id="1563323697">
      <w:bodyDiv w:val="1"/>
      <w:marLeft w:val="0"/>
      <w:marRight w:val="0"/>
      <w:marTop w:val="0"/>
      <w:marBottom w:val="0"/>
      <w:divBdr>
        <w:top w:val="none" w:sz="0" w:space="0" w:color="auto"/>
        <w:left w:val="none" w:sz="0" w:space="0" w:color="auto"/>
        <w:bottom w:val="none" w:sz="0" w:space="0" w:color="auto"/>
        <w:right w:val="none" w:sz="0" w:space="0" w:color="auto"/>
      </w:divBdr>
    </w:div>
    <w:div w:id="1563325949">
      <w:bodyDiv w:val="1"/>
      <w:marLeft w:val="0"/>
      <w:marRight w:val="0"/>
      <w:marTop w:val="0"/>
      <w:marBottom w:val="0"/>
      <w:divBdr>
        <w:top w:val="none" w:sz="0" w:space="0" w:color="auto"/>
        <w:left w:val="none" w:sz="0" w:space="0" w:color="auto"/>
        <w:bottom w:val="none" w:sz="0" w:space="0" w:color="auto"/>
        <w:right w:val="none" w:sz="0" w:space="0" w:color="auto"/>
      </w:divBdr>
    </w:div>
    <w:div w:id="1563517213">
      <w:bodyDiv w:val="1"/>
      <w:marLeft w:val="0"/>
      <w:marRight w:val="0"/>
      <w:marTop w:val="0"/>
      <w:marBottom w:val="0"/>
      <w:divBdr>
        <w:top w:val="none" w:sz="0" w:space="0" w:color="auto"/>
        <w:left w:val="none" w:sz="0" w:space="0" w:color="auto"/>
        <w:bottom w:val="none" w:sz="0" w:space="0" w:color="auto"/>
        <w:right w:val="none" w:sz="0" w:space="0" w:color="auto"/>
      </w:divBdr>
    </w:div>
    <w:div w:id="1563903504">
      <w:bodyDiv w:val="1"/>
      <w:marLeft w:val="0"/>
      <w:marRight w:val="0"/>
      <w:marTop w:val="0"/>
      <w:marBottom w:val="0"/>
      <w:divBdr>
        <w:top w:val="none" w:sz="0" w:space="0" w:color="auto"/>
        <w:left w:val="none" w:sz="0" w:space="0" w:color="auto"/>
        <w:bottom w:val="none" w:sz="0" w:space="0" w:color="auto"/>
        <w:right w:val="none" w:sz="0" w:space="0" w:color="auto"/>
      </w:divBdr>
    </w:div>
    <w:div w:id="1563952010">
      <w:bodyDiv w:val="1"/>
      <w:marLeft w:val="0"/>
      <w:marRight w:val="0"/>
      <w:marTop w:val="0"/>
      <w:marBottom w:val="0"/>
      <w:divBdr>
        <w:top w:val="none" w:sz="0" w:space="0" w:color="auto"/>
        <w:left w:val="none" w:sz="0" w:space="0" w:color="auto"/>
        <w:bottom w:val="none" w:sz="0" w:space="0" w:color="auto"/>
        <w:right w:val="none" w:sz="0" w:space="0" w:color="auto"/>
      </w:divBdr>
    </w:div>
    <w:div w:id="1564021695">
      <w:bodyDiv w:val="1"/>
      <w:marLeft w:val="0"/>
      <w:marRight w:val="0"/>
      <w:marTop w:val="0"/>
      <w:marBottom w:val="0"/>
      <w:divBdr>
        <w:top w:val="none" w:sz="0" w:space="0" w:color="auto"/>
        <w:left w:val="none" w:sz="0" w:space="0" w:color="auto"/>
        <w:bottom w:val="none" w:sz="0" w:space="0" w:color="auto"/>
        <w:right w:val="none" w:sz="0" w:space="0" w:color="auto"/>
      </w:divBdr>
    </w:div>
    <w:div w:id="1564024222">
      <w:bodyDiv w:val="1"/>
      <w:marLeft w:val="0"/>
      <w:marRight w:val="0"/>
      <w:marTop w:val="0"/>
      <w:marBottom w:val="0"/>
      <w:divBdr>
        <w:top w:val="none" w:sz="0" w:space="0" w:color="auto"/>
        <w:left w:val="none" w:sz="0" w:space="0" w:color="auto"/>
        <w:bottom w:val="none" w:sz="0" w:space="0" w:color="auto"/>
        <w:right w:val="none" w:sz="0" w:space="0" w:color="auto"/>
      </w:divBdr>
    </w:div>
    <w:div w:id="1564175721">
      <w:bodyDiv w:val="1"/>
      <w:marLeft w:val="0"/>
      <w:marRight w:val="0"/>
      <w:marTop w:val="0"/>
      <w:marBottom w:val="0"/>
      <w:divBdr>
        <w:top w:val="none" w:sz="0" w:space="0" w:color="auto"/>
        <w:left w:val="none" w:sz="0" w:space="0" w:color="auto"/>
        <w:bottom w:val="none" w:sz="0" w:space="0" w:color="auto"/>
        <w:right w:val="none" w:sz="0" w:space="0" w:color="auto"/>
      </w:divBdr>
    </w:div>
    <w:div w:id="1564441009">
      <w:bodyDiv w:val="1"/>
      <w:marLeft w:val="0"/>
      <w:marRight w:val="0"/>
      <w:marTop w:val="0"/>
      <w:marBottom w:val="0"/>
      <w:divBdr>
        <w:top w:val="none" w:sz="0" w:space="0" w:color="auto"/>
        <w:left w:val="none" w:sz="0" w:space="0" w:color="auto"/>
        <w:bottom w:val="none" w:sz="0" w:space="0" w:color="auto"/>
        <w:right w:val="none" w:sz="0" w:space="0" w:color="auto"/>
      </w:divBdr>
    </w:div>
    <w:div w:id="1564639063">
      <w:bodyDiv w:val="1"/>
      <w:marLeft w:val="0"/>
      <w:marRight w:val="0"/>
      <w:marTop w:val="0"/>
      <w:marBottom w:val="0"/>
      <w:divBdr>
        <w:top w:val="none" w:sz="0" w:space="0" w:color="auto"/>
        <w:left w:val="none" w:sz="0" w:space="0" w:color="auto"/>
        <w:bottom w:val="none" w:sz="0" w:space="0" w:color="auto"/>
        <w:right w:val="none" w:sz="0" w:space="0" w:color="auto"/>
      </w:divBdr>
    </w:div>
    <w:div w:id="1564833956">
      <w:bodyDiv w:val="1"/>
      <w:marLeft w:val="0"/>
      <w:marRight w:val="0"/>
      <w:marTop w:val="0"/>
      <w:marBottom w:val="0"/>
      <w:divBdr>
        <w:top w:val="none" w:sz="0" w:space="0" w:color="auto"/>
        <w:left w:val="none" w:sz="0" w:space="0" w:color="auto"/>
        <w:bottom w:val="none" w:sz="0" w:space="0" w:color="auto"/>
        <w:right w:val="none" w:sz="0" w:space="0" w:color="auto"/>
      </w:divBdr>
    </w:div>
    <w:div w:id="1564875402">
      <w:bodyDiv w:val="1"/>
      <w:marLeft w:val="0"/>
      <w:marRight w:val="0"/>
      <w:marTop w:val="0"/>
      <w:marBottom w:val="0"/>
      <w:divBdr>
        <w:top w:val="none" w:sz="0" w:space="0" w:color="auto"/>
        <w:left w:val="none" w:sz="0" w:space="0" w:color="auto"/>
        <w:bottom w:val="none" w:sz="0" w:space="0" w:color="auto"/>
        <w:right w:val="none" w:sz="0" w:space="0" w:color="auto"/>
      </w:divBdr>
    </w:div>
    <w:div w:id="1565603485">
      <w:bodyDiv w:val="1"/>
      <w:marLeft w:val="0"/>
      <w:marRight w:val="0"/>
      <w:marTop w:val="0"/>
      <w:marBottom w:val="0"/>
      <w:divBdr>
        <w:top w:val="none" w:sz="0" w:space="0" w:color="auto"/>
        <w:left w:val="none" w:sz="0" w:space="0" w:color="auto"/>
        <w:bottom w:val="none" w:sz="0" w:space="0" w:color="auto"/>
        <w:right w:val="none" w:sz="0" w:space="0" w:color="auto"/>
      </w:divBdr>
    </w:div>
    <w:div w:id="1565723681">
      <w:bodyDiv w:val="1"/>
      <w:marLeft w:val="0"/>
      <w:marRight w:val="0"/>
      <w:marTop w:val="0"/>
      <w:marBottom w:val="0"/>
      <w:divBdr>
        <w:top w:val="none" w:sz="0" w:space="0" w:color="auto"/>
        <w:left w:val="none" w:sz="0" w:space="0" w:color="auto"/>
        <w:bottom w:val="none" w:sz="0" w:space="0" w:color="auto"/>
        <w:right w:val="none" w:sz="0" w:space="0" w:color="auto"/>
      </w:divBdr>
    </w:div>
    <w:div w:id="1566188115">
      <w:bodyDiv w:val="1"/>
      <w:marLeft w:val="0"/>
      <w:marRight w:val="0"/>
      <w:marTop w:val="0"/>
      <w:marBottom w:val="0"/>
      <w:divBdr>
        <w:top w:val="none" w:sz="0" w:space="0" w:color="auto"/>
        <w:left w:val="none" w:sz="0" w:space="0" w:color="auto"/>
        <w:bottom w:val="none" w:sz="0" w:space="0" w:color="auto"/>
        <w:right w:val="none" w:sz="0" w:space="0" w:color="auto"/>
      </w:divBdr>
    </w:div>
    <w:div w:id="1566379826">
      <w:bodyDiv w:val="1"/>
      <w:marLeft w:val="0"/>
      <w:marRight w:val="0"/>
      <w:marTop w:val="0"/>
      <w:marBottom w:val="0"/>
      <w:divBdr>
        <w:top w:val="none" w:sz="0" w:space="0" w:color="auto"/>
        <w:left w:val="none" w:sz="0" w:space="0" w:color="auto"/>
        <w:bottom w:val="none" w:sz="0" w:space="0" w:color="auto"/>
        <w:right w:val="none" w:sz="0" w:space="0" w:color="auto"/>
      </w:divBdr>
    </w:div>
    <w:div w:id="1566381302">
      <w:bodyDiv w:val="1"/>
      <w:marLeft w:val="0"/>
      <w:marRight w:val="0"/>
      <w:marTop w:val="0"/>
      <w:marBottom w:val="0"/>
      <w:divBdr>
        <w:top w:val="none" w:sz="0" w:space="0" w:color="auto"/>
        <w:left w:val="none" w:sz="0" w:space="0" w:color="auto"/>
        <w:bottom w:val="none" w:sz="0" w:space="0" w:color="auto"/>
        <w:right w:val="none" w:sz="0" w:space="0" w:color="auto"/>
      </w:divBdr>
    </w:div>
    <w:div w:id="1566717654">
      <w:bodyDiv w:val="1"/>
      <w:marLeft w:val="0"/>
      <w:marRight w:val="0"/>
      <w:marTop w:val="0"/>
      <w:marBottom w:val="0"/>
      <w:divBdr>
        <w:top w:val="none" w:sz="0" w:space="0" w:color="auto"/>
        <w:left w:val="none" w:sz="0" w:space="0" w:color="auto"/>
        <w:bottom w:val="none" w:sz="0" w:space="0" w:color="auto"/>
        <w:right w:val="none" w:sz="0" w:space="0" w:color="auto"/>
      </w:divBdr>
    </w:div>
    <w:div w:id="1566799376">
      <w:bodyDiv w:val="1"/>
      <w:marLeft w:val="0"/>
      <w:marRight w:val="0"/>
      <w:marTop w:val="0"/>
      <w:marBottom w:val="0"/>
      <w:divBdr>
        <w:top w:val="none" w:sz="0" w:space="0" w:color="auto"/>
        <w:left w:val="none" w:sz="0" w:space="0" w:color="auto"/>
        <w:bottom w:val="none" w:sz="0" w:space="0" w:color="auto"/>
        <w:right w:val="none" w:sz="0" w:space="0" w:color="auto"/>
      </w:divBdr>
    </w:div>
    <w:div w:id="1566986570">
      <w:bodyDiv w:val="1"/>
      <w:marLeft w:val="0"/>
      <w:marRight w:val="0"/>
      <w:marTop w:val="0"/>
      <w:marBottom w:val="0"/>
      <w:divBdr>
        <w:top w:val="none" w:sz="0" w:space="0" w:color="auto"/>
        <w:left w:val="none" w:sz="0" w:space="0" w:color="auto"/>
        <w:bottom w:val="none" w:sz="0" w:space="0" w:color="auto"/>
        <w:right w:val="none" w:sz="0" w:space="0" w:color="auto"/>
      </w:divBdr>
    </w:div>
    <w:div w:id="1567032934">
      <w:bodyDiv w:val="1"/>
      <w:marLeft w:val="0"/>
      <w:marRight w:val="0"/>
      <w:marTop w:val="0"/>
      <w:marBottom w:val="0"/>
      <w:divBdr>
        <w:top w:val="none" w:sz="0" w:space="0" w:color="auto"/>
        <w:left w:val="none" w:sz="0" w:space="0" w:color="auto"/>
        <w:bottom w:val="none" w:sz="0" w:space="0" w:color="auto"/>
        <w:right w:val="none" w:sz="0" w:space="0" w:color="auto"/>
      </w:divBdr>
    </w:div>
    <w:div w:id="1567183841">
      <w:bodyDiv w:val="1"/>
      <w:marLeft w:val="0"/>
      <w:marRight w:val="0"/>
      <w:marTop w:val="0"/>
      <w:marBottom w:val="0"/>
      <w:divBdr>
        <w:top w:val="none" w:sz="0" w:space="0" w:color="auto"/>
        <w:left w:val="none" w:sz="0" w:space="0" w:color="auto"/>
        <w:bottom w:val="none" w:sz="0" w:space="0" w:color="auto"/>
        <w:right w:val="none" w:sz="0" w:space="0" w:color="auto"/>
      </w:divBdr>
    </w:div>
    <w:div w:id="1567571897">
      <w:bodyDiv w:val="1"/>
      <w:marLeft w:val="0"/>
      <w:marRight w:val="0"/>
      <w:marTop w:val="0"/>
      <w:marBottom w:val="0"/>
      <w:divBdr>
        <w:top w:val="none" w:sz="0" w:space="0" w:color="auto"/>
        <w:left w:val="none" w:sz="0" w:space="0" w:color="auto"/>
        <w:bottom w:val="none" w:sz="0" w:space="0" w:color="auto"/>
        <w:right w:val="none" w:sz="0" w:space="0" w:color="auto"/>
      </w:divBdr>
    </w:div>
    <w:div w:id="1568108112">
      <w:bodyDiv w:val="1"/>
      <w:marLeft w:val="0"/>
      <w:marRight w:val="0"/>
      <w:marTop w:val="0"/>
      <w:marBottom w:val="0"/>
      <w:divBdr>
        <w:top w:val="none" w:sz="0" w:space="0" w:color="auto"/>
        <w:left w:val="none" w:sz="0" w:space="0" w:color="auto"/>
        <w:bottom w:val="none" w:sz="0" w:space="0" w:color="auto"/>
        <w:right w:val="none" w:sz="0" w:space="0" w:color="auto"/>
      </w:divBdr>
    </w:div>
    <w:div w:id="1568227383">
      <w:bodyDiv w:val="1"/>
      <w:marLeft w:val="0"/>
      <w:marRight w:val="0"/>
      <w:marTop w:val="0"/>
      <w:marBottom w:val="0"/>
      <w:divBdr>
        <w:top w:val="none" w:sz="0" w:space="0" w:color="auto"/>
        <w:left w:val="none" w:sz="0" w:space="0" w:color="auto"/>
        <w:bottom w:val="none" w:sz="0" w:space="0" w:color="auto"/>
        <w:right w:val="none" w:sz="0" w:space="0" w:color="auto"/>
      </w:divBdr>
    </w:div>
    <w:div w:id="1568884029">
      <w:bodyDiv w:val="1"/>
      <w:marLeft w:val="0"/>
      <w:marRight w:val="0"/>
      <w:marTop w:val="0"/>
      <w:marBottom w:val="0"/>
      <w:divBdr>
        <w:top w:val="none" w:sz="0" w:space="0" w:color="auto"/>
        <w:left w:val="none" w:sz="0" w:space="0" w:color="auto"/>
        <w:bottom w:val="none" w:sz="0" w:space="0" w:color="auto"/>
        <w:right w:val="none" w:sz="0" w:space="0" w:color="auto"/>
      </w:divBdr>
    </w:div>
    <w:div w:id="1569267044">
      <w:bodyDiv w:val="1"/>
      <w:marLeft w:val="0"/>
      <w:marRight w:val="0"/>
      <w:marTop w:val="0"/>
      <w:marBottom w:val="0"/>
      <w:divBdr>
        <w:top w:val="none" w:sz="0" w:space="0" w:color="auto"/>
        <w:left w:val="none" w:sz="0" w:space="0" w:color="auto"/>
        <w:bottom w:val="none" w:sz="0" w:space="0" w:color="auto"/>
        <w:right w:val="none" w:sz="0" w:space="0" w:color="auto"/>
      </w:divBdr>
    </w:div>
    <w:div w:id="1569416391">
      <w:bodyDiv w:val="1"/>
      <w:marLeft w:val="0"/>
      <w:marRight w:val="0"/>
      <w:marTop w:val="0"/>
      <w:marBottom w:val="0"/>
      <w:divBdr>
        <w:top w:val="none" w:sz="0" w:space="0" w:color="auto"/>
        <w:left w:val="none" w:sz="0" w:space="0" w:color="auto"/>
        <w:bottom w:val="none" w:sz="0" w:space="0" w:color="auto"/>
        <w:right w:val="none" w:sz="0" w:space="0" w:color="auto"/>
      </w:divBdr>
    </w:div>
    <w:div w:id="1569725490">
      <w:bodyDiv w:val="1"/>
      <w:marLeft w:val="0"/>
      <w:marRight w:val="0"/>
      <w:marTop w:val="0"/>
      <w:marBottom w:val="0"/>
      <w:divBdr>
        <w:top w:val="none" w:sz="0" w:space="0" w:color="auto"/>
        <w:left w:val="none" w:sz="0" w:space="0" w:color="auto"/>
        <w:bottom w:val="none" w:sz="0" w:space="0" w:color="auto"/>
        <w:right w:val="none" w:sz="0" w:space="0" w:color="auto"/>
      </w:divBdr>
    </w:div>
    <w:div w:id="1569994970">
      <w:bodyDiv w:val="1"/>
      <w:marLeft w:val="0"/>
      <w:marRight w:val="0"/>
      <w:marTop w:val="0"/>
      <w:marBottom w:val="0"/>
      <w:divBdr>
        <w:top w:val="none" w:sz="0" w:space="0" w:color="auto"/>
        <w:left w:val="none" w:sz="0" w:space="0" w:color="auto"/>
        <w:bottom w:val="none" w:sz="0" w:space="0" w:color="auto"/>
        <w:right w:val="none" w:sz="0" w:space="0" w:color="auto"/>
      </w:divBdr>
    </w:div>
    <w:div w:id="1570115387">
      <w:bodyDiv w:val="1"/>
      <w:marLeft w:val="0"/>
      <w:marRight w:val="0"/>
      <w:marTop w:val="0"/>
      <w:marBottom w:val="0"/>
      <w:divBdr>
        <w:top w:val="none" w:sz="0" w:space="0" w:color="auto"/>
        <w:left w:val="none" w:sz="0" w:space="0" w:color="auto"/>
        <w:bottom w:val="none" w:sz="0" w:space="0" w:color="auto"/>
        <w:right w:val="none" w:sz="0" w:space="0" w:color="auto"/>
      </w:divBdr>
    </w:div>
    <w:div w:id="1570191677">
      <w:bodyDiv w:val="1"/>
      <w:marLeft w:val="0"/>
      <w:marRight w:val="0"/>
      <w:marTop w:val="0"/>
      <w:marBottom w:val="0"/>
      <w:divBdr>
        <w:top w:val="none" w:sz="0" w:space="0" w:color="auto"/>
        <w:left w:val="none" w:sz="0" w:space="0" w:color="auto"/>
        <w:bottom w:val="none" w:sz="0" w:space="0" w:color="auto"/>
        <w:right w:val="none" w:sz="0" w:space="0" w:color="auto"/>
      </w:divBdr>
    </w:div>
    <w:div w:id="1570580216">
      <w:bodyDiv w:val="1"/>
      <w:marLeft w:val="0"/>
      <w:marRight w:val="0"/>
      <w:marTop w:val="0"/>
      <w:marBottom w:val="0"/>
      <w:divBdr>
        <w:top w:val="none" w:sz="0" w:space="0" w:color="auto"/>
        <w:left w:val="none" w:sz="0" w:space="0" w:color="auto"/>
        <w:bottom w:val="none" w:sz="0" w:space="0" w:color="auto"/>
        <w:right w:val="none" w:sz="0" w:space="0" w:color="auto"/>
      </w:divBdr>
    </w:div>
    <w:div w:id="1570845340">
      <w:bodyDiv w:val="1"/>
      <w:marLeft w:val="0"/>
      <w:marRight w:val="0"/>
      <w:marTop w:val="0"/>
      <w:marBottom w:val="0"/>
      <w:divBdr>
        <w:top w:val="none" w:sz="0" w:space="0" w:color="auto"/>
        <w:left w:val="none" w:sz="0" w:space="0" w:color="auto"/>
        <w:bottom w:val="none" w:sz="0" w:space="0" w:color="auto"/>
        <w:right w:val="none" w:sz="0" w:space="0" w:color="auto"/>
      </w:divBdr>
    </w:div>
    <w:div w:id="1571037020">
      <w:bodyDiv w:val="1"/>
      <w:marLeft w:val="0"/>
      <w:marRight w:val="0"/>
      <w:marTop w:val="0"/>
      <w:marBottom w:val="0"/>
      <w:divBdr>
        <w:top w:val="none" w:sz="0" w:space="0" w:color="auto"/>
        <w:left w:val="none" w:sz="0" w:space="0" w:color="auto"/>
        <w:bottom w:val="none" w:sz="0" w:space="0" w:color="auto"/>
        <w:right w:val="none" w:sz="0" w:space="0" w:color="auto"/>
      </w:divBdr>
    </w:div>
    <w:div w:id="1571454585">
      <w:bodyDiv w:val="1"/>
      <w:marLeft w:val="0"/>
      <w:marRight w:val="0"/>
      <w:marTop w:val="0"/>
      <w:marBottom w:val="0"/>
      <w:divBdr>
        <w:top w:val="none" w:sz="0" w:space="0" w:color="auto"/>
        <w:left w:val="none" w:sz="0" w:space="0" w:color="auto"/>
        <w:bottom w:val="none" w:sz="0" w:space="0" w:color="auto"/>
        <w:right w:val="none" w:sz="0" w:space="0" w:color="auto"/>
      </w:divBdr>
    </w:div>
    <w:div w:id="1572037844">
      <w:bodyDiv w:val="1"/>
      <w:marLeft w:val="0"/>
      <w:marRight w:val="0"/>
      <w:marTop w:val="0"/>
      <w:marBottom w:val="0"/>
      <w:divBdr>
        <w:top w:val="none" w:sz="0" w:space="0" w:color="auto"/>
        <w:left w:val="none" w:sz="0" w:space="0" w:color="auto"/>
        <w:bottom w:val="none" w:sz="0" w:space="0" w:color="auto"/>
        <w:right w:val="none" w:sz="0" w:space="0" w:color="auto"/>
      </w:divBdr>
    </w:div>
    <w:div w:id="1572159604">
      <w:bodyDiv w:val="1"/>
      <w:marLeft w:val="0"/>
      <w:marRight w:val="0"/>
      <w:marTop w:val="0"/>
      <w:marBottom w:val="0"/>
      <w:divBdr>
        <w:top w:val="none" w:sz="0" w:space="0" w:color="auto"/>
        <w:left w:val="none" w:sz="0" w:space="0" w:color="auto"/>
        <w:bottom w:val="none" w:sz="0" w:space="0" w:color="auto"/>
        <w:right w:val="none" w:sz="0" w:space="0" w:color="auto"/>
      </w:divBdr>
    </w:div>
    <w:div w:id="1572232516">
      <w:bodyDiv w:val="1"/>
      <w:marLeft w:val="0"/>
      <w:marRight w:val="0"/>
      <w:marTop w:val="0"/>
      <w:marBottom w:val="0"/>
      <w:divBdr>
        <w:top w:val="none" w:sz="0" w:space="0" w:color="auto"/>
        <w:left w:val="none" w:sz="0" w:space="0" w:color="auto"/>
        <w:bottom w:val="none" w:sz="0" w:space="0" w:color="auto"/>
        <w:right w:val="none" w:sz="0" w:space="0" w:color="auto"/>
      </w:divBdr>
    </w:div>
    <w:div w:id="1572351917">
      <w:bodyDiv w:val="1"/>
      <w:marLeft w:val="0"/>
      <w:marRight w:val="0"/>
      <w:marTop w:val="0"/>
      <w:marBottom w:val="0"/>
      <w:divBdr>
        <w:top w:val="none" w:sz="0" w:space="0" w:color="auto"/>
        <w:left w:val="none" w:sz="0" w:space="0" w:color="auto"/>
        <w:bottom w:val="none" w:sz="0" w:space="0" w:color="auto"/>
        <w:right w:val="none" w:sz="0" w:space="0" w:color="auto"/>
      </w:divBdr>
    </w:div>
    <w:div w:id="1572539002">
      <w:bodyDiv w:val="1"/>
      <w:marLeft w:val="0"/>
      <w:marRight w:val="0"/>
      <w:marTop w:val="0"/>
      <w:marBottom w:val="0"/>
      <w:divBdr>
        <w:top w:val="none" w:sz="0" w:space="0" w:color="auto"/>
        <w:left w:val="none" w:sz="0" w:space="0" w:color="auto"/>
        <w:bottom w:val="none" w:sz="0" w:space="0" w:color="auto"/>
        <w:right w:val="none" w:sz="0" w:space="0" w:color="auto"/>
      </w:divBdr>
    </w:div>
    <w:div w:id="1572541118">
      <w:bodyDiv w:val="1"/>
      <w:marLeft w:val="0"/>
      <w:marRight w:val="0"/>
      <w:marTop w:val="0"/>
      <w:marBottom w:val="0"/>
      <w:divBdr>
        <w:top w:val="none" w:sz="0" w:space="0" w:color="auto"/>
        <w:left w:val="none" w:sz="0" w:space="0" w:color="auto"/>
        <w:bottom w:val="none" w:sz="0" w:space="0" w:color="auto"/>
        <w:right w:val="none" w:sz="0" w:space="0" w:color="auto"/>
      </w:divBdr>
    </w:div>
    <w:div w:id="1572622946">
      <w:bodyDiv w:val="1"/>
      <w:marLeft w:val="0"/>
      <w:marRight w:val="0"/>
      <w:marTop w:val="0"/>
      <w:marBottom w:val="0"/>
      <w:divBdr>
        <w:top w:val="none" w:sz="0" w:space="0" w:color="auto"/>
        <w:left w:val="none" w:sz="0" w:space="0" w:color="auto"/>
        <w:bottom w:val="none" w:sz="0" w:space="0" w:color="auto"/>
        <w:right w:val="none" w:sz="0" w:space="0" w:color="auto"/>
      </w:divBdr>
    </w:div>
    <w:div w:id="1573926319">
      <w:bodyDiv w:val="1"/>
      <w:marLeft w:val="0"/>
      <w:marRight w:val="0"/>
      <w:marTop w:val="0"/>
      <w:marBottom w:val="0"/>
      <w:divBdr>
        <w:top w:val="none" w:sz="0" w:space="0" w:color="auto"/>
        <w:left w:val="none" w:sz="0" w:space="0" w:color="auto"/>
        <w:bottom w:val="none" w:sz="0" w:space="0" w:color="auto"/>
        <w:right w:val="none" w:sz="0" w:space="0" w:color="auto"/>
      </w:divBdr>
    </w:div>
    <w:div w:id="1574043741">
      <w:bodyDiv w:val="1"/>
      <w:marLeft w:val="0"/>
      <w:marRight w:val="0"/>
      <w:marTop w:val="0"/>
      <w:marBottom w:val="0"/>
      <w:divBdr>
        <w:top w:val="none" w:sz="0" w:space="0" w:color="auto"/>
        <w:left w:val="none" w:sz="0" w:space="0" w:color="auto"/>
        <w:bottom w:val="none" w:sz="0" w:space="0" w:color="auto"/>
        <w:right w:val="none" w:sz="0" w:space="0" w:color="auto"/>
      </w:divBdr>
    </w:div>
    <w:div w:id="1574392620">
      <w:bodyDiv w:val="1"/>
      <w:marLeft w:val="0"/>
      <w:marRight w:val="0"/>
      <w:marTop w:val="0"/>
      <w:marBottom w:val="0"/>
      <w:divBdr>
        <w:top w:val="none" w:sz="0" w:space="0" w:color="auto"/>
        <w:left w:val="none" w:sz="0" w:space="0" w:color="auto"/>
        <w:bottom w:val="none" w:sz="0" w:space="0" w:color="auto"/>
        <w:right w:val="none" w:sz="0" w:space="0" w:color="auto"/>
      </w:divBdr>
    </w:div>
    <w:div w:id="1574585712">
      <w:bodyDiv w:val="1"/>
      <w:marLeft w:val="0"/>
      <w:marRight w:val="0"/>
      <w:marTop w:val="0"/>
      <w:marBottom w:val="0"/>
      <w:divBdr>
        <w:top w:val="none" w:sz="0" w:space="0" w:color="auto"/>
        <w:left w:val="none" w:sz="0" w:space="0" w:color="auto"/>
        <w:bottom w:val="none" w:sz="0" w:space="0" w:color="auto"/>
        <w:right w:val="none" w:sz="0" w:space="0" w:color="auto"/>
      </w:divBdr>
    </w:div>
    <w:div w:id="1574856956">
      <w:bodyDiv w:val="1"/>
      <w:marLeft w:val="0"/>
      <w:marRight w:val="0"/>
      <w:marTop w:val="0"/>
      <w:marBottom w:val="0"/>
      <w:divBdr>
        <w:top w:val="none" w:sz="0" w:space="0" w:color="auto"/>
        <w:left w:val="none" w:sz="0" w:space="0" w:color="auto"/>
        <w:bottom w:val="none" w:sz="0" w:space="0" w:color="auto"/>
        <w:right w:val="none" w:sz="0" w:space="0" w:color="auto"/>
      </w:divBdr>
    </w:div>
    <w:div w:id="1575356902">
      <w:bodyDiv w:val="1"/>
      <w:marLeft w:val="0"/>
      <w:marRight w:val="0"/>
      <w:marTop w:val="0"/>
      <w:marBottom w:val="0"/>
      <w:divBdr>
        <w:top w:val="none" w:sz="0" w:space="0" w:color="auto"/>
        <w:left w:val="none" w:sz="0" w:space="0" w:color="auto"/>
        <w:bottom w:val="none" w:sz="0" w:space="0" w:color="auto"/>
        <w:right w:val="none" w:sz="0" w:space="0" w:color="auto"/>
      </w:divBdr>
    </w:div>
    <w:div w:id="1575630334">
      <w:bodyDiv w:val="1"/>
      <w:marLeft w:val="0"/>
      <w:marRight w:val="0"/>
      <w:marTop w:val="0"/>
      <w:marBottom w:val="0"/>
      <w:divBdr>
        <w:top w:val="none" w:sz="0" w:space="0" w:color="auto"/>
        <w:left w:val="none" w:sz="0" w:space="0" w:color="auto"/>
        <w:bottom w:val="none" w:sz="0" w:space="0" w:color="auto"/>
        <w:right w:val="none" w:sz="0" w:space="0" w:color="auto"/>
      </w:divBdr>
    </w:div>
    <w:div w:id="1575823107">
      <w:bodyDiv w:val="1"/>
      <w:marLeft w:val="0"/>
      <w:marRight w:val="0"/>
      <w:marTop w:val="0"/>
      <w:marBottom w:val="0"/>
      <w:divBdr>
        <w:top w:val="none" w:sz="0" w:space="0" w:color="auto"/>
        <w:left w:val="none" w:sz="0" w:space="0" w:color="auto"/>
        <w:bottom w:val="none" w:sz="0" w:space="0" w:color="auto"/>
        <w:right w:val="none" w:sz="0" w:space="0" w:color="auto"/>
      </w:divBdr>
    </w:div>
    <w:div w:id="1576090956">
      <w:bodyDiv w:val="1"/>
      <w:marLeft w:val="0"/>
      <w:marRight w:val="0"/>
      <w:marTop w:val="0"/>
      <w:marBottom w:val="0"/>
      <w:divBdr>
        <w:top w:val="none" w:sz="0" w:space="0" w:color="auto"/>
        <w:left w:val="none" w:sz="0" w:space="0" w:color="auto"/>
        <w:bottom w:val="none" w:sz="0" w:space="0" w:color="auto"/>
        <w:right w:val="none" w:sz="0" w:space="0" w:color="auto"/>
      </w:divBdr>
    </w:div>
    <w:div w:id="1576160867">
      <w:bodyDiv w:val="1"/>
      <w:marLeft w:val="0"/>
      <w:marRight w:val="0"/>
      <w:marTop w:val="0"/>
      <w:marBottom w:val="0"/>
      <w:divBdr>
        <w:top w:val="none" w:sz="0" w:space="0" w:color="auto"/>
        <w:left w:val="none" w:sz="0" w:space="0" w:color="auto"/>
        <w:bottom w:val="none" w:sz="0" w:space="0" w:color="auto"/>
        <w:right w:val="none" w:sz="0" w:space="0" w:color="auto"/>
      </w:divBdr>
    </w:div>
    <w:div w:id="1576477749">
      <w:bodyDiv w:val="1"/>
      <w:marLeft w:val="0"/>
      <w:marRight w:val="0"/>
      <w:marTop w:val="0"/>
      <w:marBottom w:val="0"/>
      <w:divBdr>
        <w:top w:val="none" w:sz="0" w:space="0" w:color="auto"/>
        <w:left w:val="none" w:sz="0" w:space="0" w:color="auto"/>
        <w:bottom w:val="none" w:sz="0" w:space="0" w:color="auto"/>
        <w:right w:val="none" w:sz="0" w:space="0" w:color="auto"/>
      </w:divBdr>
    </w:div>
    <w:div w:id="1576623698">
      <w:bodyDiv w:val="1"/>
      <w:marLeft w:val="0"/>
      <w:marRight w:val="0"/>
      <w:marTop w:val="0"/>
      <w:marBottom w:val="0"/>
      <w:divBdr>
        <w:top w:val="none" w:sz="0" w:space="0" w:color="auto"/>
        <w:left w:val="none" w:sz="0" w:space="0" w:color="auto"/>
        <w:bottom w:val="none" w:sz="0" w:space="0" w:color="auto"/>
        <w:right w:val="none" w:sz="0" w:space="0" w:color="auto"/>
      </w:divBdr>
    </w:div>
    <w:div w:id="1576672350">
      <w:bodyDiv w:val="1"/>
      <w:marLeft w:val="0"/>
      <w:marRight w:val="0"/>
      <w:marTop w:val="0"/>
      <w:marBottom w:val="0"/>
      <w:divBdr>
        <w:top w:val="none" w:sz="0" w:space="0" w:color="auto"/>
        <w:left w:val="none" w:sz="0" w:space="0" w:color="auto"/>
        <w:bottom w:val="none" w:sz="0" w:space="0" w:color="auto"/>
        <w:right w:val="none" w:sz="0" w:space="0" w:color="auto"/>
      </w:divBdr>
    </w:div>
    <w:div w:id="1576696174">
      <w:bodyDiv w:val="1"/>
      <w:marLeft w:val="0"/>
      <w:marRight w:val="0"/>
      <w:marTop w:val="0"/>
      <w:marBottom w:val="0"/>
      <w:divBdr>
        <w:top w:val="none" w:sz="0" w:space="0" w:color="auto"/>
        <w:left w:val="none" w:sz="0" w:space="0" w:color="auto"/>
        <w:bottom w:val="none" w:sz="0" w:space="0" w:color="auto"/>
        <w:right w:val="none" w:sz="0" w:space="0" w:color="auto"/>
      </w:divBdr>
    </w:div>
    <w:div w:id="1577283999">
      <w:bodyDiv w:val="1"/>
      <w:marLeft w:val="0"/>
      <w:marRight w:val="0"/>
      <w:marTop w:val="0"/>
      <w:marBottom w:val="0"/>
      <w:divBdr>
        <w:top w:val="none" w:sz="0" w:space="0" w:color="auto"/>
        <w:left w:val="none" w:sz="0" w:space="0" w:color="auto"/>
        <w:bottom w:val="none" w:sz="0" w:space="0" w:color="auto"/>
        <w:right w:val="none" w:sz="0" w:space="0" w:color="auto"/>
      </w:divBdr>
    </w:div>
    <w:div w:id="1577324823">
      <w:bodyDiv w:val="1"/>
      <w:marLeft w:val="0"/>
      <w:marRight w:val="0"/>
      <w:marTop w:val="0"/>
      <w:marBottom w:val="0"/>
      <w:divBdr>
        <w:top w:val="none" w:sz="0" w:space="0" w:color="auto"/>
        <w:left w:val="none" w:sz="0" w:space="0" w:color="auto"/>
        <w:bottom w:val="none" w:sz="0" w:space="0" w:color="auto"/>
        <w:right w:val="none" w:sz="0" w:space="0" w:color="auto"/>
      </w:divBdr>
    </w:div>
    <w:div w:id="1577395016">
      <w:bodyDiv w:val="1"/>
      <w:marLeft w:val="0"/>
      <w:marRight w:val="0"/>
      <w:marTop w:val="0"/>
      <w:marBottom w:val="0"/>
      <w:divBdr>
        <w:top w:val="none" w:sz="0" w:space="0" w:color="auto"/>
        <w:left w:val="none" w:sz="0" w:space="0" w:color="auto"/>
        <w:bottom w:val="none" w:sz="0" w:space="0" w:color="auto"/>
        <w:right w:val="none" w:sz="0" w:space="0" w:color="auto"/>
      </w:divBdr>
    </w:div>
    <w:div w:id="1577471953">
      <w:bodyDiv w:val="1"/>
      <w:marLeft w:val="0"/>
      <w:marRight w:val="0"/>
      <w:marTop w:val="0"/>
      <w:marBottom w:val="0"/>
      <w:divBdr>
        <w:top w:val="none" w:sz="0" w:space="0" w:color="auto"/>
        <w:left w:val="none" w:sz="0" w:space="0" w:color="auto"/>
        <w:bottom w:val="none" w:sz="0" w:space="0" w:color="auto"/>
        <w:right w:val="none" w:sz="0" w:space="0" w:color="auto"/>
      </w:divBdr>
    </w:div>
    <w:div w:id="1578127505">
      <w:bodyDiv w:val="1"/>
      <w:marLeft w:val="0"/>
      <w:marRight w:val="0"/>
      <w:marTop w:val="0"/>
      <w:marBottom w:val="0"/>
      <w:divBdr>
        <w:top w:val="none" w:sz="0" w:space="0" w:color="auto"/>
        <w:left w:val="none" w:sz="0" w:space="0" w:color="auto"/>
        <w:bottom w:val="none" w:sz="0" w:space="0" w:color="auto"/>
        <w:right w:val="none" w:sz="0" w:space="0" w:color="auto"/>
      </w:divBdr>
    </w:div>
    <w:div w:id="1578661482">
      <w:bodyDiv w:val="1"/>
      <w:marLeft w:val="0"/>
      <w:marRight w:val="0"/>
      <w:marTop w:val="0"/>
      <w:marBottom w:val="0"/>
      <w:divBdr>
        <w:top w:val="none" w:sz="0" w:space="0" w:color="auto"/>
        <w:left w:val="none" w:sz="0" w:space="0" w:color="auto"/>
        <w:bottom w:val="none" w:sz="0" w:space="0" w:color="auto"/>
        <w:right w:val="none" w:sz="0" w:space="0" w:color="auto"/>
      </w:divBdr>
    </w:div>
    <w:div w:id="1579174106">
      <w:bodyDiv w:val="1"/>
      <w:marLeft w:val="0"/>
      <w:marRight w:val="0"/>
      <w:marTop w:val="0"/>
      <w:marBottom w:val="0"/>
      <w:divBdr>
        <w:top w:val="none" w:sz="0" w:space="0" w:color="auto"/>
        <w:left w:val="none" w:sz="0" w:space="0" w:color="auto"/>
        <w:bottom w:val="none" w:sz="0" w:space="0" w:color="auto"/>
        <w:right w:val="none" w:sz="0" w:space="0" w:color="auto"/>
      </w:divBdr>
    </w:div>
    <w:div w:id="1579287559">
      <w:bodyDiv w:val="1"/>
      <w:marLeft w:val="0"/>
      <w:marRight w:val="0"/>
      <w:marTop w:val="0"/>
      <w:marBottom w:val="0"/>
      <w:divBdr>
        <w:top w:val="none" w:sz="0" w:space="0" w:color="auto"/>
        <w:left w:val="none" w:sz="0" w:space="0" w:color="auto"/>
        <w:bottom w:val="none" w:sz="0" w:space="0" w:color="auto"/>
        <w:right w:val="none" w:sz="0" w:space="0" w:color="auto"/>
      </w:divBdr>
    </w:div>
    <w:div w:id="1579437501">
      <w:bodyDiv w:val="1"/>
      <w:marLeft w:val="0"/>
      <w:marRight w:val="0"/>
      <w:marTop w:val="0"/>
      <w:marBottom w:val="0"/>
      <w:divBdr>
        <w:top w:val="none" w:sz="0" w:space="0" w:color="auto"/>
        <w:left w:val="none" w:sz="0" w:space="0" w:color="auto"/>
        <w:bottom w:val="none" w:sz="0" w:space="0" w:color="auto"/>
        <w:right w:val="none" w:sz="0" w:space="0" w:color="auto"/>
      </w:divBdr>
    </w:div>
    <w:div w:id="1579710687">
      <w:bodyDiv w:val="1"/>
      <w:marLeft w:val="0"/>
      <w:marRight w:val="0"/>
      <w:marTop w:val="0"/>
      <w:marBottom w:val="0"/>
      <w:divBdr>
        <w:top w:val="none" w:sz="0" w:space="0" w:color="auto"/>
        <w:left w:val="none" w:sz="0" w:space="0" w:color="auto"/>
        <w:bottom w:val="none" w:sz="0" w:space="0" w:color="auto"/>
        <w:right w:val="none" w:sz="0" w:space="0" w:color="auto"/>
      </w:divBdr>
    </w:div>
    <w:div w:id="1580023366">
      <w:bodyDiv w:val="1"/>
      <w:marLeft w:val="0"/>
      <w:marRight w:val="0"/>
      <w:marTop w:val="0"/>
      <w:marBottom w:val="0"/>
      <w:divBdr>
        <w:top w:val="none" w:sz="0" w:space="0" w:color="auto"/>
        <w:left w:val="none" w:sz="0" w:space="0" w:color="auto"/>
        <w:bottom w:val="none" w:sz="0" w:space="0" w:color="auto"/>
        <w:right w:val="none" w:sz="0" w:space="0" w:color="auto"/>
      </w:divBdr>
    </w:div>
    <w:div w:id="1580166200">
      <w:bodyDiv w:val="1"/>
      <w:marLeft w:val="0"/>
      <w:marRight w:val="0"/>
      <w:marTop w:val="0"/>
      <w:marBottom w:val="0"/>
      <w:divBdr>
        <w:top w:val="none" w:sz="0" w:space="0" w:color="auto"/>
        <w:left w:val="none" w:sz="0" w:space="0" w:color="auto"/>
        <w:bottom w:val="none" w:sz="0" w:space="0" w:color="auto"/>
        <w:right w:val="none" w:sz="0" w:space="0" w:color="auto"/>
      </w:divBdr>
    </w:div>
    <w:div w:id="1581062286">
      <w:bodyDiv w:val="1"/>
      <w:marLeft w:val="0"/>
      <w:marRight w:val="0"/>
      <w:marTop w:val="0"/>
      <w:marBottom w:val="0"/>
      <w:divBdr>
        <w:top w:val="none" w:sz="0" w:space="0" w:color="auto"/>
        <w:left w:val="none" w:sz="0" w:space="0" w:color="auto"/>
        <w:bottom w:val="none" w:sz="0" w:space="0" w:color="auto"/>
        <w:right w:val="none" w:sz="0" w:space="0" w:color="auto"/>
      </w:divBdr>
    </w:div>
    <w:div w:id="1581519629">
      <w:bodyDiv w:val="1"/>
      <w:marLeft w:val="0"/>
      <w:marRight w:val="0"/>
      <w:marTop w:val="0"/>
      <w:marBottom w:val="0"/>
      <w:divBdr>
        <w:top w:val="none" w:sz="0" w:space="0" w:color="auto"/>
        <w:left w:val="none" w:sz="0" w:space="0" w:color="auto"/>
        <w:bottom w:val="none" w:sz="0" w:space="0" w:color="auto"/>
        <w:right w:val="none" w:sz="0" w:space="0" w:color="auto"/>
      </w:divBdr>
    </w:div>
    <w:div w:id="1581870149">
      <w:bodyDiv w:val="1"/>
      <w:marLeft w:val="0"/>
      <w:marRight w:val="0"/>
      <w:marTop w:val="0"/>
      <w:marBottom w:val="0"/>
      <w:divBdr>
        <w:top w:val="none" w:sz="0" w:space="0" w:color="auto"/>
        <w:left w:val="none" w:sz="0" w:space="0" w:color="auto"/>
        <w:bottom w:val="none" w:sz="0" w:space="0" w:color="auto"/>
        <w:right w:val="none" w:sz="0" w:space="0" w:color="auto"/>
      </w:divBdr>
    </w:div>
    <w:div w:id="1581871092">
      <w:bodyDiv w:val="1"/>
      <w:marLeft w:val="0"/>
      <w:marRight w:val="0"/>
      <w:marTop w:val="0"/>
      <w:marBottom w:val="0"/>
      <w:divBdr>
        <w:top w:val="none" w:sz="0" w:space="0" w:color="auto"/>
        <w:left w:val="none" w:sz="0" w:space="0" w:color="auto"/>
        <w:bottom w:val="none" w:sz="0" w:space="0" w:color="auto"/>
        <w:right w:val="none" w:sz="0" w:space="0" w:color="auto"/>
      </w:divBdr>
    </w:div>
    <w:div w:id="1582252210">
      <w:bodyDiv w:val="1"/>
      <w:marLeft w:val="0"/>
      <w:marRight w:val="0"/>
      <w:marTop w:val="0"/>
      <w:marBottom w:val="0"/>
      <w:divBdr>
        <w:top w:val="none" w:sz="0" w:space="0" w:color="auto"/>
        <w:left w:val="none" w:sz="0" w:space="0" w:color="auto"/>
        <w:bottom w:val="none" w:sz="0" w:space="0" w:color="auto"/>
        <w:right w:val="none" w:sz="0" w:space="0" w:color="auto"/>
      </w:divBdr>
    </w:div>
    <w:div w:id="1582564742">
      <w:bodyDiv w:val="1"/>
      <w:marLeft w:val="0"/>
      <w:marRight w:val="0"/>
      <w:marTop w:val="0"/>
      <w:marBottom w:val="0"/>
      <w:divBdr>
        <w:top w:val="none" w:sz="0" w:space="0" w:color="auto"/>
        <w:left w:val="none" w:sz="0" w:space="0" w:color="auto"/>
        <w:bottom w:val="none" w:sz="0" w:space="0" w:color="auto"/>
        <w:right w:val="none" w:sz="0" w:space="0" w:color="auto"/>
      </w:divBdr>
    </w:div>
    <w:div w:id="1582905382">
      <w:bodyDiv w:val="1"/>
      <w:marLeft w:val="0"/>
      <w:marRight w:val="0"/>
      <w:marTop w:val="0"/>
      <w:marBottom w:val="0"/>
      <w:divBdr>
        <w:top w:val="none" w:sz="0" w:space="0" w:color="auto"/>
        <w:left w:val="none" w:sz="0" w:space="0" w:color="auto"/>
        <w:bottom w:val="none" w:sz="0" w:space="0" w:color="auto"/>
        <w:right w:val="none" w:sz="0" w:space="0" w:color="auto"/>
      </w:divBdr>
    </w:div>
    <w:div w:id="1582910441">
      <w:bodyDiv w:val="1"/>
      <w:marLeft w:val="0"/>
      <w:marRight w:val="0"/>
      <w:marTop w:val="0"/>
      <w:marBottom w:val="0"/>
      <w:divBdr>
        <w:top w:val="none" w:sz="0" w:space="0" w:color="auto"/>
        <w:left w:val="none" w:sz="0" w:space="0" w:color="auto"/>
        <w:bottom w:val="none" w:sz="0" w:space="0" w:color="auto"/>
        <w:right w:val="none" w:sz="0" w:space="0" w:color="auto"/>
      </w:divBdr>
    </w:div>
    <w:div w:id="1583225199">
      <w:bodyDiv w:val="1"/>
      <w:marLeft w:val="0"/>
      <w:marRight w:val="0"/>
      <w:marTop w:val="0"/>
      <w:marBottom w:val="0"/>
      <w:divBdr>
        <w:top w:val="none" w:sz="0" w:space="0" w:color="auto"/>
        <w:left w:val="none" w:sz="0" w:space="0" w:color="auto"/>
        <w:bottom w:val="none" w:sz="0" w:space="0" w:color="auto"/>
        <w:right w:val="none" w:sz="0" w:space="0" w:color="auto"/>
      </w:divBdr>
    </w:div>
    <w:div w:id="1583485415">
      <w:bodyDiv w:val="1"/>
      <w:marLeft w:val="0"/>
      <w:marRight w:val="0"/>
      <w:marTop w:val="0"/>
      <w:marBottom w:val="0"/>
      <w:divBdr>
        <w:top w:val="none" w:sz="0" w:space="0" w:color="auto"/>
        <w:left w:val="none" w:sz="0" w:space="0" w:color="auto"/>
        <w:bottom w:val="none" w:sz="0" w:space="0" w:color="auto"/>
        <w:right w:val="none" w:sz="0" w:space="0" w:color="auto"/>
      </w:divBdr>
    </w:div>
    <w:div w:id="1584340587">
      <w:bodyDiv w:val="1"/>
      <w:marLeft w:val="0"/>
      <w:marRight w:val="0"/>
      <w:marTop w:val="0"/>
      <w:marBottom w:val="0"/>
      <w:divBdr>
        <w:top w:val="none" w:sz="0" w:space="0" w:color="auto"/>
        <w:left w:val="none" w:sz="0" w:space="0" w:color="auto"/>
        <w:bottom w:val="none" w:sz="0" w:space="0" w:color="auto"/>
        <w:right w:val="none" w:sz="0" w:space="0" w:color="auto"/>
      </w:divBdr>
    </w:div>
    <w:div w:id="1584945637">
      <w:bodyDiv w:val="1"/>
      <w:marLeft w:val="0"/>
      <w:marRight w:val="0"/>
      <w:marTop w:val="0"/>
      <w:marBottom w:val="0"/>
      <w:divBdr>
        <w:top w:val="none" w:sz="0" w:space="0" w:color="auto"/>
        <w:left w:val="none" w:sz="0" w:space="0" w:color="auto"/>
        <w:bottom w:val="none" w:sz="0" w:space="0" w:color="auto"/>
        <w:right w:val="none" w:sz="0" w:space="0" w:color="auto"/>
      </w:divBdr>
    </w:div>
    <w:div w:id="1584996304">
      <w:bodyDiv w:val="1"/>
      <w:marLeft w:val="0"/>
      <w:marRight w:val="0"/>
      <w:marTop w:val="0"/>
      <w:marBottom w:val="0"/>
      <w:divBdr>
        <w:top w:val="none" w:sz="0" w:space="0" w:color="auto"/>
        <w:left w:val="none" w:sz="0" w:space="0" w:color="auto"/>
        <w:bottom w:val="none" w:sz="0" w:space="0" w:color="auto"/>
        <w:right w:val="none" w:sz="0" w:space="0" w:color="auto"/>
      </w:divBdr>
    </w:div>
    <w:div w:id="1585262852">
      <w:bodyDiv w:val="1"/>
      <w:marLeft w:val="0"/>
      <w:marRight w:val="0"/>
      <w:marTop w:val="0"/>
      <w:marBottom w:val="0"/>
      <w:divBdr>
        <w:top w:val="none" w:sz="0" w:space="0" w:color="auto"/>
        <w:left w:val="none" w:sz="0" w:space="0" w:color="auto"/>
        <w:bottom w:val="none" w:sz="0" w:space="0" w:color="auto"/>
        <w:right w:val="none" w:sz="0" w:space="0" w:color="auto"/>
      </w:divBdr>
    </w:div>
    <w:div w:id="1586181694">
      <w:bodyDiv w:val="1"/>
      <w:marLeft w:val="0"/>
      <w:marRight w:val="0"/>
      <w:marTop w:val="0"/>
      <w:marBottom w:val="0"/>
      <w:divBdr>
        <w:top w:val="none" w:sz="0" w:space="0" w:color="auto"/>
        <w:left w:val="none" w:sz="0" w:space="0" w:color="auto"/>
        <w:bottom w:val="none" w:sz="0" w:space="0" w:color="auto"/>
        <w:right w:val="none" w:sz="0" w:space="0" w:color="auto"/>
      </w:divBdr>
    </w:div>
    <w:div w:id="1586374635">
      <w:bodyDiv w:val="1"/>
      <w:marLeft w:val="0"/>
      <w:marRight w:val="0"/>
      <w:marTop w:val="0"/>
      <w:marBottom w:val="0"/>
      <w:divBdr>
        <w:top w:val="none" w:sz="0" w:space="0" w:color="auto"/>
        <w:left w:val="none" w:sz="0" w:space="0" w:color="auto"/>
        <w:bottom w:val="none" w:sz="0" w:space="0" w:color="auto"/>
        <w:right w:val="none" w:sz="0" w:space="0" w:color="auto"/>
      </w:divBdr>
    </w:div>
    <w:div w:id="1586456685">
      <w:bodyDiv w:val="1"/>
      <w:marLeft w:val="0"/>
      <w:marRight w:val="0"/>
      <w:marTop w:val="0"/>
      <w:marBottom w:val="0"/>
      <w:divBdr>
        <w:top w:val="none" w:sz="0" w:space="0" w:color="auto"/>
        <w:left w:val="none" w:sz="0" w:space="0" w:color="auto"/>
        <w:bottom w:val="none" w:sz="0" w:space="0" w:color="auto"/>
        <w:right w:val="none" w:sz="0" w:space="0" w:color="auto"/>
      </w:divBdr>
    </w:div>
    <w:div w:id="1586651261">
      <w:bodyDiv w:val="1"/>
      <w:marLeft w:val="0"/>
      <w:marRight w:val="0"/>
      <w:marTop w:val="0"/>
      <w:marBottom w:val="0"/>
      <w:divBdr>
        <w:top w:val="none" w:sz="0" w:space="0" w:color="auto"/>
        <w:left w:val="none" w:sz="0" w:space="0" w:color="auto"/>
        <w:bottom w:val="none" w:sz="0" w:space="0" w:color="auto"/>
        <w:right w:val="none" w:sz="0" w:space="0" w:color="auto"/>
      </w:divBdr>
    </w:div>
    <w:div w:id="1586957484">
      <w:bodyDiv w:val="1"/>
      <w:marLeft w:val="0"/>
      <w:marRight w:val="0"/>
      <w:marTop w:val="0"/>
      <w:marBottom w:val="0"/>
      <w:divBdr>
        <w:top w:val="none" w:sz="0" w:space="0" w:color="auto"/>
        <w:left w:val="none" w:sz="0" w:space="0" w:color="auto"/>
        <w:bottom w:val="none" w:sz="0" w:space="0" w:color="auto"/>
        <w:right w:val="none" w:sz="0" w:space="0" w:color="auto"/>
      </w:divBdr>
    </w:div>
    <w:div w:id="1587231341">
      <w:bodyDiv w:val="1"/>
      <w:marLeft w:val="0"/>
      <w:marRight w:val="0"/>
      <w:marTop w:val="0"/>
      <w:marBottom w:val="0"/>
      <w:divBdr>
        <w:top w:val="none" w:sz="0" w:space="0" w:color="auto"/>
        <w:left w:val="none" w:sz="0" w:space="0" w:color="auto"/>
        <w:bottom w:val="none" w:sz="0" w:space="0" w:color="auto"/>
        <w:right w:val="none" w:sz="0" w:space="0" w:color="auto"/>
      </w:divBdr>
    </w:div>
    <w:div w:id="1587421178">
      <w:bodyDiv w:val="1"/>
      <w:marLeft w:val="0"/>
      <w:marRight w:val="0"/>
      <w:marTop w:val="0"/>
      <w:marBottom w:val="0"/>
      <w:divBdr>
        <w:top w:val="none" w:sz="0" w:space="0" w:color="auto"/>
        <w:left w:val="none" w:sz="0" w:space="0" w:color="auto"/>
        <w:bottom w:val="none" w:sz="0" w:space="0" w:color="auto"/>
        <w:right w:val="none" w:sz="0" w:space="0" w:color="auto"/>
      </w:divBdr>
    </w:div>
    <w:div w:id="1587495961">
      <w:bodyDiv w:val="1"/>
      <w:marLeft w:val="0"/>
      <w:marRight w:val="0"/>
      <w:marTop w:val="0"/>
      <w:marBottom w:val="0"/>
      <w:divBdr>
        <w:top w:val="none" w:sz="0" w:space="0" w:color="auto"/>
        <w:left w:val="none" w:sz="0" w:space="0" w:color="auto"/>
        <w:bottom w:val="none" w:sz="0" w:space="0" w:color="auto"/>
        <w:right w:val="none" w:sz="0" w:space="0" w:color="auto"/>
      </w:divBdr>
    </w:div>
    <w:div w:id="1587691934">
      <w:bodyDiv w:val="1"/>
      <w:marLeft w:val="0"/>
      <w:marRight w:val="0"/>
      <w:marTop w:val="0"/>
      <w:marBottom w:val="0"/>
      <w:divBdr>
        <w:top w:val="none" w:sz="0" w:space="0" w:color="auto"/>
        <w:left w:val="none" w:sz="0" w:space="0" w:color="auto"/>
        <w:bottom w:val="none" w:sz="0" w:space="0" w:color="auto"/>
        <w:right w:val="none" w:sz="0" w:space="0" w:color="auto"/>
      </w:divBdr>
    </w:div>
    <w:div w:id="1587763925">
      <w:bodyDiv w:val="1"/>
      <w:marLeft w:val="0"/>
      <w:marRight w:val="0"/>
      <w:marTop w:val="0"/>
      <w:marBottom w:val="0"/>
      <w:divBdr>
        <w:top w:val="none" w:sz="0" w:space="0" w:color="auto"/>
        <w:left w:val="none" w:sz="0" w:space="0" w:color="auto"/>
        <w:bottom w:val="none" w:sz="0" w:space="0" w:color="auto"/>
        <w:right w:val="none" w:sz="0" w:space="0" w:color="auto"/>
      </w:divBdr>
    </w:div>
    <w:div w:id="1588150744">
      <w:bodyDiv w:val="1"/>
      <w:marLeft w:val="0"/>
      <w:marRight w:val="0"/>
      <w:marTop w:val="0"/>
      <w:marBottom w:val="0"/>
      <w:divBdr>
        <w:top w:val="none" w:sz="0" w:space="0" w:color="auto"/>
        <w:left w:val="none" w:sz="0" w:space="0" w:color="auto"/>
        <w:bottom w:val="none" w:sz="0" w:space="0" w:color="auto"/>
        <w:right w:val="none" w:sz="0" w:space="0" w:color="auto"/>
      </w:divBdr>
    </w:div>
    <w:div w:id="1588416130">
      <w:bodyDiv w:val="1"/>
      <w:marLeft w:val="0"/>
      <w:marRight w:val="0"/>
      <w:marTop w:val="0"/>
      <w:marBottom w:val="0"/>
      <w:divBdr>
        <w:top w:val="none" w:sz="0" w:space="0" w:color="auto"/>
        <w:left w:val="none" w:sz="0" w:space="0" w:color="auto"/>
        <w:bottom w:val="none" w:sz="0" w:space="0" w:color="auto"/>
        <w:right w:val="none" w:sz="0" w:space="0" w:color="auto"/>
      </w:divBdr>
    </w:div>
    <w:div w:id="1588881070">
      <w:bodyDiv w:val="1"/>
      <w:marLeft w:val="0"/>
      <w:marRight w:val="0"/>
      <w:marTop w:val="0"/>
      <w:marBottom w:val="0"/>
      <w:divBdr>
        <w:top w:val="none" w:sz="0" w:space="0" w:color="auto"/>
        <w:left w:val="none" w:sz="0" w:space="0" w:color="auto"/>
        <w:bottom w:val="none" w:sz="0" w:space="0" w:color="auto"/>
        <w:right w:val="none" w:sz="0" w:space="0" w:color="auto"/>
      </w:divBdr>
    </w:div>
    <w:div w:id="1589072144">
      <w:bodyDiv w:val="1"/>
      <w:marLeft w:val="0"/>
      <w:marRight w:val="0"/>
      <w:marTop w:val="0"/>
      <w:marBottom w:val="0"/>
      <w:divBdr>
        <w:top w:val="none" w:sz="0" w:space="0" w:color="auto"/>
        <w:left w:val="none" w:sz="0" w:space="0" w:color="auto"/>
        <w:bottom w:val="none" w:sz="0" w:space="0" w:color="auto"/>
        <w:right w:val="none" w:sz="0" w:space="0" w:color="auto"/>
      </w:divBdr>
    </w:div>
    <w:div w:id="1589078937">
      <w:bodyDiv w:val="1"/>
      <w:marLeft w:val="0"/>
      <w:marRight w:val="0"/>
      <w:marTop w:val="0"/>
      <w:marBottom w:val="0"/>
      <w:divBdr>
        <w:top w:val="none" w:sz="0" w:space="0" w:color="auto"/>
        <w:left w:val="none" w:sz="0" w:space="0" w:color="auto"/>
        <w:bottom w:val="none" w:sz="0" w:space="0" w:color="auto"/>
        <w:right w:val="none" w:sz="0" w:space="0" w:color="auto"/>
      </w:divBdr>
    </w:div>
    <w:div w:id="1589340361">
      <w:bodyDiv w:val="1"/>
      <w:marLeft w:val="0"/>
      <w:marRight w:val="0"/>
      <w:marTop w:val="0"/>
      <w:marBottom w:val="0"/>
      <w:divBdr>
        <w:top w:val="none" w:sz="0" w:space="0" w:color="auto"/>
        <w:left w:val="none" w:sz="0" w:space="0" w:color="auto"/>
        <w:bottom w:val="none" w:sz="0" w:space="0" w:color="auto"/>
        <w:right w:val="none" w:sz="0" w:space="0" w:color="auto"/>
      </w:divBdr>
    </w:div>
    <w:div w:id="1589344290">
      <w:bodyDiv w:val="1"/>
      <w:marLeft w:val="0"/>
      <w:marRight w:val="0"/>
      <w:marTop w:val="0"/>
      <w:marBottom w:val="0"/>
      <w:divBdr>
        <w:top w:val="none" w:sz="0" w:space="0" w:color="auto"/>
        <w:left w:val="none" w:sz="0" w:space="0" w:color="auto"/>
        <w:bottom w:val="none" w:sz="0" w:space="0" w:color="auto"/>
        <w:right w:val="none" w:sz="0" w:space="0" w:color="auto"/>
      </w:divBdr>
    </w:div>
    <w:div w:id="1589576180">
      <w:bodyDiv w:val="1"/>
      <w:marLeft w:val="0"/>
      <w:marRight w:val="0"/>
      <w:marTop w:val="0"/>
      <w:marBottom w:val="0"/>
      <w:divBdr>
        <w:top w:val="none" w:sz="0" w:space="0" w:color="auto"/>
        <w:left w:val="none" w:sz="0" w:space="0" w:color="auto"/>
        <w:bottom w:val="none" w:sz="0" w:space="0" w:color="auto"/>
        <w:right w:val="none" w:sz="0" w:space="0" w:color="auto"/>
      </w:divBdr>
    </w:div>
    <w:div w:id="1589652992">
      <w:bodyDiv w:val="1"/>
      <w:marLeft w:val="0"/>
      <w:marRight w:val="0"/>
      <w:marTop w:val="0"/>
      <w:marBottom w:val="0"/>
      <w:divBdr>
        <w:top w:val="none" w:sz="0" w:space="0" w:color="auto"/>
        <w:left w:val="none" w:sz="0" w:space="0" w:color="auto"/>
        <w:bottom w:val="none" w:sz="0" w:space="0" w:color="auto"/>
        <w:right w:val="none" w:sz="0" w:space="0" w:color="auto"/>
      </w:divBdr>
    </w:div>
    <w:div w:id="1589776942">
      <w:bodyDiv w:val="1"/>
      <w:marLeft w:val="0"/>
      <w:marRight w:val="0"/>
      <w:marTop w:val="0"/>
      <w:marBottom w:val="0"/>
      <w:divBdr>
        <w:top w:val="none" w:sz="0" w:space="0" w:color="auto"/>
        <w:left w:val="none" w:sz="0" w:space="0" w:color="auto"/>
        <w:bottom w:val="none" w:sz="0" w:space="0" w:color="auto"/>
        <w:right w:val="none" w:sz="0" w:space="0" w:color="auto"/>
      </w:divBdr>
    </w:div>
    <w:div w:id="1589801558">
      <w:bodyDiv w:val="1"/>
      <w:marLeft w:val="0"/>
      <w:marRight w:val="0"/>
      <w:marTop w:val="0"/>
      <w:marBottom w:val="0"/>
      <w:divBdr>
        <w:top w:val="none" w:sz="0" w:space="0" w:color="auto"/>
        <w:left w:val="none" w:sz="0" w:space="0" w:color="auto"/>
        <w:bottom w:val="none" w:sz="0" w:space="0" w:color="auto"/>
        <w:right w:val="none" w:sz="0" w:space="0" w:color="auto"/>
      </w:divBdr>
    </w:div>
    <w:div w:id="1589927662">
      <w:bodyDiv w:val="1"/>
      <w:marLeft w:val="0"/>
      <w:marRight w:val="0"/>
      <w:marTop w:val="0"/>
      <w:marBottom w:val="0"/>
      <w:divBdr>
        <w:top w:val="none" w:sz="0" w:space="0" w:color="auto"/>
        <w:left w:val="none" w:sz="0" w:space="0" w:color="auto"/>
        <w:bottom w:val="none" w:sz="0" w:space="0" w:color="auto"/>
        <w:right w:val="none" w:sz="0" w:space="0" w:color="auto"/>
      </w:divBdr>
    </w:div>
    <w:div w:id="1590042614">
      <w:bodyDiv w:val="1"/>
      <w:marLeft w:val="0"/>
      <w:marRight w:val="0"/>
      <w:marTop w:val="0"/>
      <w:marBottom w:val="0"/>
      <w:divBdr>
        <w:top w:val="none" w:sz="0" w:space="0" w:color="auto"/>
        <w:left w:val="none" w:sz="0" w:space="0" w:color="auto"/>
        <w:bottom w:val="none" w:sz="0" w:space="0" w:color="auto"/>
        <w:right w:val="none" w:sz="0" w:space="0" w:color="auto"/>
      </w:divBdr>
    </w:div>
    <w:div w:id="1590506535">
      <w:bodyDiv w:val="1"/>
      <w:marLeft w:val="0"/>
      <w:marRight w:val="0"/>
      <w:marTop w:val="0"/>
      <w:marBottom w:val="0"/>
      <w:divBdr>
        <w:top w:val="none" w:sz="0" w:space="0" w:color="auto"/>
        <w:left w:val="none" w:sz="0" w:space="0" w:color="auto"/>
        <w:bottom w:val="none" w:sz="0" w:space="0" w:color="auto"/>
        <w:right w:val="none" w:sz="0" w:space="0" w:color="auto"/>
      </w:divBdr>
    </w:div>
    <w:div w:id="1590582970">
      <w:bodyDiv w:val="1"/>
      <w:marLeft w:val="0"/>
      <w:marRight w:val="0"/>
      <w:marTop w:val="0"/>
      <w:marBottom w:val="0"/>
      <w:divBdr>
        <w:top w:val="none" w:sz="0" w:space="0" w:color="auto"/>
        <w:left w:val="none" w:sz="0" w:space="0" w:color="auto"/>
        <w:bottom w:val="none" w:sz="0" w:space="0" w:color="auto"/>
        <w:right w:val="none" w:sz="0" w:space="0" w:color="auto"/>
      </w:divBdr>
    </w:div>
    <w:div w:id="1590695693">
      <w:bodyDiv w:val="1"/>
      <w:marLeft w:val="0"/>
      <w:marRight w:val="0"/>
      <w:marTop w:val="0"/>
      <w:marBottom w:val="0"/>
      <w:divBdr>
        <w:top w:val="none" w:sz="0" w:space="0" w:color="auto"/>
        <w:left w:val="none" w:sz="0" w:space="0" w:color="auto"/>
        <w:bottom w:val="none" w:sz="0" w:space="0" w:color="auto"/>
        <w:right w:val="none" w:sz="0" w:space="0" w:color="auto"/>
      </w:divBdr>
    </w:div>
    <w:div w:id="1590767875">
      <w:bodyDiv w:val="1"/>
      <w:marLeft w:val="0"/>
      <w:marRight w:val="0"/>
      <w:marTop w:val="0"/>
      <w:marBottom w:val="0"/>
      <w:divBdr>
        <w:top w:val="none" w:sz="0" w:space="0" w:color="auto"/>
        <w:left w:val="none" w:sz="0" w:space="0" w:color="auto"/>
        <w:bottom w:val="none" w:sz="0" w:space="0" w:color="auto"/>
        <w:right w:val="none" w:sz="0" w:space="0" w:color="auto"/>
      </w:divBdr>
    </w:div>
    <w:div w:id="1591234751">
      <w:bodyDiv w:val="1"/>
      <w:marLeft w:val="0"/>
      <w:marRight w:val="0"/>
      <w:marTop w:val="0"/>
      <w:marBottom w:val="0"/>
      <w:divBdr>
        <w:top w:val="none" w:sz="0" w:space="0" w:color="auto"/>
        <w:left w:val="none" w:sz="0" w:space="0" w:color="auto"/>
        <w:bottom w:val="none" w:sz="0" w:space="0" w:color="auto"/>
        <w:right w:val="none" w:sz="0" w:space="0" w:color="auto"/>
      </w:divBdr>
    </w:div>
    <w:div w:id="1591813578">
      <w:bodyDiv w:val="1"/>
      <w:marLeft w:val="0"/>
      <w:marRight w:val="0"/>
      <w:marTop w:val="0"/>
      <w:marBottom w:val="0"/>
      <w:divBdr>
        <w:top w:val="none" w:sz="0" w:space="0" w:color="auto"/>
        <w:left w:val="none" w:sz="0" w:space="0" w:color="auto"/>
        <w:bottom w:val="none" w:sz="0" w:space="0" w:color="auto"/>
        <w:right w:val="none" w:sz="0" w:space="0" w:color="auto"/>
      </w:divBdr>
    </w:div>
    <w:div w:id="1591960610">
      <w:bodyDiv w:val="1"/>
      <w:marLeft w:val="0"/>
      <w:marRight w:val="0"/>
      <w:marTop w:val="0"/>
      <w:marBottom w:val="0"/>
      <w:divBdr>
        <w:top w:val="none" w:sz="0" w:space="0" w:color="auto"/>
        <w:left w:val="none" w:sz="0" w:space="0" w:color="auto"/>
        <w:bottom w:val="none" w:sz="0" w:space="0" w:color="auto"/>
        <w:right w:val="none" w:sz="0" w:space="0" w:color="auto"/>
      </w:divBdr>
    </w:div>
    <w:div w:id="1591965182">
      <w:bodyDiv w:val="1"/>
      <w:marLeft w:val="0"/>
      <w:marRight w:val="0"/>
      <w:marTop w:val="0"/>
      <w:marBottom w:val="0"/>
      <w:divBdr>
        <w:top w:val="none" w:sz="0" w:space="0" w:color="auto"/>
        <w:left w:val="none" w:sz="0" w:space="0" w:color="auto"/>
        <w:bottom w:val="none" w:sz="0" w:space="0" w:color="auto"/>
        <w:right w:val="none" w:sz="0" w:space="0" w:color="auto"/>
      </w:divBdr>
    </w:div>
    <w:div w:id="1592742048">
      <w:bodyDiv w:val="1"/>
      <w:marLeft w:val="0"/>
      <w:marRight w:val="0"/>
      <w:marTop w:val="0"/>
      <w:marBottom w:val="0"/>
      <w:divBdr>
        <w:top w:val="none" w:sz="0" w:space="0" w:color="auto"/>
        <w:left w:val="none" w:sz="0" w:space="0" w:color="auto"/>
        <w:bottom w:val="none" w:sz="0" w:space="0" w:color="auto"/>
        <w:right w:val="none" w:sz="0" w:space="0" w:color="auto"/>
      </w:divBdr>
    </w:div>
    <w:div w:id="1592856760">
      <w:bodyDiv w:val="1"/>
      <w:marLeft w:val="0"/>
      <w:marRight w:val="0"/>
      <w:marTop w:val="0"/>
      <w:marBottom w:val="0"/>
      <w:divBdr>
        <w:top w:val="none" w:sz="0" w:space="0" w:color="auto"/>
        <w:left w:val="none" w:sz="0" w:space="0" w:color="auto"/>
        <w:bottom w:val="none" w:sz="0" w:space="0" w:color="auto"/>
        <w:right w:val="none" w:sz="0" w:space="0" w:color="auto"/>
      </w:divBdr>
    </w:div>
    <w:div w:id="1592936320">
      <w:bodyDiv w:val="1"/>
      <w:marLeft w:val="0"/>
      <w:marRight w:val="0"/>
      <w:marTop w:val="0"/>
      <w:marBottom w:val="0"/>
      <w:divBdr>
        <w:top w:val="none" w:sz="0" w:space="0" w:color="auto"/>
        <w:left w:val="none" w:sz="0" w:space="0" w:color="auto"/>
        <w:bottom w:val="none" w:sz="0" w:space="0" w:color="auto"/>
        <w:right w:val="none" w:sz="0" w:space="0" w:color="auto"/>
      </w:divBdr>
    </w:div>
    <w:div w:id="1593315292">
      <w:bodyDiv w:val="1"/>
      <w:marLeft w:val="0"/>
      <w:marRight w:val="0"/>
      <w:marTop w:val="0"/>
      <w:marBottom w:val="0"/>
      <w:divBdr>
        <w:top w:val="none" w:sz="0" w:space="0" w:color="auto"/>
        <w:left w:val="none" w:sz="0" w:space="0" w:color="auto"/>
        <w:bottom w:val="none" w:sz="0" w:space="0" w:color="auto"/>
        <w:right w:val="none" w:sz="0" w:space="0" w:color="auto"/>
      </w:divBdr>
    </w:div>
    <w:div w:id="1593588430">
      <w:bodyDiv w:val="1"/>
      <w:marLeft w:val="0"/>
      <w:marRight w:val="0"/>
      <w:marTop w:val="0"/>
      <w:marBottom w:val="0"/>
      <w:divBdr>
        <w:top w:val="none" w:sz="0" w:space="0" w:color="auto"/>
        <w:left w:val="none" w:sz="0" w:space="0" w:color="auto"/>
        <w:bottom w:val="none" w:sz="0" w:space="0" w:color="auto"/>
        <w:right w:val="none" w:sz="0" w:space="0" w:color="auto"/>
      </w:divBdr>
    </w:div>
    <w:div w:id="1593707741">
      <w:bodyDiv w:val="1"/>
      <w:marLeft w:val="0"/>
      <w:marRight w:val="0"/>
      <w:marTop w:val="0"/>
      <w:marBottom w:val="0"/>
      <w:divBdr>
        <w:top w:val="none" w:sz="0" w:space="0" w:color="auto"/>
        <w:left w:val="none" w:sz="0" w:space="0" w:color="auto"/>
        <w:bottom w:val="none" w:sz="0" w:space="0" w:color="auto"/>
        <w:right w:val="none" w:sz="0" w:space="0" w:color="auto"/>
      </w:divBdr>
    </w:div>
    <w:div w:id="1594779564">
      <w:bodyDiv w:val="1"/>
      <w:marLeft w:val="0"/>
      <w:marRight w:val="0"/>
      <w:marTop w:val="0"/>
      <w:marBottom w:val="0"/>
      <w:divBdr>
        <w:top w:val="none" w:sz="0" w:space="0" w:color="auto"/>
        <w:left w:val="none" w:sz="0" w:space="0" w:color="auto"/>
        <w:bottom w:val="none" w:sz="0" w:space="0" w:color="auto"/>
        <w:right w:val="none" w:sz="0" w:space="0" w:color="auto"/>
      </w:divBdr>
    </w:div>
    <w:div w:id="1594893549">
      <w:bodyDiv w:val="1"/>
      <w:marLeft w:val="0"/>
      <w:marRight w:val="0"/>
      <w:marTop w:val="0"/>
      <w:marBottom w:val="0"/>
      <w:divBdr>
        <w:top w:val="none" w:sz="0" w:space="0" w:color="auto"/>
        <w:left w:val="none" w:sz="0" w:space="0" w:color="auto"/>
        <w:bottom w:val="none" w:sz="0" w:space="0" w:color="auto"/>
        <w:right w:val="none" w:sz="0" w:space="0" w:color="auto"/>
      </w:divBdr>
    </w:div>
    <w:div w:id="1595093008">
      <w:bodyDiv w:val="1"/>
      <w:marLeft w:val="0"/>
      <w:marRight w:val="0"/>
      <w:marTop w:val="0"/>
      <w:marBottom w:val="0"/>
      <w:divBdr>
        <w:top w:val="none" w:sz="0" w:space="0" w:color="auto"/>
        <w:left w:val="none" w:sz="0" w:space="0" w:color="auto"/>
        <w:bottom w:val="none" w:sz="0" w:space="0" w:color="auto"/>
        <w:right w:val="none" w:sz="0" w:space="0" w:color="auto"/>
      </w:divBdr>
    </w:div>
    <w:div w:id="1595358230">
      <w:bodyDiv w:val="1"/>
      <w:marLeft w:val="0"/>
      <w:marRight w:val="0"/>
      <w:marTop w:val="0"/>
      <w:marBottom w:val="0"/>
      <w:divBdr>
        <w:top w:val="none" w:sz="0" w:space="0" w:color="auto"/>
        <w:left w:val="none" w:sz="0" w:space="0" w:color="auto"/>
        <w:bottom w:val="none" w:sz="0" w:space="0" w:color="auto"/>
        <w:right w:val="none" w:sz="0" w:space="0" w:color="auto"/>
      </w:divBdr>
    </w:div>
    <w:div w:id="1595480744">
      <w:bodyDiv w:val="1"/>
      <w:marLeft w:val="0"/>
      <w:marRight w:val="0"/>
      <w:marTop w:val="0"/>
      <w:marBottom w:val="0"/>
      <w:divBdr>
        <w:top w:val="none" w:sz="0" w:space="0" w:color="auto"/>
        <w:left w:val="none" w:sz="0" w:space="0" w:color="auto"/>
        <w:bottom w:val="none" w:sz="0" w:space="0" w:color="auto"/>
        <w:right w:val="none" w:sz="0" w:space="0" w:color="auto"/>
      </w:divBdr>
    </w:div>
    <w:div w:id="1595745727">
      <w:bodyDiv w:val="1"/>
      <w:marLeft w:val="0"/>
      <w:marRight w:val="0"/>
      <w:marTop w:val="0"/>
      <w:marBottom w:val="0"/>
      <w:divBdr>
        <w:top w:val="none" w:sz="0" w:space="0" w:color="auto"/>
        <w:left w:val="none" w:sz="0" w:space="0" w:color="auto"/>
        <w:bottom w:val="none" w:sz="0" w:space="0" w:color="auto"/>
        <w:right w:val="none" w:sz="0" w:space="0" w:color="auto"/>
      </w:divBdr>
    </w:div>
    <w:div w:id="1595894070">
      <w:bodyDiv w:val="1"/>
      <w:marLeft w:val="0"/>
      <w:marRight w:val="0"/>
      <w:marTop w:val="0"/>
      <w:marBottom w:val="0"/>
      <w:divBdr>
        <w:top w:val="none" w:sz="0" w:space="0" w:color="auto"/>
        <w:left w:val="none" w:sz="0" w:space="0" w:color="auto"/>
        <w:bottom w:val="none" w:sz="0" w:space="0" w:color="auto"/>
        <w:right w:val="none" w:sz="0" w:space="0" w:color="auto"/>
      </w:divBdr>
    </w:div>
    <w:div w:id="1596015344">
      <w:bodyDiv w:val="1"/>
      <w:marLeft w:val="0"/>
      <w:marRight w:val="0"/>
      <w:marTop w:val="0"/>
      <w:marBottom w:val="0"/>
      <w:divBdr>
        <w:top w:val="none" w:sz="0" w:space="0" w:color="auto"/>
        <w:left w:val="none" w:sz="0" w:space="0" w:color="auto"/>
        <w:bottom w:val="none" w:sz="0" w:space="0" w:color="auto"/>
        <w:right w:val="none" w:sz="0" w:space="0" w:color="auto"/>
      </w:divBdr>
    </w:div>
    <w:div w:id="1596135867">
      <w:bodyDiv w:val="1"/>
      <w:marLeft w:val="0"/>
      <w:marRight w:val="0"/>
      <w:marTop w:val="0"/>
      <w:marBottom w:val="0"/>
      <w:divBdr>
        <w:top w:val="none" w:sz="0" w:space="0" w:color="auto"/>
        <w:left w:val="none" w:sz="0" w:space="0" w:color="auto"/>
        <w:bottom w:val="none" w:sz="0" w:space="0" w:color="auto"/>
        <w:right w:val="none" w:sz="0" w:space="0" w:color="auto"/>
      </w:divBdr>
    </w:div>
    <w:div w:id="1596550222">
      <w:bodyDiv w:val="1"/>
      <w:marLeft w:val="0"/>
      <w:marRight w:val="0"/>
      <w:marTop w:val="0"/>
      <w:marBottom w:val="0"/>
      <w:divBdr>
        <w:top w:val="none" w:sz="0" w:space="0" w:color="auto"/>
        <w:left w:val="none" w:sz="0" w:space="0" w:color="auto"/>
        <w:bottom w:val="none" w:sz="0" w:space="0" w:color="auto"/>
        <w:right w:val="none" w:sz="0" w:space="0" w:color="auto"/>
      </w:divBdr>
    </w:div>
    <w:div w:id="1596594651">
      <w:bodyDiv w:val="1"/>
      <w:marLeft w:val="0"/>
      <w:marRight w:val="0"/>
      <w:marTop w:val="0"/>
      <w:marBottom w:val="0"/>
      <w:divBdr>
        <w:top w:val="none" w:sz="0" w:space="0" w:color="auto"/>
        <w:left w:val="none" w:sz="0" w:space="0" w:color="auto"/>
        <w:bottom w:val="none" w:sz="0" w:space="0" w:color="auto"/>
        <w:right w:val="none" w:sz="0" w:space="0" w:color="auto"/>
      </w:divBdr>
    </w:div>
    <w:div w:id="1597404534">
      <w:bodyDiv w:val="1"/>
      <w:marLeft w:val="0"/>
      <w:marRight w:val="0"/>
      <w:marTop w:val="0"/>
      <w:marBottom w:val="0"/>
      <w:divBdr>
        <w:top w:val="none" w:sz="0" w:space="0" w:color="auto"/>
        <w:left w:val="none" w:sz="0" w:space="0" w:color="auto"/>
        <w:bottom w:val="none" w:sz="0" w:space="0" w:color="auto"/>
        <w:right w:val="none" w:sz="0" w:space="0" w:color="auto"/>
      </w:divBdr>
    </w:div>
    <w:div w:id="1597906119">
      <w:bodyDiv w:val="1"/>
      <w:marLeft w:val="0"/>
      <w:marRight w:val="0"/>
      <w:marTop w:val="0"/>
      <w:marBottom w:val="0"/>
      <w:divBdr>
        <w:top w:val="none" w:sz="0" w:space="0" w:color="auto"/>
        <w:left w:val="none" w:sz="0" w:space="0" w:color="auto"/>
        <w:bottom w:val="none" w:sz="0" w:space="0" w:color="auto"/>
        <w:right w:val="none" w:sz="0" w:space="0" w:color="auto"/>
      </w:divBdr>
    </w:div>
    <w:div w:id="1598713067">
      <w:bodyDiv w:val="1"/>
      <w:marLeft w:val="0"/>
      <w:marRight w:val="0"/>
      <w:marTop w:val="0"/>
      <w:marBottom w:val="0"/>
      <w:divBdr>
        <w:top w:val="none" w:sz="0" w:space="0" w:color="auto"/>
        <w:left w:val="none" w:sz="0" w:space="0" w:color="auto"/>
        <w:bottom w:val="none" w:sz="0" w:space="0" w:color="auto"/>
        <w:right w:val="none" w:sz="0" w:space="0" w:color="auto"/>
      </w:divBdr>
    </w:div>
    <w:div w:id="1598751022">
      <w:bodyDiv w:val="1"/>
      <w:marLeft w:val="0"/>
      <w:marRight w:val="0"/>
      <w:marTop w:val="0"/>
      <w:marBottom w:val="0"/>
      <w:divBdr>
        <w:top w:val="none" w:sz="0" w:space="0" w:color="auto"/>
        <w:left w:val="none" w:sz="0" w:space="0" w:color="auto"/>
        <w:bottom w:val="none" w:sz="0" w:space="0" w:color="auto"/>
        <w:right w:val="none" w:sz="0" w:space="0" w:color="auto"/>
      </w:divBdr>
    </w:div>
    <w:div w:id="1599294587">
      <w:bodyDiv w:val="1"/>
      <w:marLeft w:val="0"/>
      <w:marRight w:val="0"/>
      <w:marTop w:val="0"/>
      <w:marBottom w:val="0"/>
      <w:divBdr>
        <w:top w:val="none" w:sz="0" w:space="0" w:color="auto"/>
        <w:left w:val="none" w:sz="0" w:space="0" w:color="auto"/>
        <w:bottom w:val="none" w:sz="0" w:space="0" w:color="auto"/>
        <w:right w:val="none" w:sz="0" w:space="0" w:color="auto"/>
      </w:divBdr>
    </w:div>
    <w:div w:id="1599437469">
      <w:bodyDiv w:val="1"/>
      <w:marLeft w:val="0"/>
      <w:marRight w:val="0"/>
      <w:marTop w:val="0"/>
      <w:marBottom w:val="0"/>
      <w:divBdr>
        <w:top w:val="none" w:sz="0" w:space="0" w:color="auto"/>
        <w:left w:val="none" w:sz="0" w:space="0" w:color="auto"/>
        <w:bottom w:val="none" w:sz="0" w:space="0" w:color="auto"/>
        <w:right w:val="none" w:sz="0" w:space="0" w:color="auto"/>
      </w:divBdr>
    </w:div>
    <w:div w:id="1599560476">
      <w:bodyDiv w:val="1"/>
      <w:marLeft w:val="0"/>
      <w:marRight w:val="0"/>
      <w:marTop w:val="0"/>
      <w:marBottom w:val="0"/>
      <w:divBdr>
        <w:top w:val="none" w:sz="0" w:space="0" w:color="auto"/>
        <w:left w:val="none" w:sz="0" w:space="0" w:color="auto"/>
        <w:bottom w:val="none" w:sz="0" w:space="0" w:color="auto"/>
        <w:right w:val="none" w:sz="0" w:space="0" w:color="auto"/>
      </w:divBdr>
    </w:div>
    <w:div w:id="1600139111">
      <w:bodyDiv w:val="1"/>
      <w:marLeft w:val="0"/>
      <w:marRight w:val="0"/>
      <w:marTop w:val="0"/>
      <w:marBottom w:val="0"/>
      <w:divBdr>
        <w:top w:val="none" w:sz="0" w:space="0" w:color="auto"/>
        <w:left w:val="none" w:sz="0" w:space="0" w:color="auto"/>
        <w:bottom w:val="none" w:sz="0" w:space="0" w:color="auto"/>
        <w:right w:val="none" w:sz="0" w:space="0" w:color="auto"/>
      </w:divBdr>
    </w:div>
    <w:div w:id="1600218676">
      <w:bodyDiv w:val="1"/>
      <w:marLeft w:val="0"/>
      <w:marRight w:val="0"/>
      <w:marTop w:val="0"/>
      <w:marBottom w:val="0"/>
      <w:divBdr>
        <w:top w:val="none" w:sz="0" w:space="0" w:color="auto"/>
        <w:left w:val="none" w:sz="0" w:space="0" w:color="auto"/>
        <w:bottom w:val="none" w:sz="0" w:space="0" w:color="auto"/>
        <w:right w:val="none" w:sz="0" w:space="0" w:color="auto"/>
      </w:divBdr>
    </w:div>
    <w:div w:id="1600984172">
      <w:bodyDiv w:val="1"/>
      <w:marLeft w:val="0"/>
      <w:marRight w:val="0"/>
      <w:marTop w:val="0"/>
      <w:marBottom w:val="0"/>
      <w:divBdr>
        <w:top w:val="none" w:sz="0" w:space="0" w:color="auto"/>
        <w:left w:val="none" w:sz="0" w:space="0" w:color="auto"/>
        <w:bottom w:val="none" w:sz="0" w:space="0" w:color="auto"/>
        <w:right w:val="none" w:sz="0" w:space="0" w:color="auto"/>
      </w:divBdr>
    </w:div>
    <w:div w:id="1601177952">
      <w:bodyDiv w:val="1"/>
      <w:marLeft w:val="0"/>
      <w:marRight w:val="0"/>
      <w:marTop w:val="0"/>
      <w:marBottom w:val="0"/>
      <w:divBdr>
        <w:top w:val="none" w:sz="0" w:space="0" w:color="auto"/>
        <w:left w:val="none" w:sz="0" w:space="0" w:color="auto"/>
        <w:bottom w:val="none" w:sz="0" w:space="0" w:color="auto"/>
        <w:right w:val="none" w:sz="0" w:space="0" w:color="auto"/>
      </w:divBdr>
    </w:div>
    <w:div w:id="1601520514">
      <w:bodyDiv w:val="1"/>
      <w:marLeft w:val="0"/>
      <w:marRight w:val="0"/>
      <w:marTop w:val="0"/>
      <w:marBottom w:val="0"/>
      <w:divBdr>
        <w:top w:val="none" w:sz="0" w:space="0" w:color="auto"/>
        <w:left w:val="none" w:sz="0" w:space="0" w:color="auto"/>
        <w:bottom w:val="none" w:sz="0" w:space="0" w:color="auto"/>
        <w:right w:val="none" w:sz="0" w:space="0" w:color="auto"/>
      </w:divBdr>
    </w:div>
    <w:div w:id="1601838567">
      <w:bodyDiv w:val="1"/>
      <w:marLeft w:val="0"/>
      <w:marRight w:val="0"/>
      <w:marTop w:val="0"/>
      <w:marBottom w:val="0"/>
      <w:divBdr>
        <w:top w:val="none" w:sz="0" w:space="0" w:color="auto"/>
        <w:left w:val="none" w:sz="0" w:space="0" w:color="auto"/>
        <w:bottom w:val="none" w:sz="0" w:space="0" w:color="auto"/>
        <w:right w:val="none" w:sz="0" w:space="0" w:color="auto"/>
      </w:divBdr>
    </w:div>
    <w:div w:id="1601987648">
      <w:bodyDiv w:val="1"/>
      <w:marLeft w:val="0"/>
      <w:marRight w:val="0"/>
      <w:marTop w:val="0"/>
      <w:marBottom w:val="0"/>
      <w:divBdr>
        <w:top w:val="none" w:sz="0" w:space="0" w:color="auto"/>
        <w:left w:val="none" w:sz="0" w:space="0" w:color="auto"/>
        <w:bottom w:val="none" w:sz="0" w:space="0" w:color="auto"/>
        <w:right w:val="none" w:sz="0" w:space="0" w:color="auto"/>
      </w:divBdr>
    </w:div>
    <w:div w:id="1601990279">
      <w:bodyDiv w:val="1"/>
      <w:marLeft w:val="0"/>
      <w:marRight w:val="0"/>
      <w:marTop w:val="0"/>
      <w:marBottom w:val="0"/>
      <w:divBdr>
        <w:top w:val="none" w:sz="0" w:space="0" w:color="auto"/>
        <w:left w:val="none" w:sz="0" w:space="0" w:color="auto"/>
        <w:bottom w:val="none" w:sz="0" w:space="0" w:color="auto"/>
        <w:right w:val="none" w:sz="0" w:space="0" w:color="auto"/>
      </w:divBdr>
    </w:div>
    <w:div w:id="1602297586">
      <w:bodyDiv w:val="1"/>
      <w:marLeft w:val="0"/>
      <w:marRight w:val="0"/>
      <w:marTop w:val="0"/>
      <w:marBottom w:val="0"/>
      <w:divBdr>
        <w:top w:val="none" w:sz="0" w:space="0" w:color="auto"/>
        <w:left w:val="none" w:sz="0" w:space="0" w:color="auto"/>
        <w:bottom w:val="none" w:sz="0" w:space="0" w:color="auto"/>
        <w:right w:val="none" w:sz="0" w:space="0" w:color="auto"/>
      </w:divBdr>
    </w:div>
    <w:div w:id="1602756307">
      <w:bodyDiv w:val="1"/>
      <w:marLeft w:val="0"/>
      <w:marRight w:val="0"/>
      <w:marTop w:val="0"/>
      <w:marBottom w:val="0"/>
      <w:divBdr>
        <w:top w:val="none" w:sz="0" w:space="0" w:color="auto"/>
        <w:left w:val="none" w:sz="0" w:space="0" w:color="auto"/>
        <w:bottom w:val="none" w:sz="0" w:space="0" w:color="auto"/>
        <w:right w:val="none" w:sz="0" w:space="0" w:color="auto"/>
      </w:divBdr>
    </w:div>
    <w:div w:id="1603031636">
      <w:bodyDiv w:val="1"/>
      <w:marLeft w:val="0"/>
      <w:marRight w:val="0"/>
      <w:marTop w:val="0"/>
      <w:marBottom w:val="0"/>
      <w:divBdr>
        <w:top w:val="none" w:sz="0" w:space="0" w:color="auto"/>
        <w:left w:val="none" w:sz="0" w:space="0" w:color="auto"/>
        <w:bottom w:val="none" w:sz="0" w:space="0" w:color="auto"/>
        <w:right w:val="none" w:sz="0" w:space="0" w:color="auto"/>
      </w:divBdr>
    </w:div>
    <w:div w:id="1603222859">
      <w:bodyDiv w:val="1"/>
      <w:marLeft w:val="0"/>
      <w:marRight w:val="0"/>
      <w:marTop w:val="0"/>
      <w:marBottom w:val="0"/>
      <w:divBdr>
        <w:top w:val="none" w:sz="0" w:space="0" w:color="auto"/>
        <w:left w:val="none" w:sz="0" w:space="0" w:color="auto"/>
        <w:bottom w:val="none" w:sz="0" w:space="0" w:color="auto"/>
        <w:right w:val="none" w:sz="0" w:space="0" w:color="auto"/>
      </w:divBdr>
    </w:div>
    <w:div w:id="1603420322">
      <w:bodyDiv w:val="1"/>
      <w:marLeft w:val="0"/>
      <w:marRight w:val="0"/>
      <w:marTop w:val="0"/>
      <w:marBottom w:val="0"/>
      <w:divBdr>
        <w:top w:val="none" w:sz="0" w:space="0" w:color="auto"/>
        <w:left w:val="none" w:sz="0" w:space="0" w:color="auto"/>
        <w:bottom w:val="none" w:sz="0" w:space="0" w:color="auto"/>
        <w:right w:val="none" w:sz="0" w:space="0" w:color="auto"/>
      </w:divBdr>
    </w:div>
    <w:div w:id="1603609638">
      <w:bodyDiv w:val="1"/>
      <w:marLeft w:val="0"/>
      <w:marRight w:val="0"/>
      <w:marTop w:val="0"/>
      <w:marBottom w:val="0"/>
      <w:divBdr>
        <w:top w:val="none" w:sz="0" w:space="0" w:color="auto"/>
        <w:left w:val="none" w:sz="0" w:space="0" w:color="auto"/>
        <w:bottom w:val="none" w:sz="0" w:space="0" w:color="auto"/>
        <w:right w:val="none" w:sz="0" w:space="0" w:color="auto"/>
      </w:divBdr>
    </w:div>
    <w:div w:id="1603956193">
      <w:bodyDiv w:val="1"/>
      <w:marLeft w:val="0"/>
      <w:marRight w:val="0"/>
      <w:marTop w:val="0"/>
      <w:marBottom w:val="0"/>
      <w:divBdr>
        <w:top w:val="none" w:sz="0" w:space="0" w:color="auto"/>
        <w:left w:val="none" w:sz="0" w:space="0" w:color="auto"/>
        <w:bottom w:val="none" w:sz="0" w:space="0" w:color="auto"/>
        <w:right w:val="none" w:sz="0" w:space="0" w:color="auto"/>
      </w:divBdr>
    </w:div>
    <w:div w:id="1604075834">
      <w:bodyDiv w:val="1"/>
      <w:marLeft w:val="0"/>
      <w:marRight w:val="0"/>
      <w:marTop w:val="0"/>
      <w:marBottom w:val="0"/>
      <w:divBdr>
        <w:top w:val="none" w:sz="0" w:space="0" w:color="auto"/>
        <w:left w:val="none" w:sz="0" w:space="0" w:color="auto"/>
        <w:bottom w:val="none" w:sz="0" w:space="0" w:color="auto"/>
        <w:right w:val="none" w:sz="0" w:space="0" w:color="auto"/>
      </w:divBdr>
    </w:div>
    <w:div w:id="1604191588">
      <w:bodyDiv w:val="1"/>
      <w:marLeft w:val="0"/>
      <w:marRight w:val="0"/>
      <w:marTop w:val="0"/>
      <w:marBottom w:val="0"/>
      <w:divBdr>
        <w:top w:val="none" w:sz="0" w:space="0" w:color="auto"/>
        <w:left w:val="none" w:sz="0" w:space="0" w:color="auto"/>
        <w:bottom w:val="none" w:sz="0" w:space="0" w:color="auto"/>
        <w:right w:val="none" w:sz="0" w:space="0" w:color="auto"/>
      </w:divBdr>
    </w:div>
    <w:div w:id="1604418045">
      <w:bodyDiv w:val="1"/>
      <w:marLeft w:val="0"/>
      <w:marRight w:val="0"/>
      <w:marTop w:val="0"/>
      <w:marBottom w:val="0"/>
      <w:divBdr>
        <w:top w:val="none" w:sz="0" w:space="0" w:color="auto"/>
        <w:left w:val="none" w:sz="0" w:space="0" w:color="auto"/>
        <w:bottom w:val="none" w:sz="0" w:space="0" w:color="auto"/>
        <w:right w:val="none" w:sz="0" w:space="0" w:color="auto"/>
      </w:divBdr>
    </w:div>
    <w:div w:id="1604533466">
      <w:bodyDiv w:val="1"/>
      <w:marLeft w:val="0"/>
      <w:marRight w:val="0"/>
      <w:marTop w:val="0"/>
      <w:marBottom w:val="0"/>
      <w:divBdr>
        <w:top w:val="none" w:sz="0" w:space="0" w:color="auto"/>
        <w:left w:val="none" w:sz="0" w:space="0" w:color="auto"/>
        <w:bottom w:val="none" w:sz="0" w:space="0" w:color="auto"/>
        <w:right w:val="none" w:sz="0" w:space="0" w:color="auto"/>
      </w:divBdr>
    </w:div>
    <w:div w:id="1604846419">
      <w:bodyDiv w:val="1"/>
      <w:marLeft w:val="0"/>
      <w:marRight w:val="0"/>
      <w:marTop w:val="0"/>
      <w:marBottom w:val="0"/>
      <w:divBdr>
        <w:top w:val="none" w:sz="0" w:space="0" w:color="auto"/>
        <w:left w:val="none" w:sz="0" w:space="0" w:color="auto"/>
        <w:bottom w:val="none" w:sz="0" w:space="0" w:color="auto"/>
        <w:right w:val="none" w:sz="0" w:space="0" w:color="auto"/>
      </w:divBdr>
    </w:div>
    <w:div w:id="1604924481">
      <w:bodyDiv w:val="1"/>
      <w:marLeft w:val="0"/>
      <w:marRight w:val="0"/>
      <w:marTop w:val="0"/>
      <w:marBottom w:val="0"/>
      <w:divBdr>
        <w:top w:val="none" w:sz="0" w:space="0" w:color="auto"/>
        <w:left w:val="none" w:sz="0" w:space="0" w:color="auto"/>
        <w:bottom w:val="none" w:sz="0" w:space="0" w:color="auto"/>
        <w:right w:val="none" w:sz="0" w:space="0" w:color="auto"/>
      </w:divBdr>
    </w:div>
    <w:div w:id="1605067265">
      <w:bodyDiv w:val="1"/>
      <w:marLeft w:val="0"/>
      <w:marRight w:val="0"/>
      <w:marTop w:val="0"/>
      <w:marBottom w:val="0"/>
      <w:divBdr>
        <w:top w:val="none" w:sz="0" w:space="0" w:color="auto"/>
        <w:left w:val="none" w:sz="0" w:space="0" w:color="auto"/>
        <w:bottom w:val="none" w:sz="0" w:space="0" w:color="auto"/>
        <w:right w:val="none" w:sz="0" w:space="0" w:color="auto"/>
      </w:divBdr>
    </w:div>
    <w:div w:id="1605074084">
      <w:bodyDiv w:val="1"/>
      <w:marLeft w:val="0"/>
      <w:marRight w:val="0"/>
      <w:marTop w:val="0"/>
      <w:marBottom w:val="0"/>
      <w:divBdr>
        <w:top w:val="none" w:sz="0" w:space="0" w:color="auto"/>
        <w:left w:val="none" w:sz="0" w:space="0" w:color="auto"/>
        <w:bottom w:val="none" w:sz="0" w:space="0" w:color="auto"/>
        <w:right w:val="none" w:sz="0" w:space="0" w:color="auto"/>
      </w:divBdr>
    </w:div>
    <w:div w:id="1605183924">
      <w:bodyDiv w:val="1"/>
      <w:marLeft w:val="0"/>
      <w:marRight w:val="0"/>
      <w:marTop w:val="0"/>
      <w:marBottom w:val="0"/>
      <w:divBdr>
        <w:top w:val="none" w:sz="0" w:space="0" w:color="auto"/>
        <w:left w:val="none" w:sz="0" w:space="0" w:color="auto"/>
        <w:bottom w:val="none" w:sz="0" w:space="0" w:color="auto"/>
        <w:right w:val="none" w:sz="0" w:space="0" w:color="auto"/>
      </w:divBdr>
    </w:div>
    <w:div w:id="1605264750">
      <w:bodyDiv w:val="1"/>
      <w:marLeft w:val="0"/>
      <w:marRight w:val="0"/>
      <w:marTop w:val="0"/>
      <w:marBottom w:val="0"/>
      <w:divBdr>
        <w:top w:val="none" w:sz="0" w:space="0" w:color="auto"/>
        <w:left w:val="none" w:sz="0" w:space="0" w:color="auto"/>
        <w:bottom w:val="none" w:sz="0" w:space="0" w:color="auto"/>
        <w:right w:val="none" w:sz="0" w:space="0" w:color="auto"/>
      </w:divBdr>
    </w:div>
    <w:div w:id="1605384145">
      <w:bodyDiv w:val="1"/>
      <w:marLeft w:val="0"/>
      <w:marRight w:val="0"/>
      <w:marTop w:val="0"/>
      <w:marBottom w:val="0"/>
      <w:divBdr>
        <w:top w:val="none" w:sz="0" w:space="0" w:color="auto"/>
        <w:left w:val="none" w:sz="0" w:space="0" w:color="auto"/>
        <w:bottom w:val="none" w:sz="0" w:space="0" w:color="auto"/>
        <w:right w:val="none" w:sz="0" w:space="0" w:color="auto"/>
      </w:divBdr>
    </w:div>
    <w:div w:id="1605697717">
      <w:bodyDiv w:val="1"/>
      <w:marLeft w:val="0"/>
      <w:marRight w:val="0"/>
      <w:marTop w:val="0"/>
      <w:marBottom w:val="0"/>
      <w:divBdr>
        <w:top w:val="none" w:sz="0" w:space="0" w:color="auto"/>
        <w:left w:val="none" w:sz="0" w:space="0" w:color="auto"/>
        <w:bottom w:val="none" w:sz="0" w:space="0" w:color="auto"/>
        <w:right w:val="none" w:sz="0" w:space="0" w:color="auto"/>
      </w:divBdr>
    </w:div>
    <w:div w:id="1605771676">
      <w:bodyDiv w:val="1"/>
      <w:marLeft w:val="0"/>
      <w:marRight w:val="0"/>
      <w:marTop w:val="0"/>
      <w:marBottom w:val="0"/>
      <w:divBdr>
        <w:top w:val="none" w:sz="0" w:space="0" w:color="auto"/>
        <w:left w:val="none" w:sz="0" w:space="0" w:color="auto"/>
        <w:bottom w:val="none" w:sz="0" w:space="0" w:color="auto"/>
        <w:right w:val="none" w:sz="0" w:space="0" w:color="auto"/>
      </w:divBdr>
    </w:div>
    <w:div w:id="1606231367">
      <w:bodyDiv w:val="1"/>
      <w:marLeft w:val="0"/>
      <w:marRight w:val="0"/>
      <w:marTop w:val="0"/>
      <w:marBottom w:val="0"/>
      <w:divBdr>
        <w:top w:val="none" w:sz="0" w:space="0" w:color="auto"/>
        <w:left w:val="none" w:sz="0" w:space="0" w:color="auto"/>
        <w:bottom w:val="none" w:sz="0" w:space="0" w:color="auto"/>
        <w:right w:val="none" w:sz="0" w:space="0" w:color="auto"/>
      </w:divBdr>
    </w:div>
    <w:div w:id="1606500064">
      <w:bodyDiv w:val="1"/>
      <w:marLeft w:val="0"/>
      <w:marRight w:val="0"/>
      <w:marTop w:val="0"/>
      <w:marBottom w:val="0"/>
      <w:divBdr>
        <w:top w:val="none" w:sz="0" w:space="0" w:color="auto"/>
        <w:left w:val="none" w:sz="0" w:space="0" w:color="auto"/>
        <w:bottom w:val="none" w:sz="0" w:space="0" w:color="auto"/>
        <w:right w:val="none" w:sz="0" w:space="0" w:color="auto"/>
      </w:divBdr>
    </w:div>
    <w:div w:id="1606570884">
      <w:bodyDiv w:val="1"/>
      <w:marLeft w:val="0"/>
      <w:marRight w:val="0"/>
      <w:marTop w:val="0"/>
      <w:marBottom w:val="0"/>
      <w:divBdr>
        <w:top w:val="none" w:sz="0" w:space="0" w:color="auto"/>
        <w:left w:val="none" w:sz="0" w:space="0" w:color="auto"/>
        <w:bottom w:val="none" w:sz="0" w:space="0" w:color="auto"/>
        <w:right w:val="none" w:sz="0" w:space="0" w:color="auto"/>
      </w:divBdr>
    </w:div>
    <w:div w:id="1606964750">
      <w:bodyDiv w:val="1"/>
      <w:marLeft w:val="0"/>
      <w:marRight w:val="0"/>
      <w:marTop w:val="0"/>
      <w:marBottom w:val="0"/>
      <w:divBdr>
        <w:top w:val="none" w:sz="0" w:space="0" w:color="auto"/>
        <w:left w:val="none" w:sz="0" w:space="0" w:color="auto"/>
        <w:bottom w:val="none" w:sz="0" w:space="0" w:color="auto"/>
        <w:right w:val="none" w:sz="0" w:space="0" w:color="auto"/>
      </w:divBdr>
    </w:div>
    <w:div w:id="1607230638">
      <w:bodyDiv w:val="1"/>
      <w:marLeft w:val="0"/>
      <w:marRight w:val="0"/>
      <w:marTop w:val="0"/>
      <w:marBottom w:val="0"/>
      <w:divBdr>
        <w:top w:val="none" w:sz="0" w:space="0" w:color="auto"/>
        <w:left w:val="none" w:sz="0" w:space="0" w:color="auto"/>
        <w:bottom w:val="none" w:sz="0" w:space="0" w:color="auto"/>
        <w:right w:val="none" w:sz="0" w:space="0" w:color="auto"/>
      </w:divBdr>
    </w:div>
    <w:div w:id="1607613421">
      <w:bodyDiv w:val="1"/>
      <w:marLeft w:val="0"/>
      <w:marRight w:val="0"/>
      <w:marTop w:val="0"/>
      <w:marBottom w:val="0"/>
      <w:divBdr>
        <w:top w:val="none" w:sz="0" w:space="0" w:color="auto"/>
        <w:left w:val="none" w:sz="0" w:space="0" w:color="auto"/>
        <w:bottom w:val="none" w:sz="0" w:space="0" w:color="auto"/>
        <w:right w:val="none" w:sz="0" w:space="0" w:color="auto"/>
      </w:divBdr>
    </w:div>
    <w:div w:id="1607927881">
      <w:bodyDiv w:val="1"/>
      <w:marLeft w:val="0"/>
      <w:marRight w:val="0"/>
      <w:marTop w:val="0"/>
      <w:marBottom w:val="0"/>
      <w:divBdr>
        <w:top w:val="none" w:sz="0" w:space="0" w:color="auto"/>
        <w:left w:val="none" w:sz="0" w:space="0" w:color="auto"/>
        <w:bottom w:val="none" w:sz="0" w:space="0" w:color="auto"/>
        <w:right w:val="none" w:sz="0" w:space="0" w:color="auto"/>
      </w:divBdr>
    </w:div>
    <w:div w:id="1608074668">
      <w:bodyDiv w:val="1"/>
      <w:marLeft w:val="0"/>
      <w:marRight w:val="0"/>
      <w:marTop w:val="0"/>
      <w:marBottom w:val="0"/>
      <w:divBdr>
        <w:top w:val="none" w:sz="0" w:space="0" w:color="auto"/>
        <w:left w:val="none" w:sz="0" w:space="0" w:color="auto"/>
        <w:bottom w:val="none" w:sz="0" w:space="0" w:color="auto"/>
        <w:right w:val="none" w:sz="0" w:space="0" w:color="auto"/>
      </w:divBdr>
    </w:div>
    <w:div w:id="1608195177">
      <w:bodyDiv w:val="1"/>
      <w:marLeft w:val="0"/>
      <w:marRight w:val="0"/>
      <w:marTop w:val="0"/>
      <w:marBottom w:val="0"/>
      <w:divBdr>
        <w:top w:val="none" w:sz="0" w:space="0" w:color="auto"/>
        <w:left w:val="none" w:sz="0" w:space="0" w:color="auto"/>
        <w:bottom w:val="none" w:sz="0" w:space="0" w:color="auto"/>
        <w:right w:val="none" w:sz="0" w:space="0" w:color="auto"/>
      </w:divBdr>
    </w:div>
    <w:div w:id="1608267102">
      <w:bodyDiv w:val="1"/>
      <w:marLeft w:val="0"/>
      <w:marRight w:val="0"/>
      <w:marTop w:val="0"/>
      <w:marBottom w:val="0"/>
      <w:divBdr>
        <w:top w:val="none" w:sz="0" w:space="0" w:color="auto"/>
        <w:left w:val="none" w:sz="0" w:space="0" w:color="auto"/>
        <w:bottom w:val="none" w:sz="0" w:space="0" w:color="auto"/>
        <w:right w:val="none" w:sz="0" w:space="0" w:color="auto"/>
      </w:divBdr>
    </w:div>
    <w:div w:id="1609005428">
      <w:bodyDiv w:val="1"/>
      <w:marLeft w:val="0"/>
      <w:marRight w:val="0"/>
      <w:marTop w:val="0"/>
      <w:marBottom w:val="0"/>
      <w:divBdr>
        <w:top w:val="none" w:sz="0" w:space="0" w:color="auto"/>
        <w:left w:val="none" w:sz="0" w:space="0" w:color="auto"/>
        <w:bottom w:val="none" w:sz="0" w:space="0" w:color="auto"/>
        <w:right w:val="none" w:sz="0" w:space="0" w:color="auto"/>
      </w:divBdr>
    </w:div>
    <w:div w:id="1609269083">
      <w:bodyDiv w:val="1"/>
      <w:marLeft w:val="0"/>
      <w:marRight w:val="0"/>
      <w:marTop w:val="0"/>
      <w:marBottom w:val="0"/>
      <w:divBdr>
        <w:top w:val="none" w:sz="0" w:space="0" w:color="auto"/>
        <w:left w:val="none" w:sz="0" w:space="0" w:color="auto"/>
        <w:bottom w:val="none" w:sz="0" w:space="0" w:color="auto"/>
        <w:right w:val="none" w:sz="0" w:space="0" w:color="auto"/>
      </w:divBdr>
    </w:div>
    <w:div w:id="1609434873">
      <w:bodyDiv w:val="1"/>
      <w:marLeft w:val="0"/>
      <w:marRight w:val="0"/>
      <w:marTop w:val="0"/>
      <w:marBottom w:val="0"/>
      <w:divBdr>
        <w:top w:val="none" w:sz="0" w:space="0" w:color="auto"/>
        <w:left w:val="none" w:sz="0" w:space="0" w:color="auto"/>
        <w:bottom w:val="none" w:sz="0" w:space="0" w:color="auto"/>
        <w:right w:val="none" w:sz="0" w:space="0" w:color="auto"/>
      </w:divBdr>
    </w:div>
    <w:div w:id="1609504940">
      <w:bodyDiv w:val="1"/>
      <w:marLeft w:val="0"/>
      <w:marRight w:val="0"/>
      <w:marTop w:val="0"/>
      <w:marBottom w:val="0"/>
      <w:divBdr>
        <w:top w:val="none" w:sz="0" w:space="0" w:color="auto"/>
        <w:left w:val="none" w:sz="0" w:space="0" w:color="auto"/>
        <w:bottom w:val="none" w:sz="0" w:space="0" w:color="auto"/>
        <w:right w:val="none" w:sz="0" w:space="0" w:color="auto"/>
      </w:divBdr>
    </w:div>
    <w:div w:id="1609510970">
      <w:bodyDiv w:val="1"/>
      <w:marLeft w:val="0"/>
      <w:marRight w:val="0"/>
      <w:marTop w:val="0"/>
      <w:marBottom w:val="0"/>
      <w:divBdr>
        <w:top w:val="none" w:sz="0" w:space="0" w:color="auto"/>
        <w:left w:val="none" w:sz="0" w:space="0" w:color="auto"/>
        <w:bottom w:val="none" w:sz="0" w:space="0" w:color="auto"/>
        <w:right w:val="none" w:sz="0" w:space="0" w:color="auto"/>
      </w:divBdr>
    </w:div>
    <w:div w:id="1609895217">
      <w:bodyDiv w:val="1"/>
      <w:marLeft w:val="0"/>
      <w:marRight w:val="0"/>
      <w:marTop w:val="0"/>
      <w:marBottom w:val="0"/>
      <w:divBdr>
        <w:top w:val="none" w:sz="0" w:space="0" w:color="auto"/>
        <w:left w:val="none" w:sz="0" w:space="0" w:color="auto"/>
        <w:bottom w:val="none" w:sz="0" w:space="0" w:color="auto"/>
        <w:right w:val="none" w:sz="0" w:space="0" w:color="auto"/>
      </w:divBdr>
    </w:div>
    <w:div w:id="1609924311">
      <w:bodyDiv w:val="1"/>
      <w:marLeft w:val="0"/>
      <w:marRight w:val="0"/>
      <w:marTop w:val="0"/>
      <w:marBottom w:val="0"/>
      <w:divBdr>
        <w:top w:val="none" w:sz="0" w:space="0" w:color="auto"/>
        <w:left w:val="none" w:sz="0" w:space="0" w:color="auto"/>
        <w:bottom w:val="none" w:sz="0" w:space="0" w:color="auto"/>
        <w:right w:val="none" w:sz="0" w:space="0" w:color="auto"/>
      </w:divBdr>
    </w:div>
    <w:div w:id="1609968916">
      <w:bodyDiv w:val="1"/>
      <w:marLeft w:val="0"/>
      <w:marRight w:val="0"/>
      <w:marTop w:val="0"/>
      <w:marBottom w:val="0"/>
      <w:divBdr>
        <w:top w:val="none" w:sz="0" w:space="0" w:color="auto"/>
        <w:left w:val="none" w:sz="0" w:space="0" w:color="auto"/>
        <w:bottom w:val="none" w:sz="0" w:space="0" w:color="auto"/>
        <w:right w:val="none" w:sz="0" w:space="0" w:color="auto"/>
      </w:divBdr>
    </w:div>
    <w:div w:id="1610502637">
      <w:bodyDiv w:val="1"/>
      <w:marLeft w:val="0"/>
      <w:marRight w:val="0"/>
      <w:marTop w:val="0"/>
      <w:marBottom w:val="0"/>
      <w:divBdr>
        <w:top w:val="none" w:sz="0" w:space="0" w:color="auto"/>
        <w:left w:val="none" w:sz="0" w:space="0" w:color="auto"/>
        <w:bottom w:val="none" w:sz="0" w:space="0" w:color="auto"/>
        <w:right w:val="none" w:sz="0" w:space="0" w:color="auto"/>
      </w:divBdr>
    </w:div>
    <w:div w:id="1610696591">
      <w:bodyDiv w:val="1"/>
      <w:marLeft w:val="0"/>
      <w:marRight w:val="0"/>
      <w:marTop w:val="0"/>
      <w:marBottom w:val="0"/>
      <w:divBdr>
        <w:top w:val="none" w:sz="0" w:space="0" w:color="auto"/>
        <w:left w:val="none" w:sz="0" w:space="0" w:color="auto"/>
        <w:bottom w:val="none" w:sz="0" w:space="0" w:color="auto"/>
        <w:right w:val="none" w:sz="0" w:space="0" w:color="auto"/>
      </w:divBdr>
    </w:div>
    <w:div w:id="1610966093">
      <w:bodyDiv w:val="1"/>
      <w:marLeft w:val="0"/>
      <w:marRight w:val="0"/>
      <w:marTop w:val="0"/>
      <w:marBottom w:val="0"/>
      <w:divBdr>
        <w:top w:val="none" w:sz="0" w:space="0" w:color="auto"/>
        <w:left w:val="none" w:sz="0" w:space="0" w:color="auto"/>
        <w:bottom w:val="none" w:sz="0" w:space="0" w:color="auto"/>
        <w:right w:val="none" w:sz="0" w:space="0" w:color="auto"/>
      </w:divBdr>
    </w:div>
    <w:div w:id="1610971879">
      <w:bodyDiv w:val="1"/>
      <w:marLeft w:val="0"/>
      <w:marRight w:val="0"/>
      <w:marTop w:val="0"/>
      <w:marBottom w:val="0"/>
      <w:divBdr>
        <w:top w:val="none" w:sz="0" w:space="0" w:color="auto"/>
        <w:left w:val="none" w:sz="0" w:space="0" w:color="auto"/>
        <w:bottom w:val="none" w:sz="0" w:space="0" w:color="auto"/>
        <w:right w:val="none" w:sz="0" w:space="0" w:color="auto"/>
      </w:divBdr>
    </w:div>
    <w:div w:id="1611938020">
      <w:bodyDiv w:val="1"/>
      <w:marLeft w:val="0"/>
      <w:marRight w:val="0"/>
      <w:marTop w:val="0"/>
      <w:marBottom w:val="0"/>
      <w:divBdr>
        <w:top w:val="none" w:sz="0" w:space="0" w:color="auto"/>
        <w:left w:val="none" w:sz="0" w:space="0" w:color="auto"/>
        <w:bottom w:val="none" w:sz="0" w:space="0" w:color="auto"/>
        <w:right w:val="none" w:sz="0" w:space="0" w:color="auto"/>
      </w:divBdr>
    </w:div>
    <w:div w:id="1612199803">
      <w:bodyDiv w:val="1"/>
      <w:marLeft w:val="0"/>
      <w:marRight w:val="0"/>
      <w:marTop w:val="0"/>
      <w:marBottom w:val="0"/>
      <w:divBdr>
        <w:top w:val="none" w:sz="0" w:space="0" w:color="auto"/>
        <w:left w:val="none" w:sz="0" w:space="0" w:color="auto"/>
        <w:bottom w:val="none" w:sz="0" w:space="0" w:color="auto"/>
        <w:right w:val="none" w:sz="0" w:space="0" w:color="auto"/>
      </w:divBdr>
    </w:div>
    <w:div w:id="1612274516">
      <w:bodyDiv w:val="1"/>
      <w:marLeft w:val="0"/>
      <w:marRight w:val="0"/>
      <w:marTop w:val="0"/>
      <w:marBottom w:val="0"/>
      <w:divBdr>
        <w:top w:val="none" w:sz="0" w:space="0" w:color="auto"/>
        <w:left w:val="none" w:sz="0" w:space="0" w:color="auto"/>
        <w:bottom w:val="none" w:sz="0" w:space="0" w:color="auto"/>
        <w:right w:val="none" w:sz="0" w:space="0" w:color="auto"/>
      </w:divBdr>
    </w:div>
    <w:div w:id="1612394446">
      <w:bodyDiv w:val="1"/>
      <w:marLeft w:val="0"/>
      <w:marRight w:val="0"/>
      <w:marTop w:val="0"/>
      <w:marBottom w:val="0"/>
      <w:divBdr>
        <w:top w:val="none" w:sz="0" w:space="0" w:color="auto"/>
        <w:left w:val="none" w:sz="0" w:space="0" w:color="auto"/>
        <w:bottom w:val="none" w:sz="0" w:space="0" w:color="auto"/>
        <w:right w:val="none" w:sz="0" w:space="0" w:color="auto"/>
      </w:divBdr>
    </w:div>
    <w:div w:id="1612518799">
      <w:bodyDiv w:val="1"/>
      <w:marLeft w:val="0"/>
      <w:marRight w:val="0"/>
      <w:marTop w:val="0"/>
      <w:marBottom w:val="0"/>
      <w:divBdr>
        <w:top w:val="none" w:sz="0" w:space="0" w:color="auto"/>
        <w:left w:val="none" w:sz="0" w:space="0" w:color="auto"/>
        <w:bottom w:val="none" w:sz="0" w:space="0" w:color="auto"/>
        <w:right w:val="none" w:sz="0" w:space="0" w:color="auto"/>
      </w:divBdr>
    </w:div>
    <w:div w:id="1612738149">
      <w:bodyDiv w:val="1"/>
      <w:marLeft w:val="0"/>
      <w:marRight w:val="0"/>
      <w:marTop w:val="0"/>
      <w:marBottom w:val="0"/>
      <w:divBdr>
        <w:top w:val="none" w:sz="0" w:space="0" w:color="auto"/>
        <w:left w:val="none" w:sz="0" w:space="0" w:color="auto"/>
        <w:bottom w:val="none" w:sz="0" w:space="0" w:color="auto"/>
        <w:right w:val="none" w:sz="0" w:space="0" w:color="auto"/>
      </w:divBdr>
    </w:div>
    <w:div w:id="1612929116">
      <w:bodyDiv w:val="1"/>
      <w:marLeft w:val="0"/>
      <w:marRight w:val="0"/>
      <w:marTop w:val="0"/>
      <w:marBottom w:val="0"/>
      <w:divBdr>
        <w:top w:val="none" w:sz="0" w:space="0" w:color="auto"/>
        <w:left w:val="none" w:sz="0" w:space="0" w:color="auto"/>
        <w:bottom w:val="none" w:sz="0" w:space="0" w:color="auto"/>
        <w:right w:val="none" w:sz="0" w:space="0" w:color="auto"/>
      </w:divBdr>
    </w:div>
    <w:div w:id="1612977501">
      <w:bodyDiv w:val="1"/>
      <w:marLeft w:val="0"/>
      <w:marRight w:val="0"/>
      <w:marTop w:val="0"/>
      <w:marBottom w:val="0"/>
      <w:divBdr>
        <w:top w:val="none" w:sz="0" w:space="0" w:color="auto"/>
        <w:left w:val="none" w:sz="0" w:space="0" w:color="auto"/>
        <w:bottom w:val="none" w:sz="0" w:space="0" w:color="auto"/>
        <w:right w:val="none" w:sz="0" w:space="0" w:color="auto"/>
      </w:divBdr>
    </w:div>
    <w:div w:id="1613130590">
      <w:bodyDiv w:val="1"/>
      <w:marLeft w:val="0"/>
      <w:marRight w:val="0"/>
      <w:marTop w:val="0"/>
      <w:marBottom w:val="0"/>
      <w:divBdr>
        <w:top w:val="none" w:sz="0" w:space="0" w:color="auto"/>
        <w:left w:val="none" w:sz="0" w:space="0" w:color="auto"/>
        <w:bottom w:val="none" w:sz="0" w:space="0" w:color="auto"/>
        <w:right w:val="none" w:sz="0" w:space="0" w:color="auto"/>
      </w:divBdr>
    </w:div>
    <w:div w:id="1613588138">
      <w:bodyDiv w:val="1"/>
      <w:marLeft w:val="0"/>
      <w:marRight w:val="0"/>
      <w:marTop w:val="0"/>
      <w:marBottom w:val="0"/>
      <w:divBdr>
        <w:top w:val="none" w:sz="0" w:space="0" w:color="auto"/>
        <w:left w:val="none" w:sz="0" w:space="0" w:color="auto"/>
        <w:bottom w:val="none" w:sz="0" w:space="0" w:color="auto"/>
        <w:right w:val="none" w:sz="0" w:space="0" w:color="auto"/>
      </w:divBdr>
    </w:div>
    <w:div w:id="1613631564">
      <w:bodyDiv w:val="1"/>
      <w:marLeft w:val="0"/>
      <w:marRight w:val="0"/>
      <w:marTop w:val="0"/>
      <w:marBottom w:val="0"/>
      <w:divBdr>
        <w:top w:val="none" w:sz="0" w:space="0" w:color="auto"/>
        <w:left w:val="none" w:sz="0" w:space="0" w:color="auto"/>
        <w:bottom w:val="none" w:sz="0" w:space="0" w:color="auto"/>
        <w:right w:val="none" w:sz="0" w:space="0" w:color="auto"/>
      </w:divBdr>
    </w:div>
    <w:div w:id="1613711472">
      <w:bodyDiv w:val="1"/>
      <w:marLeft w:val="0"/>
      <w:marRight w:val="0"/>
      <w:marTop w:val="0"/>
      <w:marBottom w:val="0"/>
      <w:divBdr>
        <w:top w:val="none" w:sz="0" w:space="0" w:color="auto"/>
        <w:left w:val="none" w:sz="0" w:space="0" w:color="auto"/>
        <w:bottom w:val="none" w:sz="0" w:space="0" w:color="auto"/>
        <w:right w:val="none" w:sz="0" w:space="0" w:color="auto"/>
      </w:divBdr>
    </w:div>
    <w:div w:id="1613824055">
      <w:bodyDiv w:val="1"/>
      <w:marLeft w:val="0"/>
      <w:marRight w:val="0"/>
      <w:marTop w:val="0"/>
      <w:marBottom w:val="0"/>
      <w:divBdr>
        <w:top w:val="none" w:sz="0" w:space="0" w:color="auto"/>
        <w:left w:val="none" w:sz="0" w:space="0" w:color="auto"/>
        <w:bottom w:val="none" w:sz="0" w:space="0" w:color="auto"/>
        <w:right w:val="none" w:sz="0" w:space="0" w:color="auto"/>
      </w:divBdr>
    </w:div>
    <w:div w:id="1613978169">
      <w:bodyDiv w:val="1"/>
      <w:marLeft w:val="0"/>
      <w:marRight w:val="0"/>
      <w:marTop w:val="0"/>
      <w:marBottom w:val="0"/>
      <w:divBdr>
        <w:top w:val="none" w:sz="0" w:space="0" w:color="auto"/>
        <w:left w:val="none" w:sz="0" w:space="0" w:color="auto"/>
        <w:bottom w:val="none" w:sz="0" w:space="0" w:color="auto"/>
        <w:right w:val="none" w:sz="0" w:space="0" w:color="auto"/>
      </w:divBdr>
    </w:div>
    <w:div w:id="1614022527">
      <w:bodyDiv w:val="1"/>
      <w:marLeft w:val="0"/>
      <w:marRight w:val="0"/>
      <w:marTop w:val="0"/>
      <w:marBottom w:val="0"/>
      <w:divBdr>
        <w:top w:val="none" w:sz="0" w:space="0" w:color="auto"/>
        <w:left w:val="none" w:sz="0" w:space="0" w:color="auto"/>
        <w:bottom w:val="none" w:sz="0" w:space="0" w:color="auto"/>
        <w:right w:val="none" w:sz="0" w:space="0" w:color="auto"/>
      </w:divBdr>
    </w:div>
    <w:div w:id="1614432759">
      <w:bodyDiv w:val="1"/>
      <w:marLeft w:val="0"/>
      <w:marRight w:val="0"/>
      <w:marTop w:val="0"/>
      <w:marBottom w:val="0"/>
      <w:divBdr>
        <w:top w:val="none" w:sz="0" w:space="0" w:color="auto"/>
        <w:left w:val="none" w:sz="0" w:space="0" w:color="auto"/>
        <w:bottom w:val="none" w:sz="0" w:space="0" w:color="auto"/>
        <w:right w:val="none" w:sz="0" w:space="0" w:color="auto"/>
      </w:divBdr>
    </w:div>
    <w:div w:id="1614632106">
      <w:bodyDiv w:val="1"/>
      <w:marLeft w:val="0"/>
      <w:marRight w:val="0"/>
      <w:marTop w:val="0"/>
      <w:marBottom w:val="0"/>
      <w:divBdr>
        <w:top w:val="none" w:sz="0" w:space="0" w:color="auto"/>
        <w:left w:val="none" w:sz="0" w:space="0" w:color="auto"/>
        <w:bottom w:val="none" w:sz="0" w:space="0" w:color="auto"/>
        <w:right w:val="none" w:sz="0" w:space="0" w:color="auto"/>
      </w:divBdr>
    </w:div>
    <w:div w:id="1614825701">
      <w:bodyDiv w:val="1"/>
      <w:marLeft w:val="0"/>
      <w:marRight w:val="0"/>
      <w:marTop w:val="0"/>
      <w:marBottom w:val="0"/>
      <w:divBdr>
        <w:top w:val="none" w:sz="0" w:space="0" w:color="auto"/>
        <w:left w:val="none" w:sz="0" w:space="0" w:color="auto"/>
        <w:bottom w:val="none" w:sz="0" w:space="0" w:color="auto"/>
        <w:right w:val="none" w:sz="0" w:space="0" w:color="auto"/>
      </w:divBdr>
    </w:div>
    <w:div w:id="1614942845">
      <w:bodyDiv w:val="1"/>
      <w:marLeft w:val="0"/>
      <w:marRight w:val="0"/>
      <w:marTop w:val="0"/>
      <w:marBottom w:val="0"/>
      <w:divBdr>
        <w:top w:val="none" w:sz="0" w:space="0" w:color="auto"/>
        <w:left w:val="none" w:sz="0" w:space="0" w:color="auto"/>
        <w:bottom w:val="none" w:sz="0" w:space="0" w:color="auto"/>
        <w:right w:val="none" w:sz="0" w:space="0" w:color="auto"/>
      </w:divBdr>
    </w:div>
    <w:div w:id="1615015222">
      <w:bodyDiv w:val="1"/>
      <w:marLeft w:val="0"/>
      <w:marRight w:val="0"/>
      <w:marTop w:val="0"/>
      <w:marBottom w:val="0"/>
      <w:divBdr>
        <w:top w:val="none" w:sz="0" w:space="0" w:color="auto"/>
        <w:left w:val="none" w:sz="0" w:space="0" w:color="auto"/>
        <w:bottom w:val="none" w:sz="0" w:space="0" w:color="auto"/>
        <w:right w:val="none" w:sz="0" w:space="0" w:color="auto"/>
      </w:divBdr>
    </w:div>
    <w:div w:id="1615214894">
      <w:bodyDiv w:val="1"/>
      <w:marLeft w:val="0"/>
      <w:marRight w:val="0"/>
      <w:marTop w:val="0"/>
      <w:marBottom w:val="0"/>
      <w:divBdr>
        <w:top w:val="none" w:sz="0" w:space="0" w:color="auto"/>
        <w:left w:val="none" w:sz="0" w:space="0" w:color="auto"/>
        <w:bottom w:val="none" w:sz="0" w:space="0" w:color="auto"/>
        <w:right w:val="none" w:sz="0" w:space="0" w:color="auto"/>
      </w:divBdr>
    </w:div>
    <w:div w:id="1615284723">
      <w:bodyDiv w:val="1"/>
      <w:marLeft w:val="0"/>
      <w:marRight w:val="0"/>
      <w:marTop w:val="0"/>
      <w:marBottom w:val="0"/>
      <w:divBdr>
        <w:top w:val="none" w:sz="0" w:space="0" w:color="auto"/>
        <w:left w:val="none" w:sz="0" w:space="0" w:color="auto"/>
        <w:bottom w:val="none" w:sz="0" w:space="0" w:color="auto"/>
        <w:right w:val="none" w:sz="0" w:space="0" w:color="auto"/>
      </w:divBdr>
    </w:div>
    <w:div w:id="1615286392">
      <w:bodyDiv w:val="1"/>
      <w:marLeft w:val="0"/>
      <w:marRight w:val="0"/>
      <w:marTop w:val="0"/>
      <w:marBottom w:val="0"/>
      <w:divBdr>
        <w:top w:val="none" w:sz="0" w:space="0" w:color="auto"/>
        <w:left w:val="none" w:sz="0" w:space="0" w:color="auto"/>
        <w:bottom w:val="none" w:sz="0" w:space="0" w:color="auto"/>
        <w:right w:val="none" w:sz="0" w:space="0" w:color="auto"/>
      </w:divBdr>
    </w:div>
    <w:div w:id="1615402597">
      <w:bodyDiv w:val="1"/>
      <w:marLeft w:val="0"/>
      <w:marRight w:val="0"/>
      <w:marTop w:val="0"/>
      <w:marBottom w:val="0"/>
      <w:divBdr>
        <w:top w:val="none" w:sz="0" w:space="0" w:color="auto"/>
        <w:left w:val="none" w:sz="0" w:space="0" w:color="auto"/>
        <w:bottom w:val="none" w:sz="0" w:space="0" w:color="auto"/>
        <w:right w:val="none" w:sz="0" w:space="0" w:color="auto"/>
      </w:divBdr>
    </w:div>
    <w:div w:id="1616013033">
      <w:bodyDiv w:val="1"/>
      <w:marLeft w:val="0"/>
      <w:marRight w:val="0"/>
      <w:marTop w:val="0"/>
      <w:marBottom w:val="0"/>
      <w:divBdr>
        <w:top w:val="none" w:sz="0" w:space="0" w:color="auto"/>
        <w:left w:val="none" w:sz="0" w:space="0" w:color="auto"/>
        <w:bottom w:val="none" w:sz="0" w:space="0" w:color="auto"/>
        <w:right w:val="none" w:sz="0" w:space="0" w:color="auto"/>
      </w:divBdr>
    </w:div>
    <w:div w:id="1616794257">
      <w:bodyDiv w:val="1"/>
      <w:marLeft w:val="0"/>
      <w:marRight w:val="0"/>
      <w:marTop w:val="0"/>
      <w:marBottom w:val="0"/>
      <w:divBdr>
        <w:top w:val="none" w:sz="0" w:space="0" w:color="auto"/>
        <w:left w:val="none" w:sz="0" w:space="0" w:color="auto"/>
        <w:bottom w:val="none" w:sz="0" w:space="0" w:color="auto"/>
        <w:right w:val="none" w:sz="0" w:space="0" w:color="auto"/>
      </w:divBdr>
    </w:div>
    <w:div w:id="1616982156">
      <w:bodyDiv w:val="1"/>
      <w:marLeft w:val="0"/>
      <w:marRight w:val="0"/>
      <w:marTop w:val="0"/>
      <w:marBottom w:val="0"/>
      <w:divBdr>
        <w:top w:val="none" w:sz="0" w:space="0" w:color="auto"/>
        <w:left w:val="none" w:sz="0" w:space="0" w:color="auto"/>
        <w:bottom w:val="none" w:sz="0" w:space="0" w:color="auto"/>
        <w:right w:val="none" w:sz="0" w:space="0" w:color="auto"/>
      </w:divBdr>
    </w:div>
    <w:div w:id="1617129252">
      <w:bodyDiv w:val="1"/>
      <w:marLeft w:val="0"/>
      <w:marRight w:val="0"/>
      <w:marTop w:val="0"/>
      <w:marBottom w:val="0"/>
      <w:divBdr>
        <w:top w:val="none" w:sz="0" w:space="0" w:color="auto"/>
        <w:left w:val="none" w:sz="0" w:space="0" w:color="auto"/>
        <w:bottom w:val="none" w:sz="0" w:space="0" w:color="auto"/>
        <w:right w:val="none" w:sz="0" w:space="0" w:color="auto"/>
      </w:divBdr>
    </w:div>
    <w:div w:id="1617298680">
      <w:bodyDiv w:val="1"/>
      <w:marLeft w:val="0"/>
      <w:marRight w:val="0"/>
      <w:marTop w:val="0"/>
      <w:marBottom w:val="0"/>
      <w:divBdr>
        <w:top w:val="none" w:sz="0" w:space="0" w:color="auto"/>
        <w:left w:val="none" w:sz="0" w:space="0" w:color="auto"/>
        <w:bottom w:val="none" w:sz="0" w:space="0" w:color="auto"/>
        <w:right w:val="none" w:sz="0" w:space="0" w:color="auto"/>
      </w:divBdr>
    </w:div>
    <w:div w:id="1617373533">
      <w:bodyDiv w:val="1"/>
      <w:marLeft w:val="0"/>
      <w:marRight w:val="0"/>
      <w:marTop w:val="0"/>
      <w:marBottom w:val="0"/>
      <w:divBdr>
        <w:top w:val="none" w:sz="0" w:space="0" w:color="auto"/>
        <w:left w:val="none" w:sz="0" w:space="0" w:color="auto"/>
        <w:bottom w:val="none" w:sz="0" w:space="0" w:color="auto"/>
        <w:right w:val="none" w:sz="0" w:space="0" w:color="auto"/>
      </w:divBdr>
    </w:div>
    <w:div w:id="1617519425">
      <w:bodyDiv w:val="1"/>
      <w:marLeft w:val="0"/>
      <w:marRight w:val="0"/>
      <w:marTop w:val="0"/>
      <w:marBottom w:val="0"/>
      <w:divBdr>
        <w:top w:val="none" w:sz="0" w:space="0" w:color="auto"/>
        <w:left w:val="none" w:sz="0" w:space="0" w:color="auto"/>
        <w:bottom w:val="none" w:sz="0" w:space="0" w:color="auto"/>
        <w:right w:val="none" w:sz="0" w:space="0" w:color="auto"/>
      </w:divBdr>
    </w:div>
    <w:div w:id="1617521384">
      <w:bodyDiv w:val="1"/>
      <w:marLeft w:val="0"/>
      <w:marRight w:val="0"/>
      <w:marTop w:val="0"/>
      <w:marBottom w:val="0"/>
      <w:divBdr>
        <w:top w:val="none" w:sz="0" w:space="0" w:color="auto"/>
        <w:left w:val="none" w:sz="0" w:space="0" w:color="auto"/>
        <w:bottom w:val="none" w:sz="0" w:space="0" w:color="auto"/>
        <w:right w:val="none" w:sz="0" w:space="0" w:color="auto"/>
      </w:divBdr>
    </w:div>
    <w:div w:id="1618099593">
      <w:bodyDiv w:val="1"/>
      <w:marLeft w:val="0"/>
      <w:marRight w:val="0"/>
      <w:marTop w:val="0"/>
      <w:marBottom w:val="0"/>
      <w:divBdr>
        <w:top w:val="none" w:sz="0" w:space="0" w:color="auto"/>
        <w:left w:val="none" w:sz="0" w:space="0" w:color="auto"/>
        <w:bottom w:val="none" w:sz="0" w:space="0" w:color="auto"/>
        <w:right w:val="none" w:sz="0" w:space="0" w:color="auto"/>
      </w:divBdr>
      <w:divsChild>
        <w:div w:id="693265210">
          <w:marLeft w:val="0"/>
          <w:marRight w:val="0"/>
          <w:marTop w:val="0"/>
          <w:marBottom w:val="0"/>
          <w:divBdr>
            <w:top w:val="none" w:sz="0" w:space="0" w:color="auto"/>
            <w:left w:val="none" w:sz="0" w:space="0" w:color="auto"/>
            <w:bottom w:val="none" w:sz="0" w:space="0" w:color="auto"/>
            <w:right w:val="none" w:sz="0" w:space="0" w:color="auto"/>
          </w:divBdr>
          <w:divsChild>
            <w:div w:id="2025596695">
              <w:marLeft w:val="0"/>
              <w:marRight w:val="0"/>
              <w:marTop w:val="0"/>
              <w:marBottom w:val="0"/>
              <w:divBdr>
                <w:top w:val="none" w:sz="0" w:space="0" w:color="auto"/>
                <w:left w:val="none" w:sz="0" w:space="0" w:color="auto"/>
                <w:bottom w:val="none" w:sz="0" w:space="0" w:color="auto"/>
                <w:right w:val="none" w:sz="0" w:space="0" w:color="auto"/>
              </w:divBdr>
              <w:divsChild>
                <w:div w:id="1497381905">
                  <w:marLeft w:val="0"/>
                  <w:marRight w:val="0"/>
                  <w:marTop w:val="0"/>
                  <w:marBottom w:val="0"/>
                  <w:divBdr>
                    <w:top w:val="none" w:sz="0" w:space="0" w:color="auto"/>
                    <w:left w:val="none" w:sz="0" w:space="0" w:color="auto"/>
                    <w:bottom w:val="none" w:sz="0" w:space="0" w:color="auto"/>
                    <w:right w:val="none" w:sz="0" w:space="0" w:color="auto"/>
                  </w:divBdr>
                  <w:divsChild>
                    <w:div w:id="72243422">
                      <w:marLeft w:val="0"/>
                      <w:marRight w:val="0"/>
                      <w:marTop w:val="0"/>
                      <w:marBottom w:val="0"/>
                      <w:divBdr>
                        <w:top w:val="none" w:sz="0" w:space="0" w:color="auto"/>
                        <w:left w:val="none" w:sz="0" w:space="0" w:color="auto"/>
                        <w:bottom w:val="none" w:sz="0" w:space="0" w:color="auto"/>
                        <w:right w:val="none" w:sz="0" w:space="0" w:color="auto"/>
                      </w:divBdr>
                      <w:divsChild>
                        <w:div w:id="846871052">
                          <w:marLeft w:val="0"/>
                          <w:marRight w:val="0"/>
                          <w:marTop w:val="0"/>
                          <w:marBottom w:val="0"/>
                          <w:divBdr>
                            <w:top w:val="none" w:sz="0" w:space="0" w:color="auto"/>
                            <w:left w:val="none" w:sz="0" w:space="0" w:color="auto"/>
                            <w:bottom w:val="none" w:sz="0" w:space="0" w:color="auto"/>
                            <w:right w:val="none" w:sz="0" w:space="0" w:color="auto"/>
                          </w:divBdr>
                          <w:divsChild>
                            <w:div w:id="1552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222025">
      <w:bodyDiv w:val="1"/>
      <w:marLeft w:val="0"/>
      <w:marRight w:val="0"/>
      <w:marTop w:val="0"/>
      <w:marBottom w:val="0"/>
      <w:divBdr>
        <w:top w:val="none" w:sz="0" w:space="0" w:color="auto"/>
        <w:left w:val="none" w:sz="0" w:space="0" w:color="auto"/>
        <w:bottom w:val="none" w:sz="0" w:space="0" w:color="auto"/>
        <w:right w:val="none" w:sz="0" w:space="0" w:color="auto"/>
      </w:divBdr>
    </w:div>
    <w:div w:id="1618639881">
      <w:bodyDiv w:val="1"/>
      <w:marLeft w:val="0"/>
      <w:marRight w:val="0"/>
      <w:marTop w:val="0"/>
      <w:marBottom w:val="0"/>
      <w:divBdr>
        <w:top w:val="none" w:sz="0" w:space="0" w:color="auto"/>
        <w:left w:val="none" w:sz="0" w:space="0" w:color="auto"/>
        <w:bottom w:val="none" w:sz="0" w:space="0" w:color="auto"/>
        <w:right w:val="none" w:sz="0" w:space="0" w:color="auto"/>
      </w:divBdr>
    </w:div>
    <w:div w:id="1619023963">
      <w:bodyDiv w:val="1"/>
      <w:marLeft w:val="0"/>
      <w:marRight w:val="0"/>
      <w:marTop w:val="0"/>
      <w:marBottom w:val="0"/>
      <w:divBdr>
        <w:top w:val="none" w:sz="0" w:space="0" w:color="auto"/>
        <w:left w:val="none" w:sz="0" w:space="0" w:color="auto"/>
        <w:bottom w:val="none" w:sz="0" w:space="0" w:color="auto"/>
        <w:right w:val="none" w:sz="0" w:space="0" w:color="auto"/>
      </w:divBdr>
    </w:div>
    <w:div w:id="1620332015">
      <w:bodyDiv w:val="1"/>
      <w:marLeft w:val="0"/>
      <w:marRight w:val="0"/>
      <w:marTop w:val="0"/>
      <w:marBottom w:val="0"/>
      <w:divBdr>
        <w:top w:val="none" w:sz="0" w:space="0" w:color="auto"/>
        <w:left w:val="none" w:sz="0" w:space="0" w:color="auto"/>
        <w:bottom w:val="none" w:sz="0" w:space="0" w:color="auto"/>
        <w:right w:val="none" w:sz="0" w:space="0" w:color="auto"/>
      </w:divBdr>
    </w:div>
    <w:div w:id="1620409403">
      <w:bodyDiv w:val="1"/>
      <w:marLeft w:val="0"/>
      <w:marRight w:val="0"/>
      <w:marTop w:val="0"/>
      <w:marBottom w:val="0"/>
      <w:divBdr>
        <w:top w:val="none" w:sz="0" w:space="0" w:color="auto"/>
        <w:left w:val="none" w:sz="0" w:space="0" w:color="auto"/>
        <w:bottom w:val="none" w:sz="0" w:space="0" w:color="auto"/>
        <w:right w:val="none" w:sz="0" w:space="0" w:color="auto"/>
      </w:divBdr>
    </w:div>
    <w:div w:id="1620986003">
      <w:bodyDiv w:val="1"/>
      <w:marLeft w:val="0"/>
      <w:marRight w:val="0"/>
      <w:marTop w:val="0"/>
      <w:marBottom w:val="0"/>
      <w:divBdr>
        <w:top w:val="none" w:sz="0" w:space="0" w:color="auto"/>
        <w:left w:val="none" w:sz="0" w:space="0" w:color="auto"/>
        <w:bottom w:val="none" w:sz="0" w:space="0" w:color="auto"/>
        <w:right w:val="none" w:sz="0" w:space="0" w:color="auto"/>
      </w:divBdr>
    </w:div>
    <w:div w:id="1620991700">
      <w:bodyDiv w:val="1"/>
      <w:marLeft w:val="0"/>
      <w:marRight w:val="0"/>
      <w:marTop w:val="0"/>
      <w:marBottom w:val="0"/>
      <w:divBdr>
        <w:top w:val="none" w:sz="0" w:space="0" w:color="auto"/>
        <w:left w:val="none" w:sz="0" w:space="0" w:color="auto"/>
        <w:bottom w:val="none" w:sz="0" w:space="0" w:color="auto"/>
        <w:right w:val="none" w:sz="0" w:space="0" w:color="auto"/>
      </w:divBdr>
    </w:div>
    <w:div w:id="1621834248">
      <w:bodyDiv w:val="1"/>
      <w:marLeft w:val="0"/>
      <w:marRight w:val="0"/>
      <w:marTop w:val="0"/>
      <w:marBottom w:val="0"/>
      <w:divBdr>
        <w:top w:val="none" w:sz="0" w:space="0" w:color="auto"/>
        <w:left w:val="none" w:sz="0" w:space="0" w:color="auto"/>
        <w:bottom w:val="none" w:sz="0" w:space="0" w:color="auto"/>
        <w:right w:val="none" w:sz="0" w:space="0" w:color="auto"/>
      </w:divBdr>
    </w:div>
    <w:div w:id="1621910037">
      <w:bodyDiv w:val="1"/>
      <w:marLeft w:val="0"/>
      <w:marRight w:val="0"/>
      <w:marTop w:val="0"/>
      <w:marBottom w:val="0"/>
      <w:divBdr>
        <w:top w:val="none" w:sz="0" w:space="0" w:color="auto"/>
        <w:left w:val="none" w:sz="0" w:space="0" w:color="auto"/>
        <w:bottom w:val="none" w:sz="0" w:space="0" w:color="auto"/>
        <w:right w:val="none" w:sz="0" w:space="0" w:color="auto"/>
      </w:divBdr>
    </w:div>
    <w:div w:id="1621911819">
      <w:bodyDiv w:val="1"/>
      <w:marLeft w:val="0"/>
      <w:marRight w:val="0"/>
      <w:marTop w:val="0"/>
      <w:marBottom w:val="0"/>
      <w:divBdr>
        <w:top w:val="none" w:sz="0" w:space="0" w:color="auto"/>
        <w:left w:val="none" w:sz="0" w:space="0" w:color="auto"/>
        <w:bottom w:val="none" w:sz="0" w:space="0" w:color="auto"/>
        <w:right w:val="none" w:sz="0" w:space="0" w:color="auto"/>
      </w:divBdr>
    </w:div>
    <w:div w:id="1622568069">
      <w:bodyDiv w:val="1"/>
      <w:marLeft w:val="0"/>
      <w:marRight w:val="0"/>
      <w:marTop w:val="0"/>
      <w:marBottom w:val="0"/>
      <w:divBdr>
        <w:top w:val="none" w:sz="0" w:space="0" w:color="auto"/>
        <w:left w:val="none" w:sz="0" w:space="0" w:color="auto"/>
        <w:bottom w:val="none" w:sz="0" w:space="0" w:color="auto"/>
        <w:right w:val="none" w:sz="0" w:space="0" w:color="auto"/>
      </w:divBdr>
    </w:div>
    <w:div w:id="1622607577">
      <w:bodyDiv w:val="1"/>
      <w:marLeft w:val="0"/>
      <w:marRight w:val="0"/>
      <w:marTop w:val="0"/>
      <w:marBottom w:val="0"/>
      <w:divBdr>
        <w:top w:val="none" w:sz="0" w:space="0" w:color="auto"/>
        <w:left w:val="none" w:sz="0" w:space="0" w:color="auto"/>
        <w:bottom w:val="none" w:sz="0" w:space="0" w:color="auto"/>
        <w:right w:val="none" w:sz="0" w:space="0" w:color="auto"/>
      </w:divBdr>
    </w:div>
    <w:div w:id="1622612255">
      <w:bodyDiv w:val="1"/>
      <w:marLeft w:val="0"/>
      <w:marRight w:val="0"/>
      <w:marTop w:val="0"/>
      <w:marBottom w:val="0"/>
      <w:divBdr>
        <w:top w:val="none" w:sz="0" w:space="0" w:color="auto"/>
        <w:left w:val="none" w:sz="0" w:space="0" w:color="auto"/>
        <w:bottom w:val="none" w:sz="0" w:space="0" w:color="auto"/>
        <w:right w:val="none" w:sz="0" w:space="0" w:color="auto"/>
      </w:divBdr>
    </w:div>
    <w:div w:id="1623069887">
      <w:bodyDiv w:val="1"/>
      <w:marLeft w:val="0"/>
      <w:marRight w:val="0"/>
      <w:marTop w:val="0"/>
      <w:marBottom w:val="0"/>
      <w:divBdr>
        <w:top w:val="none" w:sz="0" w:space="0" w:color="auto"/>
        <w:left w:val="none" w:sz="0" w:space="0" w:color="auto"/>
        <w:bottom w:val="none" w:sz="0" w:space="0" w:color="auto"/>
        <w:right w:val="none" w:sz="0" w:space="0" w:color="auto"/>
      </w:divBdr>
    </w:div>
    <w:div w:id="1623222260">
      <w:bodyDiv w:val="1"/>
      <w:marLeft w:val="0"/>
      <w:marRight w:val="0"/>
      <w:marTop w:val="0"/>
      <w:marBottom w:val="0"/>
      <w:divBdr>
        <w:top w:val="none" w:sz="0" w:space="0" w:color="auto"/>
        <w:left w:val="none" w:sz="0" w:space="0" w:color="auto"/>
        <w:bottom w:val="none" w:sz="0" w:space="0" w:color="auto"/>
        <w:right w:val="none" w:sz="0" w:space="0" w:color="auto"/>
      </w:divBdr>
    </w:div>
    <w:div w:id="1623414064">
      <w:bodyDiv w:val="1"/>
      <w:marLeft w:val="0"/>
      <w:marRight w:val="0"/>
      <w:marTop w:val="0"/>
      <w:marBottom w:val="0"/>
      <w:divBdr>
        <w:top w:val="none" w:sz="0" w:space="0" w:color="auto"/>
        <w:left w:val="none" w:sz="0" w:space="0" w:color="auto"/>
        <w:bottom w:val="none" w:sz="0" w:space="0" w:color="auto"/>
        <w:right w:val="none" w:sz="0" w:space="0" w:color="auto"/>
      </w:divBdr>
    </w:div>
    <w:div w:id="1623995255">
      <w:bodyDiv w:val="1"/>
      <w:marLeft w:val="0"/>
      <w:marRight w:val="0"/>
      <w:marTop w:val="0"/>
      <w:marBottom w:val="0"/>
      <w:divBdr>
        <w:top w:val="none" w:sz="0" w:space="0" w:color="auto"/>
        <w:left w:val="none" w:sz="0" w:space="0" w:color="auto"/>
        <w:bottom w:val="none" w:sz="0" w:space="0" w:color="auto"/>
        <w:right w:val="none" w:sz="0" w:space="0" w:color="auto"/>
      </w:divBdr>
    </w:div>
    <w:div w:id="1624190139">
      <w:bodyDiv w:val="1"/>
      <w:marLeft w:val="0"/>
      <w:marRight w:val="0"/>
      <w:marTop w:val="0"/>
      <w:marBottom w:val="0"/>
      <w:divBdr>
        <w:top w:val="none" w:sz="0" w:space="0" w:color="auto"/>
        <w:left w:val="none" w:sz="0" w:space="0" w:color="auto"/>
        <w:bottom w:val="none" w:sz="0" w:space="0" w:color="auto"/>
        <w:right w:val="none" w:sz="0" w:space="0" w:color="auto"/>
      </w:divBdr>
    </w:div>
    <w:div w:id="1624457015">
      <w:bodyDiv w:val="1"/>
      <w:marLeft w:val="0"/>
      <w:marRight w:val="0"/>
      <w:marTop w:val="0"/>
      <w:marBottom w:val="0"/>
      <w:divBdr>
        <w:top w:val="none" w:sz="0" w:space="0" w:color="auto"/>
        <w:left w:val="none" w:sz="0" w:space="0" w:color="auto"/>
        <w:bottom w:val="none" w:sz="0" w:space="0" w:color="auto"/>
        <w:right w:val="none" w:sz="0" w:space="0" w:color="auto"/>
      </w:divBdr>
    </w:div>
    <w:div w:id="1624993893">
      <w:bodyDiv w:val="1"/>
      <w:marLeft w:val="0"/>
      <w:marRight w:val="0"/>
      <w:marTop w:val="0"/>
      <w:marBottom w:val="0"/>
      <w:divBdr>
        <w:top w:val="none" w:sz="0" w:space="0" w:color="auto"/>
        <w:left w:val="none" w:sz="0" w:space="0" w:color="auto"/>
        <w:bottom w:val="none" w:sz="0" w:space="0" w:color="auto"/>
        <w:right w:val="none" w:sz="0" w:space="0" w:color="auto"/>
      </w:divBdr>
    </w:div>
    <w:div w:id="1625647958">
      <w:bodyDiv w:val="1"/>
      <w:marLeft w:val="0"/>
      <w:marRight w:val="0"/>
      <w:marTop w:val="0"/>
      <w:marBottom w:val="0"/>
      <w:divBdr>
        <w:top w:val="none" w:sz="0" w:space="0" w:color="auto"/>
        <w:left w:val="none" w:sz="0" w:space="0" w:color="auto"/>
        <w:bottom w:val="none" w:sz="0" w:space="0" w:color="auto"/>
        <w:right w:val="none" w:sz="0" w:space="0" w:color="auto"/>
      </w:divBdr>
    </w:div>
    <w:div w:id="1625889439">
      <w:bodyDiv w:val="1"/>
      <w:marLeft w:val="0"/>
      <w:marRight w:val="0"/>
      <w:marTop w:val="0"/>
      <w:marBottom w:val="0"/>
      <w:divBdr>
        <w:top w:val="none" w:sz="0" w:space="0" w:color="auto"/>
        <w:left w:val="none" w:sz="0" w:space="0" w:color="auto"/>
        <w:bottom w:val="none" w:sz="0" w:space="0" w:color="auto"/>
        <w:right w:val="none" w:sz="0" w:space="0" w:color="auto"/>
      </w:divBdr>
    </w:div>
    <w:div w:id="1626040284">
      <w:bodyDiv w:val="1"/>
      <w:marLeft w:val="0"/>
      <w:marRight w:val="0"/>
      <w:marTop w:val="0"/>
      <w:marBottom w:val="0"/>
      <w:divBdr>
        <w:top w:val="none" w:sz="0" w:space="0" w:color="auto"/>
        <w:left w:val="none" w:sz="0" w:space="0" w:color="auto"/>
        <w:bottom w:val="none" w:sz="0" w:space="0" w:color="auto"/>
        <w:right w:val="none" w:sz="0" w:space="0" w:color="auto"/>
      </w:divBdr>
    </w:div>
    <w:div w:id="1626154507">
      <w:bodyDiv w:val="1"/>
      <w:marLeft w:val="0"/>
      <w:marRight w:val="0"/>
      <w:marTop w:val="0"/>
      <w:marBottom w:val="0"/>
      <w:divBdr>
        <w:top w:val="none" w:sz="0" w:space="0" w:color="auto"/>
        <w:left w:val="none" w:sz="0" w:space="0" w:color="auto"/>
        <w:bottom w:val="none" w:sz="0" w:space="0" w:color="auto"/>
        <w:right w:val="none" w:sz="0" w:space="0" w:color="auto"/>
      </w:divBdr>
    </w:div>
    <w:div w:id="1626154828">
      <w:bodyDiv w:val="1"/>
      <w:marLeft w:val="0"/>
      <w:marRight w:val="0"/>
      <w:marTop w:val="0"/>
      <w:marBottom w:val="0"/>
      <w:divBdr>
        <w:top w:val="none" w:sz="0" w:space="0" w:color="auto"/>
        <w:left w:val="none" w:sz="0" w:space="0" w:color="auto"/>
        <w:bottom w:val="none" w:sz="0" w:space="0" w:color="auto"/>
        <w:right w:val="none" w:sz="0" w:space="0" w:color="auto"/>
      </w:divBdr>
    </w:div>
    <w:div w:id="1626350051">
      <w:bodyDiv w:val="1"/>
      <w:marLeft w:val="0"/>
      <w:marRight w:val="0"/>
      <w:marTop w:val="0"/>
      <w:marBottom w:val="0"/>
      <w:divBdr>
        <w:top w:val="none" w:sz="0" w:space="0" w:color="auto"/>
        <w:left w:val="none" w:sz="0" w:space="0" w:color="auto"/>
        <w:bottom w:val="none" w:sz="0" w:space="0" w:color="auto"/>
        <w:right w:val="none" w:sz="0" w:space="0" w:color="auto"/>
      </w:divBdr>
    </w:div>
    <w:div w:id="1626691302">
      <w:bodyDiv w:val="1"/>
      <w:marLeft w:val="0"/>
      <w:marRight w:val="0"/>
      <w:marTop w:val="0"/>
      <w:marBottom w:val="0"/>
      <w:divBdr>
        <w:top w:val="none" w:sz="0" w:space="0" w:color="auto"/>
        <w:left w:val="none" w:sz="0" w:space="0" w:color="auto"/>
        <w:bottom w:val="none" w:sz="0" w:space="0" w:color="auto"/>
        <w:right w:val="none" w:sz="0" w:space="0" w:color="auto"/>
      </w:divBdr>
    </w:div>
    <w:div w:id="1626737377">
      <w:bodyDiv w:val="1"/>
      <w:marLeft w:val="0"/>
      <w:marRight w:val="0"/>
      <w:marTop w:val="0"/>
      <w:marBottom w:val="0"/>
      <w:divBdr>
        <w:top w:val="none" w:sz="0" w:space="0" w:color="auto"/>
        <w:left w:val="none" w:sz="0" w:space="0" w:color="auto"/>
        <w:bottom w:val="none" w:sz="0" w:space="0" w:color="auto"/>
        <w:right w:val="none" w:sz="0" w:space="0" w:color="auto"/>
      </w:divBdr>
    </w:div>
    <w:div w:id="1626816687">
      <w:bodyDiv w:val="1"/>
      <w:marLeft w:val="0"/>
      <w:marRight w:val="0"/>
      <w:marTop w:val="0"/>
      <w:marBottom w:val="0"/>
      <w:divBdr>
        <w:top w:val="none" w:sz="0" w:space="0" w:color="auto"/>
        <w:left w:val="none" w:sz="0" w:space="0" w:color="auto"/>
        <w:bottom w:val="none" w:sz="0" w:space="0" w:color="auto"/>
        <w:right w:val="none" w:sz="0" w:space="0" w:color="auto"/>
      </w:divBdr>
    </w:div>
    <w:div w:id="1627345354">
      <w:bodyDiv w:val="1"/>
      <w:marLeft w:val="0"/>
      <w:marRight w:val="0"/>
      <w:marTop w:val="0"/>
      <w:marBottom w:val="0"/>
      <w:divBdr>
        <w:top w:val="none" w:sz="0" w:space="0" w:color="auto"/>
        <w:left w:val="none" w:sz="0" w:space="0" w:color="auto"/>
        <w:bottom w:val="none" w:sz="0" w:space="0" w:color="auto"/>
        <w:right w:val="none" w:sz="0" w:space="0" w:color="auto"/>
      </w:divBdr>
    </w:div>
    <w:div w:id="1628004746">
      <w:bodyDiv w:val="1"/>
      <w:marLeft w:val="0"/>
      <w:marRight w:val="0"/>
      <w:marTop w:val="0"/>
      <w:marBottom w:val="0"/>
      <w:divBdr>
        <w:top w:val="none" w:sz="0" w:space="0" w:color="auto"/>
        <w:left w:val="none" w:sz="0" w:space="0" w:color="auto"/>
        <w:bottom w:val="none" w:sz="0" w:space="0" w:color="auto"/>
        <w:right w:val="none" w:sz="0" w:space="0" w:color="auto"/>
      </w:divBdr>
    </w:div>
    <w:div w:id="1628118221">
      <w:bodyDiv w:val="1"/>
      <w:marLeft w:val="0"/>
      <w:marRight w:val="0"/>
      <w:marTop w:val="0"/>
      <w:marBottom w:val="0"/>
      <w:divBdr>
        <w:top w:val="none" w:sz="0" w:space="0" w:color="auto"/>
        <w:left w:val="none" w:sz="0" w:space="0" w:color="auto"/>
        <w:bottom w:val="none" w:sz="0" w:space="0" w:color="auto"/>
        <w:right w:val="none" w:sz="0" w:space="0" w:color="auto"/>
      </w:divBdr>
    </w:div>
    <w:div w:id="1628268741">
      <w:bodyDiv w:val="1"/>
      <w:marLeft w:val="0"/>
      <w:marRight w:val="0"/>
      <w:marTop w:val="0"/>
      <w:marBottom w:val="0"/>
      <w:divBdr>
        <w:top w:val="none" w:sz="0" w:space="0" w:color="auto"/>
        <w:left w:val="none" w:sz="0" w:space="0" w:color="auto"/>
        <w:bottom w:val="none" w:sz="0" w:space="0" w:color="auto"/>
        <w:right w:val="none" w:sz="0" w:space="0" w:color="auto"/>
      </w:divBdr>
    </w:div>
    <w:div w:id="1628700842">
      <w:bodyDiv w:val="1"/>
      <w:marLeft w:val="0"/>
      <w:marRight w:val="0"/>
      <w:marTop w:val="0"/>
      <w:marBottom w:val="0"/>
      <w:divBdr>
        <w:top w:val="none" w:sz="0" w:space="0" w:color="auto"/>
        <w:left w:val="none" w:sz="0" w:space="0" w:color="auto"/>
        <w:bottom w:val="none" w:sz="0" w:space="0" w:color="auto"/>
        <w:right w:val="none" w:sz="0" w:space="0" w:color="auto"/>
      </w:divBdr>
    </w:div>
    <w:div w:id="1629240790">
      <w:bodyDiv w:val="1"/>
      <w:marLeft w:val="0"/>
      <w:marRight w:val="0"/>
      <w:marTop w:val="0"/>
      <w:marBottom w:val="0"/>
      <w:divBdr>
        <w:top w:val="none" w:sz="0" w:space="0" w:color="auto"/>
        <w:left w:val="none" w:sz="0" w:space="0" w:color="auto"/>
        <w:bottom w:val="none" w:sz="0" w:space="0" w:color="auto"/>
        <w:right w:val="none" w:sz="0" w:space="0" w:color="auto"/>
      </w:divBdr>
    </w:div>
    <w:div w:id="1630016987">
      <w:bodyDiv w:val="1"/>
      <w:marLeft w:val="0"/>
      <w:marRight w:val="0"/>
      <w:marTop w:val="0"/>
      <w:marBottom w:val="0"/>
      <w:divBdr>
        <w:top w:val="none" w:sz="0" w:space="0" w:color="auto"/>
        <w:left w:val="none" w:sz="0" w:space="0" w:color="auto"/>
        <w:bottom w:val="none" w:sz="0" w:space="0" w:color="auto"/>
        <w:right w:val="none" w:sz="0" w:space="0" w:color="auto"/>
      </w:divBdr>
    </w:div>
    <w:div w:id="1630358078">
      <w:bodyDiv w:val="1"/>
      <w:marLeft w:val="0"/>
      <w:marRight w:val="0"/>
      <w:marTop w:val="0"/>
      <w:marBottom w:val="0"/>
      <w:divBdr>
        <w:top w:val="none" w:sz="0" w:space="0" w:color="auto"/>
        <w:left w:val="none" w:sz="0" w:space="0" w:color="auto"/>
        <w:bottom w:val="none" w:sz="0" w:space="0" w:color="auto"/>
        <w:right w:val="none" w:sz="0" w:space="0" w:color="auto"/>
      </w:divBdr>
    </w:div>
    <w:div w:id="1630436529">
      <w:bodyDiv w:val="1"/>
      <w:marLeft w:val="0"/>
      <w:marRight w:val="0"/>
      <w:marTop w:val="0"/>
      <w:marBottom w:val="0"/>
      <w:divBdr>
        <w:top w:val="none" w:sz="0" w:space="0" w:color="auto"/>
        <w:left w:val="none" w:sz="0" w:space="0" w:color="auto"/>
        <w:bottom w:val="none" w:sz="0" w:space="0" w:color="auto"/>
        <w:right w:val="none" w:sz="0" w:space="0" w:color="auto"/>
      </w:divBdr>
    </w:div>
    <w:div w:id="1630477521">
      <w:bodyDiv w:val="1"/>
      <w:marLeft w:val="0"/>
      <w:marRight w:val="0"/>
      <w:marTop w:val="0"/>
      <w:marBottom w:val="0"/>
      <w:divBdr>
        <w:top w:val="none" w:sz="0" w:space="0" w:color="auto"/>
        <w:left w:val="none" w:sz="0" w:space="0" w:color="auto"/>
        <w:bottom w:val="none" w:sz="0" w:space="0" w:color="auto"/>
        <w:right w:val="none" w:sz="0" w:space="0" w:color="auto"/>
      </w:divBdr>
    </w:div>
    <w:div w:id="1631128086">
      <w:bodyDiv w:val="1"/>
      <w:marLeft w:val="0"/>
      <w:marRight w:val="0"/>
      <w:marTop w:val="0"/>
      <w:marBottom w:val="0"/>
      <w:divBdr>
        <w:top w:val="none" w:sz="0" w:space="0" w:color="auto"/>
        <w:left w:val="none" w:sz="0" w:space="0" w:color="auto"/>
        <w:bottom w:val="none" w:sz="0" w:space="0" w:color="auto"/>
        <w:right w:val="none" w:sz="0" w:space="0" w:color="auto"/>
      </w:divBdr>
    </w:div>
    <w:div w:id="1631203340">
      <w:bodyDiv w:val="1"/>
      <w:marLeft w:val="0"/>
      <w:marRight w:val="0"/>
      <w:marTop w:val="0"/>
      <w:marBottom w:val="0"/>
      <w:divBdr>
        <w:top w:val="none" w:sz="0" w:space="0" w:color="auto"/>
        <w:left w:val="none" w:sz="0" w:space="0" w:color="auto"/>
        <w:bottom w:val="none" w:sz="0" w:space="0" w:color="auto"/>
        <w:right w:val="none" w:sz="0" w:space="0" w:color="auto"/>
      </w:divBdr>
    </w:div>
    <w:div w:id="1631325799">
      <w:bodyDiv w:val="1"/>
      <w:marLeft w:val="0"/>
      <w:marRight w:val="0"/>
      <w:marTop w:val="0"/>
      <w:marBottom w:val="0"/>
      <w:divBdr>
        <w:top w:val="none" w:sz="0" w:space="0" w:color="auto"/>
        <w:left w:val="none" w:sz="0" w:space="0" w:color="auto"/>
        <w:bottom w:val="none" w:sz="0" w:space="0" w:color="auto"/>
        <w:right w:val="none" w:sz="0" w:space="0" w:color="auto"/>
      </w:divBdr>
    </w:div>
    <w:div w:id="1631394337">
      <w:bodyDiv w:val="1"/>
      <w:marLeft w:val="0"/>
      <w:marRight w:val="0"/>
      <w:marTop w:val="0"/>
      <w:marBottom w:val="0"/>
      <w:divBdr>
        <w:top w:val="none" w:sz="0" w:space="0" w:color="auto"/>
        <w:left w:val="none" w:sz="0" w:space="0" w:color="auto"/>
        <w:bottom w:val="none" w:sz="0" w:space="0" w:color="auto"/>
        <w:right w:val="none" w:sz="0" w:space="0" w:color="auto"/>
      </w:divBdr>
    </w:div>
    <w:div w:id="1632008103">
      <w:bodyDiv w:val="1"/>
      <w:marLeft w:val="0"/>
      <w:marRight w:val="0"/>
      <w:marTop w:val="0"/>
      <w:marBottom w:val="0"/>
      <w:divBdr>
        <w:top w:val="none" w:sz="0" w:space="0" w:color="auto"/>
        <w:left w:val="none" w:sz="0" w:space="0" w:color="auto"/>
        <w:bottom w:val="none" w:sz="0" w:space="0" w:color="auto"/>
        <w:right w:val="none" w:sz="0" w:space="0" w:color="auto"/>
      </w:divBdr>
    </w:div>
    <w:div w:id="1632592871">
      <w:bodyDiv w:val="1"/>
      <w:marLeft w:val="0"/>
      <w:marRight w:val="0"/>
      <w:marTop w:val="0"/>
      <w:marBottom w:val="0"/>
      <w:divBdr>
        <w:top w:val="none" w:sz="0" w:space="0" w:color="auto"/>
        <w:left w:val="none" w:sz="0" w:space="0" w:color="auto"/>
        <w:bottom w:val="none" w:sz="0" w:space="0" w:color="auto"/>
        <w:right w:val="none" w:sz="0" w:space="0" w:color="auto"/>
      </w:divBdr>
    </w:div>
    <w:div w:id="1632595062">
      <w:bodyDiv w:val="1"/>
      <w:marLeft w:val="0"/>
      <w:marRight w:val="0"/>
      <w:marTop w:val="0"/>
      <w:marBottom w:val="0"/>
      <w:divBdr>
        <w:top w:val="none" w:sz="0" w:space="0" w:color="auto"/>
        <w:left w:val="none" w:sz="0" w:space="0" w:color="auto"/>
        <w:bottom w:val="none" w:sz="0" w:space="0" w:color="auto"/>
        <w:right w:val="none" w:sz="0" w:space="0" w:color="auto"/>
      </w:divBdr>
    </w:div>
    <w:div w:id="1632857551">
      <w:bodyDiv w:val="1"/>
      <w:marLeft w:val="0"/>
      <w:marRight w:val="0"/>
      <w:marTop w:val="0"/>
      <w:marBottom w:val="0"/>
      <w:divBdr>
        <w:top w:val="none" w:sz="0" w:space="0" w:color="auto"/>
        <w:left w:val="none" w:sz="0" w:space="0" w:color="auto"/>
        <w:bottom w:val="none" w:sz="0" w:space="0" w:color="auto"/>
        <w:right w:val="none" w:sz="0" w:space="0" w:color="auto"/>
      </w:divBdr>
    </w:div>
    <w:div w:id="1633049561">
      <w:bodyDiv w:val="1"/>
      <w:marLeft w:val="0"/>
      <w:marRight w:val="0"/>
      <w:marTop w:val="0"/>
      <w:marBottom w:val="0"/>
      <w:divBdr>
        <w:top w:val="none" w:sz="0" w:space="0" w:color="auto"/>
        <w:left w:val="none" w:sz="0" w:space="0" w:color="auto"/>
        <w:bottom w:val="none" w:sz="0" w:space="0" w:color="auto"/>
        <w:right w:val="none" w:sz="0" w:space="0" w:color="auto"/>
      </w:divBdr>
    </w:div>
    <w:div w:id="1633096205">
      <w:bodyDiv w:val="1"/>
      <w:marLeft w:val="0"/>
      <w:marRight w:val="0"/>
      <w:marTop w:val="0"/>
      <w:marBottom w:val="0"/>
      <w:divBdr>
        <w:top w:val="none" w:sz="0" w:space="0" w:color="auto"/>
        <w:left w:val="none" w:sz="0" w:space="0" w:color="auto"/>
        <w:bottom w:val="none" w:sz="0" w:space="0" w:color="auto"/>
        <w:right w:val="none" w:sz="0" w:space="0" w:color="auto"/>
      </w:divBdr>
    </w:div>
    <w:div w:id="1633167282">
      <w:bodyDiv w:val="1"/>
      <w:marLeft w:val="0"/>
      <w:marRight w:val="0"/>
      <w:marTop w:val="0"/>
      <w:marBottom w:val="0"/>
      <w:divBdr>
        <w:top w:val="none" w:sz="0" w:space="0" w:color="auto"/>
        <w:left w:val="none" w:sz="0" w:space="0" w:color="auto"/>
        <w:bottom w:val="none" w:sz="0" w:space="0" w:color="auto"/>
        <w:right w:val="none" w:sz="0" w:space="0" w:color="auto"/>
      </w:divBdr>
    </w:div>
    <w:div w:id="1633244425">
      <w:bodyDiv w:val="1"/>
      <w:marLeft w:val="0"/>
      <w:marRight w:val="0"/>
      <w:marTop w:val="0"/>
      <w:marBottom w:val="0"/>
      <w:divBdr>
        <w:top w:val="none" w:sz="0" w:space="0" w:color="auto"/>
        <w:left w:val="none" w:sz="0" w:space="0" w:color="auto"/>
        <w:bottom w:val="none" w:sz="0" w:space="0" w:color="auto"/>
        <w:right w:val="none" w:sz="0" w:space="0" w:color="auto"/>
      </w:divBdr>
    </w:div>
    <w:div w:id="1633560936">
      <w:bodyDiv w:val="1"/>
      <w:marLeft w:val="0"/>
      <w:marRight w:val="0"/>
      <w:marTop w:val="0"/>
      <w:marBottom w:val="0"/>
      <w:divBdr>
        <w:top w:val="none" w:sz="0" w:space="0" w:color="auto"/>
        <w:left w:val="none" w:sz="0" w:space="0" w:color="auto"/>
        <w:bottom w:val="none" w:sz="0" w:space="0" w:color="auto"/>
        <w:right w:val="none" w:sz="0" w:space="0" w:color="auto"/>
      </w:divBdr>
    </w:div>
    <w:div w:id="1633748417">
      <w:bodyDiv w:val="1"/>
      <w:marLeft w:val="0"/>
      <w:marRight w:val="0"/>
      <w:marTop w:val="0"/>
      <w:marBottom w:val="0"/>
      <w:divBdr>
        <w:top w:val="none" w:sz="0" w:space="0" w:color="auto"/>
        <w:left w:val="none" w:sz="0" w:space="0" w:color="auto"/>
        <w:bottom w:val="none" w:sz="0" w:space="0" w:color="auto"/>
        <w:right w:val="none" w:sz="0" w:space="0" w:color="auto"/>
      </w:divBdr>
    </w:div>
    <w:div w:id="1634284650">
      <w:bodyDiv w:val="1"/>
      <w:marLeft w:val="0"/>
      <w:marRight w:val="0"/>
      <w:marTop w:val="0"/>
      <w:marBottom w:val="0"/>
      <w:divBdr>
        <w:top w:val="none" w:sz="0" w:space="0" w:color="auto"/>
        <w:left w:val="none" w:sz="0" w:space="0" w:color="auto"/>
        <w:bottom w:val="none" w:sz="0" w:space="0" w:color="auto"/>
        <w:right w:val="none" w:sz="0" w:space="0" w:color="auto"/>
      </w:divBdr>
    </w:div>
    <w:div w:id="1634407496">
      <w:bodyDiv w:val="1"/>
      <w:marLeft w:val="0"/>
      <w:marRight w:val="0"/>
      <w:marTop w:val="0"/>
      <w:marBottom w:val="0"/>
      <w:divBdr>
        <w:top w:val="none" w:sz="0" w:space="0" w:color="auto"/>
        <w:left w:val="none" w:sz="0" w:space="0" w:color="auto"/>
        <w:bottom w:val="none" w:sz="0" w:space="0" w:color="auto"/>
        <w:right w:val="none" w:sz="0" w:space="0" w:color="auto"/>
      </w:divBdr>
    </w:div>
    <w:div w:id="1634558314">
      <w:bodyDiv w:val="1"/>
      <w:marLeft w:val="0"/>
      <w:marRight w:val="0"/>
      <w:marTop w:val="0"/>
      <w:marBottom w:val="0"/>
      <w:divBdr>
        <w:top w:val="none" w:sz="0" w:space="0" w:color="auto"/>
        <w:left w:val="none" w:sz="0" w:space="0" w:color="auto"/>
        <w:bottom w:val="none" w:sz="0" w:space="0" w:color="auto"/>
        <w:right w:val="none" w:sz="0" w:space="0" w:color="auto"/>
      </w:divBdr>
    </w:div>
    <w:div w:id="1635673749">
      <w:bodyDiv w:val="1"/>
      <w:marLeft w:val="0"/>
      <w:marRight w:val="0"/>
      <w:marTop w:val="0"/>
      <w:marBottom w:val="0"/>
      <w:divBdr>
        <w:top w:val="none" w:sz="0" w:space="0" w:color="auto"/>
        <w:left w:val="none" w:sz="0" w:space="0" w:color="auto"/>
        <w:bottom w:val="none" w:sz="0" w:space="0" w:color="auto"/>
        <w:right w:val="none" w:sz="0" w:space="0" w:color="auto"/>
      </w:divBdr>
    </w:div>
    <w:div w:id="1635913197">
      <w:bodyDiv w:val="1"/>
      <w:marLeft w:val="0"/>
      <w:marRight w:val="0"/>
      <w:marTop w:val="0"/>
      <w:marBottom w:val="0"/>
      <w:divBdr>
        <w:top w:val="none" w:sz="0" w:space="0" w:color="auto"/>
        <w:left w:val="none" w:sz="0" w:space="0" w:color="auto"/>
        <w:bottom w:val="none" w:sz="0" w:space="0" w:color="auto"/>
        <w:right w:val="none" w:sz="0" w:space="0" w:color="auto"/>
      </w:divBdr>
    </w:div>
    <w:div w:id="1635985563">
      <w:bodyDiv w:val="1"/>
      <w:marLeft w:val="0"/>
      <w:marRight w:val="0"/>
      <w:marTop w:val="0"/>
      <w:marBottom w:val="0"/>
      <w:divBdr>
        <w:top w:val="none" w:sz="0" w:space="0" w:color="auto"/>
        <w:left w:val="none" w:sz="0" w:space="0" w:color="auto"/>
        <w:bottom w:val="none" w:sz="0" w:space="0" w:color="auto"/>
        <w:right w:val="none" w:sz="0" w:space="0" w:color="auto"/>
      </w:divBdr>
    </w:div>
    <w:div w:id="1635990031">
      <w:bodyDiv w:val="1"/>
      <w:marLeft w:val="0"/>
      <w:marRight w:val="0"/>
      <w:marTop w:val="0"/>
      <w:marBottom w:val="0"/>
      <w:divBdr>
        <w:top w:val="none" w:sz="0" w:space="0" w:color="auto"/>
        <w:left w:val="none" w:sz="0" w:space="0" w:color="auto"/>
        <w:bottom w:val="none" w:sz="0" w:space="0" w:color="auto"/>
        <w:right w:val="none" w:sz="0" w:space="0" w:color="auto"/>
      </w:divBdr>
    </w:div>
    <w:div w:id="1636181493">
      <w:bodyDiv w:val="1"/>
      <w:marLeft w:val="0"/>
      <w:marRight w:val="0"/>
      <w:marTop w:val="0"/>
      <w:marBottom w:val="0"/>
      <w:divBdr>
        <w:top w:val="none" w:sz="0" w:space="0" w:color="auto"/>
        <w:left w:val="none" w:sz="0" w:space="0" w:color="auto"/>
        <w:bottom w:val="none" w:sz="0" w:space="0" w:color="auto"/>
        <w:right w:val="none" w:sz="0" w:space="0" w:color="auto"/>
      </w:divBdr>
    </w:div>
    <w:div w:id="1636250317">
      <w:bodyDiv w:val="1"/>
      <w:marLeft w:val="0"/>
      <w:marRight w:val="0"/>
      <w:marTop w:val="0"/>
      <w:marBottom w:val="0"/>
      <w:divBdr>
        <w:top w:val="none" w:sz="0" w:space="0" w:color="auto"/>
        <w:left w:val="none" w:sz="0" w:space="0" w:color="auto"/>
        <w:bottom w:val="none" w:sz="0" w:space="0" w:color="auto"/>
        <w:right w:val="none" w:sz="0" w:space="0" w:color="auto"/>
      </w:divBdr>
    </w:div>
    <w:div w:id="1636712417">
      <w:bodyDiv w:val="1"/>
      <w:marLeft w:val="0"/>
      <w:marRight w:val="0"/>
      <w:marTop w:val="0"/>
      <w:marBottom w:val="0"/>
      <w:divBdr>
        <w:top w:val="none" w:sz="0" w:space="0" w:color="auto"/>
        <w:left w:val="none" w:sz="0" w:space="0" w:color="auto"/>
        <w:bottom w:val="none" w:sz="0" w:space="0" w:color="auto"/>
        <w:right w:val="none" w:sz="0" w:space="0" w:color="auto"/>
      </w:divBdr>
    </w:div>
    <w:div w:id="1636716995">
      <w:bodyDiv w:val="1"/>
      <w:marLeft w:val="0"/>
      <w:marRight w:val="0"/>
      <w:marTop w:val="0"/>
      <w:marBottom w:val="0"/>
      <w:divBdr>
        <w:top w:val="none" w:sz="0" w:space="0" w:color="auto"/>
        <w:left w:val="none" w:sz="0" w:space="0" w:color="auto"/>
        <w:bottom w:val="none" w:sz="0" w:space="0" w:color="auto"/>
        <w:right w:val="none" w:sz="0" w:space="0" w:color="auto"/>
      </w:divBdr>
    </w:div>
    <w:div w:id="1637024983">
      <w:bodyDiv w:val="1"/>
      <w:marLeft w:val="0"/>
      <w:marRight w:val="0"/>
      <w:marTop w:val="0"/>
      <w:marBottom w:val="0"/>
      <w:divBdr>
        <w:top w:val="none" w:sz="0" w:space="0" w:color="auto"/>
        <w:left w:val="none" w:sz="0" w:space="0" w:color="auto"/>
        <w:bottom w:val="none" w:sz="0" w:space="0" w:color="auto"/>
        <w:right w:val="none" w:sz="0" w:space="0" w:color="auto"/>
      </w:divBdr>
    </w:div>
    <w:div w:id="1637443012">
      <w:bodyDiv w:val="1"/>
      <w:marLeft w:val="0"/>
      <w:marRight w:val="0"/>
      <w:marTop w:val="0"/>
      <w:marBottom w:val="0"/>
      <w:divBdr>
        <w:top w:val="none" w:sz="0" w:space="0" w:color="auto"/>
        <w:left w:val="none" w:sz="0" w:space="0" w:color="auto"/>
        <w:bottom w:val="none" w:sz="0" w:space="0" w:color="auto"/>
        <w:right w:val="none" w:sz="0" w:space="0" w:color="auto"/>
      </w:divBdr>
    </w:div>
    <w:div w:id="1637494069">
      <w:bodyDiv w:val="1"/>
      <w:marLeft w:val="0"/>
      <w:marRight w:val="0"/>
      <w:marTop w:val="0"/>
      <w:marBottom w:val="0"/>
      <w:divBdr>
        <w:top w:val="none" w:sz="0" w:space="0" w:color="auto"/>
        <w:left w:val="none" w:sz="0" w:space="0" w:color="auto"/>
        <w:bottom w:val="none" w:sz="0" w:space="0" w:color="auto"/>
        <w:right w:val="none" w:sz="0" w:space="0" w:color="auto"/>
      </w:divBdr>
    </w:div>
    <w:div w:id="1637757280">
      <w:bodyDiv w:val="1"/>
      <w:marLeft w:val="0"/>
      <w:marRight w:val="0"/>
      <w:marTop w:val="0"/>
      <w:marBottom w:val="0"/>
      <w:divBdr>
        <w:top w:val="none" w:sz="0" w:space="0" w:color="auto"/>
        <w:left w:val="none" w:sz="0" w:space="0" w:color="auto"/>
        <w:bottom w:val="none" w:sz="0" w:space="0" w:color="auto"/>
        <w:right w:val="none" w:sz="0" w:space="0" w:color="auto"/>
      </w:divBdr>
    </w:div>
    <w:div w:id="1638098371">
      <w:bodyDiv w:val="1"/>
      <w:marLeft w:val="0"/>
      <w:marRight w:val="0"/>
      <w:marTop w:val="0"/>
      <w:marBottom w:val="0"/>
      <w:divBdr>
        <w:top w:val="none" w:sz="0" w:space="0" w:color="auto"/>
        <w:left w:val="none" w:sz="0" w:space="0" w:color="auto"/>
        <w:bottom w:val="none" w:sz="0" w:space="0" w:color="auto"/>
        <w:right w:val="none" w:sz="0" w:space="0" w:color="auto"/>
      </w:divBdr>
    </w:div>
    <w:div w:id="1638292604">
      <w:bodyDiv w:val="1"/>
      <w:marLeft w:val="0"/>
      <w:marRight w:val="0"/>
      <w:marTop w:val="0"/>
      <w:marBottom w:val="0"/>
      <w:divBdr>
        <w:top w:val="none" w:sz="0" w:space="0" w:color="auto"/>
        <w:left w:val="none" w:sz="0" w:space="0" w:color="auto"/>
        <w:bottom w:val="none" w:sz="0" w:space="0" w:color="auto"/>
        <w:right w:val="none" w:sz="0" w:space="0" w:color="auto"/>
      </w:divBdr>
    </w:div>
    <w:div w:id="1638605368">
      <w:bodyDiv w:val="1"/>
      <w:marLeft w:val="0"/>
      <w:marRight w:val="0"/>
      <w:marTop w:val="0"/>
      <w:marBottom w:val="0"/>
      <w:divBdr>
        <w:top w:val="none" w:sz="0" w:space="0" w:color="auto"/>
        <w:left w:val="none" w:sz="0" w:space="0" w:color="auto"/>
        <w:bottom w:val="none" w:sz="0" w:space="0" w:color="auto"/>
        <w:right w:val="none" w:sz="0" w:space="0" w:color="auto"/>
      </w:divBdr>
    </w:div>
    <w:div w:id="1638683778">
      <w:bodyDiv w:val="1"/>
      <w:marLeft w:val="0"/>
      <w:marRight w:val="0"/>
      <w:marTop w:val="0"/>
      <w:marBottom w:val="0"/>
      <w:divBdr>
        <w:top w:val="none" w:sz="0" w:space="0" w:color="auto"/>
        <w:left w:val="none" w:sz="0" w:space="0" w:color="auto"/>
        <w:bottom w:val="none" w:sz="0" w:space="0" w:color="auto"/>
        <w:right w:val="none" w:sz="0" w:space="0" w:color="auto"/>
      </w:divBdr>
    </w:div>
    <w:div w:id="1638879273">
      <w:bodyDiv w:val="1"/>
      <w:marLeft w:val="0"/>
      <w:marRight w:val="0"/>
      <w:marTop w:val="0"/>
      <w:marBottom w:val="0"/>
      <w:divBdr>
        <w:top w:val="none" w:sz="0" w:space="0" w:color="auto"/>
        <w:left w:val="none" w:sz="0" w:space="0" w:color="auto"/>
        <w:bottom w:val="none" w:sz="0" w:space="0" w:color="auto"/>
        <w:right w:val="none" w:sz="0" w:space="0" w:color="auto"/>
      </w:divBdr>
    </w:div>
    <w:div w:id="1639450714">
      <w:bodyDiv w:val="1"/>
      <w:marLeft w:val="0"/>
      <w:marRight w:val="0"/>
      <w:marTop w:val="0"/>
      <w:marBottom w:val="0"/>
      <w:divBdr>
        <w:top w:val="none" w:sz="0" w:space="0" w:color="auto"/>
        <w:left w:val="none" w:sz="0" w:space="0" w:color="auto"/>
        <w:bottom w:val="none" w:sz="0" w:space="0" w:color="auto"/>
        <w:right w:val="none" w:sz="0" w:space="0" w:color="auto"/>
      </w:divBdr>
    </w:div>
    <w:div w:id="1639529528">
      <w:bodyDiv w:val="1"/>
      <w:marLeft w:val="0"/>
      <w:marRight w:val="0"/>
      <w:marTop w:val="0"/>
      <w:marBottom w:val="0"/>
      <w:divBdr>
        <w:top w:val="none" w:sz="0" w:space="0" w:color="auto"/>
        <w:left w:val="none" w:sz="0" w:space="0" w:color="auto"/>
        <w:bottom w:val="none" w:sz="0" w:space="0" w:color="auto"/>
        <w:right w:val="none" w:sz="0" w:space="0" w:color="auto"/>
      </w:divBdr>
    </w:div>
    <w:div w:id="1639534016">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639720366">
      <w:bodyDiv w:val="1"/>
      <w:marLeft w:val="0"/>
      <w:marRight w:val="0"/>
      <w:marTop w:val="0"/>
      <w:marBottom w:val="0"/>
      <w:divBdr>
        <w:top w:val="none" w:sz="0" w:space="0" w:color="auto"/>
        <w:left w:val="none" w:sz="0" w:space="0" w:color="auto"/>
        <w:bottom w:val="none" w:sz="0" w:space="0" w:color="auto"/>
        <w:right w:val="none" w:sz="0" w:space="0" w:color="auto"/>
      </w:divBdr>
    </w:div>
    <w:div w:id="1640066767">
      <w:bodyDiv w:val="1"/>
      <w:marLeft w:val="0"/>
      <w:marRight w:val="0"/>
      <w:marTop w:val="0"/>
      <w:marBottom w:val="0"/>
      <w:divBdr>
        <w:top w:val="none" w:sz="0" w:space="0" w:color="auto"/>
        <w:left w:val="none" w:sz="0" w:space="0" w:color="auto"/>
        <w:bottom w:val="none" w:sz="0" w:space="0" w:color="auto"/>
        <w:right w:val="none" w:sz="0" w:space="0" w:color="auto"/>
      </w:divBdr>
    </w:div>
    <w:div w:id="1640112734">
      <w:bodyDiv w:val="1"/>
      <w:marLeft w:val="0"/>
      <w:marRight w:val="0"/>
      <w:marTop w:val="0"/>
      <w:marBottom w:val="0"/>
      <w:divBdr>
        <w:top w:val="none" w:sz="0" w:space="0" w:color="auto"/>
        <w:left w:val="none" w:sz="0" w:space="0" w:color="auto"/>
        <w:bottom w:val="none" w:sz="0" w:space="0" w:color="auto"/>
        <w:right w:val="none" w:sz="0" w:space="0" w:color="auto"/>
      </w:divBdr>
    </w:div>
    <w:div w:id="1640453314">
      <w:bodyDiv w:val="1"/>
      <w:marLeft w:val="0"/>
      <w:marRight w:val="0"/>
      <w:marTop w:val="0"/>
      <w:marBottom w:val="0"/>
      <w:divBdr>
        <w:top w:val="none" w:sz="0" w:space="0" w:color="auto"/>
        <w:left w:val="none" w:sz="0" w:space="0" w:color="auto"/>
        <w:bottom w:val="none" w:sz="0" w:space="0" w:color="auto"/>
        <w:right w:val="none" w:sz="0" w:space="0" w:color="auto"/>
      </w:divBdr>
    </w:div>
    <w:div w:id="1640575447">
      <w:bodyDiv w:val="1"/>
      <w:marLeft w:val="0"/>
      <w:marRight w:val="0"/>
      <w:marTop w:val="0"/>
      <w:marBottom w:val="0"/>
      <w:divBdr>
        <w:top w:val="none" w:sz="0" w:space="0" w:color="auto"/>
        <w:left w:val="none" w:sz="0" w:space="0" w:color="auto"/>
        <w:bottom w:val="none" w:sz="0" w:space="0" w:color="auto"/>
        <w:right w:val="none" w:sz="0" w:space="0" w:color="auto"/>
      </w:divBdr>
    </w:div>
    <w:div w:id="1640694201">
      <w:bodyDiv w:val="1"/>
      <w:marLeft w:val="0"/>
      <w:marRight w:val="0"/>
      <w:marTop w:val="0"/>
      <w:marBottom w:val="0"/>
      <w:divBdr>
        <w:top w:val="none" w:sz="0" w:space="0" w:color="auto"/>
        <w:left w:val="none" w:sz="0" w:space="0" w:color="auto"/>
        <w:bottom w:val="none" w:sz="0" w:space="0" w:color="auto"/>
        <w:right w:val="none" w:sz="0" w:space="0" w:color="auto"/>
      </w:divBdr>
    </w:div>
    <w:div w:id="1640961524">
      <w:bodyDiv w:val="1"/>
      <w:marLeft w:val="0"/>
      <w:marRight w:val="0"/>
      <w:marTop w:val="0"/>
      <w:marBottom w:val="0"/>
      <w:divBdr>
        <w:top w:val="none" w:sz="0" w:space="0" w:color="auto"/>
        <w:left w:val="none" w:sz="0" w:space="0" w:color="auto"/>
        <w:bottom w:val="none" w:sz="0" w:space="0" w:color="auto"/>
        <w:right w:val="none" w:sz="0" w:space="0" w:color="auto"/>
      </w:divBdr>
    </w:div>
    <w:div w:id="1640988481">
      <w:bodyDiv w:val="1"/>
      <w:marLeft w:val="0"/>
      <w:marRight w:val="0"/>
      <w:marTop w:val="0"/>
      <w:marBottom w:val="0"/>
      <w:divBdr>
        <w:top w:val="none" w:sz="0" w:space="0" w:color="auto"/>
        <w:left w:val="none" w:sz="0" w:space="0" w:color="auto"/>
        <w:bottom w:val="none" w:sz="0" w:space="0" w:color="auto"/>
        <w:right w:val="none" w:sz="0" w:space="0" w:color="auto"/>
      </w:divBdr>
    </w:div>
    <w:div w:id="1641839624">
      <w:bodyDiv w:val="1"/>
      <w:marLeft w:val="0"/>
      <w:marRight w:val="0"/>
      <w:marTop w:val="0"/>
      <w:marBottom w:val="0"/>
      <w:divBdr>
        <w:top w:val="none" w:sz="0" w:space="0" w:color="auto"/>
        <w:left w:val="none" w:sz="0" w:space="0" w:color="auto"/>
        <w:bottom w:val="none" w:sz="0" w:space="0" w:color="auto"/>
        <w:right w:val="none" w:sz="0" w:space="0" w:color="auto"/>
      </w:divBdr>
    </w:div>
    <w:div w:id="1642030197">
      <w:bodyDiv w:val="1"/>
      <w:marLeft w:val="0"/>
      <w:marRight w:val="0"/>
      <w:marTop w:val="0"/>
      <w:marBottom w:val="0"/>
      <w:divBdr>
        <w:top w:val="none" w:sz="0" w:space="0" w:color="auto"/>
        <w:left w:val="none" w:sz="0" w:space="0" w:color="auto"/>
        <w:bottom w:val="none" w:sz="0" w:space="0" w:color="auto"/>
        <w:right w:val="none" w:sz="0" w:space="0" w:color="auto"/>
      </w:divBdr>
    </w:div>
    <w:div w:id="1642228010">
      <w:bodyDiv w:val="1"/>
      <w:marLeft w:val="0"/>
      <w:marRight w:val="0"/>
      <w:marTop w:val="0"/>
      <w:marBottom w:val="0"/>
      <w:divBdr>
        <w:top w:val="none" w:sz="0" w:space="0" w:color="auto"/>
        <w:left w:val="none" w:sz="0" w:space="0" w:color="auto"/>
        <w:bottom w:val="none" w:sz="0" w:space="0" w:color="auto"/>
        <w:right w:val="none" w:sz="0" w:space="0" w:color="auto"/>
      </w:divBdr>
    </w:div>
    <w:div w:id="1642271907">
      <w:bodyDiv w:val="1"/>
      <w:marLeft w:val="0"/>
      <w:marRight w:val="0"/>
      <w:marTop w:val="0"/>
      <w:marBottom w:val="0"/>
      <w:divBdr>
        <w:top w:val="none" w:sz="0" w:space="0" w:color="auto"/>
        <w:left w:val="none" w:sz="0" w:space="0" w:color="auto"/>
        <w:bottom w:val="none" w:sz="0" w:space="0" w:color="auto"/>
        <w:right w:val="none" w:sz="0" w:space="0" w:color="auto"/>
      </w:divBdr>
    </w:div>
    <w:div w:id="1642612658">
      <w:bodyDiv w:val="1"/>
      <w:marLeft w:val="0"/>
      <w:marRight w:val="0"/>
      <w:marTop w:val="0"/>
      <w:marBottom w:val="0"/>
      <w:divBdr>
        <w:top w:val="none" w:sz="0" w:space="0" w:color="auto"/>
        <w:left w:val="none" w:sz="0" w:space="0" w:color="auto"/>
        <w:bottom w:val="none" w:sz="0" w:space="0" w:color="auto"/>
        <w:right w:val="none" w:sz="0" w:space="0" w:color="auto"/>
      </w:divBdr>
    </w:div>
    <w:div w:id="1642925043">
      <w:bodyDiv w:val="1"/>
      <w:marLeft w:val="0"/>
      <w:marRight w:val="0"/>
      <w:marTop w:val="0"/>
      <w:marBottom w:val="0"/>
      <w:divBdr>
        <w:top w:val="none" w:sz="0" w:space="0" w:color="auto"/>
        <w:left w:val="none" w:sz="0" w:space="0" w:color="auto"/>
        <w:bottom w:val="none" w:sz="0" w:space="0" w:color="auto"/>
        <w:right w:val="none" w:sz="0" w:space="0" w:color="auto"/>
      </w:divBdr>
    </w:div>
    <w:div w:id="1642996952">
      <w:bodyDiv w:val="1"/>
      <w:marLeft w:val="0"/>
      <w:marRight w:val="0"/>
      <w:marTop w:val="0"/>
      <w:marBottom w:val="0"/>
      <w:divBdr>
        <w:top w:val="none" w:sz="0" w:space="0" w:color="auto"/>
        <w:left w:val="none" w:sz="0" w:space="0" w:color="auto"/>
        <w:bottom w:val="none" w:sz="0" w:space="0" w:color="auto"/>
        <w:right w:val="none" w:sz="0" w:space="0" w:color="auto"/>
      </w:divBdr>
    </w:div>
    <w:div w:id="1643002344">
      <w:bodyDiv w:val="1"/>
      <w:marLeft w:val="0"/>
      <w:marRight w:val="0"/>
      <w:marTop w:val="0"/>
      <w:marBottom w:val="0"/>
      <w:divBdr>
        <w:top w:val="none" w:sz="0" w:space="0" w:color="auto"/>
        <w:left w:val="none" w:sz="0" w:space="0" w:color="auto"/>
        <w:bottom w:val="none" w:sz="0" w:space="0" w:color="auto"/>
        <w:right w:val="none" w:sz="0" w:space="0" w:color="auto"/>
      </w:divBdr>
    </w:div>
    <w:div w:id="1643076490">
      <w:bodyDiv w:val="1"/>
      <w:marLeft w:val="0"/>
      <w:marRight w:val="0"/>
      <w:marTop w:val="0"/>
      <w:marBottom w:val="0"/>
      <w:divBdr>
        <w:top w:val="none" w:sz="0" w:space="0" w:color="auto"/>
        <w:left w:val="none" w:sz="0" w:space="0" w:color="auto"/>
        <w:bottom w:val="none" w:sz="0" w:space="0" w:color="auto"/>
        <w:right w:val="none" w:sz="0" w:space="0" w:color="auto"/>
      </w:divBdr>
    </w:div>
    <w:div w:id="1643193992">
      <w:bodyDiv w:val="1"/>
      <w:marLeft w:val="0"/>
      <w:marRight w:val="0"/>
      <w:marTop w:val="0"/>
      <w:marBottom w:val="0"/>
      <w:divBdr>
        <w:top w:val="none" w:sz="0" w:space="0" w:color="auto"/>
        <w:left w:val="none" w:sz="0" w:space="0" w:color="auto"/>
        <w:bottom w:val="none" w:sz="0" w:space="0" w:color="auto"/>
        <w:right w:val="none" w:sz="0" w:space="0" w:color="auto"/>
      </w:divBdr>
    </w:div>
    <w:div w:id="1643266524">
      <w:bodyDiv w:val="1"/>
      <w:marLeft w:val="0"/>
      <w:marRight w:val="0"/>
      <w:marTop w:val="0"/>
      <w:marBottom w:val="0"/>
      <w:divBdr>
        <w:top w:val="none" w:sz="0" w:space="0" w:color="auto"/>
        <w:left w:val="none" w:sz="0" w:space="0" w:color="auto"/>
        <w:bottom w:val="none" w:sz="0" w:space="0" w:color="auto"/>
        <w:right w:val="none" w:sz="0" w:space="0" w:color="auto"/>
      </w:divBdr>
    </w:div>
    <w:div w:id="1643343949">
      <w:bodyDiv w:val="1"/>
      <w:marLeft w:val="0"/>
      <w:marRight w:val="0"/>
      <w:marTop w:val="0"/>
      <w:marBottom w:val="0"/>
      <w:divBdr>
        <w:top w:val="none" w:sz="0" w:space="0" w:color="auto"/>
        <w:left w:val="none" w:sz="0" w:space="0" w:color="auto"/>
        <w:bottom w:val="none" w:sz="0" w:space="0" w:color="auto"/>
        <w:right w:val="none" w:sz="0" w:space="0" w:color="auto"/>
      </w:divBdr>
    </w:div>
    <w:div w:id="1643464893">
      <w:bodyDiv w:val="1"/>
      <w:marLeft w:val="0"/>
      <w:marRight w:val="0"/>
      <w:marTop w:val="0"/>
      <w:marBottom w:val="0"/>
      <w:divBdr>
        <w:top w:val="none" w:sz="0" w:space="0" w:color="auto"/>
        <w:left w:val="none" w:sz="0" w:space="0" w:color="auto"/>
        <w:bottom w:val="none" w:sz="0" w:space="0" w:color="auto"/>
        <w:right w:val="none" w:sz="0" w:space="0" w:color="auto"/>
      </w:divBdr>
    </w:div>
    <w:div w:id="1643849394">
      <w:bodyDiv w:val="1"/>
      <w:marLeft w:val="0"/>
      <w:marRight w:val="0"/>
      <w:marTop w:val="0"/>
      <w:marBottom w:val="0"/>
      <w:divBdr>
        <w:top w:val="none" w:sz="0" w:space="0" w:color="auto"/>
        <w:left w:val="none" w:sz="0" w:space="0" w:color="auto"/>
        <w:bottom w:val="none" w:sz="0" w:space="0" w:color="auto"/>
        <w:right w:val="none" w:sz="0" w:space="0" w:color="auto"/>
      </w:divBdr>
    </w:div>
    <w:div w:id="1644001218">
      <w:bodyDiv w:val="1"/>
      <w:marLeft w:val="0"/>
      <w:marRight w:val="0"/>
      <w:marTop w:val="0"/>
      <w:marBottom w:val="0"/>
      <w:divBdr>
        <w:top w:val="none" w:sz="0" w:space="0" w:color="auto"/>
        <w:left w:val="none" w:sz="0" w:space="0" w:color="auto"/>
        <w:bottom w:val="none" w:sz="0" w:space="0" w:color="auto"/>
        <w:right w:val="none" w:sz="0" w:space="0" w:color="auto"/>
      </w:divBdr>
    </w:div>
    <w:div w:id="1644044823">
      <w:bodyDiv w:val="1"/>
      <w:marLeft w:val="0"/>
      <w:marRight w:val="0"/>
      <w:marTop w:val="0"/>
      <w:marBottom w:val="0"/>
      <w:divBdr>
        <w:top w:val="none" w:sz="0" w:space="0" w:color="auto"/>
        <w:left w:val="none" w:sz="0" w:space="0" w:color="auto"/>
        <w:bottom w:val="none" w:sz="0" w:space="0" w:color="auto"/>
        <w:right w:val="none" w:sz="0" w:space="0" w:color="auto"/>
      </w:divBdr>
    </w:div>
    <w:div w:id="1644238164">
      <w:bodyDiv w:val="1"/>
      <w:marLeft w:val="0"/>
      <w:marRight w:val="0"/>
      <w:marTop w:val="0"/>
      <w:marBottom w:val="0"/>
      <w:divBdr>
        <w:top w:val="none" w:sz="0" w:space="0" w:color="auto"/>
        <w:left w:val="none" w:sz="0" w:space="0" w:color="auto"/>
        <w:bottom w:val="none" w:sz="0" w:space="0" w:color="auto"/>
        <w:right w:val="none" w:sz="0" w:space="0" w:color="auto"/>
      </w:divBdr>
    </w:div>
    <w:div w:id="1644390006">
      <w:bodyDiv w:val="1"/>
      <w:marLeft w:val="0"/>
      <w:marRight w:val="0"/>
      <w:marTop w:val="0"/>
      <w:marBottom w:val="0"/>
      <w:divBdr>
        <w:top w:val="none" w:sz="0" w:space="0" w:color="auto"/>
        <w:left w:val="none" w:sz="0" w:space="0" w:color="auto"/>
        <w:bottom w:val="none" w:sz="0" w:space="0" w:color="auto"/>
        <w:right w:val="none" w:sz="0" w:space="0" w:color="auto"/>
      </w:divBdr>
    </w:div>
    <w:div w:id="1644657393">
      <w:bodyDiv w:val="1"/>
      <w:marLeft w:val="0"/>
      <w:marRight w:val="0"/>
      <w:marTop w:val="0"/>
      <w:marBottom w:val="0"/>
      <w:divBdr>
        <w:top w:val="none" w:sz="0" w:space="0" w:color="auto"/>
        <w:left w:val="none" w:sz="0" w:space="0" w:color="auto"/>
        <w:bottom w:val="none" w:sz="0" w:space="0" w:color="auto"/>
        <w:right w:val="none" w:sz="0" w:space="0" w:color="auto"/>
      </w:divBdr>
    </w:div>
    <w:div w:id="1645044470">
      <w:bodyDiv w:val="1"/>
      <w:marLeft w:val="0"/>
      <w:marRight w:val="0"/>
      <w:marTop w:val="0"/>
      <w:marBottom w:val="0"/>
      <w:divBdr>
        <w:top w:val="none" w:sz="0" w:space="0" w:color="auto"/>
        <w:left w:val="none" w:sz="0" w:space="0" w:color="auto"/>
        <w:bottom w:val="none" w:sz="0" w:space="0" w:color="auto"/>
        <w:right w:val="none" w:sz="0" w:space="0" w:color="auto"/>
      </w:divBdr>
    </w:div>
    <w:div w:id="1645159323">
      <w:bodyDiv w:val="1"/>
      <w:marLeft w:val="0"/>
      <w:marRight w:val="0"/>
      <w:marTop w:val="0"/>
      <w:marBottom w:val="0"/>
      <w:divBdr>
        <w:top w:val="none" w:sz="0" w:space="0" w:color="auto"/>
        <w:left w:val="none" w:sz="0" w:space="0" w:color="auto"/>
        <w:bottom w:val="none" w:sz="0" w:space="0" w:color="auto"/>
        <w:right w:val="none" w:sz="0" w:space="0" w:color="auto"/>
      </w:divBdr>
    </w:div>
    <w:div w:id="1645232443">
      <w:bodyDiv w:val="1"/>
      <w:marLeft w:val="0"/>
      <w:marRight w:val="0"/>
      <w:marTop w:val="0"/>
      <w:marBottom w:val="0"/>
      <w:divBdr>
        <w:top w:val="none" w:sz="0" w:space="0" w:color="auto"/>
        <w:left w:val="none" w:sz="0" w:space="0" w:color="auto"/>
        <w:bottom w:val="none" w:sz="0" w:space="0" w:color="auto"/>
        <w:right w:val="none" w:sz="0" w:space="0" w:color="auto"/>
      </w:divBdr>
    </w:div>
    <w:div w:id="1645236707">
      <w:bodyDiv w:val="1"/>
      <w:marLeft w:val="0"/>
      <w:marRight w:val="0"/>
      <w:marTop w:val="0"/>
      <w:marBottom w:val="0"/>
      <w:divBdr>
        <w:top w:val="none" w:sz="0" w:space="0" w:color="auto"/>
        <w:left w:val="none" w:sz="0" w:space="0" w:color="auto"/>
        <w:bottom w:val="none" w:sz="0" w:space="0" w:color="auto"/>
        <w:right w:val="none" w:sz="0" w:space="0" w:color="auto"/>
      </w:divBdr>
    </w:div>
    <w:div w:id="1645308707">
      <w:bodyDiv w:val="1"/>
      <w:marLeft w:val="0"/>
      <w:marRight w:val="0"/>
      <w:marTop w:val="0"/>
      <w:marBottom w:val="0"/>
      <w:divBdr>
        <w:top w:val="none" w:sz="0" w:space="0" w:color="auto"/>
        <w:left w:val="none" w:sz="0" w:space="0" w:color="auto"/>
        <w:bottom w:val="none" w:sz="0" w:space="0" w:color="auto"/>
        <w:right w:val="none" w:sz="0" w:space="0" w:color="auto"/>
      </w:divBdr>
    </w:div>
    <w:div w:id="1645349146">
      <w:bodyDiv w:val="1"/>
      <w:marLeft w:val="0"/>
      <w:marRight w:val="0"/>
      <w:marTop w:val="0"/>
      <w:marBottom w:val="0"/>
      <w:divBdr>
        <w:top w:val="none" w:sz="0" w:space="0" w:color="auto"/>
        <w:left w:val="none" w:sz="0" w:space="0" w:color="auto"/>
        <w:bottom w:val="none" w:sz="0" w:space="0" w:color="auto"/>
        <w:right w:val="none" w:sz="0" w:space="0" w:color="auto"/>
      </w:divBdr>
    </w:div>
    <w:div w:id="1645625441">
      <w:bodyDiv w:val="1"/>
      <w:marLeft w:val="0"/>
      <w:marRight w:val="0"/>
      <w:marTop w:val="0"/>
      <w:marBottom w:val="0"/>
      <w:divBdr>
        <w:top w:val="none" w:sz="0" w:space="0" w:color="auto"/>
        <w:left w:val="none" w:sz="0" w:space="0" w:color="auto"/>
        <w:bottom w:val="none" w:sz="0" w:space="0" w:color="auto"/>
        <w:right w:val="none" w:sz="0" w:space="0" w:color="auto"/>
      </w:divBdr>
    </w:div>
    <w:div w:id="1646276413">
      <w:bodyDiv w:val="1"/>
      <w:marLeft w:val="0"/>
      <w:marRight w:val="0"/>
      <w:marTop w:val="0"/>
      <w:marBottom w:val="0"/>
      <w:divBdr>
        <w:top w:val="none" w:sz="0" w:space="0" w:color="auto"/>
        <w:left w:val="none" w:sz="0" w:space="0" w:color="auto"/>
        <w:bottom w:val="none" w:sz="0" w:space="0" w:color="auto"/>
        <w:right w:val="none" w:sz="0" w:space="0" w:color="auto"/>
      </w:divBdr>
    </w:div>
    <w:div w:id="1646545133">
      <w:bodyDiv w:val="1"/>
      <w:marLeft w:val="0"/>
      <w:marRight w:val="0"/>
      <w:marTop w:val="0"/>
      <w:marBottom w:val="0"/>
      <w:divBdr>
        <w:top w:val="none" w:sz="0" w:space="0" w:color="auto"/>
        <w:left w:val="none" w:sz="0" w:space="0" w:color="auto"/>
        <w:bottom w:val="none" w:sz="0" w:space="0" w:color="auto"/>
        <w:right w:val="none" w:sz="0" w:space="0" w:color="auto"/>
      </w:divBdr>
    </w:div>
    <w:div w:id="1646617036">
      <w:bodyDiv w:val="1"/>
      <w:marLeft w:val="0"/>
      <w:marRight w:val="0"/>
      <w:marTop w:val="0"/>
      <w:marBottom w:val="0"/>
      <w:divBdr>
        <w:top w:val="none" w:sz="0" w:space="0" w:color="auto"/>
        <w:left w:val="none" w:sz="0" w:space="0" w:color="auto"/>
        <w:bottom w:val="none" w:sz="0" w:space="0" w:color="auto"/>
        <w:right w:val="none" w:sz="0" w:space="0" w:color="auto"/>
      </w:divBdr>
    </w:div>
    <w:div w:id="1647079810">
      <w:bodyDiv w:val="1"/>
      <w:marLeft w:val="0"/>
      <w:marRight w:val="0"/>
      <w:marTop w:val="0"/>
      <w:marBottom w:val="0"/>
      <w:divBdr>
        <w:top w:val="none" w:sz="0" w:space="0" w:color="auto"/>
        <w:left w:val="none" w:sz="0" w:space="0" w:color="auto"/>
        <w:bottom w:val="none" w:sz="0" w:space="0" w:color="auto"/>
        <w:right w:val="none" w:sz="0" w:space="0" w:color="auto"/>
      </w:divBdr>
    </w:div>
    <w:div w:id="1647276529">
      <w:bodyDiv w:val="1"/>
      <w:marLeft w:val="0"/>
      <w:marRight w:val="0"/>
      <w:marTop w:val="0"/>
      <w:marBottom w:val="0"/>
      <w:divBdr>
        <w:top w:val="none" w:sz="0" w:space="0" w:color="auto"/>
        <w:left w:val="none" w:sz="0" w:space="0" w:color="auto"/>
        <w:bottom w:val="none" w:sz="0" w:space="0" w:color="auto"/>
        <w:right w:val="none" w:sz="0" w:space="0" w:color="auto"/>
      </w:divBdr>
    </w:div>
    <w:div w:id="1647314523">
      <w:bodyDiv w:val="1"/>
      <w:marLeft w:val="0"/>
      <w:marRight w:val="0"/>
      <w:marTop w:val="0"/>
      <w:marBottom w:val="0"/>
      <w:divBdr>
        <w:top w:val="none" w:sz="0" w:space="0" w:color="auto"/>
        <w:left w:val="none" w:sz="0" w:space="0" w:color="auto"/>
        <w:bottom w:val="none" w:sz="0" w:space="0" w:color="auto"/>
        <w:right w:val="none" w:sz="0" w:space="0" w:color="auto"/>
      </w:divBdr>
    </w:div>
    <w:div w:id="1647586403">
      <w:bodyDiv w:val="1"/>
      <w:marLeft w:val="0"/>
      <w:marRight w:val="0"/>
      <w:marTop w:val="0"/>
      <w:marBottom w:val="0"/>
      <w:divBdr>
        <w:top w:val="none" w:sz="0" w:space="0" w:color="auto"/>
        <w:left w:val="none" w:sz="0" w:space="0" w:color="auto"/>
        <w:bottom w:val="none" w:sz="0" w:space="0" w:color="auto"/>
        <w:right w:val="none" w:sz="0" w:space="0" w:color="auto"/>
      </w:divBdr>
    </w:div>
    <w:div w:id="1648784522">
      <w:bodyDiv w:val="1"/>
      <w:marLeft w:val="0"/>
      <w:marRight w:val="0"/>
      <w:marTop w:val="0"/>
      <w:marBottom w:val="0"/>
      <w:divBdr>
        <w:top w:val="none" w:sz="0" w:space="0" w:color="auto"/>
        <w:left w:val="none" w:sz="0" w:space="0" w:color="auto"/>
        <w:bottom w:val="none" w:sz="0" w:space="0" w:color="auto"/>
        <w:right w:val="none" w:sz="0" w:space="0" w:color="auto"/>
      </w:divBdr>
    </w:div>
    <w:div w:id="1649086428">
      <w:bodyDiv w:val="1"/>
      <w:marLeft w:val="0"/>
      <w:marRight w:val="0"/>
      <w:marTop w:val="0"/>
      <w:marBottom w:val="0"/>
      <w:divBdr>
        <w:top w:val="none" w:sz="0" w:space="0" w:color="auto"/>
        <w:left w:val="none" w:sz="0" w:space="0" w:color="auto"/>
        <w:bottom w:val="none" w:sz="0" w:space="0" w:color="auto"/>
        <w:right w:val="none" w:sz="0" w:space="0" w:color="auto"/>
      </w:divBdr>
    </w:div>
    <w:div w:id="1649357935">
      <w:bodyDiv w:val="1"/>
      <w:marLeft w:val="0"/>
      <w:marRight w:val="0"/>
      <w:marTop w:val="0"/>
      <w:marBottom w:val="0"/>
      <w:divBdr>
        <w:top w:val="none" w:sz="0" w:space="0" w:color="auto"/>
        <w:left w:val="none" w:sz="0" w:space="0" w:color="auto"/>
        <w:bottom w:val="none" w:sz="0" w:space="0" w:color="auto"/>
        <w:right w:val="none" w:sz="0" w:space="0" w:color="auto"/>
      </w:divBdr>
    </w:div>
    <w:div w:id="1650016971">
      <w:bodyDiv w:val="1"/>
      <w:marLeft w:val="0"/>
      <w:marRight w:val="0"/>
      <w:marTop w:val="0"/>
      <w:marBottom w:val="0"/>
      <w:divBdr>
        <w:top w:val="none" w:sz="0" w:space="0" w:color="auto"/>
        <w:left w:val="none" w:sz="0" w:space="0" w:color="auto"/>
        <w:bottom w:val="none" w:sz="0" w:space="0" w:color="auto"/>
        <w:right w:val="none" w:sz="0" w:space="0" w:color="auto"/>
      </w:divBdr>
    </w:div>
    <w:div w:id="1650130973">
      <w:bodyDiv w:val="1"/>
      <w:marLeft w:val="0"/>
      <w:marRight w:val="0"/>
      <w:marTop w:val="0"/>
      <w:marBottom w:val="0"/>
      <w:divBdr>
        <w:top w:val="none" w:sz="0" w:space="0" w:color="auto"/>
        <w:left w:val="none" w:sz="0" w:space="0" w:color="auto"/>
        <w:bottom w:val="none" w:sz="0" w:space="0" w:color="auto"/>
        <w:right w:val="none" w:sz="0" w:space="0" w:color="auto"/>
      </w:divBdr>
    </w:div>
    <w:div w:id="1650212005">
      <w:bodyDiv w:val="1"/>
      <w:marLeft w:val="0"/>
      <w:marRight w:val="0"/>
      <w:marTop w:val="0"/>
      <w:marBottom w:val="0"/>
      <w:divBdr>
        <w:top w:val="none" w:sz="0" w:space="0" w:color="auto"/>
        <w:left w:val="none" w:sz="0" w:space="0" w:color="auto"/>
        <w:bottom w:val="none" w:sz="0" w:space="0" w:color="auto"/>
        <w:right w:val="none" w:sz="0" w:space="0" w:color="auto"/>
      </w:divBdr>
    </w:div>
    <w:div w:id="1650479687">
      <w:bodyDiv w:val="1"/>
      <w:marLeft w:val="0"/>
      <w:marRight w:val="0"/>
      <w:marTop w:val="0"/>
      <w:marBottom w:val="0"/>
      <w:divBdr>
        <w:top w:val="none" w:sz="0" w:space="0" w:color="auto"/>
        <w:left w:val="none" w:sz="0" w:space="0" w:color="auto"/>
        <w:bottom w:val="none" w:sz="0" w:space="0" w:color="auto"/>
        <w:right w:val="none" w:sz="0" w:space="0" w:color="auto"/>
      </w:divBdr>
    </w:div>
    <w:div w:id="1650480592">
      <w:bodyDiv w:val="1"/>
      <w:marLeft w:val="0"/>
      <w:marRight w:val="0"/>
      <w:marTop w:val="0"/>
      <w:marBottom w:val="0"/>
      <w:divBdr>
        <w:top w:val="none" w:sz="0" w:space="0" w:color="auto"/>
        <w:left w:val="none" w:sz="0" w:space="0" w:color="auto"/>
        <w:bottom w:val="none" w:sz="0" w:space="0" w:color="auto"/>
        <w:right w:val="none" w:sz="0" w:space="0" w:color="auto"/>
      </w:divBdr>
    </w:div>
    <w:div w:id="1650591491">
      <w:bodyDiv w:val="1"/>
      <w:marLeft w:val="0"/>
      <w:marRight w:val="0"/>
      <w:marTop w:val="0"/>
      <w:marBottom w:val="0"/>
      <w:divBdr>
        <w:top w:val="none" w:sz="0" w:space="0" w:color="auto"/>
        <w:left w:val="none" w:sz="0" w:space="0" w:color="auto"/>
        <w:bottom w:val="none" w:sz="0" w:space="0" w:color="auto"/>
        <w:right w:val="none" w:sz="0" w:space="0" w:color="auto"/>
      </w:divBdr>
    </w:div>
    <w:div w:id="1650863524">
      <w:bodyDiv w:val="1"/>
      <w:marLeft w:val="0"/>
      <w:marRight w:val="0"/>
      <w:marTop w:val="0"/>
      <w:marBottom w:val="0"/>
      <w:divBdr>
        <w:top w:val="none" w:sz="0" w:space="0" w:color="auto"/>
        <w:left w:val="none" w:sz="0" w:space="0" w:color="auto"/>
        <w:bottom w:val="none" w:sz="0" w:space="0" w:color="auto"/>
        <w:right w:val="none" w:sz="0" w:space="0" w:color="auto"/>
      </w:divBdr>
    </w:div>
    <w:div w:id="1651668943">
      <w:bodyDiv w:val="1"/>
      <w:marLeft w:val="0"/>
      <w:marRight w:val="0"/>
      <w:marTop w:val="0"/>
      <w:marBottom w:val="0"/>
      <w:divBdr>
        <w:top w:val="none" w:sz="0" w:space="0" w:color="auto"/>
        <w:left w:val="none" w:sz="0" w:space="0" w:color="auto"/>
        <w:bottom w:val="none" w:sz="0" w:space="0" w:color="auto"/>
        <w:right w:val="none" w:sz="0" w:space="0" w:color="auto"/>
      </w:divBdr>
    </w:div>
    <w:div w:id="1651714117">
      <w:bodyDiv w:val="1"/>
      <w:marLeft w:val="0"/>
      <w:marRight w:val="0"/>
      <w:marTop w:val="0"/>
      <w:marBottom w:val="0"/>
      <w:divBdr>
        <w:top w:val="none" w:sz="0" w:space="0" w:color="auto"/>
        <w:left w:val="none" w:sz="0" w:space="0" w:color="auto"/>
        <w:bottom w:val="none" w:sz="0" w:space="0" w:color="auto"/>
        <w:right w:val="none" w:sz="0" w:space="0" w:color="auto"/>
      </w:divBdr>
    </w:div>
    <w:div w:id="1652369863">
      <w:bodyDiv w:val="1"/>
      <w:marLeft w:val="0"/>
      <w:marRight w:val="0"/>
      <w:marTop w:val="0"/>
      <w:marBottom w:val="0"/>
      <w:divBdr>
        <w:top w:val="none" w:sz="0" w:space="0" w:color="auto"/>
        <w:left w:val="none" w:sz="0" w:space="0" w:color="auto"/>
        <w:bottom w:val="none" w:sz="0" w:space="0" w:color="auto"/>
        <w:right w:val="none" w:sz="0" w:space="0" w:color="auto"/>
      </w:divBdr>
    </w:div>
    <w:div w:id="1652557945">
      <w:bodyDiv w:val="1"/>
      <w:marLeft w:val="0"/>
      <w:marRight w:val="0"/>
      <w:marTop w:val="0"/>
      <w:marBottom w:val="0"/>
      <w:divBdr>
        <w:top w:val="none" w:sz="0" w:space="0" w:color="auto"/>
        <w:left w:val="none" w:sz="0" w:space="0" w:color="auto"/>
        <w:bottom w:val="none" w:sz="0" w:space="0" w:color="auto"/>
        <w:right w:val="none" w:sz="0" w:space="0" w:color="auto"/>
      </w:divBdr>
    </w:div>
    <w:div w:id="1652641058">
      <w:bodyDiv w:val="1"/>
      <w:marLeft w:val="0"/>
      <w:marRight w:val="0"/>
      <w:marTop w:val="0"/>
      <w:marBottom w:val="0"/>
      <w:divBdr>
        <w:top w:val="none" w:sz="0" w:space="0" w:color="auto"/>
        <w:left w:val="none" w:sz="0" w:space="0" w:color="auto"/>
        <w:bottom w:val="none" w:sz="0" w:space="0" w:color="auto"/>
        <w:right w:val="none" w:sz="0" w:space="0" w:color="auto"/>
      </w:divBdr>
    </w:div>
    <w:div w:id="1653437885">
      <w:bodyDiv w:val="1"/>
      <w:marLeft w:val="0"/>
      <w:marRight w:val="0"/>
      <w:marTop w:val="0"/>
      <w:marBottom w:val="0"/>
      <w:divBdr>
        <w:top w:val="none" w:sz="0" w:space="0" w:color="auto"/>
        <w:left w:val="none" w:sz="0" w:space="0" w:color="auto"/>
        <w:bottom w:val="none" w:sz="0" w:space="0" w:color="auto"/>
        <w:right w:val="none" w:sz="0" w:space="0" w:color="auto"/>
      </w:divBdr>
    </w:div>
    <w:div w:id="1653875908">
      <w:bodyDiv w:val="1"/>
      <w:marLeft w:val="0"/>
      <w:marRight w:val="0"/>
      <w:marTop w:val="0"/>
      <w:marBottom w:val="0"/>
      <w:divBdr>
        <w:top w:val="none" w:sz="0" w:space="0" w:color="auto"/>
        <w:left w:val="none" w:sz="0" w:space="0" w:color="auto"/>
        <w:bottom w:val="none" w:sz="0" w:space="0" w:color="auto"/>
        <w:right w:val="none" w:sz="0" w:space="0" w:color="auto"/>
      </w:divBdr>
    </w:div>
    <w:div w:id="1653944815">
      <w:bodyDiv w:val="1"/>
      <w:marLeft w:val="0"/>
      <w:marRight w:val="0"/>
      <w:marTop w:val="0"/>
      <w:marBottom w:val="0"/>
      <w:divBdr>
        <w:top w:val="none" w:sz="0" w:space="0" w:color="auto"/>
        <w:left w:val="none" w:sz="0" w:space="0" w:color="auto"/>
        <w:bottom w:val="none" w:sz="0" w:space="0" w:color="auto"/>
        <w:right w:val="none" w:sz="0" w:space="0" w:color="auto"/>
      </w:divBdr>
    </w:div>
    <w:div w:id="1654215695">
      <w:bodyDiv w:val="1"/>
      <w:marLeft w:val="0"/>
      <w:marRight w:val="0"/>
      <w:marTop w:val="0"/>
      <w:marBottom w:val="0"/>
      <w:divBdr>
        <w:top w:val="none" w:sz="0" w:space="0" w:color="auto"/>
        <w:left w:val="none" w:sz="0" w:space="0" w:color="auto"/>
        <w:bottom w:val="none" w:sz="0" w:space="0" w:color="auto"/>
        <w:right w:val="none" w:sz="0" w:space="0" w:color="auto"/>
      </w:divBdr>
    </w:div>
    <w:div w:id="1654330019">
      <w:bodyDiv w:val="1"/>
      <w:marLeft w:val="0"/>
      <w:marRight w:val="0"/>
      <w:marTop w:val="0"/>
      <w:marBottom w:val="0"/>
      <w:divBdr>
        <w:top w:val="none" w:sz="0" w:space="0" w:color="auto"/>
        <w:left w:val="none" w:sz="0" w:space="0" w:color="auto"/>
        <w:bottom w:val="none" w:sz="0" w:space="0" w:color="auto"/>
        <w:right w:val="none" w:sz="0" w:space="0" w:color="auto"/>
      </w:divBdr>
    </w:div>
    <w:div w:id="1654480995">
      <w:bodyDiv w:val="1"/>
      <w:marLeft w:val="0"/>
      <w:marRight w:val="0"/>
      <w:marTop w:val="0"/>
      <w:marBottom w:val="0"/>
      <w:divBdr>
        <w:top w:val="none" w:sz="0" w:space="0" w:color="auto"/>
        <w:left w:val="none" w:sz="0" w:space="0" w:color="auto"/>
        <w:bottom w:val="none" w:sz="0" w:space="0" w:color="auto"/>
        <w:right w:val="none" w:sz="0" w:space="0" w:color="auto"/>
      </w:divBdr>
    </w:div>
    <w:div w:id="1654719379">
      <w:bodyDiv w:val="1"/>
      <w:marLeft w:val="0"/>
      <w:marRight w:val="0"/>
      <w:marTop w:val="0"/>
      <w:marBottom w:val="0"/>
      <w:divBdr>
        <w:top w:val="none" w:sz="0" w:space="0" w:color="auto"/>
        <w:left w:val="none" w:sz="0" w:space="0" w:color="auto"/>
        <w:bottom w:val="none" w:sz="0" w:space="0" w:color="auto"/>
        <w:right w:val="none" w:sz="0" w:space="0" w:color="auto"/>
      </w:divBdr>
    </w:div>
    <w:div w:id="1654796765">
      <w:bodyDiv w:val="1"/>
      <w:marLeft w:val="0"/>
      <w:marRight w:val="0"/>
      <w:marTop w:val="0"/>
      <w:marBottom w:val="0"/>
      <w:divBdr>
        <w:top w:val="none" w:sz="0" w:space="0" w:color="auto"/>
        <w:left w:val="none" w:sz="0" w:space="0" w:color="auto"/>
        <w:bottom w:val="none" w:sz="0" w:space="0" w:color="auto"/>
        <w:right w:val="none" w:sz="0" w:space="0" w:color="auto"/>
      </w:divBdr>
    </w:div>
    <w:div w:id="1655335149">
      <w:bodyDiv w:val="1"/>
      <w:marLeft w:val="0"/>
      <w:marRight w:val="0"/>
      <w:marTop w:val="0"/>
      <w:marBottom w:val="0"/>
      <w:divBdr>
        <w:top w:val="none" w:sz="0" w:space="0" w:color="auto"/>
        <w:left w:val="none" w:sz="0" w:space="0" w:color="auto"/>
        <w:bottom w:val="none" w:sz="0" w:space="0" w:color="auto"/>
        <w:right w:val="none" w:sz="0" w:space="0" w:color="auto"/>
      </w:divBdr>
    </w:div>
    <w:div w:id="1655451472">
      <w:bodyDiv w:val="1"/>
      <w:marLeft w:val="0"/>
      <w:marRight w:val="0"/>
      <w:marTop w:val="0"/>
      <w:marBottom w:val="0"/>
      <w:divBdr>
        <w:top w:val="none" w:sz="0" w:space="0" w:color="auto"/>
        <w:left w:val="none" w:sz="0" w:space="0" w:color="auto"/>
        <w:bottom w:val="none" w:sz="0" w:space="0" w:color="auto"/>
        <w:right w:val="none" w:sz="0" w:space="0" w:color="auto"/>
      </w:divBdr>
    </w:div>
    <w:div w:id="1655528237">
      <w:bodyDiv w:val="1"/>
      <w:marLeft w:val="0"/>
      <w:marRight w:val="0"/>
      <w:marTop w:val="0"/>
      <w:marBottom w:val="0"/>
      <w:divBdr>
        <w:top w:val="none" w:sz="0" w:space="0" w:color="auto"/>
        <w:left w:val="none" w:sz="0" w:space="0" w:color="auto"/>
        <w:bottom w:val="none" w:sz="0" w:space="0" w:color="auto"/>
        <w:right w:val="none" w:sz="0" w:space="0" w:color="auto"/>
      </w:divBdr>
    </w:div>
    <w:div w:id="1656570345">
      <w:bodyDiv w:val="1"/>
      <w:marLeft w:val="0"/>
      <w:marRight w:val="0"/>
      <w:marTop w:val="0"/>
      <w:marBottom w:val="0"/>
      <w:divBdr>
        <w:top w:val="none" w:sz="0" w:space="0" w:color="auto"/>
        <w:left w:val="none" w:sz="0" w:space="0" w:color="auto"/>
        <w:bottom w:val="none" w:sz="0" w:space="0" w:color="auto"/>
        <w:right w:val="none" w:sz="0" w:space="0" w:color="auto"/>
      </w:divBdr>
    </w:div>
    <w:div w:id="1656572837">
      <w:bodyDiv w:val="1"/>
      <w:marLeft w:val="0"/>
      <w:marRight w:val="0"/>
      <w:marTop w:val="0"/>
      <w:marBottom w:val="0"/>
      <w:divBdr>
        <w:top w:val="none" w:sz="0" w:space="0" w:color="auto"/>
        <w:left w:val="none" w:sz="0" w:space="0" w:color="auto"/>
        <w:bottom w:val="none" w:sz="0" w:space="0" w:color="auto"/>
        <w:right w:val="none" w:sz="0" w:space="0" w:color="auto"/>
      </w:divBdr>
    </w:div>
    <w:div w:id="1656832075">
      <w:bodyDiv w:val="1"/>
      <w:marLeft w:val="0"/>
      <w:marRight w:val="0"/>
      <w:marTop w:val="0"/>
      <w:marBottom w:val="0"/>
      <w:divBdr>
        <w:top w:val="none" w:sz="0" w:space="0" w:color="auto"/>
        <w:left w:val="none" w:sz="0" w:space="0" w:color="auto"/>
        <w:bottom w:val="none" w:sz="0" w:space="0" w:color="auto"/>
        <w:right w:val="none" w:sz="0" w:space="0" w:color="auto"/>
      </w:divBdr>
    </w:div>
    <w:div w:id="1656881443">
      <w:bodyDiv w:val="1"/>
      <w:marLeft w:val="0"/>
      <w:marRight w:val="0"/>
      <w:marTop w:val="0"/>
      <w:marBottom w:val="0"/>
      <w:divBdr>
        <w:top w:val="none" w:sz="0" w:space="0" w:color="auto"/>
        <w:left w:val="none" w:sz="0" w:space="0" w:color="auto"/>
        <w:bottom w:val="none" w:sz="0" w:space="0" w:color="auto"/>
        <w:right w:val="none" w:sz="0" w:space="0" w:color="auto"/>
      </w:divBdr>
    </w:div>
    <w:div w:id="1657026857">
      <w:bodyDiv w:val="1"/>
      <w:marLeft w:val="0"/>
      <w:marRight w:val="0"/>
      <w:marTop w:val="0"/>
      <w:marBottom w:val="0"/>
      <w:divBdr>
        <w:top w:val="none" w:sz="0" w:space="0" w:color="auto"/>
        <w:left w:val="none" w:sz="0" w:space="0" w:color="auto"/>
        <w:bottom w:val="none" w:sz="0" w:space="0" w:color="auto"/>
        <w:right w:val="none" w:sz="0" w:space="0" w:color="auto"/>
      </w:divBdr>
    </w:div>
    <w:div w:id="1657151205">
      <w:bodyDiv w:val="1"/>
      <w:marLeft w:val="0"/>
      <w:marRight w:val="0"/>
      <w:marTop w:val="0"/>
      <w:marBottom w:val="0"/>
      <w:divBdr>
        <w:top w:val="none" w:sz="0" w:space="0" w:color="auto"/>
        <w:left w:val="none" w:sz="0" w:space="0" w:color="auto"/>
        <w:bottom w:val="none" w:sz="0" w:space="0" w:color="auto"/>
        <w:right w:val="none" w:sz="0" w:space="0" w:color="auto"/>
      </w:divBdr>
    </w:div>
    <w:div w:id="1657340773">
      <w:bodyDiv w:val="1"/>
      <w:marLeft w:val="0"/>
      <w:marRight w:val="0"/>
      <w:marTop w:val="0"/>
      <w:marBottom w:val="0"/>
      <w:divBdr>
        <w:top w:val="none" w:sz="0" w:space="0" w:color="auto"/>
        <w:left w:val="none" w:sz="0" w:space="0" w:color="auto"/>
        <w:bottom w:val="none" w:sz="0" w:space="0" w:color="auto"/>
        <w:right w:val="none" w:sz="0" w:space="0" w:color="auto"/>
      </w:divBdr>
    </w:div>
    <w:div w:id="1657489316">
      <w:bodyDiv w:val="1"/>
      <w:marLeft w:val="0"/>
      <w:marRight w:val="0"/>
      <w:marTop w:val="0"/>
      <w:marBottom w:val="0"/>
      <w:divBdr>
        <w:top w:val="none" w:sz="0" w:space="0" w:color="auto"/>
        <w:left w:val="none" w:sz="0" w:space="0" w:color="auto"/>
        <w:bottom w:val="none" w:sz="0" w:space="0" w:color="auto"/>
        <w:right w:val="none" w:sz="0" w:space="0" w:color="auto"/>
      </w:divBdr>
    </w:div>
    <w:div w:id="1658269682">
      <w:bodyDiv w:val="1"/>
      <w:marLeft w:val="0"/>
      <w:marRight w:val="0"/>
      <w:marTop w:val="0"/>
      <w:marBottom w:val="0"/>
      <w:divBdr>
        <w:top w:val="none" w:sz="0" w:space="0" w:color="auto"/>
        <w:left w:val="none" w:sz="0" w:space="0" w:color="auto"/>
        <w:bottom w:val="none" w:sz="0" w:space="0" w:color="auto"/>
        <w:right w:val="none" w:sz="0" w:space="0" w:color="auto"/>
      </w:divBdr>
    </w:div>
    <w:div w:id="1658655486">
      <w:bodyDiv w:val="1"/>
      <w:marLeft w:val="0"/>
      <w:marRight w:val="0"/>
      <w:marTop w:val="0"/>
      <w:marBottom w:val="0"/>
      <w:divBdr>
        <w:top w:val="none" w:sz="0" w:space="0" w:color="auto"/>
        <w:left w:val="none" w:sz="0" w:space="0" w:color="auto"/>
        <w:bottom w:val="none" w:sz="0" w:space="0" w:color="auto"/>
        <w:right w:val="none" w:sz="0" w:space="0" w:color="auto"/>
      </w:divBdr>
    </w:div>
    <w:div w:id="1659074320">
      <w:bodyDiv w:val="1"/>
      <w:marLeft w:val="0"/>
      <w:marRight w:val="0"/>
      <w:marTop w:val="0"/>
      <w:marBottom w:val="0"/>
      <w:divBdr>
        <w:top w:val="none" w:sz="0" w:space="0" w:color="auto"/>
        <w:left w:val="none" w:sz="0" w:space="0" w:color="auto"/>
        <w:bottom w:val="none" w:sz="0" w:space="0" w:color="auto"/>
        <w:right w:val="none" w:sz="0" w:space="0" w:color="auto"/>
      </w:divBdr>
    </w:div>
    <w:div w:id="1659263104">
      <w:bodyDiv w:val="1"/>
      <w:marLeft w:val="0"/>
      <w:marRight w:val="0"/>
      <w:marTop w:val="0"/>
      <w:marBottom w:val="0"/>
      <w:divBdr>
        <w:top w:val="none" w:sz="0" w:space="0" w:color="auto"/>
        <w:left w:val="none" w:sz="0" w:space="0" w:color="auto"/>
        <w:bottom w:val="none" w:sz="0" w:space="0" w:color="auto"/>
        <w:right w:val="none" w:sz="0" w:space="0" w:color="auto"/>
      </w:divBdr>
    </w:div>
    <w:div w:id="1659309019">
      <w:bodyDiv w:val="1"/>
      <w:marLeft w:val="0"/>
      <w:marRight w:val="0"/>
      <w:marTop w:val="0"/>
      <w:marBottom w:val="0"/>
      <w:divBdr>
        <w:top w:val="none" w:sz="0" w:space="0" w:color="auto"/>
        <w:left w:val="none" w:sz="0" w:space="0" w:color="auto"/>
        <w:bottom w:val="none" w:sz="0" w:space="0" w:color="auto"/>
        <w:right w:val="none" w:sz="0" w:space="0" w:color="auto"/>
      </w:divBdr>
    </w:div>
    <w:div w:id="1659335619">
      <w:bodyDiv w:val="1"/>
      <w:marLeft w:val="0"/>
      <w:marRight w:val="0"/>
      <w:marTop w:val="0"/>
      <w:marBottom w:val="0"/>
      <w:divBdr>
        <w:top w:val="none" w:sz="0" w:space="0" w:color="auto"/>
        <w:left w:val="none" w:sz="0" w:space="0" w:color="auto"/>
        <w:bottom w:val="none" w:sz="0" w:space="0" w:color="auto"/>
        <w:right w:val="none" w:sz="0" w:space="0" w:color="auto"/>
      </w:divBdr>
    </w:div>
    <w:div w:id="1659336873">
      <w:bodyDiv w:val="1"/>
      <w:marLeft w:val="0"/>
      <w:marRight w:val="0"/>
      <w:marTop w:val="0"/>
      <w:marBottom w:val="0"/>
      <w:divBdr>
        <w:top w:val="none" w:sz="0" w:space="0" w:color="auto"/>
        <w:left w:val="none" w:sz="0" w:space="0" w:color="auto"/>
        <w:bottom w:val="none" w:sz="0" w:space="0" w:color="auto"/>
        <w:right w:val="none" w:sz="0" w:space="0" w:color="auto"/>
      </w:divBdr>
    </w:div>
    <w:div w:id="1659649630">
      <w:bodyDiv w:val="1"/>
      <w:marLeft w:val="0"/>
      <w:marRight w:val="0"/>
      <w:marTop w:val="0"/>
      <w:marBottom w:val="0"/>
      <w:divBdr>
        <w:top w:val="none" w:sz="0" w:space="0" w:color="auto"/>
        <w:left w:val="none" w:sz="0" w:space="0" w:color="auto"/>
        <w:bottom w:val="none" w:sz="0" w:space="0" w:color="auto"/>
        <w:right w:val="none" w:sz="0" w:space="0" w:color="auto"/>
      </w:divBdr>
    </w:div>
    <w:div w:id="1659849027">
      <w:bodyDiv w:val="1"/>
      <w:marLeft w:val="0"/>
      <w:marRight w:val="0"/>
      <w:marTop w:val="0"/>
      <w:marBottom w:val="0"/>
      <w:divBdr>
        <w:top w:val="none" w:sz="0" w:space="0" w:color="auto"/>
        <w:left w:val="none" w:sz="0" w:space="0" w:color="auto"/>
        <w:bottom w:val="none" w:sz="0" w:space="0" w:color="auto"/>
        <w:right w:val="none" w:sz="0" w:space="0" w:color="auto"/>
      </w:divBdr>
    </w:div>
    <w:div w:id="1660305177">
      <w:bodyDiv w:val="1"/>
      <w:marLeft w:val="0"/>
      <w:marRight w:val="0"/>
      <w:marTop w:val="0"/>
      <w:marBottom w:val="0"/>
      <w:divBdr>
        <w:top w:val="none" w:sz="0" w:space="0" w:color="auto"/>
        <w:left w:val="none" w:sz="0" w:space="0" w:color="auto"/>
        <w:bottom w:val="none" w:sz="0" w:space="0" w:color="auto"/>
        <w:right w:val="none" w:sz="0" w:space="0" w:color="auto"/>
      </w:divBdr>
    </w:div>
    <w:div w:id="1661033320">
      <w:bodyDiv w:val="1"/>
      <w:marLeft w:val="0"/>
      <w:marRight w:val="0"/>
      <w:marTop w:val="0"/>
      <w:marBottom w:val="0"/>
      <w:divBdr>
        <w:top w:val="none" w:sz="0" w:space="0" w:color="auto"/>
        <w:left w:val="none" w:sz="0" w:space="0" w:color="auto"/>
        <w:bottom w:val="none" w:sz="0" w:space="0" w:color="auto"/>
        <w:right w:val="none" w:sz="0" w:space="0" w:color="auto"/>
      </w:divBdr>
    </w:div>
    <w:div w:id="1661081765">
      <w:bodyDiv w:val="1"/>
      <w:marLeft w:val="0"/>
      <w:marRight w:val="0"/>
      <w:marTop w:val="0"/>
      <w:marBottom w:val="0"/>
      <w:divBdr>
        <w:top w:val="none" w:sz="0" w:space="0" w:color="auto"/>
        <w:left w:val="none" w:sz="0" w:space="0" w:color="auto"/>
        <w:bottom w:val="none" w:sz="0" w:space="0" w:color="auto"/>
        <w:right w:val="none" w:sz="0" w:space="0" w:color="auto"/>
      </w:divBdr>
    </w:div>
    <w:div w:id="1661543101">
      <w:bodyDiv w:val="1"/>
      <w:marLeft w:val="0"/>
      <w:marRight w:val="0"/>
      <w:marTop w:val="0"/>
      <w:marBottom w:val="0"/>
      <w:divBdr>
        <w:top w:val="none" w:sz="0" w:space="0" w:color="auto"/>
        <w:left w:val="none" w:sz="0" w:space="0" w:color="auto"/>
        <w:bottom w:val="none" w:sz="0" w:space="0" w:color="auto"/>
        <w:right w:val="none" w:sz="0" w:space="0" w:color="auto"/>
      </w:divBdr>
    </w:div>
    <w:div w:id="1661613805">
      <w:bodyDiv w:val="1"/>
      <w:marLeft w:val="0"/>
      <w:marRight w:val="0"/>
      <w:marTop w:val="0"/>
      <w:marBottom w:val="0"/>
      <w:divBdr>
        <w:top w:val="none" w:sz="0" w:space="0" w:color="auto"/>
        <w:left w:val="none" w:sz="0" w:space="0" w:color="auto"/>
        <w:bottom w:val="none" w:sz="0" w:space="0" w:color="auto"/>
        <w:right w:val="none" w:sz="0" w:space="0" w:color="auto"/>
      </w:divBdr>
    </w:div>
    <w:div w:id="1662540791">
      <w:bodyDiv w:val="1"/>
      <w:marLeft w:val="0"/>
      <w:marRight w:val="0"/>
      <w:marTop w:val="0"/>
      <w:marBottom w:val="0"/>
      <w:divBdr>
        <w:top w:val="none" w:sz="0" w:space="0" w:color="auto"/>
        <w:left w:val="none" w:sz="0" w:space="0" w:color="auto"/>
        <w:bottom w:val="none" w:sz="0" w:space="0" w:color="auto"/>
        <w:right w:val="none" w:sz="0" w:space="0" w:color="auto"/>
      </w:divBdr>
    </w:div>
    <w:div w:id="1662612928">
      <w:bodyDiv w:val="1"/>
      <w:marLeft w:val="0"/>
      <w:marRight w:val="0"/>
      <w:marTop w:val="0"/>
      <w:marBottom w:val="0"/>
      <w:divBdr>
        <w:top w:val="none" w:sz="0" w:space="0" w:color="auto"/>
        <w:left w:val="none" w:sz="0" w:space="0" w:color="auto"/>
        <w:bottom w:val="none" w:sz="0" w:space="0" w:color="auto"/>
        <w:right w:val="none" w:sz="0" w:space="0" w:color="auto"/>
      </w:divBdr>
    </w:div>
    <w:div w:id="1662729576">
      <w:bodyDiv w:val="1"/>
      <w:marLeft w:val="0"/>
      <w:marRight w:val="0"/>
      <w:marTop w:val="0"/>
      <w:marBottom w:val="0"/>
      <w:divBdr>
        <w:top w:val="none" w:sz="0" w:space="0" w:color="auto"/>
        <w:left w:val="none" w:sz="0" w:space="0" w:color="auto"/>
        <w:bottom w:val="none" w:sz="0" w:space="0" w:color="auto"/>
        <w:right w:val="none" w:sz="0" w:space="0" w:color="auto"/>
      </w:divBdr>
    </w:div>
    <w:div w:id="1662847769">
      <w:bodyDiv w:val="1"/>
      <w:marLeft w:val="0"/>
      <w:marRight w:val="0"/>
      <w:marTop w:val="0"/>
      <w:marBottom w:val="0"/>
      <w:divBdr>
        <w:top w:val="none" w:sz="0" w:space="0" w:color="auto"/>
        <w:left w:val="none" w:sz="0" w:space="0" w:color="auto"/>
        <w:bottom w:val="none" w:sz="0" w:space="0" w:color="auto"/>
        <w:right w:val="none" w:sz="0" w:space="0" w:color="auto"/>
      </w:divBdr>
    </w:div>
    <w:div w:id="1663196301">
      <w:bodyDiv w:val="1"/>
      <w:marLeft w:val="0"/>
      <w:marRight w:val="0"/>
      <w:marTop w:val="0"/>
      <w:marBottom w:val="0"/>
      <w:divBdr>
        <w:top w:val="none" w:sz="0" w:space="0" w:color="auto"/>
        <w:left w:val="none" w:sz="0" w:space="0" w:color="auto"/>
        <w:bottom w:val="none" w:sz="0" w:space="0" w:color="auto"/>
        <w:right w:val="none" w:sz="0" w:space="0" w:color="auto"/>
      </w:divBdr>
    </w:div>
    <w:div w:id="1663387866">
      <w:bodyDiv w:val="1"/>
      <w:marLeft w:val="0"/>
      <w:marRight w:val="0"/>
      <w:marTop w:val="0"/>
      <w:marBottom w:val="0"/>
      <w:divBdr>
        <w:top w:val="none" w:sz="0" w:space="0" w:color="auto"/>
        <w:left w:val="none" w:sz="0" w:space="0" w:color="auto"/>
        <w:bottom w:val="none" w:sz="0" w:space="0" w:color="auto"/>
        <w:right w:val="none" w:sz="0" w:space="0" w:color="auto"/>
      </w:divBdr>
    </w:div>
    <w:div w:id="1663389469">
      <w:bodyDiv w:val="1"/>
      <w:marLeft w:val="0"/>
      <w:marRight w:val="0"/>
      <w:marTop w:val="0"/>
      <w:marBottom w:val="0"/>
      <w:divBdr>
        <w:top w:val="none" w:sz="0" w:space="0" w:color="auto"/>
        <w:left w:val="none" w:sz="0" w:space="0" w:color="auto"/>
        <w:bottom w:val="none" w:sz="0" w:space="0" w:color="auto"/>
        <w:right w:val="none" w:sz="0" w:space="0" w:color="auto"/>
      </w:divBdr>
    </w:div>
    <w:div w:id="1663776636">
      <w:bodyDiv w:val="1"/>
      <w:marLeft w:val="0"/>
      <w:marRight w:val="0"/>
      <w:marTop w:val="0"/>
      <w:marBottom w:val="0"/>
      <w:divBdr>
        <w:top w:val="none" w:sz="0" w:space="0" w:color="auto"/>
        <w:left w:val="none" w:sz="0" w:space="0" w:color="auto"/>
        <w:bottom w:val="none" w:sz="0" w:space="0" w:color="auto"/>
        <w:right w:val="none" w:sz="0" w:space="0" w:color="auto"/>
      </w:divBdr>
    </w:div>
    <w:div w:id="1663777385">
      <w:bodyDiv w:val="1"/>
      <w:marLeft w:val="0"/>
      <w:marRight w:val="0"/>
      <w:marTop w:val="0"/>
      <w:marBottom w:val="0"/>
      <w:divBdr>
        <w:top w:val="none" w:sz="0" w:space="0" w:color="auto"/>
        <w:left w:val="none" w:sz="0" w:space="0" w:color="auto"/>
        <w:bottom w:val="none" w:sz="0" w:space="0" w:color="auto"/>
        <w:right w:val="none" w:sz="0" w:space="0" w:color="auto"/>
      </w:divBdr>
    </w:div>
    <w:div w:id="1664237333">
      <w:bodyDiv w:val="1"/>
      <w:marLeft w:val="0"/>
      <w:marRight w:val="0"/>
      <w:marTop w:val="0"/>
      <w:marBottom w:val="0"/>
      <w:divBdr>
        <w:top w:val="none" w:sz="0" w:space="0" w:color="auto"/>
        <w:left w:val="none" w:sz="0" w:space="0" w:color="auto"/>
        <w:bottom w:val="none" w:sz="0" w:space="0" w:color="auto"/>
        <w:right w:val="none" w:sz="0" w:space="0" w:color="auto"/>
      </w:divBdr>
    </w:div>
    <w:div w:id="1664552096">
      <w:bodyDiv w:val="1"/>
      <w:marLeft w:val="0"/>
      <w:marRight w:val="0"/>
      <w:marTop w:val="0"/>
      <w:marBottom w:val="0"/>
      <w:divBdr>
        <w:top w:val="none" w:sz="0" w:space="0" w:color="auto"/>
        <w:left w:val="none" w:sz="0" w:space="0" w:color="auto"/>
        <w:bottom w:val="none" w:sz="0" w:space="0" w:color="auto"/>
        <w:right w:val="none" w:sz="0" w:space="0" w:color="auto"/>
      </w:divBdr>
    </w:div>
    <w:div w:id="1664696786">
      <w:bodyDiv w:val="1"/>
      <w:marLeft w:val="0"/>
      <w:marRight w:val="0"/>
      <w:marTop w:val="0"/>
      <w:marBottom w:val="0"/>
      <w:divBdr>
        <w:top w:val="none" w:sz="0" w:space="0" w:color="auto"/>
        <w:left w:val="none" w:sz="0" w:space="0" w:color="auto"/>
        <w:bottom w:val="none" w:sz="0" w:space="0" w:color="auto"/>
        <w:right w:val="none" w:sz="0" w:space="0" w:color="auto"/>
      </w:divBdr>
    </w:div>
    <w:div w:id="1664966823">
      <w:bodyDiv w:val="1"/>
      <w:marLeft w:val="0"/>
      <w:marRight w:val="0"/>
      <w:marTop w:val="0"/>
      <w:marBottom w:val="0"/>
      <w:divBdr>
        <w:top w:val="none" w:sz="0" w:space="0" w:color="auto"/>
        <w:left w:val="none" w:sz="0" w:space="0" w:color="auto"/>
        <w:bottom w:val="none" w:sz="0" w:space="0" w:color="auto"/>
        <w:right w:val="none" w:sz="0" w:space="0" w:color="auto"/>
      </w:divBdr>
    </w:div>
    <w:div w:id="1665088927">
      <w:bodyDiv w:val="1"/>
      <w:marLeft w:val="0"/>
      <w:marRight w:val="0"/>
      <w:marTop w:val="0"/>
      <w:marBottom w:val="0"/>
      <w:divBdr>
        <w:top w:val="none" w:sz="0" w:space="0" w:color="auto"/>
        <w:left w:val="none" w:sz="0" w:space="0" w:color="auto"/>
        <w:bottom w:val="none" w:sz="0" w:space="0" w:color="auto"/>
        <w:right w:val="none" w:sz="0" w:space="0" w:color="auto"/>
      </w:divBdr>
    </w:div>
    <w:div w:id="1665089290">
      <w:bodyDiv w:val="1"/>
      <w:marLeft w:val="0"/>
      <w:marRight w:val="0"/>
      <w:marTop w:val="0"/>
      <w:marBottom w:val="0"/>
      <w:divBdr>
        <w:top w:val="none" w:sz="0" w:space="0" w:color="auto"/>
        <w:left w:val="none" w:sz="0" w:space="0" w:color="auto"/>
        <w:bottom w:val="none" w:sz="0" w:space="0" w:color="auto"/>
        <w:right w:val="none" w:sz="0" w:space="0" w:color="auto"/>
      </w:divBdr>
    </w:div>
    <w:div w:id="1665430533">
      <w:bodyDiv w:val="1"/>
      <w:marLeft w:val="0"/>
      <w:marRight w:val="0"/>
      <w:marTop w:val="0"/>
      <w:marBottom w:val="0"/>
      <w:divBdr>
        <w:top w:val="none" w:sz="0" w:space="0" w:color="auto"/>
        <w:left w:val="none" w:sz="0" w:space="0" w:color="auto"/>
        <w:bottom w:val="none" w:sz="0" w:space="0" w:color="auto"/>
        <w:right w:val="none" w:sz="0" w:space="0" w:color="auto"/>
      </w:divBdr>
    </w:div>
    <w:div w:id="1665476607">
      <w:bodyDiv w:val="1"/>
      <w:marLeft w:val="0"/>
      <w:marRight w:val="0"/>
      <w:marTop w:val="0"/>
      <w:marBottom w:val="0"/>
      <w:divBdr>
        <w:top w:val="none" w:sz="0" w:space="0" w:color="auto"/>
        <w:left w:val="none" w:sz="0" w:space="0" w:color="auto"/>
        <w:bottom w:val="none" w:sz="0" w:space="0" w:color="auto"/>
        <w:right w:val="none" w:sz="0" w:space="0" w:color="auto"/>
      </w:divBdr>
    </w:div>
    <w:div w:id="1665549950">
      <w:bodyDiv w:val="1"/>
      <w:marLeft w:val="0"/>
      <w:marRight w:val="0"/>
      <w:marTop w:val="0"/>
      <w:marBottom w:val="0"/>
      <w:divBdr>
        <w:top w:val="none" w:sz="0" w:space="0" w:color="auto"/>
        <w:left w:val="none" w:sz="0" w:space="0" w:color="auto"/>
        <w:bottom w:val="none" w:sz="0" w:space="0" w:color="auto"/>
        <w:right w:val="none" w:sz="0" w:space="0" w:color="auto"/>
      </w:divBdr>
    </w:div>
    <w:div w:id="1665670390">
      <w:bodyDiv w:val="1"/>
      <w:marLeft w:val="0"/>
      <w:marRight w:val="0"/>
      <w:marTop w:val="0"/>
      <w:marBottom w:val="0"/>
      <w:divBdr>
        <w:top w:val="none" w:sz="0" w:space="0" w:color="auto"/>
        <w:left w:val="none" w:sz="0" w:space="0" w:color="auto"/>
        <w:bottom w:val="none" w:sz="0" w:space="0" w:color="auto"/>
        <w:right w:val="none" w:sz="0" w:space="0" w:color="auto"/>
      </w:divBdr>
    </w:div>
    <w:div w:id="1665859899">
      <w:bodyDiv w:val="1"/>
      <w:marLeft w:val="0"/>
      <w:marRight w:val="0"/>
      <w:marTop w:val="0"/>
      <w:marBottom w:val="0"/>
      <w:divBdr>
        <w:top w:val="none" w:sz="0" w:space="0" w:color="auto"/>
        <w:left w:val="none" w:sz="0" w:space="0" w:color="auto"/>
        <w:bottom w:val="none" w:sz="0" w:space="0" w:color="auto"/>
        <w:right w:val="none" w:sz="0" w:space="0" w:color="auto"/>
      </w:divBdr>
    </w:div>
    <w:div w:id="1666199426">
      <w:bodyDiv w:val="1"/>
      <w:marLeft w:val="0"/>
      <w:marRight w:val="0"/>
      <w:marTop w:val="0"/>
      <w:marBottom w:val="0"/>
      <w:divBdr>
        <w:top w:val="none" w:sz="0" w:space="0" w:color="auto"/>
        <w:left w:val="none" w:sz="0" w:space="0" w:color="auto"/>
        <w:bottom w:val="none" w:sz="0" w:space="0" w:color="auto"/>
        <w:right w:val="none" w:sz="0" w:space="0" w:color="auto"/>
      </w:divBdr>
    </w:div>
    <w:div w:id="1666663496">
      <w:bodyDiv w:val="1"/>
      <w:marLeft w:val="0"/>
      <w:marRight w:val="0"/>
      <w:marTop w:val="0"/>
      <w:marBottom w:val="0"/>
      <w:divBdr>
        <w:top w:val="none" w:sz="0" w:space="0" w:color="auto"/>
        <w:left w:val="none" w:sz="0" w:space="0" w:color="auto"/>
        <w:bottom w:val="none" w:sz="0" w:space="0" w:color="auto"/>
        <w:right w:val="none" w:sz="0" w:space="0" w:color="auto"/>
      </w:divBdr>
    </w:div>
    <w:div w:id="1666670352">
      <w:bodyDiv w:val="1"/>
      <w:marLeft w:val="0"/>
      <w:marRight w:val="0"/>
      <w:marTop w:val="0"/>
      <w:marBottom w:val="0"/>
      <w:divBdr>
        <w:top w:val="none" w:sz="0" w:space="0" w:color="auto"/>
        <w:left w:val="none" w:sz="0" w:space="0" w:color="auto"/>
        <w:bottom w:val="none" w:sz="0" w:space="0" w:color="auto"/>
        <w:right w:val="none" w:sz="0" w:space="0" w:color="auto"/>
      </w:divBdr>
    </w:div>
    <w:div w:id="1666931595">
      <w:bodyDiv w:val="1"/>
      <w:marLeft w:val="0"/>
      <w:marRight w:val="0"/>
      <w:marTop w:val="0"/>
      <w:marBottom w:val="0"/>
      <w:divBdr>
        <w:top w:val="none" w:sz="0" w:space="0" w:color="auto"/>
        <w:left w:val="none" w:sz="0" w:space="0" w:color="auto"/>
        <w:bottom w:val="none" w:sz="0" w:space="0" w:color="auto"/>
        <w:right w:val="none" w:sz="0" w:space="0" w:color="auto"/>
      </w:divBdr>
    </w:div>
    <w:div w:id="1667198698">
      <w:bodyDiv w:val="1"/>
      <w:marLeft w:val="0"/>
      <w:marRight w:val="0"/>
      <w:marTop w:val="0"/>
      <w:marBottom w:val="0"/>
      <w:divBdr>
        <w:top w:val="none" w:sz="0" w:space="0" w:color="auto"/>
        <w:left w:val="none" w:sz="0" w:space="0" w:color="auto"/>
        <w:bottom w:val="none" w:sz="0" w:space="0" w:color="auto"/>
        <w:right w:val="none" w:sz="0" w:space="0" w:color="auto"/>
      </w:divBdr>
    </w:div>
    <w:div w:id="1667243988">
      <w:bodyDiv w:val="1"/>
      <w:marLeft w:val="0"/>
      <w:marRight w:val="0"/>
      <w:marTop w:val="0"/>
      <w:marBottom w:val="0"/>
      <w:divBdr>
        <w:top w:val="none" w:sz="0" w:space="0" w:color="auto"/>
        <w:left w:val="none" w:sz="0" w:space="0" w:color="auto"/>
        <w:bottom w:val="none" w:sz="0" w:space="0" w:color="auto"/>
        <w:right w:val="none" w:sz="0" w:space="0" w:color="auto"/>
      </w:divBdr>
    </w:div>
    <w:div w:id="1667783291">
      <w:bodyDiv w:val="1"/>
      <w:marLeft w:val="0"/>
      <w:marRight w:val="0"/>
      <w:marTop w:val="0"/>
      <w:marBottom w:val="0"/>
      <w:divBdr>
        <w:top w:val="none" w:sz="0" w:space="0" w:color="auto"/>
        <w:left w:val="none" w:sz="0" w:space="0" w:color="auto"/>
        <w:bottom w:val="none" w:sz="0" w:space="0" w:color="auto"/>
        <w:right w:val="none" w:sz="0" w:space="0" w:color="auto"/>
      </w:divBdr>
    </w:div>
    <w:div w:id="1668098065">
      <w:bodyDiv w:val="1"/>
      <w:marLeft w:val="0"/>
      <w:marRight w:val="0"/>
      <w:marTop w:val="0"/>
      <w:marBottom w:val="0"/>
      <w:divBdr>
        <w:top w:val="none" w:sz="0" w:space="0" w:color="auto"/>
        <w:left w:val="none" w:sz="0" w:space="0" w:color="auto"/>
        <w:bottom w:val="none" w:sz="0" w:space="0" w:color="auto"/>
        <w:right w:val="none" w:sz="0" w:space="0" w:color="auto"/>
      </w:divBdr>
    </w:div>
    <w:div w:id="1668284577">
      <w:bodyDiv w:val="1"/>
      <w:marLeft w:val="0"/>
      <w:marRight w:val="0"/>
      <w:marTop w:val="0"/>
      <w:marBottom w:val="0"/>
      <w:divBdr>
        <w:top w:val="none" w:sz="0" w:space="0" w:color="auto"/>
        <w:left w:val="none" w:sz="0" w:space="0" w:color="auto"/>
        <w:bottom w:val="none" w:sz="0" w:space="0" w:color="auto"/>
        <w:right w:val="none" w:sz="0" w:space="0" w:color="auto"/>
      </w:divBdr>
    </w:div>
    <w:div w:id="1668315879">
      <w:bodyDiv w:val="1"/>
      <w:marLeft w:val="0"/>
      <w:marRight w:val="0"/>
      <w:marTop w:val="0"/>
      <w:marBottom w:val="0"/>
      <w:divBdr>
        <w:top w:val="none" w:sz="0" w:space="0" w:color="auto"/>
        <w:left w:val="none" w:sz="0" w:space="0" w:color="auto"/>
        <w:bottom w:val="none" w:sz="0" w:space="0" w:color="auto"/>
        <w:right w:val="none" w:sz="0" w:space="0" w:color="auto"/>
      </w:divBdr>
    </w:div>
    <w:div w:id="1669362174">
      <w:bodyDiv w:val="1"/>
      <w:marLeft w:val="0"/>
      <w:marRight w:val="0"/>
      <w:marTop w:val="0"/>
      <w:marBottom w:val="0"/>
      <w:divBdr>
        <w:top w:val="none" w:sz="0" w:space="0" w:color="auto"/>
        <w:left w:val="none" w:sz="0" w:space="0" w:color="auto"/>
        <w:bottom w:val="none" w:sz="0" w:space="0" w:color="auto"/>
        <w:right w:val="none" w:sz="0" w:space="0" w:color="auto"/>
      </w:divBdr>
    </w:div>
    <w:div w:id="1669483459">
      <w:bodyDiv w:val="1"/>
      <w:marLeft w:val="0"/>
      <w:marRight w:val="0"/>
      <w:marTop w:val="0"/>
      <w:marBottom w:val="0"/>
      <w:divBdr>
        <w:top w:val="none" w:sz="0" w:space="0" w:color="auto"/>
        <w:left w:val="none" w:sz="0" w:space="0" w:color="auto"/>
        <w:bottom w:val="none" w:sz="0" w:space="0" w:color="auto"/>
        <w:right w:val="none" w:sz="0" w:space="0" w:color="auto"/>
      </w:divBdr>
    </w:div>
    <w:div w:id="1669626740">
      <w:bodyDiv w:val="1"/>
      <w:marLeft w:val="0"/>
      <w:marRight w:val="0"/>
      <w:marTop w:val="0"/>
      <w:marBottom w:val="0"/>
      <w:divBdr>
        <w:top w:val="none" w:sz="0" w:space="0" w:color="auto"/>
        <w:left w:val="none" w:sz="0" w:space="0" w:color="auto"/>
        <w:bottom w:val="none" w:sz="0" w:space="0" w:color="auto"/>
        <w:right w:val="none" w:sz="0" w:space="0" w:color="auto"/>
      </w:divBdr>
    </w:div>
    <w:div w:id="1669744775">
      <w:bodyDiv w:val="1"/>
      <w:marLeft w:val="0"/>
      <w:marRight w:val="0"/>
      <w:marTop w:val="0"/>
      <w:marBottom w:val="0"/>
      <w:divBdr>
        <w:top w:val="none" w:sz="0" w:space="0" w:color="auto"/>
        <w:left w:val="none" w:sz="0" w:space="0" w:color="auto"/>
        <w:bottom w:val="none" w:sz="0" w:space="0" w:color="auto"/>
        <w:right w:val="none" w:sz="0" w:space="0" w:color="auto"/>
      </w:divBdr>
    </w:div>
    <w:div w:id="1669866581">
      <w:bodyDiv w:val="1"/>
      <w:marLeft w:val="0"/>
      <w:marRight w:val="0"/>
      <w:marTop w:val="0"/>
      <w:marBottom w:val="0"/>
      <w:divBdr>
        <w:top w:val="none" w:sz="0" w:space="0" w:color="auto"/>
        <w:left w:val="none" w:sz="0" w:space="0" w:color="auto"/>
        <w:bottom w:val="none" w:sz="0" w:space="0" w:color="auto"/>
        <w:right w:val="none" w:sz="0" w:space="0" w:color="auto"/>
      </w:divBdr>
    </w:div>
    <w:div w:id="1669940106">
      <w:bodyDiv w:val="1"/>
      <w:marLeft w:val="0"/>
      <w:marRight w:val="0"/>
      <w:marTop w:val="0"/>
      <w:marBottom w:val="0"/>
      <w:divBdr>
        <w:top w:val="none" w:sz="0" w:space="0" w:color="auto"/>
        <w:left w:val="none" w:sz="0" w:space="0" w:color="auto"/>
        <w:bottom w:val="none" w:sz="0" w:space="0" w:color="auto"/>
        <w:right w:val="none" w:sz="0" w:space="0" w:color="auto"/>
      </w:divBdr>
    </w:div>
    <w:div w:id="1669942030">
      <w:bodyDiv w:val="1"/>
      <w:marLeft w:val="0"/>
      <w:marRight w:val="0"/>
      <w:marTop w:val="0"/>
      <w:marBottom w:val="0"/>
      <w:divBdr>
        <w:top w:val="none" w:sz="0" w:space="0" w:color="auto"/>
        <w:left w:val="none" w:sz="0" w:space="0" w:color="auto"/>
        <w:bottom w:val="none" w:sz="0" w:space="0" w:color="auto"/>
        <w:right w:val="none" w:sz="0" w:space="0" w:color="auto"/>
      </w:divBdr>
    </w:div>
    <w:div w:id="1671103383">
      <w:bodyDiv w:val="1"/>
      <w:marLeft w:val="0"/>
      <w:marRight w:val="0"/>
      <w:marTop w:val="0"/>
      <w:marBottom w:val="0"/>
      <w:divBdr>
        <w:top w:val="none" w:sz="0" w:space="0" w:color="auto"/>
        <w:left w:val="none" w:sz="0" w:space="0" w:color="auto"/>
        <w:bottom w:val="none" w:sz="0" w:space="0" w:color="auto"/>
        <w:right w:val="none" w:sz="0" w:space="0" w:color="auto"/>
      </w:divBdr>
    </w:div>
    <w:div w:id="1671299424">
      <w:bodyDiv w:val="1"/>
      <w:marLeft w:val="0"/>
      <w:marRight w:val="0"/>
      <w:marTop w:val="0"/>
      <w:marBottom w:val="0"/>
      <w:divBdr>
        <w:top w:val="none" w:sz="0" w:space="0" w:color="auto"/>
        <w:left w:val="none" w:sz="0" w:space="0" w:color="auto"/>
        <w:bottom w:val="none" w:sz="0" w:space="0" w:color="auto"/>
        <w:right w:val="none" w:sz="0" w:space="0" w:color="auto"/>
      </w:divBdr>
    </w:div>
    <w:div w:id="1671566402">
      <w:bodyDiv w:val="1"/>
      <w:marLeft w:val="0"/>
      <w:marRight w:val="0"/>
      <w:marTop w:val="0"/>
      <w:marBottom w:val="0"/>
      <w:divBdr>
        <w:top w:val="none" w:sz="0" w:space="0" w:color="auto"/>
        <w:left w:val="none" w:sz="0" w:space="0" w:color="auto"/>
        <w:bottom w:val="none" w:sz="0" w:space="0" w:color="auto"/>
        <w:right w:val="none" w:sz="0" w:space="0" w:color="auto"/>
      </w:divBdr>
    </w:div>
    <w:div w:id="1671637118">
      <w:bodyDiv w:val="1"/>
      <w:marLeft w:val="0"/>
      <w:marRight w:val="0"/>
      <w:marTop w:val="0"/>
      <w:marBottom w:val="0"/>
      <w:divBdr>
        <w:top w:val="none" w:sz="0" w:space="0" w:color="auto"/>
        <w:left w:val="none" w:sz="0" w:space="0" w:color="auto"/>
        <w:bottom w:val="none" w:sz="0" w:space="0" w:color="auto"/>
        <w:right w:val="none" w:sz="0" w:space="0" w:color="auto"/>
      </w:divBdr>
    </w:div>
    <w:div w:id="1671789388">
      <w:bodyDiv w:val="1"/>
      <w:marLeft w:val="0"/>
      <w:marRight w:val="0"/>
      <w:marTop w:val="0"/>
      <w:marBottom w:val="0"/>
      <w:divBdr>
        <w:top w:val="none" w:sz="0" w:space="0" w:color="auto"/>
        <w:left w:val="none" w:sz="0" w:space="0" w:color="auto"/>
        <w:bottom w:val="none" w:sz="0" w:space="0" w:color="auto"/>
        <w:right w:val="none" w:sz="0" w:space="0" w:color="auto"/>
      </w:divBdr>
    </w:div>
    <w:div w:id="1671829739">
      <w:bodyDiv w:val="1"/>
      <w:marLeft w:val="0"/>
      <w:marRight w:val="0"/>
      <w:marTop w:val="0"/>
      <w:marBottom w:val="0"/>
      <w:divBdr>
        <w:top w:val="none" w:sz="0" w:space="0" w:color="auto"/>
        <w:left w:val="none" w:sz="0" w:space="0" w:color="auto"/>
        <w:bottom w:val="none" w:sz="0" w:space="0" w:color="auto"/>
        <w:right w:val="none" w:sz="0" w:space="0" w:color="auto"/>
      </w:divBdr>
    </w:div>
    <w:div w:id="1672029433">
      <w:bodyDiv w:val="1"/>
      <w:marLeft w:val="0"/>
      <w:marRight w:val="0"/>
      <w:marTop w:val="0"/>
      <w:marBottom w:val="0"/>
      <w:divBdr>
        <w:top w:val="none" w:sz="0" w:space="0" w:color="auto"/>
        <w:left w:val="none" w:sz="0" w:space="0" w:color="auto"/>
        <w:bottom w:val="none" w:sz="0" w:space="0" w:color="auto"/>
        <w:right w:val="none" w:sz="0" w:space="0" w:color="auto"/>
      </w:divBdr>
    </w:div>
    <w:div w:id="1673412278">
      <w:bodyDiv w:val="1"/>
      <w:marLeft w:val="0"/>
      <w:marRight w:val="0"/>
      <w:marTop w:val="0"/>
      <w:marBottom w:val="0"/>
      <w:divBdr>
        <w:top w:val="none" w:sz="0" w:space="0" w:color="auto"/>
        <w:left w:val="none" w:sz="0" w:space="0" w:color="auto"/>
        <w:bottom w:val="none" w:sz="0" w:space="0" w:color="auto"/>
        <w:right w:val="none" w:sz="0" w:space="0" w:color="auto"/>
      </w:divBdr>
    </w:div>
    <w:div w:id="1673558766">
      <w:bodyDiv w:val="1"/>
      <w:marLeft w:val="0"/>
      <w:marRight w:val="0"/>
      <w:marTop w:val="0"/>
      <w:marBottom w:val="0"/>
      <w:divBdr>
        <w:top w:val="none" w:sz="0" w:space="0" w:color="auto"/>
        <w:left w:val="none" w:sz="0" w:space="0" w:color="auto"/>
        <w:bottom w:val="none" w:sz="0" w:space="0" w:color="auto"/>
        <w:right w:val="none" w:sz="0" w:space="0" w:color="auto"/>
      </w:divBdr>
    </w:div>
    <w:div w:id="1673875773">
      <w:bodyDiv w:val="1"/>
      <w:marLeft w:val="0"/>
      <w:marRight w:val="0"/>
      <w:marTop w:val="0"/>
      <w:marBottom w:val="0"/>
      <w:divBdr>
        <w:top w:val="none" w:sz="0" w:space="0" w:color="auto"/>
        <w:left w:val="none" w:sz="0" w:space="0" w:color="auto"/>
        <w:bottom w:val="none" w:sz="0" w:space="0" w:color="auto"/>
        <w:right w:val="none" w:sz="0" w:space="0" w:color="auto"/>
      </w:divBdr>
    </w:div>
    <w:div w:id="1673878473">
      <w:bodyDiv w:val="1"/>
      <w:marLeft w:val="0"/>
      <w:marRight w:val="0"/>
      <w:marTop w:val="0"/>
      <w:marBottom w:val="0"/>
      <w:divBdr>
        <w:top w:val="none" w:sz="0" w:space="0" w:color="auto"/>
        <w:left w:val="none" w:sz="0" w:space="0" w:color="auto"/>
        <w:bottom w:val="none" w:sz="0" w:space="0" w:color="auto"/>
        <w:right w:val="none" w:sz="0" w:space="0" w:color="auto"/>
      </w:divBdr>
    </w:div>
    <w:div w:id="1674069542">
      <w:bodyDiv w:val="1"/>
      <w:marLeft w:val="0"/>
      <w:marRight w:val="0"/>
      <w:marTop w:val="0"/>
      <w:marBottom w:val="0"/>
      <w:divBdr>
        <w:top w:val="none" w:sz="0" w:space="0" w:color="auto"/>
        <w:left w:val="none" w:sz="0" w:space="0" w:color="auto"/>
        <w:bottom w:val="none" w:sz="0" w:space="0" w:color="auto"/>
        <w:right w:val="none" w:sz="0" w:space="0" w:color="auto"/>
      </w:divBdr>
    </w:div>
    <w:div w:id="1674259720">
      <w:bodyDiv w:val="1"/>
      <w:marLeft w:val="0"/>
      <w:marRight w:val="0"/>
      <w:marTop w:val="0"/>
      <w:marBottom w:val="0"/>
      <w:divBdr>
        <w:top w:val="none" w:sz="0" w:space="0" w:color="auto"/>
        <w:left w:val="none" w:sz="0" w:space="0" w:color="auto"/>
        <w:bottom w:val="none" w:sz="0" w:space="0" w:color="auto"/>
        <w:right w:val="none" w:sz="0" w:space="0" w:color="auto"/>
      </w:divBdr>
    </w:div>
    <w:div w:id="1674454168">
      <w:bodyDiv w:val="1"/>
      <w:marLeft w:val="0"/>
      <w:marRight w:val="0"/>
      <w:marTop w:val="0"/>
      <w:marBottom w:val="0"/>
      <w:divBdr>
        <w:top w:val="none" w:sz="0" w:space="0" w:color="auto"/>
        <w:left w:val="none" w:sz="0" w:space="0" w:color="auto"/>
        <w:bottom w:val="none" w:sz="0" w:space="0" w:color="auto"/>
        <w:right w:val="none" w:sz="0" w:space="0" w:color="auto"/>
      </w:divBdr>
    </w:div>
    <w:div w:id="1674455398">
      <w:bodyDiv w:val="1"/>
      <w:marLeft w:val="0"/>
      <w:marRight w:val="0"/>
      <w:marTop w:val="0"/>
      <w:marBottom w:val="0"/>
      <w:divBdr>
        <w:top w:val="none" w:sz="0" w:space="0" w:color="auto"/>
        <w:left w:val="none" w:sz="0" w:space="0" w:color="auto"/>
        <w:bottom w:val="none" w:sz="0" w:space="0" w:color="auto"/>
        <w:right w:val="none" w:sz="0" w:space="0" w:color="auto"/>
      </w:divBdr>
    </w:div>
    <w:div w:id="1674647022">
      <w:bodyDiv w:val="1"/>
      <w:marLeft w:val="0"/>
      <w:marRight w:val="0"/>
      <w:marTop w:val="0"/>
      <w:marBottom w:val="0"/>
      <w:divBdr>
        <w:top w:val="none" w:sz="0" w:space="0" w:color="auto"/>
        <w:left w:val="none" w:sz="0" w:space="0" w:color="auto"/>
        <w:bottom w:val="none" w:sz="0" w:space="0" w:color="auto"/>
        <w:right w:val="none" w:sz="0" w:space="0" w:color="auto"/>
      </w:divBdr>
    </w:div>
    <w:div w:id="1674649955">
      <w:bodyDiv w:val="1"/>
      <w:marLeft w:val="0"/>
      <w:marRight w:val="0"/>
      <w:marTop w:val="0"/>
      <w:marBottom w:val="0"/>
      <w:divBdr>
        <w:top w:val="none" w:sz="0" w:space="0" w:color="auto"/>
        <w:left w:val="none" w:sz="0" w:space="0" w:color="auto"/>
        <w:bottom w:val="none" w:sz="0" w:space="0" w:color="auto"/>
        <w:right w:val="none" w:sz="0" w:space="0" w:color="auto"/>
      </w:divBdr>
    </w:div>
    <w:div w:id="1674840453">
      <w:bodyDiv w:val="1"/>
      <w:marLeft w:val="0"/>
      <w:marRight w:val="0"/>
      <w:marTop w:val="0"/>
      <w:marBottom w:val="0"/>
      <w:divBdr>
        <w:top w:val="none" w:sz="0" w:space="0" w:color="auto"/>
        <w:left w:val="none" w:sz="0" w:space="0" w:color="auto"/>
        <w:bottom w:val="none" w:sz="0" w:space="0" w:color="auto"/>
        <w:right w:val="none" w:sz="0" w:space="0" w:color="auto"/>
      </w:divBdr>
    </w:div>
    <w:div w:id="1674841969">
      <w:bodyDiv w:val="1"/>
      <w:marLeft w:val="0"/>
      <w:marRight w:val="0"/>
      <w:marTop w:val="0"/>
      <w:marBottom w:val="0"/>
      <w:divBdr>
        <w:top w:val="none" w:sz="0" w:space="0" w:color="auto"/>
        <w:left w:val="none" w:sz="0" w:space="0" w:color="auto"/>
        <w:bottom w:val="none" w:sz="0" w:space="0" w:color="auto"/>
        <w:right w:val="none" w:sz="0" w:space="0" w:color="auto"/>
      </w:divBdr>
    </w:div>
    <w:div w:id="1674842064">
      <w:bodyDiv w:val="1"/>
      <w:marLeft w:val="0"/>
      <w:marRight w:val="0"/>
      <w:marTop w:val="0"/>
      <w:marBottom w:val="0"/>
      <w:divBdr>
        <w:top w:val="none" w:sz="0" w:space="0" w:color="auto"/>
        <w:left w:val="none" w:sz="0" w:space="0" w:color="auto"/>
        <w:bottom w:val="none" w:sz="0" w:space="0" w:color="auto"/>
        <w:right w:val="none" w:sz="0" w:space="0" w:color="auto"/>
      </w:divBdr>
    </w:div>
    <w:div w:id="1675112883">
      <w:bodyDiv w:val="1"/>
      <w:marLeft w:val="0"/>
      <w:marRight w:val="0"/>
      <w:marTop w:val="0"/>
      <w:marBottom w:val="0"/>
      <w:divBdr>
        <w:top w:val="none" w:sz="0" w:space="0" w:color="auto"/>
        <w:left w:val="none" w:sz="0" w:space="0" w:color="auto"/>
        <w:bottom w:val="none" w:sz="0" w:space="0" w:color="auto"/>
        <w:right w:val="none" w:sz="0" w:space="0" w:color="auto"/>
      </w:divBdr>
    </w:div>
    <w:div w:id="1675258395">
      <w:bodyDiv w:val="1"/>
      <w:marLeft w:val="0"/>
      <w:marRight w:val="0"/>
      <w:marTop w:val="0"/>
      <w:marBottom w:val="0"/>
      <w:divBdr>
        <w:top w:val="none" w:sz="0" w:space="0" w:color="auto"/>
        <w:left w:val="none" w:sz="0" w:space="0" w:color="auto"/>
        <w:bottom w:val="none" w:sz="0" w:space="0" w:color="auto"/>
        <w:right w:val="none" w:sz="0" w:space="0" w:color="auto"/>
      </w:divBdr>
    </w:div>
    <w:div w:id="1675262652">
      <w:bodyDiv w:val="1"/>
      <w:marLeft w:val="0"/>
      <w:marRight w:val="0"/>
      <w:marTop w:val="0"/>
      <w:marBottom w:val="0"/>
      <w:divBdr>
        <w:top w:val="none" w:sz="0" w:space="0" w:color="auto"/>
        <w:left w:val="none" w:sz="0" w:space="0" w:color="auto"/>
        <w:bottom w:val="none" w:sz="0" w:space="0" w:color="auto"/>
        <w:right w:val="none" w:sz="0" w:space="0" w:color="auto"/>
      </w:divBdr>
    </w:div>
    <w:div w:id="1675498504">
      <w:bodyDiv w:val="1"/>
      <w:marLeft w:val="0"/>
      <w:marRight w:val="0"/>
      <w:marTop w:val="0"/>
      <w:marBottom w:val="0"/>
      <w:divBdr>
        <w:top w:val="none" w:sz="0" w:space="0" w:color="auto"/>
        <w:left w:val="none" w:sz="0" w:space="0" w:color="auto"/>
        <w:bottom w:val="none" w:sz="0" w:space="0" w:color="auto"/>
        <w:right w:val="none" w:sz="0" w:space="0" w:color="auto"/>
      </w:divBdr>
    </w:div>
    <w:div w:id="1675722095">
      <w:bodyDiv w:val="1"/>
      <w:marLeft w:val="0"/>
      <w:marRight w:val="0"/>
      <w:marTop w:val="0"/>
      <w:marBottom w:val="0"/>
      <w:divBdr>
        <w:top w:val="none" w:sz="0" w:space="0" w:color="auto"/>
        <w:left w:val="none" w:sz="0" w:space="0" w:color="auto"/>
        <w:bottom w:val="none" w:sz="0" w:space="0" w:color="auto"/>
        <w:right w:val="none" w:sz="0" w:space="0" w:color="auto"/>
      </w:divBdr>
    </w:div>
    <w:div w:id="1675761209">
      <w:bodyDiv w:val="1"/>
      <w:marLeft w:val="0"/>
      <w:marRight w:val="0"/>
      <w:marTop w:val="0"/>
      <w:marBottom w:val="0"/>
      <w:divBdr>
        <w:top w:val="none" w:sz="0" w:space="0" w:color="auto"/>
        <w:left w:val="none" w:sz="0" w:space="0" w:color="auto"/>
        <w:bottom w:val="none" w:sz="0" w:space="0" w:color="auto"/>
        <w:right w:val="none" w:sz="0" w:space="0" w:color="auto"/>
      </w:divBdr>
    </w:div>
    <w:div w:id="1675765203">
      <w:bodyDiv w:val="1"/>
      <w:marLeft w:val="0"/>
      <w:marRight w:val="0"/>
      <w:marTop w:val="0"/>
      <w:marBottom w:val="0"/>
      <w:divBdr>
        <w:top w:val="none" w:sz="0" w:space="0" w:color="auto"/>
        <w:left w:val="none" w:sz="0" w:space="0" w:color="auto"/>
        <w:bottom w:val="none" w:sz="0" w:space="0" w:color="auto"/>
        <w:right w:val="none" w:sz="0" w:space="0" w:color="auto"/>
      </w:divBdr>
    </w:div>
    <w:div w:id="1675957868">
      <w:bodyDiv w:val="1"/>
      <w:marLeft w:val="0"/>
      <w:marRight w:val="0"/>
      <w:marTop w:val="0"/>
      <w:marBottom w:val="0"/>
      <w:divBdr>
        <w:top w:val="none" w:sz="0" w:space="0" w:color="auto"/>
        <w:left w:val="none" w:sz="0" w:space="0" w:color="auto"/>
        <w:bottom w:val="none" w:sz="0" w:space="0" w:color="auto"/>
        <w:right w:val="none" w:sz="0" w:space="0" w:color="auto"/>
      </w:divBdr>
    </w:div>
    <w:div w:id="1676107522">
      <w:bodyDiv w:val="1"/>
      <w:marLeft w:val="0"/>
      <w:marRight w:val="0"/>
      <w:marTop w:val="0"/>
      <w:marBottom w:val="0"/>
      <w:divBdr>
        <w:top w:val="none" w:sz="0" w:space="0" w:color="auto"/>
        <w:left w:val="none" w:sz="0" w:space="0" w:color="auto"/>
        <w:bottom w:val="none" w:sz="0" w:space="0" w:color="auto"/>
        <w:right w:val="none" w:sz="0" w:space="0" w:color="auto"/>
      </w:divBdr>
    </w:div>
    <w:div w:id="1676153821">
      <w:bodyDiv w:val="1"/>
      <w:marLeft w:val="0"/>
      <w:marRight w:val="0"/>
      <w:marTop w:val="0"/>
      <w:marBottom w:val="0"/>
      <w:divBdr>
        <w:top w:val="none" w:sz="0" w:space="0" w:color="auto"/>
        <w:left w:val="none" w:sz="0" w:space="0" w:color="auto"/>
        <w:bottom w:val="none" w:sz="0" w:space="0" w:color="auto"/>
        <w:right w:val="none" w:sz="0" w:space="0" w:color="auto"/>
      </w:divBdr>
    </w:div>
    <w:div w:id="1676180034">
      <w:bodyDiv w:val="1"/>
      <w:marLeft w:val="0"/>
      <w:marRight w:val="0"/>
      <w:marTop w:val="0"/>
      <w:marBottom w:val="0"/>
      <w:divBdr>
        <w:top w:val="none" w:sz="0" w:space="0" w:color="auto"/>
        <w:left w:val="none" w:sz="0" w:space="0" w:color="auto"/>
        <w:bottom w:val="none" w:sz="0" w:space="0" w:color="auto"/>
        <w:right w:val="none" w:sz="0" w:space="0" w:color="auto"/>
      </w:divBdr>
    </w:div>
    <w:div w:id="1676301295">
      <w:bodyDiv w:val="1"/>
      <w:marLeft w:val="0"/>
      <w:marRight w:val="0"/>
      <w:marTop w:val="0"/>
      <w:marBottom w:val="0"/>
      <w:divBdr>
        <w:top w:val="none" w:sz="0" w:space="0" w:color="auto"/>
        <w:left w:val="none" w:sz="0" w:space="0" w:color="auto"/>
        <w:bottom w:val="none" w:sz="0" w:space="0" w:color="auto"/>
        <w:right w:val="none" w:sz="0" w:space="0" w:color="auto"/>
      </w:divBdr>
    </w:div>
    <w:div w:id="1677264491">
      <w:bodyDiv w:val="1"/>
      <w:marLeft w:val="0"/>
      <w:marRight w:val="0"/>
      <w:marTop w:val="0"/>
      <w:marBottom w:val="0"/>
      <w:divBdr>
        <w:top w:val="none" w:sz="0" w:space="0" w:color="auto"/>
        <w:left w:val="none" w:sz="0" w:space="0" w:color="auto"/>
        <w:bottom w:val="none" w:sz="0" w:space="0" w:color="auto"/>
        <w:right w:val="none" w:sz="0" w:space="0" w:color="auto"/>
      </w:divBdr>
    </w:div>
    <w:div w:id="1677422839">
      <w:bodyDiv w:val="1"/>
      <w:marLeft w:val="0"/>
      <w:marRight w:val="0"/>
      <w:marTop w:val="0"/>
      <w:marBottom w:val="0"/>
      <w:divBdr>
        <w:top w:val="none" w:sz="0" w:space="0" w:color="auto"/>
        <w:left w:val="none" w:sz="0" w:space="0" w:color="auto"/>
        <w:bottom w:val="none" w:sz="0" w:space="0" w:color="auto"/>
        <w:right w:val="none" w:sz="0" w:space="0" w:color="auto"/>
      </w:divBdr>
    </w:div>
    <w:div w:id="1677919148">
      <w:bodyDiv w:val="1"/>
      <w:marLeft w:val="0"/>
      <w:marRight w:val="0"/>
      <w:marTop w:val="0"/>
      <w:marBottom w:val="0"/>
      <w:divBdr>
        <w:top w:val="none" w:sz="0" w:space="0" w:color="auto"/>
        <w:left w:val="none" w:sz="0" w:space="0" w:color="auto"/>
        <w:bottom w:val="none" w:sz="0" w:space="0" w:color="auto"/>
        <w:right w:val="none" w:sz="0" w:space="0" w:color="auto"/>
      </w:divBdr>
    </w:div>
    <w:div w:id="1678120540">
      <w:bodyDiv w:val="1"/>
      <w:marLeft w:val="0"/>
      <w:marRight w:val="0"/>
      <w:marTop w:val="0"/>
      <w:marBottom w:val="0"/>
      <w:divBdr>
        <w:top w:val="none" w:sz="0" w:space="0" w:color="auto"/>
        <w:left w:val="none" w:sz="0" w:space="0" w:color="auto"/>
        <w:bottom w:val="none" w:sz="0" w:space="0" w:color="auto"/>
        <w:right w:val="none" w:sz="0" w:space="0" w:color="auto"/>
      </w:divBdr>
    </w:div>
    <w:div w:id="1678339003">
      <w:bodyDiv w:val="1"/>
      <w:marLeft w:val="0"/>
      <w:marRight w:val="0"/>
      <w:marTop w:val="0"/>
      <w:marBottom w:val="0"/>
      <w:divBdr>
        <w:top w:val="none" w:sz="0" w:space="0" w:color="auto"/>
        <w:left w:val="none" w:sz="0" w:space="0" w:color="auto"/>
        <w:bottom w:val="none" w:sz="0" w:space="0" w:color="auto"/>
        <w:right w:val="none" w:sz="0" w:space="0" w:color="auto"/>
      </w:divBdr>
    </w:div>
    <w:div w:id="1678339294">
      <w:bodyDiv w:val="1"/>
      <w:marLeft w:val="0"/>
      <w:marRight w:val="0"/>
      <w:marTop w:val="0"/>
      <w:marBottom w:val="0"/>
      <w:divBdr>
        <w:top w:val="none" w:sz="0" w:space="0" w:color="auto"/>
        <w:left w:val="none" w:sz="0" w:space="0" w:color="auto"/>
        <w:bottom w:val="none" w:sz="0" w:space="0" w:color="auto"/>
        <w:right w:val="none" w:sz="0" w:space="0" w:color="auto"/>
      </w:divBdr>
    </w:div>
    <w:div w:id="1678384328">
      <w:bodyDiv w:val="1"/>
      <w:marLeft w:val="0"/>
      <w:marRight w:val="0"/>
      <w:marTop w:val="0"/>
      <w:marBottom w:val="0"/>
      <w:divBdr>
        <w:top w:val="none" w:sz="0" w:space="0" w:color="auto"/>
        <w:left w:val="none" w:sz="0" w:space="0" w:color="auto"/>
        <w:bottom w:val="none" w:sz="0" w:space="0" w:color="auto"/>
        <w:right w:val="none" w:sz="0" w:space="0" w:color="auto"/>
      </w:divBdr>
    </w:div>
    <w:div w:id="1678460804">
      <w:bodyDiv w:val="1"/>
      <w:marLeft w:val="0"/>
      <w:marRight w:val="0"/>
      <w:marTop w:val="0"/>
      <w:marBottom w:val="0"/>
      <w:divBdr>
        <w:top w:val="none" w:sz="0" w:space="0" w:color="auto"/>
        <w:left w:val="none" w:sz="0" w:space="0" w:color="auto"/>
        <w:bottom w:val="none" w:sz="0" w:space="0" w:color="auto"/>
        <w:right w:val="none" w:sz="0" w:space="0" w:color="auto"/>
      </w:divBdr>
    </w:div>
    <w:div w:id="1678531443">
      <w:bodyDiv w:val="1"/>
      <w:marLeft w:val="0"/>
      <w:marRight w:val="0"/>
      <w:marTop w:val="0"/>
      <w:marBottom w:val="0"/>
      <w:divBdr>
        <w:top w:val="none" w:sz="0" w:space="0" w:color="auto"/>
        <w:left w:val="none" w:sz="0" w:space="0" w:color="auto"/>
        <w:bottom w:val="none" w:sz="0" w:space="0" w:color="auto"/>
        <w:right w:val="none" w:sz="0" w:space="0" w:color="auto"/>
      </w:divBdr>
    </w:div>
    <w:div w:id="1678538540">
      <w:bodyDiv w:val="1"/>
      <w:marLeft w:val="0"/>
      <w:marRight w:val="0"/>
      <w:marTop w:val="0"/>
      <w:marBottom w:val="0"/>
      <w:divBdr>
        <w:top w:val="none" w:sz="0" w:space="0" w:color="auto"/>
        <w:left w:val="none" w:sz="0" w:space="0" w:color="auto"/>
        <w:bottom w:val="none" w:sz="0" w:space="0" w:color="auto"/>
        <w:right w:val="none" w:sz="0" w:space="0" w:color="auto"/>
      </w:divBdr>
    </w:div>
    <w:div w:id="1678734025">
      <w:bodyDiv w:val="1"/>
      <w:marLeft w:val="0"/>
      <w:marRight w:val="0"/>
      <w:marTop w:val="0"/>
      <w:marBottom w:val="0"/>
      <w:divBdr>
        <w:top w:val="none" w:sz="0" w:space="0" w:color="auto"/>
        <w:left w:val="none" w:sz="0" w:space="0" w:color="auto"/>
        <w:bottom w:val="none" w:sz="0" w:space="0" w:color="auto"/>
        <w:right w:val="none" w:sz="0" w:space="0" w:color="auto"/>
      </w:divBdr>
    </w:div>
    <w:div w:id="1678800256">
      <w:bodyDiv w:val="1"/>
      <w:marLeft w:val="0"/>
      <w:marRight w:val="0"/>
      <w:marTop w:val="0"/>
      <w:marBottom w:val="0"/>
      <w:divBdr>
        <w:top w:val="none" w:sz="0" w:space="0" w:color="auto"/>
        <w:left w:val="none" w:sz="0" w:space="0" w:color="auto"/>
        <w:bottom w:val="none" w:sz="0" w:space="0" w:color="auto"/>
        <w:right w:val="none" w:sz="0" w:space="0" w:color="auto"/>
      </w:divBdr>
    </w:div>
    <w:div w:id="1679190800">
      <w:bodyDiv w:val="1"/>
      <w:marLeft w:val="0"/>
      <w:marRight w:val="0"/>
      <w:marTop w:val="0"/>
      <w:marBottom w:val="0"/>
      <w:divBdr>
        <w:top w:val="none" w:sz="0" w:space="0" w:color="auto"/>
        <w:left w:val="none" w:sz="0" w:space="0" w:color="auto"/>
        <w:bottom w:val="none" w:sz="0" w:space="0" w:color="auto"/>
        <w:right w:val="none" w:sz="0" w:space="0" w:color="auto"/>
      </w:divBdr>
    </w:div>
    <w:div w:id="1680158475">
      <w:bodyDiv w:val="1"/>
      <w:marLeft w:val="0"/>
      <w:marRight w:val="0"/>
      <w:marTop w:val="0"/>
      <w:marBottom w:val="0"/>
      <w:divBdr>
        <w:top w:val="none" w:sz="0" w:space="0" w:color="auto"/>
        <w:left w:val="none" w:sz="0" w:space="0" w:color="auto"/>
        <w:bottom w:val="none" w:sz="0" w:space="0" w:color="auto"/>
        <w:right w:val="none" w:sz="0" w:space="0" w:color="auto"/>
      </w:divBdr>
    </w:div>
    <w:div w:id="1680278872">
      <w:bodyDiv w:val="1"/>
      <w:marLeft w:val="0"/>
      <w:marRight w:val="0"/>
      <w:marTop w:val="0"/>
      <w:marBottom w:val="0"/>
      <w:divBdr>
        <w:top w:val="none" w:sz="0" w:space="0" w:color="auto"/>
        <w:left w:val="none" w:sz="0" w:space="0" w:color="auto"/>
        <w:bottom w:val="none" w:sz="0" w:space="0" w:color="auto"/>
        <w:right w:val="none" w:sz="0" w:space="0" w:color="auto"/>
      </w:divBdr>
    </w:div>
    <w:div w:id="1680425606">
      <w:bodyDiv w:val="1"/>
      <w:marLeft w:val="0"/>
      <w:marRight w:val="0"/>
      <w:marTop w:val="0"/>
      <w:marBottom w:val="0"/>
      <w:divBdr>
        <w:top w:val="none" w:sz="0" w:space="0" w:color="auto"/>
        <w:left w:val="none" w:sz="0" w:space="0" w:color="auto"/>
        <w:bottom w:val="none" w:sz="0" w:space="0" w:color="auto"/>
        <w:right w:val="none" w:sz="0" w:space="0" w:color="auto"/>
      </w:divBdr>
    </w:div>
    <w:div w:id="1680884345">
      <w:bodyDiv w:val="1"/>
      <w:marLeft w:val="0"/>
      <w:marRight w:val="0"/>
      <w:marTop w:val="0"/>
      <w:marBottom w:val="0"/>
      <w:divBdr>
        <w:top w:val="none" w:sz="0" w:space="0" w:color="auto"/>
        <w:left w:val="none" w:sz="0" w:space="0" w:color="auto"/>
        <w:bottom w:val="none" w:sz="0" w:space="0" w:color="auto"/>
        <w:right w:val="none" w:sz="0" w:space="0" w:color="auto"/>
      </w:divBdr>
    </w:div>
    <w:div w:id="1681152053">
      <w:bodyDiv w:val="1"/>
      <w:marLeft w:val="0"/>
      <w:marRight w:val="0"/>
      <w:marTop w:val="0"/>
      <w:marBottom w:val="0"/>
      <w:divBdr>
        <w:top w:val="none" w:sz="0" w:space="0" w:color="auto"/>
        <w:left w:val="none" w:sz="0" w:space="0" w:color="auto"/>
        <w:bottom w:val="none" w:sz="0" w:space="0" w:color="auto"/>
        <w:right w:val="none" w:sz="0" w:space="0" w:color="auto"/>
      </w:divBdr>
    </w:div>
    <w:div w:id="1681422273">
      <w:bodyDiv w:val="1"/>
      <w:marLeft w:val="0"/>
      <w:marRight w:val="0"/>
      <w:marTop w:val="0"/>
      <w:marBottom w:val="0"/>
      <w:divBdr>
        <w:top w:val="none" w:sz="0" w:space="0" w:color="auto"/>
        <w:left w:val="none" w:sz="0" w:space="0" w:color="auto"/>
        <w:bottom w:val="none" w:sz="0" w:space="0" w:color="auto"/>
        <w:right w:val="none" w:sz="0" w:space="0" w:color="auto"/>
      </w:divBdr>
    </w:div>
    <w:div w:id="1681619495">
      <w:bodyDiv w:val="1"/>
      <w:marLeft w:val="0"/>
      <w:marRight w:val="0"/>
      <w:marTop w:val="0"/>
      <w:marBottom w:val="0"/>
      <w:divBdr>
        <w:top w:val="none" w:sz="0" w:space="0" w:color="auto"/>
        <w:left w:val="none" w:sz="0" w:space="0" w:color="auto"/>
        <w:bottom w:val="none" w:sz="0" w:space="0" w:color="auto"/>
        <w:right w:val="none" w:sz="0" w:space="0" w:color="auto"/>
      </w:divBdr>
    </w:div>
    <w:div w:id="1682076025">
      <w:bodyDiv w:val="1"/>
      <w:marLeft w:val="0"/>
      <w:marRight w:val="0"/>
      <w:marTop w:val="0"/>
      <w:marBottom w:val="0"/>
      <w:divBdr>
        <w:top w:val="none" w:sz="0" w:space="0" w:color="auto"/>
        <w:left w:val="none" w:sz="0" w:space="0" w:color="auto"/>
        <w:bottom w:val="none" w:sz="0" w:space="0" w:color="auto"/>
        <w:right w:val="none" w:sz="0" w:space="0" w:color="auto"/>
      </w:divBdr>
    </w:div>
    <w:div w:id="1682198112">
      <w:bodyDiv w:val="1"/>
      <w:marLeft w:val="0"/>
      <w:marRight w:val="0"/>
      <w:marTop w:val="0"/>
      <w:marBottom w:val="0"/>
      <w:divBdr>
        <w:top w:val="none" w:sz="0" w:space="0" w:color="auto"/>
        <w:left w:val="none" w:sz="0" w:space="0" w:color="auto"/>
        <w:bottom w:val="none" w:sz="0" w:space="0" w:color="auto"/>
        <w:right w:val="none" w:sz="0" w:space="0" w:color="auto"/>
      </w:divBdr>
    </w:div>
    <w:div w:id="1682269229">
      <w:bodyDiv w:val="1"/>
      <w:marLeft w:val="0"/>
      <w:marRight w:val="0"/>
      <w:marTop w:val="0"/>
      <w:marBottom w:val="0"/>
      <w:divBdr>
        <w:top w:val="none" w:sz="0" w:space="0" w:color="auto"/>
        <w:left w:val="none" w:sz="0" w:space="0" w:color="auto"/>
        <w:bottom w:val="none" w:sz="0" w:space="0" w:color="auto"/>
        <w:right w:val="none" w:sz="0" w:space="0" w:color="auto"/>
      </w:divBdr>
    </w:div>
    <w:div w:id="1682274811">
      <w:bodyDiv w:val="1"/>
      <w:marLeft w:val="0"/>
      <w:marRight w:val="0"/>
      <w:marTop w:val="0"/>
      <w:marBottom w:val="0"/>
      <w:divBdr>
        <w:top w:val="none" w:sz="0" w:space="0" w:color="auto"/>
        <w:left w:val="none" w:sz="0" w:space="0" w:color="auto"/>
        <w:bottom w:val="none" w:sz="0" w:space="0" w:color="auto"/>
        <w:right w:val="none" w:sz="0" w:space="0" w:color="auto"/>
      </w:divBdr>
    </w:div>
    <w:div w:id="1682392363">
      <w:bodyDiv w:val="1"/>
      <w:marLeft w:val="0"/>
      <w:marRight w:val="0"/>
      <w:marTop w:val="0"/>
      <w:marBottom w:val="0"/>
      <w:divBdr>
        <w:top w:val="none" w:sz="0" w:space="0" w:color="auto"/>
        <w:left w:val="none" w:sz="0" w:space="0" w:color="auto"/>
        <w:bottom w:val="none" w:sz="0" w:space="0" w:color="auto"/>
        <w:right w:val="none" w:sz="0" w:space="0" w:color="auto"/>
      </w:divBdr>
    </w:div>
    <w:div w:id="1682588021">
      <w:bodyDiv w:val="1"/>
      <w:marLeft w:val="0"/>
      <w:marRight w:val="0"/>
      <w:marTop w:val="0"/>
      <w:marBottom w:val="0"/>
      <w:divBdr>
        <w:top w:val="none" w:sz="0" w:space="0" w:color="auto"/>
        <w:left w:val="none" w:sz="0" w:space="0" w:color="auto"/>
        <w:bottom w:val="none" w:sz="0" w:space="0" w:color="auto"/>
        <w:right w:val="none" w:sz="0" w:space="0" w:color="auto"/>
      </w:divBdr>
    </w:div>
    <w:div w:id="1682970680">
      <w:bodyDiv w:val="1"/>
      <w:marLeft w:val="0"/>
      <w:marRight w:val="0"/>
      <w:marTop w:val="0"/>
      <w:marBottom w:val="0"/>
      <w:divBdr>
        <w:top w:val="none" w:sz="0" w:space="0" w:color="auto"/>
        <w:left w:val="none" w:sz="0" w:space="0" w:color="auto"/>
        <w:bottom w:val="none" w:sz="0" w:space="0" w:color="auto"/>
        <w:right w:val="none" w:sz="0" w:space="0" w:color="auto"/>
      </w:divBdr>
    </w:div>
    <w:div w:id="1682974338">
      <w:bodyDiv w:val="1"/>
      <w:marLeft w:val="0"/>
      <w:marRight w:val="0"/>
      <w:marTop w:val="0"/>
      <w:marBottom w:val="0"/>
      <w:divBdr>
        <w:top w:val="none" w:sz="0" w:space="0" w:color="auto"/>
        <w:left w:val="none" w:sz="0" w:space="0" w:color="auto"/>
        <w:bottom w:val="none" w:sz="0" w:space="0" w:color="auto"/>
        <w:right w:val="none" w:sz="0" w:space="0" w:color="auto"/>
      </w:divBdr>
    </w:div>
    <w:div w:id="1683849180">
      <w:bodyDiv w:val="1"/>
      <w:marLeft w:val="0"/>
      <w:marRight w:val="0"/>
      <w:marTop w:val="0"/>
      <w:marBottom w:val="0"/>
      <w:divBdr>
        <w:top w:val="none" w:sz="0" w:space="0" w:color="auto"/>
        <w:left w:val="none" w:sz="0" w:space="0" w:color="auto"/>
        <w:bottom w:val="none" w:sz="0" w:space="0" w:color="auto"/>
        <w:right w:val="none" w:sz="0" w:space="0" w:color="auto"/>
      </w:divBdr>
    </w:div>
    <w:div w:id="1684042234">
      <w:bodyDiv w:val="1"/>
      <w:marLeft w:val="0"/>
      <w:marRight w:val="0"/>
      <w:marTop w:val="0"/>
      <w:marBottom w:val="0"/>
      <w:divBdr>
        <w:top w:val="none" w:sz="0" w:space="0" w:color="auto"/>
        <w:left w:val="none" w:sz="0" w:space="0" w:color="auto"/>
        <w:bottom w:val="none" w:sz="0" w:space="0" w:color="auto"/>
        <w:right w:val="none" w:sz="0" w:space="0" w:color="auto"/>
      </w:divBdr>
    </w:div>
    <w:div w:id="1684086046">
      <w:bodyDiv w:val="1"/>
      <w:marLeft w:val="0"/>
      <w:marRight w:val="0"/>
      <w:marTop w:val="0"/>
      <w:marBottom w:val="0"/>
      <w:divBdr>
        <w:top w:val="none" w:sz="0" w:space="0" w:color="auto"/>
        <w:left w:val="none" w:sz="0" w:space="0" w:color="auto"/>
        <w:bottom w:val="none" w:sz="0" w:space="0" w:color="auto"/>
        <w:right w:val="none" w:sz="0" w:space="0" w:color="auto"/>
      </w:divBdr>
    </w:div>
    <w:div w:id="1684278544">
      <w:bodyDiv w:val="1"/>
      <w:marLeft w:val="0"/>
      <w:marRight w:val="0"/>
      <w:marTop w:val="0"/>
      <w:marBottom w:val="0"/>
      <w:divBdr>
        <w:top w:val="none" w:sz="0" w:space="0" w:color="auto"/>
        <w:left w:val="none" w:sz="0" w:space="0" w:color="auto"/>
        <w:bottom w:val="none" w:sz="0" w:space="0" w:color="auto"/>
        <w:right w:val="none" w:sz="0" w:space="0" w:color="auto"/>
      </w:divBdr>
    </w:div>
    <w:div w:id="1684283942">
      <w:bodyDiv w:val="1"/>
      <w:marLeft w:val="0"/>
      <w:marRight w:val="0"/>
      <w:marTop w:val="0"/>
      <w:marBottom w:val="0"/>
      <w:divBdr>
        <w:top w:val="none" w:sz="0" w:space="0" w:color="auto"/>
        <w:left w:val="none" w:sz="0" w:space="0" w:color="auto"/>
        <w:bottom w:val="none" w:sz="0" w:space="0" w:color="auto"/>
        <w:right w:val="none" w:sz="0" w:space="0" w:color="auto"/>
      </w:divBdr>
    </w:div>
    <w:div w:id="1684285387">
      <w:bodyDiv w:val="1"/>
      <w:marLeft w:val="0"/>
      <w:marRight w:val="0"/>
      <w:marTop w:val="0"/>
      <w:marBottom w:val="0"/>
      <w:divBdr>
        <w:top w:val="none" w:sz="0" w:space="0" w:color="auto"/>
        <w:left w:val="none" w:sz="0" w:space="0" w:color="auto"/>
        <w:bottom w:val="none" w:sz="0" w:space="0" w:color="auto"/>
        <w:right w:val="none" w:sz="0" w:space="0" w:color="auto"/>
      </w:divBdr>
    </w:div>
    <w:div w:id="1685015706">
      <w:bodyDiv w:val="1"/>
      <w:marLeft w:val="0"/>
      <w:marRight w:val="0"/>
      <w:marTop w:val="0"/>
      <w:marBottom w:val="0"/>
      <w:divBdr>
        <w:top w:val="none" w:sz="0" w:space="0" w:color="auto"/>
        <w:left w:val="none" w:sz="0" w:space="0" w:color="auto"/>
        <w:bottom w:val="none" w:sz="0" w:space="0" w:color="auto"/>
        <w:right w:val="none" w:sz="0" w:space="0" w:color="auto"/>
      </w:divBdr>
    </w:div>
    <w:div w:id="1685090506">
      <w:bodyDiv w:val="1"/>
      <w:marLeft w:val="0"/>
      <w:marRight w:val="0"/>
      <w:marTop w:val="0"/>
      <w:marBottom w:val="0"/>
      <w:divBdr>
        <w:top w:val="none" w:sz="0" w:space="0" w:color="auto"/>
        <w:left w:val="none" w:sz="0" w:space="0" w:color="auto"/>
        <w:bottom w:val="none" w:sz="0" w:space="0" w:color="auto"/>
        <w:right w:val="none" w:sz="0" w:space="0" w:color="auto"/>
      </w:divBdr>
    </w:div>
    <w:div w:id="1685206478">
      <w:bodyDiv w:val="1"/>
      <w:marLeft w:val="0"/>
      <w:marRight w:val="0"/>
      <w:marTop w:val="0"/>
      <w:marBottom w:val="0"/>
      <w:divBdr>
        <w:top w:val="none" w:sz="0" w:space="0" w:color="auto"/>
        <w:left w:val="none" w:sz="0" w:space="0" w:color="auto"/>
        <w:bottom w:val="none" w:sz="0" w:space="0" w:color="auto"/>
        <w:right w:val="none" w:sz="0" w:space="0" w:color="auto"/>
      </w:divBdr>
    </w:div>
    <w:div w:id="1685858341">
      <w:bodyDiv w:val="1"/>
      <w:marLeft w:val="0"/>
      <w:marRight w:val="0"/>
      <w:marTop w:val="0"/>
      <w:marBottom w:val="0"/>
      <w:divBdr>
        <w:top w:val="none" w:sz="0" w:space="0" w:color="auto"/>
        <w:left w:val="none" w:sz="0" w:space="0" w:color="auto"/>
        <w:bottom w:val="none" w:sz="0" w:space="0" w:color="auto"/>
        <w:right w:val="none" w:sz="0" w:space="0" w:color="auto"/>
      </w:divBdr>
    </w:div>
    <w:div w:id="1685864809">
      <w:bodyDiv w:val="1"/>
      <w:marLeft w:val="0"/>
      <w:marRight w:val="0"/>
      <w:marTop w:val="0"/>
      <w:marBottom w:val="0"/>
      <w:divBdr>
        <w:top w:val="none" w:sz="0" w:space="0" w:color="auto"/>
        <w:left w:val="none" w:sz="0" w:space="0" w:color="auto"/>
        <w:bottom w:val="none" w:sz="0" w:space="0" w:color="auto"/>
        <w:right w:val="none" w:sz="0" w:space="0" w:color="auto"/>
      </w:divBdr>
    </w:div>
    <w:div w:id="1686204229">
      <w:bodyDiv w:val="1"/>
      <w:marLeft w:val="0"/>
      <w:marRight w:val="0"/>
      <w:marTop w:val="0"/>
      <w:marBottom w:val="0"/>
      <w:divBdr>
        <w:top w:val="none" w:sz="0" w:space="0" w:color="auto"/>
        <w:left w:val="none" w:sz="0" w:space="0" w:color="auto"/>
        <w:bottom w:val="none" w:sz="0" w:space="0" w:color="auto"/>
        <w:right w:val="none" w:sz="0" w:space="0" w:color="auto"/>
      </w:divBdr>
    </w:div>
    <w:div w:id="1686206354">
      <w:bodyDiv w:val="1"/>
      <w:marLeft w:val="0"/>
      <w:marRight w:val="0"/>
      <w:marTop w:val="0"/>
      <w:marBottom w:val="0"/>
      <w:divBdr>
        <w:top w:val="none" w:sz="0" w:space="0" w:color="auto"/>
        <w:left w:val="none" w:sz="0" w:space="0" w:color="auto"/>
        <w:bottom w:val="none" w:sz="0" w:space="0" w:color="auto"/>
        <w:right w:val="none" w:sz="0" w:space="0" w:color="auto"/>
      </w:divBdr>
    </w:div>
    <w:div w:id="1686470216">
      <w:bodyDiv w:val="1"/>
      <w:marLeft w:val="0"/>
      <w:marRight w:val="0"/>
      <w:marTop w:val="0"/>
      <w:marBottom w:val="0"/>
      <w:divBdr>
        <w:top w:val="none" w:sz="0" w:space="0" w:color="auto"/>
        <w:left w:val="none" w:sz="0" w:space="0" w:color="auto"/>
        <w:bottom w:val="none" w:sz="0" w:space="0" w:color="auto"/>
        <w:right w:val="none" w:sz="0" w:space="0" w:color="auto"/>
      </w:divBdr>
    </w:div>
    <w:div w:id="1686709908">
      <w:bodyDiv w:val="1"/>
      <w:marLeft w:val="0"/>
      <w:marRight w:val="0"/>
      <w:marTop w:val="0"/>
      <w:marBottom w:val="0"/>
      <w:divBdr>
        <w:top w:val="none" w:sz="0" w:space="0" w:color="auto"/>
        <w:left w:val="none" w:sz="0" w:space="0" w:color="auto"/>
        <w:bottom w:val="none" w:sz="0" w:space="0" w:color="auto"/>
        <w:right w:val="none" w:sz="0" w:space="0" w:color="auto"/>
      </w:divBdr>
    </w:div>
    <w:div w:id="1686858514">
      <w:bodyDiv w:val="1"/>
      <w:marLeft w:val="0"/>
      <w:marRight w:val="0"/>
      <w:marTop w:val="0"/>
      <w:marBottom w:val="0"/>
      <w:divBdr>
        <w:top w:val="none" w:sz="0" w:space="0" w:color="auto"/>
        <w:left w:val="none" w:sz="0" w:space="0" w:color="auto"/>
        <w:bottom w:val="none" w:sz="0" w:space="0" w:color="auto"/>
        <w:right w:val="none" w:sz="0" w:space="0" w:color="auto"/>
      </w:divBdr>
    </w:div>
    <w:div w:id="1687058824">
      <w:bodyDiv w:val="1"/>
      <w:marLeft w:val="0"/>
      <w:marRight w:val="0"/>
      <w:marTop w:val="0"/>
      <w:marBottom w:val="0"/>
      <w:divBdr>
        <w:top w:val="none" w:sz="0" w:space="0" w:color="auto"/>
        <w:left w:val="none" w:sz="0" w:space="0" w:color="auto"/>
        <w:bottom w:val="none" w:sz="0" w:space="0" w:color="auto"/>
        <w:right w:val="none" w:sz="0" w:space="0" w:color="auto"/>
      </w:divBdr>
    </w:div>
    <w:div w:id="1687556208">
      <w:bodyDiv w:val="1"/>
      <w:marLeft w:val="0"/>
      <w:marRight w:val="0"/>
      <w:marTop w:val="0"/>
      <w:marBottom w:val="0"/>
      <w:divBdr>
        <w:top w:val="none" w:sz="0" w:space="0" w:color="auto"/>
        <w:left w:val="none" w:sz="0" w:space="0" w:color="auto"/>
        <w:bottom w:val="none" w:sz="0" w:space="0" w:color="auto"/>
        <w:right w:val="none" w:sz="0" w:space="0" w:color="auto"/>
      </w:divBdr>
    </w:div>
    <w:div w:id="1688023456">
      <w:bodyDiv w:val="1"/>
      <w:marLeft w:val="0"/>
      <w:marRight w:val="0"/>
      <w:marTop w:val="0"/>
      <w:marBottom w:val="0"/>
      <w:divBdr>
        <w:top w:val="none" w:sz="0" w:space="0" w:color="auto"/>
        <w:left w:val="none" w:sz="0" w:space="0" w:color="auto"/>
        <w:bottom w:val="none" w:sz="0" w:space="0" w:color="auto"/>
        <w:right w:val="none" w:sz="0" w:space="0" w:color="auto"/>
      </w:divBdr>
    </w:div>
    <w:div w:id="1688291789">
      <w:bodyDiv w:val="1"/>
      <w:marLeft w:val="0"/>
      <w:marRight w:val="0"/>
      <w:marTop w:val="0"/>
      <w:marBottom w:val="0"/>
      <w:divBdr>
        <w:top w:val="none" w:sz="0" w:space="0" w:color="auto"/>
        <w:left w:val="none" w:sz="0" w:space="0" w:color="auto"/>
        <w:bottom w:val="none" w:sz="0" w:space="0" w:color="auto"/>
        <w:right w:val="none" w:sz="0" w:space="0" w:color="auto"/>
      </w:divBdr>
    </w:div>
    <w:div w:id="1688361698">
      <w:bodyDiv w:val="1"/>
      <w:marLeft w:val="0"/>
      <w:marRight w:val="0"/>
      <w:marTop w:val="0"/>
      <w:marBottom w:val="0"/>
      <w:divBdr>
        <w:top w:val="none" w:sz="0" w:space="0" w:color="auto"/>
        <w:left w:val="none" w:sz="0" w:space="0" w:color="auto"/>
        <w:bottom w:val="none" w:sz="0" w:space="0" w:color="auto"/>
        <w:right w:val="none" w:sz="0" w:space="0" w:color="auto"/>
      </w:divBdr>
    </w:div>
    <w:div w:id="1689334747">
      <w:bodyDiv w:val="1"/>
      <w:marLeft w:val="0"/>
      <w:marRight w:val="0"/>
      <w:marTop w:val="0"/>
      <w:marBottom w:val="0"/>
      <w:divBdr>
        <w:top w:val="none" w:sz="0" w:space="0" w:color="auto"/>
        <w:left w:val="none" w:sz="0" w:space="0" w:color="auto"/>
        <w:bottom w:val="none" w:sz="0" w:space="0" w:color="auto"/>
        <w:right w:val="none" w:sz="0" w:space="0" w:color="auto"/>
      </w:divBdr>
    </w:div>
    <w:div w:id="1689407393">
      <w:bodyDiv w:val="1"/>
      <w:marLeft w:val="0"/>
      <w:marRight w:val="0"/>
      <w:marTop w:val="0"/>
      <w:marBottom w:val="0"/>
      <w:divBdr>
        <w:top w:val="none" w:sz="0" w:space="0" w:color="auto"/>
        <w:left w:val="none" w:sz="0" w:space="0" w:color="auto"/>
        <w:bottom w:val="none" w:sz="0" w:space="0" w:color="auto"/>
        <w:right w:val="none" w:sz="0" w:space="0" w:color="auto"/>
      </w:divBdr>
    </w:div>
    <w:div w:id="1689410444">
      <w:bodyDiv w:val="1"/>
      <w:marLeft w:val="0"/>
      <w:marRight w:val="0"/>
      <w:marTop w:val="0"/>
      <w:marBottom w:val="0"/>
      <w:divBdr>
        <w:top w:val="none" w:sz="0" w:space="0" w:color="auto"/>
        <w:left w:val="none" w:sz="0" w:space="0" w:color="auto"/>
        <w:bottom w:val="none" w:sz="0" w:space="0" w:color="auto"/>
        <w:right w:val="none" w:sz="0" w:space="0" w:color="auto"/>
      </w:divBdr>
    </w:div>
    <w:div w:id="1689478824">
      <w:bodyDiv w:val="1"/>
      <w:marLeft w:val="0"/>
      <w:marRight w:val="0"/>
      <w:marTop w:val="0"/>
      <w:marBottom w:val="0"/>
      <w:divBdr>
        <w:top w:val="none" w:sz="0" w:space="0" w:color="auto"/>
        <w:left w:val="none" w:sz="0" w:space="0" w:color="auto"/>
        <w:bottom w:val="none" w:sz="0" w:space="0" w:color="auto"/>
        <w:right w:val="none" w:sz="0" w:space="0" w:color="auto"/>
      </w:divBdr>
    </w:div>
    <w:div w:id="1690637713">
      <w:bodyDiv w:val="1"/>
      <w:marLeft w:val="0"/>
      <w:marRight w:val="0"/>
      <w:marTop w:val="0"/>
      <w:marBottom w:val="0"/>
      <w:divBdr>
        <w:top w:val="none" w:sz="0" w:space="0" w:color="auto"/>
        <w:left w:val="none" w:sz="0" w:space="0" w:color="auto"/>
        <w:bottom w:val="none" w:sz="0" w:space="0" w:color="auto"/>
        <w:right w:val="none" w:sz="0" w:space="0" w:color="auto"/>
      </w:divBdr>
    </w:div>
    <w:div w:id="1690905756">
      <w:bodyDiv w:val="1"/>
      <w:marLeft w:val="0"/>
      <w:marRight w:val="0"/>
      <w:marTop w:val="0"/>
      <w:marBottom w:val="0"/>
      <w:divBdr>
        <w:top w:val="none" w:sz="0" w:space="0" w:color="auto"/>
        <w:left w:val="none" w:sz="0" w:space="0" w:color="auto"/>
        <w:bottom w:val="none" w:sz="0" w:space="0" w:color="auto"/>
        <w:right w:val="none" w:sz="0" w:space="0" w:color="auto"/>
      </w:divBdr>
    </w:div>
    <w:div w:id="1690981923">
      <w:bodyDiv w:val="1"/>
      <w:marLeft w:val="0"/>
      <w:marRight w:val="0"/>
      <w:marTop w:val="0"/>
      <w:marBottom w:val="0"/>
      <w:divBdr>
        <w:top w:val="none" w:sz="0" w:space="0" w:color="auto"/>
        <w:left w:val="none" w:sz="0" w:space="0" w:color="auto"/>
        <w:bottom w:val="none" w:sz="0" w:space="0" w:color="auto"/>
        <w:right w:val="none" w:sz="0" w:space="0" w:color="auto"/>
      </w:divBdr>
    </w:div>
    <w:div w:id="1690985016">
      <w:bodyDiv w:val="1"/>
      <w:marLeft w:val="0"/>
      <w:marRight w:val="0"/>
      <w:marTop w:val="0"/>
      <w:marBottom w:val="0"/>
      <w:divBdr>
        <w:top w:val="none" w:sz="0" w:space="0" w:color="auto"/>
        <w:left w:val="none" w:sz="0" w:space="0" w:color="auto"/>
        <w:bottom w:val="none" w:sz="0" w:space="0" w:color="auto"/>
        <w:right w:val="none" w:sz="0" w:space="0" w:color="auto"/>
      </w:divBdr>
    </w:div>
    <w:div w:id="1691224063">
      <w:bodyDiv w:val="1"/>
      <w:marLeft w:val="0"/>
      <w:marRight w:val="0"/>
      <w:marTop w:val="0"/>
      <w:marBottom w:val="0"/>
      <w:divBdr>
        <w:top w:val="none" w:sz="0" w:space="0" w:color="auto"/>
        <w:left w:val="none" w:sz="0" w:space="0" w:color="auto"/>
        <w:bottom w:val="none" w:sz="0" w:space="0" w:color="auto"/>
        <w:right w:val="none" w:sz="0" w:space="0" w:color="auto"/>
      </w:divBdr>
    </w:div>
    <w:div w:id="1691301752">
      <w:bodyDiv w:val="1"/>
      <w:marLeft w:val="0"/>
      <w:marRight w:val="0"/>
      <w:marTop w:val="0"/>
      <w:marBottom w:val="0"/>
      <w:divBdr>
        <w:top w:val="none" w:sz="0" w:space="0" w:color="auto"/>
        <w:left w:val="none" w:sz="0" w:space="0" w:color="auto"/>
        <w:bottom w:val="none" w:sz="0" w:space="0" w:color="auto"/>
        <w:right w:val="none" w:sz="0" w:space="0" w:color="auto"/>
      </w:divBdr>
    </w:div>
    <w:div w:id="1691374990">
      <w:bodyDiv w:val="1"/>
      <w:marLeft w:val="0"/>
      <w:marRight w:val="0"/>
      <w:marTop w:val="0"/>
      <w:marBottom w:val="0"/>
      <w:divBdr>
        <w:top w:val="none" w:sz="0" w:space="0" w:color="auto"/>
        <w:left w:val="none" w:sz="0" w:space="0" w:color="auto"/>
        <w:bottom w:val="none" w:sz="0" w:space="0" w:color="auto"/>
        <w:right w:val="none" w:sz="0" w:space="0" w:color="auto"/>
      </w:divBdr>
    </w:div>
    <w:div w:id="1691490749">
      <w:bodyDiv w:val="1"/>
      <w:marLeft w:val="0"/>
      <w:marRight w:val="0"/>
      <w:marTop w:val="0"/>
      <w:marBottom w:val="0"/>
      <w:divBdr>
        <w:top w:val="none" w:sz="0" w:space="0" w:color="auto"/>
        <w:left w:val="none" w:sz="0" w:space="0" w:color="auto"/>
        <w:bottom w:val="none" w:sz="0" w:space="0" w:color="auto"/>
        <w:right w:val="none" w:sz="0" w:space="0" w:color="auto"/>
      </w:divBdr>
    </w:div>
    <w:div w:id="1692150357">
      <w:bodyDiv w:val="1"/>
      <w:marLeft w:val="0"/>
      <w:marRight w:val="0"/>
      <w:marTop w:val="0"/>
      <w:marBottom w:val="0"/>
      <w:divBdr>
        <w:top w:val="none" w:sz="0" w:space="0" w:color="auto"/>
        <w:left w:val="none" w:sz="0" w:space="0" w:color="auto"/>
        <w:bottom w:val="none" w:sz="0" w:space="0" w:color="auto"/>
        <w:right w:val="none" w:sz="0" w:space="0" w:color="auto"/>
      </w:divBdr>
    </w:div>
    <w:div w:id="1692221122">
      <w:bodyDiv w:val="1"/>
      <w:marLeft w:val="0"/>
      <w:marRight w:val="0"/>
      <w:marTop w:val="0"/>
      <w:marBottom w:val="0"/>
      <w:divBdr>
        <w:top w:val="none" w:sz="0" w:space="0" w:color="auto"/>
        <w:left w:val="none" w:sz="0" w:space="0" w:color="auto"/>
        <w:bottom w:val="none" w:sz="0" w:space="0" w:color="auto"/>
        <w:right w:val="none" w:sz="0" w:space="0" w:color="auto"/>
      </w:divBdr>
    </w:div>
    <w:div w:id="1692679852">
      <w:bodyDiv w:val="1"/>
      <w:marLeft w:val="0"/>
      <w:marRight w:val="0"/>
      <w:marTop w:val="0"/>
      <w:marBottom w:val="0"/>
      <w:divBdr>
        <w:top w:val="none" w:sz="0" w:space="0" w:color="auto"/>
        <w:left w:val="none" w:sz="0" w:space="0" w:color="auto"/>
        <w:bottom w:val="none" w:sz="0" w:space="0" w:color="auto"/>
        <w:right w:val="none" w:sz="0" w:space="0" w:color="auto"/>
      </w:divBdr>
    </w:div>
    <w:div w:id="1692754265">
      <w:bodyDiv w:val="1"/>
      <w:marLeft w:val="0"/>
      <w:marRight w:val="0"/>
      <w:marTop w:val="0"/>
      <w:marBottom w:val="0"/>
      <w:divBdr>
        <w:top w:val="none" w:sz="0" w:space="0" w:color="auto"/>
        <w:left w:val="none" w:sz="0" w:space="0" w:color="auto"/>
        <w:bottom w:val="none" w:sz="0" w:space="0" w:color="auto"/>
        <w:right w:val="none" w:sz="0" w:space="0" w:color="auto"/>
      </w:divBdr>
    </w:div>
    <w:div w:id="1692762097">
      <w:bodyDiv w:val="1"/>
      <w:marLeft w:val="0"/>
      <w:marRight w:val="0"/>
      <w:marTop w:val="0"/>
      <w:marBottom w:val="0"/>
      <w:divBdr>
        <w:top w:val="none" w:sz="0" w:space="0" w:color="auto"/>
        <w:left w:val="none" w:sz="0" w:space="0" w:color="auto"/>
        <w:bottom w:val="none" w:sz="0" w:space="0" w:color="auto"/>
        <w:right w:val="none" w:sz="0" w:space="0" w:color="auto"/>
      </w:divBdr>
    </w:div>
    <w:div w:id="1693149068">
      <w:bodyDiv w:val="1"/>
      <w:marLeft w:val="0"/>
      <w:marRight w:val="0"/>
      <w:marTop w:val="0"/>
      <w:marBottom w:val="0"/>
      <w:divBdr>
        <w:top w:val="none" w:sz="0" w:space="0" w:color="auto"/>
        <w:left w:val="none" w:sz="0" w:space="0" w:color="auto"/>
        <w:bottom w:val="none" w:sz="0" w:space="0" w:color="auto"/>
        <w:right w:val="none" w:sz="0" w:space="0" w:color="auto"/>
      </w:divBdr>
    </w:div>
    <w:div w:id="1693602946">
      <w:bodyDiv w:val="1"/>
      <w:marLeft w:val="0"/>
      <w:marRight w:val="0"/>
      <w:marTop w:val="0"/>
      <w:marBottom w:val="0"/>
      <w:divBdr>
        <w:top w:val="none" w:sz="0" w:space="0" w:color="auto"/>
        <w:left w:val="none" w:sz="0" w:space="0" w:color="auto"/>
        <w:bottom w:val="none" w:sz="0" w:space="0" w:color="auto"/>
        <w:right w:val="none" w:sz="0" w:space="0" w:color="auto"/>
      </w:divBdr>
    </w:div>
    <w:div w:id="1694040882">
      <w:bodyDiv w:val="1"/>
      <w:marLeft w:val="0"/>
      <w:marRight w:val="0"/>
      <w:marTop w:val="0"/>
      <w:marBottom w:val="0"/>
      <w:divBdr>
        <w:top w:val="none" w:sz="0" w:space="0" w:color="auto"/>
        <w:left w:val="none" w:sz="0" w:space="0" w:color="auto"/>
        <w:bottom w:val="none" w:sz="0" w:space="0" w:color="auto"/>
        <w:right w:val="none" w:sz="0" w:space="0" w:color="auto"/>
      </w:divBdr>
    </w:div>
    <w:div w:id="1695105967">
      <w:bodyDiv w:val="1"/>
      <w:marLeft w:val="0"/>
      <w:marRight w:val="0"/>
      <w:marTop w:val="0"/>
      <w:marBottom w:val="0"/>
      <w:divBdr>
        <w:top w:val="none" w:sz="0" w:space="0" w:color="auto"/>
        <w:left w:val="none" w:sz="0" w:space="0" w:color="auto"/>
        <w:bottom w:val="none" w:sz="0" w:space="0" w:color="auto"/>
        <w:right w:val="none" w:sz="0" w:space="0" w:color="auto"/>
      </w:divBdr>
      <w:divsChild>
        <w:div w:id="648479023">
          <w:marLeft w:val="0"/>
          <w:marRight w:val="0"/>
          <w:marTop w:val="0"/>
          <w:marBottom w:val="0"/>
          <w:divBdr>
            <w:top w:val="none" w:sz="0" w:space="0" w:color="auto"/>
            <w:left w:val="none" w:sz="0" w:space="0" w:color="auto"/>
            <w:bottom w:val="none" w:sz="0" w:space="0" w:color="auto"/>
            <w:right w:val="none" w:sz="0" w:space="0" w:color="auto"/>
          </w:divBdr>
          <w:divsChild>
            <w:div w:id="619383409">
              <w:marLeft w:val="0"/>
              <w:marRight w:val="0"/>
              <w:marTop w:val="0"/>
              <w:marBottom w:val="0"/>
              <w:divBdr>
                <w:top w:val="none" w:sz="0" w:space="0" w:color="auto"/>
                <w:left w:val="none" w:sz="0" w:space="0" w:color="auto"/>
                <w:bottom w:val="none" w:sz="0" w:space="0" w:color="auto"/>
                <w:right w:val="none" w:sz="0" w:space="0" w:color="auto"/>
              </w:divBdr>
              <w:divsChild>
                <w:div w:id="887377419">
                  <w:marLeft w:val="0"/>
                  <w:marRight w:val="0"/>
                  <w:marTop w:val="0"/>
                  <w:marBottom w:val="0"/>
                  <w:divBdr>
                    <w:top w:val="none" w:sz="0" w:space="0" w:color="auto"/>
                    <w:left w:val="none" w:sz="0" w:space="0" w:color="auto"/>
                    <w:bottom w:val="none" w:sz="0" w:space="0" w:color="auto"/>
                    <w:right w:val="none" w:sz="0" w:space="0" w:color="auto"/>
                  </w:divBdr>
                  <w:divsChild>
                    <w:div w:id="1168835082">
                      <w:marLeft w:val="0"/>
                      <w:marRight w:val="0"/>
                      <w:marTop w:val="0"/>
                      <w:marBottom w:val="0"/>
                      <w:divBdr>
                        <w:top w:val="none" w:sz="0" w:space="0" w:color="auto"/>
                        <w:left w:val="none" w:sz="0" w:space="0" w:color="auto"/>
                        <w:bottom w:val="none" w:sz="0" w:space="0" w:color="auto"/>
                        <w:right w:val="none" w:sz="0" w:space="0" w:color="auto"/>
                      </w:divBdr>
                      <w:divsChild>
                        <w:div w:id="1457991838">
                          <w:marLeft w:val="0"/>
                          <w:marRight w:val="0"/>
                          <w:marTop w:val="0"/>
                          <w:marBottom w:val="0"/>
                          <w:divBdr>
                            <w:top w:val="none" w:sz="0" w:space="0" w:color="auto"/>
                            <w:left w:val="none" w:sz="0" w:space="0" w:color="auto"/>
                            <w:bottom w:val="none" w:sz="0" w:space="0" w:color="auto"/>
                            <w:right w:val="none" w:sz="0" w:space="0" w:color="auto"/>
                          </w:divBdr>
                          <w:divsChild>
                            <w:div w:id="20452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383154">
      <w:bodyDiv w:val="1"/>
      <w:marLeft w:val="0"/>
      <w:marRight w:val="0"/>
      <w:marTop w:val="0"/>
      <w:marBottom w:val="0"/>
      <w:divBdr>
        <w:top w:val="none" w:sz="0" w:space="0" w:color="auto"/>
        <w:left w:val="none" w:sz="0" w:space="0" w:color="auto"/>
        <w:bottom w:val="none" w:sz="0" w:space="0" w:color="auto"/>
        <w:right w:val="none" w:sz="0" w:space="0" w:color="auto"/>
      </w:divBdr>
    </w:div>
    <w:div w:id="1695614462">
      <w:bodyDiv w:val="1"/>
      <w:marLeft w:val="0"/>
      <w:marRight w:val="0"/>
      <w:marTop w:val="0"/>
      <w:marBottom w:val="0"/>
      <w:divBdr>
        <w:top w:val="none" w:sz="0" w:space="0" w:color="auto"/>
        <w:left w:val="none" w:sz="0" w:space="0" w:color="auto"/>
        <w:bottom w:val="none" w:sz="0" w:space="0" w:color="auto"/>
        <w:right w:val="none" w:sz="0" w:space="0" w:color="auto"/>
      </w:divBdr>
    </w:div>
    <w:div w:id="1695694829">
      <w:bodyDiv w:val="1"/>
      <w:marLeft w:val="0"/>
      <w:marRight w:val="0"/>
      <w:marTop w:val="0"/>
      <w:marBottom w:val="0"/>
      <w:divBdr>
        <w:top w:val="none" w:sz="0" w:space="0" w:color="auto"/>
        <w:left w:val="none" w:sz="0" w:space="0" w:color="auto"/>
        <w:bottom w:val="none" w:sz="0" w:space="0" w:color="auto"/>
        <w:right w:val="none" w:sz="0" w:space="0" w:color="auto"/>
      </w:divBdr>
    </w:div>
    <w:div w:id="1695695525">
      <w:bodyDiv w:val="1"/>
      <w:marLeft w:val="0"/>
      <w:marRight w:val="0"/>
      <w:marTop w:val="0"/>
      <w:marBottom w:val="0"/>
      <w:divBdr>
        <w:top w:val="none" w:sz="0" w:space="0" w:color="auto"/>
        <w:left w:val="none" w:sz="0" w:space="0" w:color="auto"/>
        <w:bottom w:val="none" w:sz="0" w:space="0" w:color="auto"/>
        <w:right w:val="none" w:sz="0" w:space="0" w:color="auto"/>
      </w:divBdr>
    </w:div>
    <w:div w:id="1695879361">
      <w:bodyDiv w:val="1"/>
      <w:marLeft w:val="0"/>
      <w:marRight w:val="0"/>
      <w:marTop w:val="0"/>
      <w:marBottom w:val="0"/>
      <w:divBdr>
        <w:top w:val="none" w:sz="0" w:space="0" w:color="auto"/>
        <w:left w:val="none" w:sz="0" w:space="0" w:color="auto"/>
        <w:bottom w:val="none" w:sz="0" w:space="0" w:color="auto"/>
        <w:right w:val="none" w:sz="0" w:space="0" w:color="auto"/>
      </w:divBdr>
    </w:div>
    <w:div w:id="1697003155">
      <w:bodyDiv w:val="1"/>
      <w:marLeft w:val="0"/>
      <w:marRight w:val="0"/>
      <w:marTop w:val="0"/>
      <w:marBottom w:val="0"/>
      <w:divBdr>
        <w:top w:val="none" w:sz="0" w:space="0" w:color="auto"/>
        <w:left w:val="none" w:sz="0" w:space="0" w:color="auto"/>
        <w:bottom w:val="none" w:sz="0" w:space="0" w:color="auto"/>
        <w:right w:val="none" w:sz="0" w:space="0" w:color="auto"/>
      </w:divBdr>
    </w:div>
    <w:div w:id="1697005662">
      <w:bodyDiv w:val="1"/>
      <w:marLeft w:val="0"/>
      <w:marRight w:val="0"/>
      <w:marTop w:val="0"/>
      <w:marBottom w:val="0"/>
      <w:divBdr>
        <w:top w:val="none" w:sz="0" w:space="0" w:color="auto"/>
        <w:left w:val="none" w:sz="0" w:space="0" w:color="auto"/>
        <w:bottom w:val="none" w:sz="0" w:space="0" w:color="auto"/>
        <w:right w:val="none" w:sz="0" w:space="0" w:color="auto"/>
      </w:divBdr>
    </w:div>
    <w:div w:id="1697271046">
      <w:bodyDiv w:val="1"/>
      <w:marLeft w:val="0"/>
      <w:marRight w:val="0"/>
      <w:marTop w:val="0"/>
      <w:marBottom w:val="0"/>
      <w:divBdr>
        <w:top w:val="none" w:sz="0" w:space="0" w:color="auto"/>
        <w:left w:val="none" w:sz="0" w:space="0" w:color="auto"/>
        <w:bottom w:val="none" w:sz="0" w:space="0" w:color="auto"/>
        <w:right w:val="none" w:sz="0" w:space="0" w:color="auto"/>
      </w:divBdr>
    </w:div>
    <w:div w:id="1697316993">
      <w:bodyDiv w:val="1"/>
      <w:marLeft w:val="0"/>
      <w:marRight w:val="0"/>
      <w:marTop w:val="0"/>
      <w:marBottom w:val="0"/>
      <w:divBdr>
        <w:top w:val="none" w:sz="0" w:space="0" w:color="auto"/>
        <w:left w:val="none" w:sz="0" w:space="0" w:color="auto"/>
        <w:bottom w:val="none" w:sz="0" w:space="0" w:color="auto"/>
        <w:right w:val="none" w:sz="0" w:space="0" w:color="auto"/>
      </w:divBdr>
    </w:div>
    <w:div w:id="1697348009">
      <w:bodyDiv w:val="1"/>
      <w:marLeft w:val="0"/>
      <w:marRight w:val="0"/>
      <w:marTop w:val="0"/>
      <w:marBottom w:val="0"/>
      <w:divBdr>
        <w:top w:val="none" w:sz="0" w:space="0" w:color="auto"/>
        <w:left w:val="none" w:sz="0" w:space="0" w:color="auto"/>
        <w:bottom w:val="none" w:sz="0" w:space="0" w:color="auto"/>
        <w:right w:val="none" w:sz="0" w:space="0" w:color="auto"/>
      </w:divBdr>
    </w:div>
    <w:div w:id="1697735861">
      <w:bodyDiv w:val="1"/>
      <w:marLeft w:val="0"/>
      <w:marRight w:val="0"/>
      <w:marTop w:val="0"/>
      <w:marBottom w:val="0"/>
      <w:divBdr>
        <w:top w:val="none" w:sz="0" w:space="0" w:color="auto"/>
        <w:left w:val="none" w:sz="0" w:space="0" w:color="auto"/>
        <w:bottom w:val="none" w:sz="0" w:space="0" w:color="auto"/>
        <w:right w:val="none" w:sz="0" w:space="0" w:color="auto"/>
      </w:divBdr>
    </w:div>
    <w:div w:id="1698196008">
      <w:bodyDiv w:val="1"/>
      <w:marLeft w:val="0"/>
      <w:marRight w:val="0"/>
      <w:marTop w:val="0"/>
      <w:marBottom w:val="0"/>
      <w:divBdr>
        <w:top w:val="none" w:sz="0" w:space="0" w:color="auto"/>
        <w:left w:val="none" w:sz="0" w:space="0" w:color="auto"/>
        <w:bottom w:val="none" w:sz="0" w:space="0" w:color="auto"/>
        <w:right w:val="none" w:sz="0" w:space="0" w:color="auto"/>
      </w:divBdr>
    </w:div>
    <w:div w:id="1698387879">
      <w:bodyDiv w:val="1"/>
      <w:marLeft w:val="0"/>
      <w:marRight w:val="0"/>
      <w:marTop w:val="0"/>
      <w:marBottom w:val="0"/>
      <w:divBdr>
        <w:top w:val="none" w:sz="0" w:space="0" w:color="auto"/>
        <w:left w:val="none" w:sz="0" w:space="0" w:color="auto"/>
        <w:bottom w:val="none" w:sz="0" w:space="0" w:color="auto"/>
        <w:right w:val="none" w:sz="0" w:space="0" w:color="auto"/>
      </w:divBdr>
    </w:div>
    <w:div w:id="1698461265">
      <w:bodyDiv w:val="1"/>
      <w:marLeft w:val="0"/>
      <w:marRight w:val="0"/>
      <w:marTop w:val="0"/>
      <w:marBottom w:val="0"/>
      <w:divBdr>
        <w:top w:val="none" w:sz="0" w:space="0" w:color="auto"/>
        <w:left w:val="none" w:sz="0" w:space="0" w:color="auto"/>
        <w:bottom w:val="none" w:sz="0" w:space="0" w:color="auto"/>
        <w:right w:val="none" w:sz="0" w:space="0" w:color="auto"/>
      </w:divBdr>
    </w:div>
    <w:div w:id="1698656272">
      <w:bodyDiv w:val="1"/>
      <w:marLeft w:val="0"/>
      <w:marRight w:val="0"/>
      <w:marTop w:val="0"/>
      <w:marBottom w:val="0"/>
      <w:divBdr>
        <w:top w:val="none" w:sz="0" w:space="0" w:color="auto"/>
        <w:left w:val="none" w:sz="0" w:space="0" w:color="auto"/>
        <w:bottom w:val="none" w:sz="0" w:space="0" w:color="auto"/>
        <w:right w:val="none" w:sz="0" w:space="0" w:color="auto"/>
      </w:divBdr>
    </w:div>
    <w:div w:id="1698846822">
      <w:bodyDiv w:val="1"/>
      <w:marLeft w:val="0"/>
      <w:marRight w:val="0"/>
      <w:marTop w:val="0"/>
      <w:marBottom w:val="0"/>
      <w:divBdr>
        <w:top w:val="none" w:sz="0" w:space="0" w:color="auto"/>
        <w:left w:val="none" w:sz="0" w:space="0" w:color="auto"/>
        <w:bottom w:val="none" w:sz="0" w:space="0" w:color="auto"/>
        <w:right w:val="none" w:sz="0" w:space="0" w:color="auto"/>
      </w:divBdr>
    </w:div>
    <w:div w:id="1698921984">
      <w:bodyDiv w:val="1"/>
      <w:marLeft w:val="0"/>
      <w:marRight w:val="0"/>
      <w:marTop w:val="0"/>
      <w:marBottom w:val="0"/>
      <w:divBdr>
        <w:top w:val="none" w:sz="0" w:space="0" w:color="auto"/>
        <w:left w:val="none" w:sz="0" w:space="0" w:color="auto"/>
        <w:bottom w:val="none" w:sz="0" w:space="0" w:color="auto"/>
        <w:right w:val="none" w:sz="0" w:space="0" w:color="auto"/>
      </w:divBdr>
    </w:div>
    <w:div w:id="1699161113">
      <w:bodyDiv w:val="1"/>
      <w:marLeft w:val="0"/>
      <w:marRight w:val="0"/>
      <w:marTop w:val="0"/>
      <w:marBottom w:val="0"/>
      <w:divBdr>
        <w:top w:val="none" w:sz="0" w:space="0" w:color="auto"/>
        <w:left w:val="none" w:sz="0" w:space="0" w:color="auto"/>
        <w:bottom w:val="none" w:sz="0" w:space="0" w:color="auto"/>
        <w:right w:val="none" w:sz="0" w:space="0" w:color="auto"/>
      </w:divBdr>
    </w:div>
    <w:div w:id="1699696014">
      <w:bodyDiv w:val="1"/>
      <w:marLeft w:val="0"/>
      <w:marRight w:val="0"/>
      <w:marTop w:val="0"/>
      <w:marBottom w:val="0"/>
      <w:divBdr>
        <w:top w:val="none" w:sz="0" w:space="0" w:color="auto"/>
        <w:left w:val="none" w:sz="0" w:space="0" w:color="auto"/>
        <w:bottom w:val="none" w:sz="0" w:space="0" w:color="auto"/>
        <w:right w:val="none" w:sz="0" w:space="0" w:color="auto"/>
      </w:divBdr>
    </w:div>
    <w:div w:id="1699813535">
      <w:bodyDiv w:val="1"/>
      <w:marLeft w:val="0"/>
      <w:marRight w:val="0"/>
      <w:marTop w:val="0"/>
      <w:marBottom w:val="0"/>
      <w:divBdr>
        <w:top w:val="none" w:sz="0" w:space="0" w:color="auto"/>
        <w:left w:val="none" w:sz="0" w:space="0" w:color="auto"/>
        <w:bottom w:val="none" w:sz="0" w:space="0" w:color="auto"/>
        <w:right w:val="none" w:sz="0" w:space="0" w:color="auto"/>
      </w:divBdr>
    </w:div>
    <w:div w:id="1700009084">
      <w:bodyDiv w:val="1"/>
      <w:marLeft w:val="0"/>
      <w:marRight w:val="0"/>
      <w:marTop w:val="0"/>
      <w:marBottom w:val="0"/>
      <w:divBdr>
        <w:top w:val="none" w:sz="0" w:space="0" w:color="auto"/>
        <w:left w:val="none" w:sz="0" w:space="0" w:color="auto"/>
        <w:bottom w:val="none" w:sz="0" w:space="0" w:color="auto"/>
        <w:right w:val="none" w:sz="0" w:space="0" w:color="auto"/>
      </w:divBdr>
    </w:div>
    <w:div w:id="1700202678">
      <w:bodyDiv w:val="1"/>
      <w:marLeft w:val="0"/>
      <w:marRight w:val="0"/>
      <w:marTop w:val="0"/>
      <w:marBottom w:val="0"/>
      <w:divBdr>
        <w:top w:val="none" w:sz="0" w:space="0" w:color="auto"/>
        <w:left w:val="none" w:sz="0" w:space="0" w:color="auto"/>
        <w:bottom w:val="none" w:sz="0" w:space="0" w:color="auto"/>
        <w:right w:val="none" w:sz="0" w:space="0" w:color="auto"/>
      </w:divBdr>
    </w:div>
    <w:div w:id="1700544715">
      <w:bodyDiv w:val="1"/>
      <w:marLeft w:val="0"/>
      <w:marRight w:val="0"/>
      <w:marTop w:val="0"/>
      <w:marBottom w:val="0"/>
      <w:divBdr>
        <w:top w:val="none" w:sz="0" w:space="0" w:color="auto"/>
        <w:left w:val="none" w:sz="0" w:space="0" w:color="auto"/>
        <w:bottom w:val="none" w:sz="0" w:space="0" w:color="auto"/>
        <w:right w:val="none" w:sz="0" w:space="0" w:color="auto"/>
      </w:divBdr>
    </w:div>
    <w:div w:id="1701004561">
      <w:bodyDiv w:val="1"/>
      <w:marLeft w:val="0"/>
      <w:marRight w:val="0"/>
      <w:marTop w:val="0"/>
      <w:marBottom w:val="0"/>
      <w:divBdr>
        <w:top w:val="none" w:sz="0" w:space="0" w:color="auto"/>
        <w:left w:val="none" w:sz="0" w:space="0" w:color="auto"/>
        <w:bottom w:val="none" w:sz="0" w:space="0" w:color="auto"/>
        <w:right w:val="none" w:sz="0" w:space="0" w:color="auto"/>
      </w:divBdr>
    </w:div>
    <w:div w:id="1701054697">
      <w:bodyDiv w:val="1"/>
      <w:marLeft w:val="0"/>
      <w:marRight w:val="0"/>
      <w:marTop w:val="0"/>
      <w:marBottom w:val="0"/>
      <w:divBdr>
        <w:top w:val="none" w:sz="0" w:space="0" w:color="auto"/>
        <w:left w:val="none" w:sz="0" w:space="0" w:color="auto"/>
        <w:bottom w:val="none" w:sz="0" w:space="0" w:color="auto"/>
        <w:right w:val="none" w:sz="0" w:space="0" w:color="auto"/>
      </w:divBdr>
    </w:div>
    <w:div w:id="1701198040">
      <w:bodyDiv w:val="1"/>
      <w:marLeft w:val="0"/>
      <w:marRight w:val="0"/>
      <w:marTop w:val="0"/>
      <w:marBottom w:val="0"/>
      <w:divBdr>
        <w:top w:val="none" w:sz="0" w:space="0" w:color="auto"/>
        <w:left w:val="none" w:sz="0" w:space="0" w:color="auto"/>
        <w:bottom w:val="none" w:sz="0" w:space="0" w:color="auto"/>
        <w:right w:val="none" w:sz="0" w:space="0" w:color="auto"/>
      </w:divBdr>
    </w:div>
    <w:div w:id="1701392401">
      <w:bodyDiv w:val="1"/>
      <w:marLeft w:val="0"/>
      <w:marRight w:val="0"/>
      <w:marTop w:val="0"/>
      <w:marBottom w:val="0"/>
      <w:divBdr>
        <w:top w:val="none" w:sz="0" w:space="0" w:color="auto"/>
        <w:left w:val="none" w:sz="0" w:space="0" w:color="auto"/>
        <w:bottom w:val="none" w:sz="0" w:space="0" w:color="auto"/>
        <w:right w:val="none" w:sz="0" w:space="0" w:color="auto"/>
      </w:divBdr>
    </w:div>
    <w:div w:id="1701395979">
      <w:bodyDiv w:val="1"/>
      <w:marLeft w:val="0"/>
      <w:marRight w:val="0"/>
      <w:marTop w:val="0"/>
      <w:marBottom w:val="0"/>
      <w:divBdr>
        <w:top w:val="none" w:sz="0" w:space="0" w:color="auto"/>
        <w:left w:val="none" w:sz="0" w:space="0" w:color="auto"/>
        <w:bottom w:val="none" w:sz="0" w:space="0" w:color="auto"/>
        <w:right w:val="none" w:sz="0" w:space="0" w:color="auto"/>
      </w:divBdr>
    </w:div>
    <w:div w:id="1701513252">
      <w:bodyDiv w:val="1"/>
      <w:marLeft w:val="0"/>
      <w:marRight w:val="0"/>
      <w:marTop w:val="0"/>
      <w:marBottom w:val="0"/>
      <w:divBdr>
        <w:top w:val="none" w:sz="0" w:space="0" w:color="auto"/>
        <w:left w:val="none" w:sz="0" w:space="0" w:color="auto"/>
        <w:bottom w:val="none" w:sz="0" w:space="0" w:color="auto"/>
        <w:right w:val="none" w:sz="0" w:space="0" w:color="auto"/>
      </w:divBdr>
    </w:div>
    <w:div w:id="1701858025">
      <w:bodyDiv w:val="1"/>
      <w:marLeft w:val="0"/>
      <w:marRight w:val="0"/>
      <w:marTop w:val="0"/>
      <w:marBottom w:val="0"/>
      <w:divBdr>
        <w:top w:val="none" w:sz="0" w:space="0" w:color="auto"/>
        <w:left w:val="none" w:sz="0" w:space="0" w:color="auto"/>
        <w:bottom w:val="none" w:sz="0" w:space="0" w:color="auto"/>
        <w:right w:val="none" w:sz="0" w:space="0" w:color="auto"/>
      </w:divBdr>
    </w:div>
    <w:div w:id="1702127854">
      <w:bodyDiv w:val="1"/>
      <w:marLeft w:val="0"/>
      <w:marRight w:val="0"/>
      <w:marTop w:val="0"/>
      <w:marBottom w:val="0"/>
      <w:divBdr>
        <w:top w:val="none" w:sz="0" w:space="0" w:color="auto"/>
        <w:left w:val="none" w:sz="0" w:space="0" w:color="auto"/>
        <w:bottom w:val="none" w:sz="0" w:space="0" w:color="auto"/>
        <w:right w:val="none" w:sz="0" w:space="0" w:color="auto"/>
      </w:divBdr>
    </w:div>
    <w:div w:id="1702822439">
      <w:bodyDiv w:val="1"/>
      <w:marLeft w:val="0"/>
      <w:marRight w:val="0"/>
      <w:marTop w:val="0"/>
      <w:marBottom w:val="0"/>
      <w:divBdr>
        <w:top w:val="none" w:sz="0" w:space="0" w:color="auto"/>
        <w:left w:val="none" w:sz="0" w:space="0" w:color="auto"/>
        <w:bottom w:val="none" w:sz="0" w:space="0" w:color="auto"/>
        <w:right w:val="none" w:sz="0" w:space="0" w:color="auto"/>
      </w:divBdr>
    </w:div>
    <w:div w:id="1703095415">
      <w:bodyDiv w:val="1"/>
      <w:marLeft w:val="0"/>
      <w:marRight w:val="0"/>
      <w:marTop w:val="0"/>
      <w:marBottom w:val="0"/>
      <w:divBdr>
        <w:top w:val="none" w:sz="0" w:space="0" w:color="auto"/>
        <w:left w:val="none" w:sz="0" w:space="0" w:color="auto"/>
        <w:bottom w:val="none" w:sz="0" w:space="0" w:color="auto"/>
        <w:right w:val="none" w:sz="0" w:space="0" w:color="auto"/>
      </w:divBdr>
    </w:div>
    <w:div w:id="1703288726">
      <w:bodyDiv w:val="1"/>
      <w:marLeft w:val="0"/>
      <w:marRight w:val="0"/>
      <w:marTop w:val="0"/>
      <w:marBottom w:val="0"/>
      <w:divBdr>
        <w:top w:val="none" w:sz="0" w:space="0" w:color="auto"/>
        <w:left w:val="none" w:sz="0" w:space="0" w:color="auto"/>
        <w:bottom w:val="none" w:sz="0" w:space="0" w:color="auto"/>
        <w:right w:val="none" w:sz="0" w:space="0" w:color="auto"/>
      </w:divBdr>
    </w:div>
    <w:div w:id="1703553359">
      <w:bodyDiv w:val="1"/>
      <w:marLeft w:val="0"/>
      <w:marRight w:val="0"/>
      <w:marTop w:val="0"/>
      <w:marBottom w:val="0"/>
      <w:divBdr>
        <w:top w:val="none" w:sz="0" w:space="0" w:color="auto"/>
        <w:left w:val="none" w:sz="0" w:space="0" w:color="auto"/>
        <w:bottom w:val="none" w:sz="0" w:space="0" w:color="auto"/>
        <w:right w:val="none" w:sz="0" w:space="0" w:color="auto"/>
      </w:divBdr>
    </w:div>
    <w:div w:id="1703558281">
      <w:bodyDiv w:val="1"/>
      <w:marLeft w:val="0"/>
      <w:marRight w:val="0"/>
      <w:marTop w:val="0"/>
      <w:marBottom w:val="0"/>
      <w:divBdr>
        <w:top w:val="none" w:sz="0" w:space="0" w:color="auto"/>
        <w:left w:val="none" w:sz="0" w:space="0" w:color="auto"/>
        <w:bottom w:val="none" w:sz="0" w:space="0" w:color="auto"/>
        <w:right w:val="none" w:sz="0" w:space="0" w:color="auto"/>
      </w:divBdr>
    </w:div>
    <w:div w:id="1703703506">
      <w:bodyDiv w:val="1"/>
      <w:marLeft w:val="0"/>
      <w:marRight w:val="0"/>
      <w:marTop w:val="0"/>
      <w:marBottom w:val="0"/>
      <w:divBdr>
        <w:top w:val="none" w:sz="0" w:space="0" w:color="auto"/>
        <w:left w:val="none" w:sz="0" w:space="0" w:color="auto"/>
        <w:bottom w:val="none" w:sz="0" w:space="0" w:color="auto"/>
        <w:right w:val="none" w:sz="0" w:space="0" w:color="auto"/>
      </w:divBdr>
    </w:div>
    <w:div w:id="1704086775">
      <w:bodyDiv w:val="1"/>
      <w:marLeft w:val="0"/>
      <w:marRight w:val="0"/>
      <w:marTop w:val="0"/>
      <w:marBottom w:val="0"/>
      <w:divBdr>
        <w:top w:val="none" w:sz="0" w:space="0" w:color="auto"/>
        <w:left w:val="none" w:sz="0" w:space="0" w:color="auto"/>
        <w:bottom w:val="none" w:sz="0" w:space="0" w:color="auto"/>
        <w:right w:val="none" w:sz="0" w:space="0" w:color="auto"/>
      </w:divBdr>
    </w:div>
    <w:div w:id="1704205184">
      <w:bodyDiv w:val="1"/>
      <w:marLeft w:val="0"/>
      <w:marRight w:val="0"/>
      <w:marTop w:val="0"/>
      <w:marBottom w:val="0"/>
      <w:divBdr>
        <w:top w:val="none" w:sz="0" w:space="0" w:color="auto"/>
        <w:left w:val="none" w:sz="0" w:space="0" w:color="auto"/>
        <w:bottom w:val="none" w:sz="0" w:space="0" w:color="auto"/>
        <w:right w:val="none" w:sz="0" w:space="0" w:color="auto"/>
      </w:divBdr>
    </w:div>
    <w:div w:id="1704208328">
      <w:bodyDiv w:val="1"/>
      <w:marLeft w:val="0"/>
      <w:marRight w:val="0"/>
      <w:marTop w:val="0"/>
      <w:marBottom w:val="0"/>
      <w:divBdr>
        <w:top w:val="none" w:sz="0" w:space="0" w:color="auto"/>
        <w:left w:val="none" w:sz="0" w:space="0" w:color="auto"/>
        <w:bottom w:val="none" w:sz="0" w:space="0" w:color="auto"/>
        <w:right w:val="none" w:sz="0" w:space="0" w:color="auto"/>
      </w:divBdr>
    </w:div>
    <w:div w:id="1704403734">
      <w:bodyDiv w:val="1"/>
      <w:marLeft w:val="0"/>
      <w:marRight w:val="0"/>
      <w:marTop w:val="0"/>
      <w:marBottom w:val="0"/>
      <w:divBdr>
        <w:top w:val="none" w:sz="0" w:space="0" w:color="auto"/>
        <w:left w:val="none" w:sz="0" w:space="0" w:color="auto"/>
        <w:bottom w:val="none" w:sz="0" w:space="0" w:color="auto"/>
        <w:right w:val="none" w:sz="0" w:space="0" w:color="auto"/>
      </w:divBdr>
    </w:div>
    <w:div w:id="1704743017">
      <w:bodyDiv w:val="1"/>
      <w:marLeft w:val="0"/>
      <w:marRight w:val="0"/>
      <w:marTop w:val="0"/>
      <w:marBottom w:val="0"/>
      <w:divBdr>
        <w:top w:val="none" w:sz="0" w:space="0" w:color="auto"/>
        <w:left w:val="none" w:sz="0" w:space="0" w:color="auto"/>
        <w:bottom w:val="none" w:sz="0" w:space="0" w:color="auto"/>
        <w:right w:val="none" w:sz="0" w:space="0" w:color="auto"/>
      </w:divBdr>
    </w:div>
    <w:div w:id="1704818010">
      <w:bodyDiv w:val="1"/>
      <w:marLeft w:val="0"/>
      <w:marRight w:val="0"/>
      <w:marTop w:val="0"/>
      <w:marBottom w:val="0"/>
      <w:divBdr>
        <w:top w:val="none" w:sz="0" w:space="0" w:color="auto"/>
        <w:left w:val="none" w:sz="0" w:space="0" w:color="auto"/>
        <w:bottom w:val="none" w:sz="0" w:space="0" w:color="auto"/>
        <w:right w:val="none" w:sz="0" w:space="0" w:color="auto"/>
      </w:divBdr>
    </w:div>
    <w:div w:id="1704866747">
      <w:bodyDiv w:val="1"/>
      <w:marLeft w:val="0"/>
      <w:marRight w:val="0"/>
      <w:marTop w:val="0"/>
      <w:marBottom w:val="0"/>
      <w:divBdr>
        <w:top w:val="none" w:sz="0" w:space="0" w:color="auto"/>
        <w:left w:val="none" w:sz="0" w:space="0" w:color="auto"/>
        <w:bottom w:val="none" w:sz="0" w:space="0" w:color="auto"/>
        <w:right w:val="none" w:sz="0" w:space="0" w:color="auto"/>
      </w:divBdr>
    </w:div>
    <w:div w:id="1705591636">
      <w:bodyDiv w:val="1"/>
      <w:marLeft w:val="0"/>
      <w:marRight w:val="0"/>
      <w:marTop w:val="0"/>
      <w:marBottom w:val="0"/>
      <w:divBdr>
        <w:top w:val="none" w:sz="0" w:space="0" w:color="auto"/>
        <w:left w:val="none" w:sz="0" w:space="0" w:color="auto"/>
        <w:bottom w:val="none" w:sz="0" w:space="0" w:color="auto"/>
        <w:right w:val="none" w:sz="0" w:space="0" w:color="auto"/>
      </w:divBdr>
    </w:div>
    <w:div w:id="1705710395">
      <w:bodyDiv w:val="1"/>
      <w:marLeft w:val="0"/>
      <w:marRight w:val="0"/>
      <w:marTop w:val="0"/>
      <w:marBottom w:val="0"/>
      <w:divBdr>
        <w:top w:val="none" w:sz="0" w:space="0" w:color="auto"/>
        <w:left w:val="none" w:sz="0" w:space="0" w:color="auto"/>
        <w:bottom w:val="none" w:sz="0" w:space="0" w:color="auto"/>
        <w:right w:val="none" w:sz="0" w:space="0" w:color="auto"/>
      </w:divBdr>
    </w:div>
    <w:div w:id="1706756503">
      <w:bodyDiv w:val="1"/>
      <w:marLeft w:val="0"/>
      <w:marRight w:val="0"/>
      <w:marTop w:val="0"/>
      <w:marBottom w:val="0"/>
      <w:divBdr>
        <w:top w:val="none" w:sz="0" w:space="0" w:color="auto"/>
        <w:left w:val="none" w:sz="0" w:space="0" w:color="auto"/>
        <w:bottom w:val="none" w:sz="0" w:space="0" w:color="auto"/>
        <w:right w:val="none" w:sz="0" w:space="0" w:color="auto"/>
      </w:divBdr>
    </w:div>
    <w:div w:id="1707021362">
      <w:bodyDiv w:val="1"/>
      <w:marLeft w:val="0"/>
      <w:marRight w:val="0"/>
      <w:marTop w:val="0"/>
      <w:marBottom w:val="0"/>
      <w:divBdr>
        <w:top w:val="none" w:sz="0" w:space="0" w:color="auto"/>
        <w:left w:val="none" w:sz="0" w:space="0" w:color="auto"/>
        <w:bottom w:val="none" w:sz="0" w:space="0" w:color="auto"/>
        <w:right w:val="none" w:sz="0" w:space="0" w:color="auto"/>
      </w:divBdr>
    </w:div>
    <w:div w:id="1707297174">
      <w:bodyDiv w:val="1"/>
      <w:marLeft w:val="0"/>
      <w:marRight w:val="0"/>
      <w:marTop w:val="0"/>
      <w:marBottom w:val="0"/>
      <w:divBdr>
        <w:top w:val="none" w:sz="0" w:space="0" w:color="auto"/>
        <w:left w:val="none" w:sz="0" w:space="0" w:color="auto"/>
        <w:bottom w:val="none" w:sz="0" w:space="0" w:color="auto"/>
        <w:right w:val="none" w:sz="0" w:space="0" w:color="auto"/>
      </w:divBdr>
    </w:div>
    <w:div w:id="1707487185">
      <w:bodyDiv w:val="1"/>
      <w:marLeft w:val="0"/>
      <w:marRight w:val="0"/>
      <w:marTop w:val="0"/>
      <w:marBottom w:val="0"/>
      <w:divBdr>
        <w:top w:val="none" w:sz="0" w:space="0" w:color="auto"/>
        <w:left w:val="none" w:sz="0" w:space="0" w:color="auto"/>
        <w:bottom w:val="none" w:sz="0" w:space="0" w:color="auto"/>
        <w:right w:val="none" w:sz="0" w:space="0" w:color="auto"/>
      </w:divBdr>
    </w:div>
    <w:div w:id="1707826070">
      <w:bodyDiv w:val="1"/>
      <w:marLeft w:val="0"/>
      <w:marRight w:val="0"/>
      <w:marTop w:val="0"/>
      <w:marBottom w:val="0"/>
      <w:divBdr>
        <w:top w:val="none" w:sz="0" w:space="0" w:color="auto"/>
        <w:left w:val="none" w:sz="0" w:space="0" w:color="auto"/>
        <w:bottom w:val="none" w:sz="0" w:space="0" w:color="auto"/>
        <w:right w:val="none" w:sz="0" w:space="0" w:color="auto"/>
      </w:divBdr>
    </w:div>
    <w:div w:id="1707832562">
      <w:bodyDiv w:val="1"/>
      <w:marLeft w:val="0"/>
      <w:marRight w:val="0"/>
      <w:marTop w:val="0"/>
      <w:marBottom w:val="0"/>
      <w:divBdr>
        <w:top w:val="none" w:sz="0" w:space="0" w:color="auto"/>
        <w:left w:val="none" w:sz="0" w:space="0" w:color="auto"/>
        <w:bottom w:val="none" w:sz="0" w:space="0" w:color="auto"/>
        <w:right w:val="none" w:sz="0" w:space="0" w:color="auto"/>
      </w:divBdr>
    </w:div>
    <w:div w:id="1708095459">
      <w:bodyDiv w:val="1"/>
      <w:marLeft w:val="0"/>
      <w:marRight w:val="0"/>
      <w:marTop w:val="0"/>
      <w:marBottom w:val="0"/>
      <w:divBdr>
        <w:top w:val="none" w:sz="0" w:space="0" w:color="auto"/>
        <w:left w:val="none" w:sz="0" w:space="0" w:color="auto"/>
        <w:bottom w:val="none" w:sz="0" w:space="0" w:color="auto"/>
        <w:right w:val="none" w:sz="0" w:space="0" w:color="auto"/>
      </w:divBdr>
    </w:div>
    <w:div w:id="1708211665">
      <w:bodyDiv w:val="1"/>
      <w:marLeft w:val="0"/>
      <w:marRight w:val="0"/>
      <w:marTop w:val="0"/>
      <w:marBottom w:val="0"/>
      <w:divBdr>
        <w:top w:val="none" w:sz="0" w:space="0" w:color="auto"/>
        <w:left w:val="none" w:sz="0" w:space="0" w:color="auto"/>
        <w:bottom w:val="none" w:sz="0" w:space="0" w:color="auto"/>
        <w:right w:val="none" w:sz="0" w:space="0" w:color="auto"/>
      </w:divBdr>
    </w:div>
    <w:div w:id="1708217851">
      <w:bodyDiv w:val="1"/>
      <w:marLeft w:val="0"/>
      <w:marRight w:val="0"/>
      <w:marTop w:val="0"/>
      <w:marBottom w:val="0"/>
      <w:divBdr>
        <w:top w:val="none" w:sz="0" w:space="0" w:color="auto"/>
        <w:left w:val="none" w:sz="0" w:space="0" w:color="auto"/>
        <w:bottom w:val="none" w:sz="0" w:space="0" w:color="auto"/>
        <w:right w:val="none" w:sz="0" w:space="0" w:color="auto"/>
      </w:divBdr>
    </w:div>
    <w:div w:id="1708484437">
      <w:bodyDiv w:val="1"/>
      <w:marLeft w:val="0"/>
      <w:marRight w:val="0"/>
      <w:marTop w:val="0"/>
      <w:marBottom w:val="0"/>
      <w:divBdr>
        <w:top w:val="none" w:sz="0" w:space="0" w:color="auto"/>
        <w:left w:val="none" w:sz="0" w:space="0" w:color="auto"/>
        <w:bottom w:val="none" w:sz="0" w:space="0" w:color="auto"/>
        <w:right w:val="none" w:sz="0" w:space="0" w:color="auto"/>
      </w:divBdr>
    </w:div>
    <w:div w:id="1708680163">
      <w:bodyDiv w:val="1"/>
      <w:marLeft w:val="0"/>
      <w:marRight w:val="0"/>
      <w:marTop w:val="0"/>
      <w:marBottom w:val="0"/>
      <w:divBdr>
        <w:top w:val="none" w:sz="0" w:space="0" w:color="auto"/>
        <w:left w:val="none" w:sz="0" w:space="0" w:color="auto"/>
        <w:bottom w:val="none" w:sz="0" w:space="0" w:color="auto"/>
        <w:right w:val="none" w:sz="0" w:space="0" w:color="auto"/>
      </w:divBdr>
    </w:div>
    <w:div w:id="1708791785">
      <w:bodyDiv w:val="1"/>
      <w:marLeft w:val="0"/>
      <w:marRight w:val="0"/>
      <w:marTop w:val="0"/>
      <w:marBottom w:val="0"/>
      <w:divBdr>
        <w:top w:val="none" w:sz="0" w:space="0" w:color="auto"/>
        <w:left w:val="none" w:sz="0" w:space="0" w:color="auto"/>
        <w:bottom w:val="none" w:sz="0" w:space="0" w:color="auto"/>
        <w:right w:val="none" w:sz="0" w:space="0" w:color="auto"/>
      </w:divBdr>
    </w:div>
    <w:div w:id="1708876031">
      <w:bodyDiv w:val="1"/>
      <w:marLeft w:val="0"/>
      <w:marRight w:val="0"/>
      <w:marTop w:val="0"/>
      <w:marBottom w:val="0"/>
      <w:divBdr>
        <w:top w:val="none" w:sz="0" w:space="0" w:color="auto"/>
        <w:left w:val="none" w:sz="0" w:space="0" w:color="auto"/>
        <w:bottom w:val="none" w:sz="0" w:space="0" w:color="auto"/>
        <w:right w:val="none" w:sz="0" w:space="0" w:color="auto"/>
      </w:divBdr>
    </w:div>
    <w:div w:id="1709182678">
      <w:bodyDiv w:val="1"/>
      <w:marLeft w:val="0"/>
      <w:marRight w:val="0"/>
      <w:marTop w:val="0"/>
      <w:marBottom w:val="0"/>
      <w:divBdr>
        <w:top w:val="none" w:sz="0" w:space="0" w:color="auto"/>
        <w:left w:val="none" w:sz="0" w:space="0" w:color="auto"/>
        <w:bottom w:val="none" w:sz="0" w:space="0" w:color="auto"/>
        <w:right w:val="none" w:sz="0" w:space="0" w:color="auto"/>
      </w:divBdr>
    </w:div>
    <w:div w:id="1709211270">
      <w:bodyDiv w:val="1"/>
      <w:marLeft w:val="0"/>
      <w:marRight w:val="0"/>
      <w:marTop w:val="0"/>
      <w:marBottom w:val="0"/>
      <w:divBdr>
        <w:top w:val="none" w:sz="0" w:space="0" w:color="auto"/>
        <w:left w:val="none" w:sz="0" w:space="0" w:color="auto"/>
        <w:bottom w:val="none" w:sz="0" w:space="0" w:color="auto"/>
        <w:right w:val="none" w:sz="0" w:space="0" w:color="auto"/>
      </w:divBdr>
    </w:div>
    <w:div w:id="1709451374">
      <w:bodyDiv w:val="1"/>
      <w:marLeft w:val="0"/>
      <w:marRight w:val="0"/>
      <w:marTop w:val="0"/>
      <w:marBottom w:val="0"/>
      <w:divBdr>
        <w:top w:val="none" w:sz="0" w:space="0" w:color="auto"/>
        <w:left w:val="none" w:sz="0" w:space="0" w:color="auto"/>
        <w:bottom w:val="none" w:sz="0" w:space="0" w:color="auto"/>
        <w:right w:val="none" w:sz="0" w:space="0" w:color="auto"/>
      </w:divBdr>
    </w:div>
    <w:div w:id="1709718217">
      <w:bodyDiv w:val="1"/>
      <w:marLeft w:val="0"/>
      <w:marRight w:val="0"/>
      <w:marTop w:val="0"/>
      <w:marBottom w:val="0"/>
      <w:divBdr>
        <w:top w:val="none" w:sz="0" w:space="0" w:color="auto"/>
        <w:left w:val="none" w:sz="0" w:space="0" w:color="auto"/>
        <w:bottom w:val="none" w:sz="0" w:space="0" w:color="auto"/>
        <w:right w:val="none" w:sz="0" w:space="0" w:color="auto"/>
      </w:divBdr>
    </w:div>
    <w:div w:id="1710110870">
      <w:bodyDiv w:val="1"/>
      <w:marLeft w:val="0"/>
      <w:marRight w:val="0"/>
      <w:marTop w:val="0"/>
      <w:marBottom w:val="0"/>
      <w:divBdr>
        <w:top w:val="none" w:sz="0" w:space="0" w:color="auto"/>
        <w:left w:val="none" w:sz="0" w:space="0" w:color="auto"/>
        <w:bottom w:val="none" w:sz="0" w:space="0" w:color="auto"/>
        <w:right w:val="none" w:sz="0" w:space="0" w:color="auto"/>
      </w:divBdr>
    </w:div>
    <w:div w:id="1710641306">
      <w:bodyDiv w:val="1"/>
      <w:marLeft w:val="0"/>
      <w:marRight w:val="0"/>
      <w:marTop w:val="0"/>
      <w:marBottom w:val="0"/>
      <w:divBdr>
        <w:top w:val="none" w:sz="0" w:space="0" w:color="auto"/>
        <w:left w:val="none" w:sz="0" w:space="0" w:color="auto"/>
        <w:bottom w:val="none" w:sz="0" w:space="0" w:color="auto"/>
        <w:right w:val="none" w:sz="0" w:space="0" w:color="auto"/>
      </w:divBdr>
    </w:div>
    <w:div w:id="1711415026">
      <w:bodyDiv w:val="1"/>
      <w:marLeft w:val="0"/>
      <w:marRight w:val="0"/>
      <w:marTop w:val="0"/>
      <w:marBottom w:val="0"/>
      <w:divBdr>
        <w:top w:val="none" w:sz="0" w:space="0" w:color="auto"/>
        <w:left w:val="none" w:sz="0" w:space="0" w:color="auto"/>
        <w:bottom w:val="none" w:sz="0" w:space="0" w:color="auto"/>
        <w:right w:val="none" w:sz="0" w:space="0" w:color="auto"/>
      </w:divBdr>
    </w:div>
    <w:div w:id="1711419609">
      <w:bodyDiv w:val="1"/>
      <w:marLeft w:val="0"/>
      <w:marRight w:val="0"/>
      <w:marTop w:val="0"/>
      <w:marBottom w:val="0"/>
      <w:divBdr>
        <w:top w:val="none" w:sz="0" w:space="0" w:color="auto"/>
        <w:left w:val="none" w:sz="0" w:space="0" w:color="auto"/>
        <w:bottom w:val="none" w:sz="0" w:space="0" w:color="auto"/>
        <w:right w:val="none" w:sz="0" w:space="0" w:color="auto"/>
      </w:divBdr>
    </w:div>
    <w:div w:id="1711568919">
      <w:bodyDiv w:val="1"/>
      <w:marLeft w:val="0"/>
      <w:marRight w:val="0"/>
      <w:marTop w:val="0"/>
      <w:marBottom w:val="0"/>
      <w:divBdr>
        <w:top w:val="none" w:sz="0" w:space="0" w:color="auto"/>
        <w:left w:val="none" w:sz="0" w:space="0" w:color="auto"/>
        <w:bottom w:val="none" w:sz="0" w:space="0" w:color="auto"/>
        <w:right w:val="none" w:sz="0" w:space="0" w:color="auto"/>
      </w:divBdr>
    </w:div>
    <w:div w:id="1711683801">
      <w:bodyDiv w:val="1"/>
      <w:marLeft w:val="0"/>
      <w:marRight w:val="0"/>
      <w:marTop w:val="0"/>
      <w:marBottom w:val="0"/>
      <w:divBdr>
        <w:top w:val="none" w:sz="0" w:space="0" w:color="auto"/>
        <w:left w:val="none" w:sz="0" w:space="0" w:color="auto"/>
        <w:bottom w:val="none" w:sz="0" w:space="0" w:color="auto"/>
        <w:right w:val="none" w:sz="0" w:space="0" w:color="auto"/>
      </w:divBdr>
    </w:div>
    <w:div w:id="1711879893">
      <w:bodyDiv w:val="1"/>
      <w:marLeft w:val="0"/>
      <w:marRight w:val="0"/>
      <w:marTop w:val="0"/>
      <w:marBottom w:val="0"/>
      <w:divBdr>
        <w:top w:val="none" w:sz="0" w:space="0" w:color="auto"/>
        <w:left w:val="none" w:sz="0" w:space="0" w:color="auto"/>
        <w:bottom w:val="none" w:sz="0" w:space="0" w:color="auto"/>
        <w:right w:val="none" w:sz="0" w:space="0" w:color="auto"/>
      </w:divBdr>
    </w:div>
    <w:div w:id="1712076023">
      <w:bodyDiv w:val="1"/>
      <w:marLeft w:val="0"/>
      <w:marRight w:val="0"/>
      <w:marTop w:val="0"/>
      <w:marBottom w:val="0"/>
      <w:divBdr>
        <w:top w:val="none" w:sz="0" w:space="0" w:color="auto"/>
        <w:left w:val="none" w:sz="0" w:space="0" w:color="auto"/>
        <w:bottom w:val="none" w:sz="0" w:space="0" w:color="auto"/>
        <w:right w:val="none" w:sz="0" w:space="0" w:color="auto"/>
      </w:divBdr>
    </w:div>
    <w:div w:id="1712147199">
      <w:bodyDiv w:val="1"/>
      <w:marLeft w:val="0"/>
      <w:marRight w:val="0"/>
      <w:marTop w:val="0"/>
      <w:marBottom w:val="0"/>
      <w:divBdr>
        <w:top w:val="none" w:sz="0" w:space="0" w:color="auto"/>
        <w:left w:val="none" w:sz="0" w:space="0" w:color="auto"/>
        <w:bottom w:val="none" w:sz="0" w:space="0" w:color="auto"/>
        <w:right w:val="none" w:sz="0" w:space="0" w:color="auto"/>
      </w:divBdr>
    </w:div>
    <w:div w:id="1712415219">
      <w:bodyDiv w:val="1"/>
      <w:marLeft w:val="0"/>
      <w:marRight w:val="0"/>
      <w:marTop w:val="0"/>
      <w:marBottom w:val="0"/>
      <w:divBdr>
        <w:top w:val="none" w:sz="0" w:space="0" w:color="auto"/>
        <w:left w:val="none" w:sz="0" w:space="0" w:color="auto"/>
        <w:bottom w:val="none" w:sz="0" w:space="0" w:color="auto"/>
        <w:right w:val="none" w:sz="0" w:space="0" w:color="auto"/>
      </w:divBdr>
    </w:div>
    <w:div w:id="1712418888">
      <w:bodyDiv w:val="1"/>
      <w:marLeft w:val="0"/>
      <w:marRight w:val="0"/>
      <w:marTop w:val="0"/>
      <w:marBottom w:val="0"/>
      <w:divBdr>
        <w:top w:val="none" w:sz="0" w:space="0" w:color="auto"/>
        <w:left w:val="none" w:sz="0" w:space="0" w:color="auto"/>
        <w:bottom w:val="none" w:sz="0" w:space="0" w:color="auto"/>
        <w:right w:val="none" w:sz="0" w:space="0" w:color="auto"/>
      </w:divBdr>
    </w:div>
    <w:div w:id="1712729551">
      <w:bodyDiv w:val="1"/>
      <w:marLeft w:val="0"/>
      <w:marRight w:val="0"/>
      <w:marTop w:val="0"/>
      <w:marBottom w:val="0"/>
      <w:divBdr>
        <w:top w:val="none" w:sz="0" w:space="0" w:color="auto"/>
        <w:left w:val="none" w:sz="0" w:space="0" w:color="auto"/>
        <w:bottom w:val="none" w:sz="0" w:space="0" w:color="auto"/>
        <w:right w:val="none" w:sz="0" w:space="0" w:color="auto"/>
      </w:divBdr>
    </w:div>
    <w:div w:id="1712924779">
      <w:bodyDiv w:val="1"/>
      <w:marLeft w:val="0"/>
      <w:marRight w:val="0"/>
      <w:marTop w:val="0"/>
      <w:marBottom w:val="0"/>
      <w:divBdr>
        <w:top w:val="none" w:sz="0" w:space="0" w:color="auto"/>
        <w:left w:val="none" w:sz="0" w:space="0" w:color="auto"/>
        <w:bottom w:val="none" w:sz="0" w:space="0" w:color="auto"/>
        <w:right w:val="none" w:sz="0" w:space="0" w:color="auto"/>
      </w:divBdr>
    </w:div>
    <w:div w:id="1713000781">
      <w:bodyDiv w:val="1"/>
      <w:marLeft w:val="0"/>
      <w:marRight w:val="0"/>
      <w:marTop w:val="0"/>
      <w:marBottom w:val="0"/>
      <w:divBdr>
        <w:top w:val="none" w:sz="0" w:space="0" w:color="auto"/>
        <w:left w:val="none" w:sz="0" w:space="0" w:color="auto"/>
        <w:bottom w:val="none" w:sz="0" w:space="0" w:color="auto"/>
        <w:right w:val="none" w:sz="0" w:space="0" w:color="auto"/>
      </w:divBdr>
    </w:div>
    <w:div w:id="1713310666">
      <w:bodyDiv w:val="1"/>
      <w:marLeft w:val="0"/>
      <w:marRight w:val="0"/>
      <w:marTop w:val="0"/>
      <w:marBottom w:val="0"/>
      <w:divBdr>
        <w:top w:val="none" w:sz="0" w:space="0" w:color="auto"/>
        <w:left w:val="none" w:sz="0" w:space="0" w:color="auto"/>
        <w:bottom w:val="none" w:sz="0" w:space="0" w:color="auto"/>
        <w:right w:val="none" w:sz="0" w:space="0" w:color="auto"/>
      </w:divBdr>
    </w:div>
    <w:div w:id="1713312161">
      <w:bodyDiv w:val="1"/>
      <w:marLeft w:val="0"/>
      <w:marRight w:val="0"/>
      <w:marTop w:val="0"/>
      <w:marBottom w:val="0"/>
      <w:divBdr>
        <w:top w:val="none" w:sz="0" w:space="0" w:color="auto"/>
        <w:left w:val="none" w:sz="0" w:space="0" w:color="auto"/>
        <w:bottom w:val="none" w:sz="0" w:space="0" w:color="auto"/>
        <w:right w:val="none" w:sz="0" w:space="0" w:color="auto"/>
      </w:divBdr>
    </w:div>
    <w:div w:id="1713846154">
      <w:bodyDiv w:val="1"/>
      <w:marLeft w:val="0"/>
      <w:marRight w:val="0"/>
      <w:marTop w:val="0"/>
      <w:marBottom w:val="0"/>
      <w:divBdr>
        <w:top w:val="none" w:sz="0" w:space="0" w:color="auto"/>
        <w:left w:val="none" w:sz="0" w:space="0" w:color="auto"/>
        <w:bottom w:val="none" w:sz="0" w:space="0" w:color="auto"/>
        <w:right w:val="none" w:sz="0" w:space="0" w:color="auto"/>
      </w:divBdr>
    </w:div>
    <w:div w:id="1713923482">
      <w:bodyDiv w:val="1"/>
      <w:marLeft w:val="0"/>
      <w:marRight w:val="0"/>
      <w:marTop w:val="0"/>
      <w:marBottom w:val="0"/>
      <w:divBdr>
        <w:top w:val="none" w:sz="0" w:space="0" w:color="auto"/>
        <w:left w:val="none" w:sz="0" w:space="0" w:color="auto"/>
        <w:bottom w:val="none" w:sz="0" w:space="0" w:color="auto"/>
        <w:right w:val="none" w:sz="0" w:space="0" w:color="auto"/>
      </w:divBdr>
    </w:div>
    <w:div w:id="1714186513">
      <w:bodyDiv w:val="1"/>
      <w:marLeft w:val="0"/>
      <w:marRight w:val="0"/>
      <w:marTop w:val="0"/>
      <w:marBottom w:val="0"/>
      <w:divBdr>
        <w:top w:val="none" w:sz="0" w:space="0" w:color="auto"/>
        <w:left w:val="none" w:sz="0" w:space="0" w:color="auto"/>
        <w:bottom w:val="none" w:sz="0" w:space="0" w:color="auto"/>
        <w:right w:val="none" w:sz="0" w:space="0" w:color="auto"/>
      </w:divBdr>
    </w:div>
    <w:div w:id="1714387190">
      <w:bodyDiv w:val="1"/>
      <w:marLeft w:val="0"/>
      <w:marRight w:val="0"/>
      <w:marTop w:val="0"/>
      <w:marBottom w:val="0"/>
      <w:divBdr>
        <w:top w:val="none" w:sz="0" w:space="0" w:color="auto"/>
        <w:left w:val="none" w:sz="0" w:space="0" w:color="auto"/>
        <w:bottom w:val="none" w:sz="0" w:space="0" w:color="auto"/>
        <w:right w:val="none" w:sz="0" w:space="0" w:color="auto"/>
      </w:divBdr>
    </w:div>
    <w:div w:id="1714423084">
      <w:bodyDiv w:val="1"/>
      <w:marLeft w:val="0"/>
      <w:marRight w:val="0"/>
      <w:marTop w:val="0"/>
      <w:marBottom w:val="0"/>
      <w:divBdr>
        <w:top w:val="none" w:sz="0" w:space="0" w:color="auto"/>
        <w:left w:val="none" w:sz="0" w:space="0" w:color="auto"/>
        <w:bottom w:val="none" w:sz="0" w:space="0" w:color="auto"/>
        <w:right w:val="none" w:sz="0" w:space="0" w:color="auto"/>
      </w:divBdr>
    </w:div>
    <w:div w:id="1714425563">
      <w:bodyDiv w:val="1"/>
      <w:marLeft w:val="0"/>
      <w:marRight w:val="0"/>
      <w:marTop w:val="0"/>
      <w:marBottom w:val="0"/>
      <w:divBdr>
        <w:top w:val="none" w:sz="0" w:space="0" w:color="auto"/>
        <w:left w:val="none" w:sz="0" w:space="0" w:color="auto"/>
        <w:bottom w:val="none" w:sz="0" w:space="0" w:color="auto"/>
        <w:right w:val="none" w:sz="0" w:space="0" w:color="auto"/>
      </w:divBdr>
    </w:div>
    <w:div w:id="1714768909">
      <w:bodyDiv w:val="1"/>
      <w:marLeft w:val="0"/>
      <w:marRight w:val="0"/>
      <w:marTop w:val="0"/>
      <w:marBottom w:val="0"/>
      <w:divBdr>
        <w:top w:val="none" w:sz="0" w:space="0" w:color="auto"/>
        <w:left w:val="none" w:sz="0" w:space="0" w:color="auto"/>
        <w:bottom w:val="none" w:sz="0" w:space="0" w:color="auto"/>
        <w:right w:val="none" w:sz="0" w:space="0" w:color="auto"/>
      </w:divBdr>
    </w:div>
    <w:div w:id="1715034763">
      <w:bodyDiv w:val="1"/>
      <w:marLeft w:val="0"/>
      <w:marRight w:val="0"/>
      <w:marTop w:val="0"/>
      <w:marBottom w:val="0"/>
      <w:divBdr>
        <w:top w:val="none" w:sz="0" w:space="0" w:color="auto"/>
        <w:left w:val="none" w:sz="0" w:space="0" w:color="auto"/>
        <w:bottom w:val="none" w:sz="0" w:space="0" w:color="auto"/>
        <w:right w:val="none" w:sz="0" w:space="0" w:color="auto"/>
      </w:divBdr>
    </w:div>
    <w:div w:id="1715108143">
      <w:bodyDiv w:val="1"/>
      <w:marLeft w:val="0"/>
      <w:marRight w:val="0"/>
      <w:marTop w:val="0"/>
      <w:marBottom w:val="0"/>
      <w:divBdr>
        <w:top w:val="none" w:sz="0" w:space="0" w:color="auto"/>
        <w:left w:val="none" w:sz="0" w:space="0" w:color="auto"/>
        <w:bottom w:val="none" w:sz="0" w:space="0" w:color="auto"/>
        <w:right w:val="none" w:sz="0" w:space="0" w:color="auto"/>
      </w:divBdr>
    </w:div>
    <w:div w:id="1715155786">
      <w:bodyDiv w:val="1"/>
      <w:marLeft w:val="0"/>
      <w:marRight w:val="0"/>
      <w:marTop w:val="0"/>
      <w:marBottom w:val="0"/>
      <w:divBdr>
        <w:top w:val="none" w:sz="0" w:space="0" w:color="auto"/>
        <w:left w:val="none" w:sz="0" w:space="0" w:color="auto"/>
        <w:bottom w:val="none" w:sz="0" w:space="0" w:color="auto"/>
        <w:right w:val="none" w:sz="0" w:space="0" w:color="auto"/>
      </w:divBdr>
    </w:div>
    <w:div w:id="1715158454">
      <w:bodyDiv w:val="1"/>
      <w:marLeft w:val="0"/>
      <w:marRight w:val="0"/>
      <w:marTop w:val="0"/>
      <w:marBottom w:val="0"/>
      <w:divBdr>
        <w:top w:val="none" w:sz="0" w:space="0" w:color="auto"/>
        <w:left w:val="none" w:sz="0" w:space="0" w:color="auto"/>
        <w:bottom w:val="none" w:sz="0" w:space="0" w:color="auto"/>
        <w:right w:val="none" w:sz="0" w:space="0" w:color="auto"/>
      </w:divBdr>
    </w:div>
    <w:div w:id="1715235243">
      <w:bodyDiv w:val="1"/>
      <w:marLeft w:val="0"/>
      <w:marRight w:val="0"/>
      <w:marTop w:val="0"/>
      <w:marBottom w:val="0"/>
      <w:divBdr>
        <w:top w:val="none" w:sz="0" w:space="0" w:color="auto"/>
        <w:left w:val="none" w:sz="0" w:space="0" w:color="auto"/>
        <w:bottom w:val="none" w:sz="0" w:space="0" w:color="auto"/>
        <w:right w:val="none" w:sz="0" w:space="0" w:color="auto"/>
      </w:divBdr>
    </w:div>
    <w:div w:id="1715424278">
      <w:bodyDiv w:val="1"/>
      <w:marLeft w:val="0"/>
      <w:marRight w:val="0"/>
      <w:marTop w:val="0"/>
      <w:marBottom w:val="0"/>
      <w:divBdr>
        <w:top w:val="none" w:sz="0" w:space="0" w:color="auto"/>
        <w:left w:val="none" w:sz="0" w:space="0" w:color="auto"/>
        <w:bottom w:val="none" w:sz="0" w:space="0" w:color="auto"/>
        <w:right w:val="none" w:sz="0" w:space="0" w:color="auto"/>
      </w:divBdr>
    </w:div>
    <w:div w:id="1715999713">
      <w:bodyDiv w:val="1"/>
      <w:marLeft w:val="0"/>
      <w:marRight w:val="0"/>
      <w:marTop w:val="0"/>
      <w:marBottom w:val="0"/>
      <w:divBdr>
        <w:top w:val="none" w:sz="0" w:space="0" w:color="auto"/>
        <w:left w:val="none" w:sz="0" w:space="0" w:color="auto"/>
        <w:bottom w:val="none" w:sz="0" w:space="0" w:color="auto"/>
        <w:right w:val="none" w:sz="0" w:space="0" w:color="auto"/>
      </w:divBdr>
    </w:div>
    <w:div w:id="1716157771">
      <w:bodyDiv w:val="1"/>
      <w:marLeft w:val="0"/>
      <w:marRight w:val="0"/>
      <w:marTop w:val="0"/>
      <w:marBottom w:val="0"/>
      <w:divBdr>
        <w:top w:val="none" w:sz="0" w:space="0" w:color="auto"/>
        <w:left w:val="none" w:sz="0" w:space="0" w:color="auto"/>
        <w:bottom w:val="none" w:sz="0" w:space="0" w:color="auto"/>
        <w:right w:val="none" w:sz="0" w:space="0" w:color="auto"/>
      </w:divBdr>
    </w:div>
    <w:div w:id="1716195822">
      <w:bodyDiv w:val="1"/>
      <w:marLeft w:val="0"/>
      <w:marRight w:val="0"/>
      <w:marTop w:val="0"/>
      <w:marBottom w:val="0"/>
      <w:divBdr>
        <w:top w:val="none" w:sz="0" w:space="0" w:color="auto"/>
        <w:left w:val="none" w:sz="0" w:space="0" w:color="auto"/>
        <w:bottom w:val="none" w:sz="0" w:space="0" w:color="auto"/>
        <w:right w:val="none" w:sz="0" w:space="0" w:color="auto"/>
      </w:divBdr>
    </w:div>
    <w:div w:id="1716198298">
      <w:bodyDiv w:val="1"/>
      <w:marLeft w:val="0"/>
      <w:marRight w:val="0"/>
      <w:marTop w:val="0"/>
      <w:marBottom w:val="0"/>
      <w:divBdr>
        <w:top w:val="none" w:sz="0" w:space="0" w:color="auto"/>
        <w:left w:val="none" w:sz="0" w:space="0" w:color="auto"/>
        <w:bottom w:val="none" w:sz="0" w:space="0" w:color="auto"/>
        <w:right w:val="none" w:sz="0" w:space="0" w:color="auto"/>
      </w:divBdr>
    </w:div>
    <w:div w:id="1716614697">
      <w:bodyDiv w:val="1"/>
      <w:marLeft w:val="0"/>
      <w:marRight w:val="0"/>
      <w:marTop w:val="0"/>
      <w:marBottom w:val="0"/>
      <w:divBdr>
        <w:top w:val="none" w:sz="0" w:space="0" w:color="auto"/>
        <w:left w:val="none" w:sz="0" w:space="0" w:color="auto"/>
        <w:bottom w:val="none" w:sz="0" w:space="0" w:color="auto"/>
        <w:right w:val="none" w:sz="0" w:space="0" w:color="auto"/>
      </w:divBdr>
    </w:div>
    <w:div w:id="1716849728">
      <w:bodyDiv w:val="1"/>
      <w:marLeft w:val="0"/>
      <w:marRight w:val="0"/>
      <w:marTop w:val="0"/>
      <w:marBottom w:val="0"/>
      <w:divBdr>
        <w:top w:val="none" w:sz="0" w:space="0" w:color="auto"/>
        <w:left w:val="none" w:sz="0" w:space="0" w:color="auto"/>
        <w:bottom w:val="none" w:sz="0" w:space="0" w:color="auto"/>
        <w:right w:val="none" w:sz="0" w:space="0" w:color="auto"/>
      </w:divBdr>
    </w:div>
    <w:div w:id="1716931515">
      <w:bodyDiv w:val="1"/>
      <w:marLeft w:val="0"/>
      <w:marRight w:val="0"/>
      <w:marTop w:val="0"/>
      <w:marBottom w:val="0"/>
      <w:divBdr>
        <w:top w:val="none" w:sz="0" w:space="0" w:color="auto"/>
        <w:left w:val="none" w:sz="0" w:space="0" w:color="auto"/>
        <w:bottom w:val="none" w:sz="0" w:space="0" w:color="auto"/>
        <w:right w:val="none" w:sz="0" w:space="0" w:color="auto"/>
      </w:divBdr>
    </w:div>
    <w:div w:id="1717000648">
      <w:bodyDiv w:val="1"/>
      <w:marLeft w:val="0"/>
      <w:marRight w:val="0"/>
      <w:marTop w:val="0"/>
      <w:marBottom w:val="0"/>
      <w:divBdr>
        <w:top w:val="none" w:sz="0" w:space="0" w:color="auto"/>
        <w:left w:val="none" w:sz="0" w:space="0" w:color="auto"/>
        <w:bottom w:val="none" w:sz="0" w:space="0" w:color="auto"/>
        <w:right w:val="none" w:sz="0" w:space="0" w:color="auto"/>
      </w:divBdr>
    </w:div>
    <w:div w:id="1717125986">
      <w:bodyDiv w:val="1"/>
      <w:marLeft w:val="0"/>
      <w:marRight w:val="0"/>
      <w:marTop w:val="0"/>
      <w:marBottom w:val="0"/>
      <w:divBdr>
        <w:top w:val="none" w:sz="0" w:space="0" w:color="auto"/>
        <w:left w:val="none" w:sz="0" w:space="0" w:color="auto"/>
        <w:bottom w:val="none" w:sz="0" w:space="0" w:color="auto"/>
        <w:right w:val="none" w:sz="0" w:space="0" w:color="auto"/>
      </w:divBdr>
    </w:div>
    <w:div w:id="1717269907">
      <w:bodyDiv w:val="1"/>
      <w:marLeft w:val="0"/>
      <w:marRight w:val="0"/>
      <w:marTop w:val="0"/>
      <w:marBottom w:val="0"/>
      <w:divBdr>
        <w:top w:val="none" w:sz="0" w:space="0" w:color="auto"/>
        <w:left w:val="none" w:sz="0" w:space="0" w:color="auto"/>
        <w:bottom w:val="none" w:sz="0" w:space="0" w:color="auto"/>
        <w:right w:val="none" w:sz="0" w:space="0" w:color="auto"/>
      </w:divBdr>
    </w:div>
    <w:div w:id="1717778497">
      <w:bodyDiv w:val="1"/>
      <w:marLeft w:val="0"/>
      <w:marRight w:val="0"/>
      <w:marTop w:val="0"/>
      <w:marBottom w:val="0"/>
      <w:divBdr>
        <w:top w:val="none" w:sz="0" w:space="0" w:color="auto"/>
        <w:left w:val="none" w:sz="0" w:space="0" w:color="auto"/>
        <w:bottom w:val="none" w:sz="0" w:space="0" w:color="auto"/>
        <w:right w:val="none" w:sz="0" w:space="0" w:color="auto"/>
      </w:divBdr>
    </w:div>
    <w:div w:id="1717854982">
      <w:bodyDiv w:val="1"/>
      <w:marLeft w:val="0"/>
      <w:marRight w:val="0"/>
      <w:marTop w:val="0"/>
      <w:marBottom w:val="0"/>
      <w:divBdr>
        <w:top w:val="none" w:sz="0" w:space="0" w:color="auto"/>
        <w:left w:val="none" w:sz="0" w:space="0" w:color="auto"/>
        <w:bottom w:val="none" w:sz="0" w:space="0" w:color="auto"/>
        <w:right w:val="none" w:sz="0" w:space="0" w:color="auto"/>
      </w:divBdr>
    </w:div>
    <w:div w:id="1717927208">
      <w:bodyDiv w:val="1"/>
      <w:marLeft w:val="0"/>
      <w:marRight w:val="0"/>
      <w:marTop w:val="0"/>
      <w:marBottom w:val="0"/>
      <w:divBdr>
        <w:top w:val="none" w:sz="0" w:space="0" w:color="auto"/>
        <w:left w:val="none" w:sz="0" w:space="0" w:color="auto"/>
        <w:bottom w:val="none" w:sz="0" w:space="0" w:color="auto"/>
        <w:right w:val="none" w:sz="0" w:space="0" w:color="auto"/>
      </w:divBdr>
    </w:div>
    <w:div w:id="1718116225">
      <w:bodyDiv w:val="1"/>
      <w:marLeft w:val="0"/>
      <w:marRight w:val="0"/>
      <w:marTop w:val="0"/>
      <w:marBottom w:val="0"/>
      <w:divBdr>
        <w:top w:val="none" w:sz="0" w:space="0" w:color="auto"/>
        <w:left w:val="none" w:sz="0" w:space="0" w:color="auto"/>
        <w:bottom w:val="none" w:sz="0" w:space="0" w:color="auto"/>
        <w:right w:val="none" w:sz="0" w:space="0" w:color="auto"/>
      </w:divBdr>
    </w:div>
    <w:div w:id="1718242371">
      <w:bodyDiv w:val="1"/>
      <w:marLeft w:val="0"/>
      <w:marRight w:val="0"/>
      <w:marTop w:val="0"/>
      <w:marBottom w:val="0"/>
      <w:divBdr>
        <w:top w:val="none" w:sz="0" w:space="0" w:color="auto"/>
        <w:left w:val="none" w:sz="0" w:space="0" w:color="auto"/>
        <w:bottom w:val="none" w:sz="0" w:space="0" w:color="auto"/>
        <w:right w:val="none" w:sz="0" w:space="0" w:color="auto"/>
      </w:divBdr>
    </w:div>
    <w:div w:id="1718314770">
      <w:bodyDiv w:val="1"/>
      <w:marLeft w:val="0"/>
      <w:marRight w:val="0"/>
      <w:marTop w:val="0"/>
      <w:marBottom w:val="0"/>
      <w:divBdr>
        <w:top w:val="none" w:sz="0" w:space="0" w:color="auto"/>
        <w:left w:val="none" w:sz="0" w:space="0" w:color="auto"/>
        <w:bottom w:val="none" w:sz="0" w:space="0" w:color="auto"/>
        <w:right w:val="none" w:sz="0" w:space="0" w:color="auto"/>
      </w:divBdr>
    </w:div>
    <w:div w:id="1718581659">
      <w:bodyDiv w:val="1"/>
      <w:marLeft w:val="0"/>
      <w:marRight w:val="0"/>
      <w:marTop w:val="0"/>
      <w:marBottom w:val="0"/>
      <w:divBdr>
        <w:top w:val="none" w:sz="0" w:space="0" w:color="auto"/>
        <w:left w:val="none" w:sz="0" w:space="0" w:color="auto"/>
        <w:bottom w:val="none" w:sz="0" w:space="0" w:color="auto"/>
        <w:right w:val="none" w:sz="0" w:space="0" w:color="auto"/>
      </w:divBdr>
    </w:div>
    <w:div w:id="1719666296">
      <w:bodyDiv w:val="1"/>
      <w:marLeft w:val="0"/>
      <w:marRight w:val="0"/>
      <w:marTop w:val="0"/>
      <w:marBottom w:val="0"/>
      <w:divBdr>
        <w:top w:val="none" w:sz="0" w:space="0" w:color="auto"/>
        <w:left w:val="none" w:sz="0" w:space="0" w:color="auto"/>
        <w:bottom w:val="none" w:sz="0" w:space="0" w:color="auto"/>
        <w:right w:val="none" w:sz="0" w:space="0" w:color="auto"/>
      </w:divBdr>
    </w:div>
    <w:div w:id="1719891650">
      <w:bodyDiv w:val="1"/>
      <w:marLeft w:val="0"/>
      <w:marRight w:val="0"/>
      <w:marTop w:val="0"/>
      <w:marBottom w:val="0"/>
      <w:divBdr>
        <w:top w:val="none" w:sz="0" w:space="0" w:color="auto"/>
        <w:left w:val="none" w:sz="0" w:space="0" w:color="auto"/>
        <w:bottom w:val="none" w:sz="0" w:space="0" w:color="auto"/>
        <w:right w:val="none" w:sz="0" w:space="0" w:color="auto"/>
      </w:divBdr>
    </w:div>
    <w:div w:id="1719932682">
      <w:bodyDiv w:val="1"/>
      <w:marLeft w:val="0"/>
      <w:marRight w:val="0"/>
      <w:marTop w:val="0"/>
      <w:marBottom w:val="0"/>
      <w:divBdr>
        <w:top w:val="none" w:sz="0" w:space="0" w:color="auto"/>
        <w:left w:val="none" w:sz="0" w:space="0" w:color="auto"/>
        <w:bottom w:val="none" w:sz="0" w:space="0" w:color="auto"/>
        <w:right w:val="none" w:sz="0" w:space="0" w:color="auto"/>
      </w:divBdr>
    </w:div>
    <w:div w:id="1720130139">
      <w:bodyDiv w:val="1"/>
      <w:marLeft w:val="0"/>
      <w:marRight w:val="0"/>
      <w:marTop w:val="0"/>
      <w:marBottom w:val="0"/>
      <w:divBdr>
        <w:top w:val="none" w:sz="0" w:space="0" w:color="auto"/>
        <w:left w:val="none" w:sz="0" w:space="0" w:color="auto"/>
        <w:bottom w:val="none" w:sz="0" w:space="0" w:color="auto"/>
        <w:right w:val="none" w:sz="0" w:space="0" w:color="auto"/>
      </w:divBdr>
    </w:div>
    <w:div w:id="1720665772">
      <w:bodyDiv w:val="1"/>
      <w:marLeft w:val="0"/>
      <w:marRight w:val="0"/>
      <w:marTop w:val="0"/>
      <w:marBottom w:val="0"/>
      <w:divBdr>
        <w:top w:val="none" w:sz="0" w:space="0" w:color="auto"/>
        <w:left w:val="none" w:sz="0" w:space="0" w:color="auto"/>
        <w:bottom w:val="none" w:sz="0" w:space="0" w:color="auto"/>
        <w:right w:val="none" w:sz="0" w:space="0" w:color="auto"/>
      </w:divBdr>
    </w:div>
    <w:div w:id="1720743676">
      <w:bodyDiv w:val="1"/>
      <w:marLeft w:val="0"/>
      <w:marRight w:val="0"/>
      <w:marTop w:val="0"/>
      <w:marBottom w:val="0"/>
      <w:divBdr>
        <w:top w:val="none" w:sz="0" w:space="0" w:color="auto"/>
        <w:left w:val="none" w:sz="0" w:space="0" w:color="auto"/>
        <w:bottom w:val="none" w:sz="0" w:space="0" w:color="auto"/>
        <w:right w:val="none" w:sz="0" w:space="0" w:color="auto"/>
      </w:divBdr>
    </w:div>
    <w:div w:id="1720934035">
      <w:bodyDiv w:val="1"/>
      <w:marLeft w:val="0"/>
      <w:marRight w:val="0"/>
      <w:marTop w:val="0"/>
      <w:marBottom w:val="0"/>
      <w:divBdr>
        <w:top w:val="none" w:sz="0" w:space="0" w:color="auto"/>
        <w:left w:val="none" w:sz="0" w:space="0" w:color="auto"/>
        <w:bottom w:val="none" w:sz="0" w:space="0" w:color="auto"/>
        <w:right w:val="none" w:sz="0" w:space="0" w:color="auto"/>
      </w:divBdr>
    </w:div>
    <w:div w:id="1721174870">
      <w:bodyDiv w:val="1"/>
      <w:marLeft w:val="0"/>
      <w:marRight w:val="0"/>
      <w:marTop w:val="0"/>
      <w:marBottom w:val="0"/>
      <w:divBdr>
        <w:top w:val="none" w:sz="0" w:space="0" w:color="auto"/>
        <w:left w:val="none" w:sz="0" w:space="0" w:color="auto"/>
        <w:bottom w:val="none" w:sz="0" w:space="0" w:color="auto"/>
        <w:right w:val="none" w:sz="0" w:space="0" w:color="auto"/>
      </w:divBdr>
    </w:div>
    <w:div w:id="1721443314">
      <w:bodyDiv w:val="1"/>
      <w:marLeft w:val="0"/>
      <w:marRight w:val="0"/>
      <w:marTop w:val="0"/>
      <w:marBottom w:val="0"/>
      <w:divBdr>
        <w:top w:val="none" w:sz="0" w:space="0" w:color="auto"/>
        <w:left w:val="none" w:sz="0" w:space="0" w:color="auto"/>
        <w:bottom w:val="none" w:sz="0" w:space="0" w:color="auto"/>
        <w:right w:val="none" w:sz="0" w:space="0" w:color="auto"/>
      </w:divBdr>
    </w:div>
    <w:div w:id="1722363669">
      <w:bodyDiv w:val="1"/>
      <w:marLeft w:val="0"/>
      <w:marRight w:val="0"/>
      <w:marTop w:val="0"/>
      <w:marBottom w:val="0"/>
      <w:divBdr>
        <w:top w:val="none" w:sz="0" w:space="0" w:color="auto"/>
        <w:left w:val="none" w:sz="0" w:space="0" w:color="auto"/>
        <w:bottom w:val="none" w:sz="0" w:space="0" w:color="auto"/>
        <w:right w:val="none" w:sz="0" w:space="0" w:color="auto"/>
      </w:divBdr>
    </w:div>
    <w:div w:id="1722438385">
      <w:bodyDiv w:val="1"/>
      <w:marLeft w:val="0"/>
      <w:marRight w:val="0"/>
      <w:marTop w:val="0"/>
      <w:marBottom w:val="0"/>
      <w:divBdr>
        <w:top w:val="none" w:sz="0" w:space="0" w:color="auto"/>
        <w:left w:val="none" w:sz="0" w:space="0" w:color="auto"/>
        <w:bottom w:val="none" w:sz="0" w:space="0" w:color="auto"/>
        <w:right w:val="none" w:sz="0" w:space="0" w:color="auto"/>
      </w:divBdr>
    </w:div>
    <w:div w:id="1723209896">
      <w:bodyDiv w:val="1"/>
      <w:marLeft w:val="0"/>
      <w:marRight w:val="0"/>
      <w:marTop w:val="0"/>
      <w:marBottom w:val="0"/>
      <w:divBdr>
        <w:top w:val="none" w:sz="0" w:space="0" w:color="auto"/>
        <w:left w:val="none" w:sz="0" w:space="0" w:color="auto"/>
        <w:bottom w:val="none" w:sz="0" w:space="0" w:color="auto"/>
        <w:right w:val="none" w:sz="0" w:space="0" w:color="auto"/>
      </w:divBdr>
    </w:div>
    <w:div w:id="1723212621">
      <w:bodyDiv w:val="1"/>
      <w:marLeft w:val="0"/>
      <w:marRight w:val="0"/>
      <w:marTop w:val="0"/>
      <w:marBottom w:val="0"/>
      <w:divBdr>
        <w:top w:val="none" w:sz="0" w:space="0" w:color="auto"/>
        <w:left w:val="none" w:sz="0" w:space="0" w:color="auto"/>
        <w:bottom w:val="none" w:sz="0" w:space="0" w:color="auto"/>
        <w:right w:val="none" w:sz="0" w:space="0" w:color="auto"/>
      </w:divBdr>
    </w:div>
    <w:div w:id="1723216141">
      <w:bodyDiv w:val="1"/>
      <w:marLeft w:val="0"/>
      <w:marRight w:val="0"/>
      <w:marTop w:val="0"/>
      <w:marBottom w:val="0"/>
      <w:divBdr>
        <w:top w:val="none" w:sz="0" w:space="0" w:color="auto"/>
        <w:left w:val="none" w:sz="0" w:space="0" w:color="auto"/>
        <w:bottom w:val="none" w:sz="0" w:space="0" w:color="auto"/>
        <w:right w:val="none" w:sz="0" w:space="0" w:color="auto"/>
      </w:divBdr>
    </w:div>
    <w:div w:id="1723365959">
      <w:bodyDiv w:val="1"/>
      <w:marLeft w:val="0"/>
      <w:marRight w:val="0"/>
      <w:marTop w:val="0"/>
      <w:marBottom w:val="0"/>
      <w:divBdr>
        <w:top w:val="none" w:sz="0" w:space="0" w:color="auto"/>
        <w:left w:val="none" w:sz="0" w:space="0" w:color="auto"/>
        <w:bottom w:val="none" w:sz="0" w:space="0" w:color="auto"/>
        <w:right w:val="none" w:sz="0" w:space="0" w:color="auto"/>
      </w:divBdr>
    </w:div>
    <w:div w:id="1723626761">
      <w:bodyDiv w:val="1"/>
      <w:marLeft w:val="0"/>
      <w:marRight w:val="0"/>
      <w:marTop w:val="0"/>
      <w:marBottom w:val="0"/>
      <w:divBdr>
        <w:top w:val="none" w:sz="0" w:space="0" w:color="auto"/>
        <w:left w:val="none" w:sz="0" w:space="0" w:color="auto"/>
        <w:bottom w:val="none" w:sz="0" w:space="0" w:color="auto"/>
        <w:right w:val="none" w:sz="0" w:space="0" w:color="auto"/>
      </w:divBdr>
    </w:div>
    <w:div w:id="1724019487">
      <w:bodyDiv w:val="1"/>
      <w:marLeft w:val="0"/>
      <w:marRight w:val="0"/>
      <w:marTop w:val="0"/>
      <w:marBottom w:val="0"/>
      <w:divBdr>
        <w:top w:val="none" w:sz="0" w:space="0" w:color="auto"/>
        <w:left w:val="none" w:sz="0" w:space="0" w:color="auto"/>
        <w:bottom w:val="none" w:sz="0" w:space="0" w:color="auto"/>
        <w:right w:val="none" w:sz="0" w:space="0" w:color="auto"/>
      </w:divBdr>
    </w:div>
    <w:div w:id="1724058432">
      <w:bodyDiv w:val="1"/>
      <w:marLeft w:val="0"/>
      <w:marRight w:val="0"/>
      <w:marTop w:val="0"/>
      <w:marBottom w:val="0"/>
      <w:divBdr>
        <w:top w:val="none" w:sz="0" w:space="0" w:color="auto"/>
        <w:left w:val="none" w:sz="0" w:space="0" w:color="auto"/>
        <w:bottom w:val="none" w:sz="0" w:space="0" w:color="auto"/>
        <w:right w:val="none" w:sz="0" w:space="0" w:color="auto"/>
      </w:divBdr>
    </w:div>
    <w:div w:id="1725988239">
      <w:bodyDiv w:val="1"/>
      <w:marLeft w:val="0"/>
      <w:marRight w:val="0"/>
      <w:marTop w:val="0"/>
      <w:marBottom w:val="0"/>
      <w:divBdr>
        <w:top w:val="none" w:sz="0" w:space="0" w:color="auto"/>
        <w:left w:val="none" w:sz="0" w:space="0" w:color="auto"/>
        <w:bottom w:val="none" w:sz="0" w:space="0" w:color="auto"/>
        <w:right w:val="none" w:sz="0" w:space="0" w:color="auto"/>
      </w:divBdr>
    </w:div>
    <w:div w:id="1726099368">
      <w:bodyDiv w:val="1"/>
      <w:marLeft w:val="0"/>
      <w:marRight w:val="0"/>
      <w:marTop w:val="0"/>
      <w:marBottom w:val="0"/>
      <w:divBdr>
        <w:top w:val="none" w:sz="0" w:space="0" w:color="auto"/>
        <w:left w:val="none" w:sz="0" w:space="0" w:color="auto"/>
        <w:bottom w:val="none" w:sz="0" w:space="0" w:color="auto"/>
        <w:right w:val="none" w:sz="0" w:space="0" w:color="auto"/>
      </w:divBdr>
    </w:div>
    <w:div w:id="1726417018">
      <w:bodyDiv w:val="1"/>
      <w:marLeft w:val="0"/>
      <w:marRight w:val="0"/>
      <w:marTop w:val="0"/>
      <w:marBottom w:val="0"/>
      <w:divBdr>
        <w:top w:val="none" w:sz="0" w:space="0" w:color="auto"/>
        <w:left w:val="none" w:sz="0" w:space="0" w:color="auto"/>
        <w:bottom w:val="none" w:sz="0" w:space="0" w:color="auto"/>
        <w:right w:val="none" w:sz="0" w:space="0" w:color="auto"/>
      </w:divBdr>
    </w:div>
    <w:div w:id="1727872867">
      <w:bodyDiv w:val="1"/>
      <w:marLeft w:val="0"/>
      <w:marRight w:val="0"/>
      <w:marTop w:val="0"/>
      <w:marBottom w:val="0"/>
      <w:divBdr>
        <w:top w:val="none" w:sz="0" w:space="0" w:color="auto"/>
        <w:left w:val="none" w:sz="0" w:space="0" w:color="auto"/>
        <w:bottom w:val="none" w:sz="0" w:space="0" w:color="auto"/>
        <w:right w:val="none" w:sz="0" w:space="0" w:color="auto"/>
      </w:divBdr>
    </w:div>
    <w:div w:id="1727874924">
      <w:bodyDiv w:val="1"/>
      <w:marLeft w:val="0"/>
      <w:marRight w:val="0"/>
      <w:marTop w:val="0"/>
      <w:marBottom w:val="0"/>
      <w:divBdr>
        <w:top w:val="none" w:sz="0" w:space="0" w:color="auto"/>
        <w:left w:val="none" w:sz="0" w:space="0" w:color="auto"/>
        <w:bottom w:val="none" w:sz="0" w:space="0" w:color="auto"/>
        <w:right w:val="none" w:sz="0" w:space="0" w:color="auto"/>
      </w:divBdr>
    </w:div>
    <w:div w:id="1728144515">
      <w:bodyDiv w:val="1"/>
      <w:marLeft w:val="0"/>
      <w:marRight w:val="0"/>
      <w:marTop w:val="0"/>
      <w:marBottom w:val="0"/>
      <w:divBdr>
        <w:top w:val="none" w:sz="0" w:space="0" w:color="auto"/>
        <w:left w:val="none" w:sz="0" w:space="0" w:color="auto"/>
        <w:bottom w:val="none" w:sz="0" w:space="0" w:color="auto"/>
        <w:right w:val="none" w:sz="0" w:space="0" w:color="auto"/>
      </w:divBdr>
    </w:div>
    <w:div w:id="1728184854">
      <w:bodyDiv w:val="1"/>
      <w:marLeft w:val="0"/>
      <w:marRight w:val="0"/>
      <w:marTop w:val="0"/>
      <w:marBottom w:val="0"/>
      <w:divBdr>
        <w:top w:val="none" w:sz="0" w:space="0" w:color="auto"/>
        <w:left w:val="none" w:sz="0" w:space="0" w:color="auto"/>
        <w:bottom w:val="none" w:sz="0" w:space="0" w:color="auto"/>
        <w:right w:val="none" w:sz="0" w:space="0" w:color="auto"/>
      </w:divBdr>
    </w:div>
    <w:div w:id="1728453986">
      <w:bodyDiv w:val="1"/>
      <w:marLeft w:val="0"/>
      <w:marRight w:val="0"/>
      <w:marTop w:val="0"/>
      <w:marBottom w:val="0"/>
      <w:divBdr>
        <w:top w:val="none" w:sz="0" w:space="0" w:color="auto"/>
        <w:left w:val="none" w:sz="0" w:space="0" w:color="auto"/>
        <w:bottom w:val="none" w:sz="0" w:space="0" w:color="auto"/>
        <w:right w:val="none" w:sz="0" w:space="0" w:color="auto"/>
      </w:divBdr>
    </w:div>
    <w:div w:id="1729183599">
      <w:bodyDiv w:val="1"/>
      <w:marLeft w:val="0"/>
      <w:marRight w:val="0"/>
      <w:marTop w:val="0"/>
      <w:marBottom w:val="0"/>
      <w:divBdr>
        <w:top w:val="none" w:sz="0" w:space="0" w:color="auto"/>
        <w:left w:val="none" w:sz="0" w:space="0" w:color="auto"/>
        <w:bottom w:val="none" w:sz="0" w:space="0" w:color="auto"/>
        <w:right w:val="none" w:sz="0" w:space="0" w:color="auto"/>
      </w:divBdr>
    </w:div>
    <w:div w:id="1729304176">
      <w:bodyDiv w:val="1"/>
      <w:marLeft w:val="0"/>
      <w:marRight w:val="0"/>
      <w:marTop w:val="0"/>
      <w:marBottom w:val="0"/>
      <w:divBdr>
        <w:top w:val="none" w:sz="0" w:space="0" w:color="auto"/>
        <w:left w:val="none" w:sz="0" w:space="0" w:color="auto"/>
        <w:bottom w:val="none" w:sz="0" w:space="0" w:color="auto"/>
        <w:right w:val="none" w:sz="0" w:space="0" w:color="auto"/>
      </w:divBdr>
    </w:div>
    <w:div w:id="1729646266">
      <w:bodyDiv w:val="1"/>
      <w:marLeft w:val="0"/>
      <w:marRight w:val="0"/>
      <w:marTop w:val="0"/>
      <w:marBottom w:val="0"/>
      <w:divBdr>
        <w:top w:val="none" w:sz="0" w:space="0" w:color="auto"/>
        <w:left w:val="none" w:sz="0" w:space="0" w:color="auto"/>
        <w:bottom w:val="none" w:sz="0" w:space="0" w:color="auto"/>
        <w:right w:val="none" w:sz="0" w:space="0" w:color="auto"/>
      </w:divBdr>
    </w:div>
    <w:div w:id="1730109668">
      <w:bodyDiv w:val="1"/>
      <w:marLeft w:val="0"/>
      <w:marRight w:val="0"/>
      <w:marTop w:val="0"/>
      <w:marBottom w:val="0"/>
      <w:divBdr>
        <w:top w:val="none" w:sz="0" w:space="0" w:color="auto"/>
        <w:left w:val="none" w:sz="0" w:space="0" w:color="auto"/>
        <w:bottom w:val="none" w:sz="0" w:space="0" w:color="auto"/>
        <w:right w:val="none" w:sz="0" w:space="0" w:color="auto"/>
      </w:divBdr>
    </w:div>
    <w:div w:id="1730155354">
      <w:bodyDiv w:val="1"/>
      <w:marLeft w:val="0"/>
      <w:marRight w:val="0"/>
      <w:marTop w:val="0"/>
      <w:marBottom w:val="0"/>
      <w:divBdr>
        <w:top w:val="none" w:sz="0" w:space="0" w:color="auto"/>
        <w:left w:val="none" w:sz="0" w:space="0" w:color="auto"/>
        <w:bottom w:val="none" w:sz="0" w:space="0" w:color="auto"/>
        <w:right w:val="none" w:sz="0" w:space="0" w:color="auto"/>
      </w:divBdr>
    </w:div>
    <w:div w:id="1730155636">
      <w:bodyDiv w:val="1"/>
      <w:marLeft w:val="0"/>
      <w:marRight w:val="0"/>
      <w:marTop w:val="0"/>
      <w:marBottom w:val="0"/>
      <w:divBdr>
        <w:top w:val="none" w:sz="0" w:space="0" w:color="auto"/>
        <w:left w:val="none" w:sz="0" w:space="0" w:color="auto"/>
        <w:bottom w:val="none" w:sz="0" w:space="0" w:color="auto"/>
        <w:right w:val="none" w:sz="0" w:space="0" w:color="auto"/>
      </w:divBdr>
    </w:div>
    <w:div w:id="1730229507">
      <w:bodyDiv w:val="1"/>
      <w:marLeft w:val="0"/>
      <w:marRight w:val="0"/>
      <w:marTop w:val="0"/>
      <w:marBottom w:val="0"/>
      <w:divBdr>
        <w:top w:val="none" w:sz="0" w:space="0" w:color="auto"/>
        <w:left w:val="none" w:sz="0" w:space="0" w:color="auto"/>
        <w:bottom w:val="none" w:sz="0" w:space="0" w:color="auto"/>
        <w:right w:val="none" w:sz="0" w:space="0" w:color="auto"/>
      </w:divBdr>
    </w:div>
    <w:div w:id="1730301203">
      <w:bodyDiv w:val="1"/>
      <w:marLeft w:val="0"/>
      <w:marRight w:val="0"/>
      <w:marTop w:val="0"/>
      <w:marBottom w:val="0"/>
      <w:divBdr>
        <w:top w:val="none" w:sz="0" w:space="0" w:color="auto"/>
        <w:left w:val="none" w:sz="0" w:space="0" w:color="auto"/>
        <w:bottom w:val="none" w:sz="0" w:space="0" w:color="auto"/>
        <w:right w:val="none" w:sz="0" w:space="0" w:color="auto"/>
      </w:divBdr>
    </w:div>
    <w:div w:id="1730495930">
      <w:bodyDiv w:val="1"/>
      <w:marLeft w:val="0"/>
      <w:marRight w:val="0"/>
      <w:marTop w:val="0"/>
      <w:marBottom w:val="0"/>
      <w:divBdr>
        <w:top w:val="none" w:sz="0" w:space="0" w:color="auto"/>
        <w:left w:val="none" w:sz="0" w:space="0" w:color="auto"/>
        <w:bottom w:val="none" w:sz="0" w:space="0" w:color="auto"/>
        <w:right w:val="none" w:sz="0" w:space="0" w:color="auto"/>
      </w:divBdr>
    </w:div>
    <w:div w:id="1731003124">
      <w:bodyDiv w:val="1"/>
      <w:marLeft w:val="0"/>
      <w:marRight w:val="0"/>
      <w:marTop w:val="0"/>
      <w:marBottom w:val="0"/>
      <w:divBdr>
        <w:top w:val="none" w:sz="0" w:space="0" w:color="auto"/>
        <w:left w:val="none" w:sz="0" w:space="0" w:color="auto"/>
        <w:bottom w:val="none" w:sz="0" w:space="0" w:color="auto"/>
        <w:right w:val="none" w:sz="0" w:space="0" w:color="auto"/>
      </w:divBdr>
    </w:div>
    <w:div w:id="1731420191">
      <w:bodyDiv w:val="1"/>
      <w:marLeft w:val="0"/>
      <w:marRight w:val="0"/>
      <w:marTop w:val="0"/>
      <w:marBottom w:val="0"/>
      <w:divBdr>
        <w:top w:val="none" w:sz="0" w:space="0" w:color="auto"/>
        <w:left w:val="none" w:sz="0" w:space="0" w:color="auto"/>
        <w:bottom w:val="none" w:sz="0" w:space="0" w:color="auto"/>
        <w:right w:val="none" w:sz="0" w:space="0" w:color="auto"/>
      </w:divBdr>
    </w:div>
    <w:div w:id="1731659566">
      <w:bodyDiv w:val="1"/>
      <w:marLeft w:val="0"/>
      <w:marRight w:val="0"/>
      <w:marTop w:val="0"/>
      <w:marBottom w:val="0"/>
      <w:divBdr>
        <w:top w:val="none" w:sz="0" w:space="0" w:color="auto"/>
        <w:left w:val="none" w:sz="0" w:space="0" w:color="auto"/>
        <w:bottom w:val="none" w:sz="0" w:space="0" w:color="auto"/>
        <w:right w:val="none" w:sz="0" w:space="0" w:color="auto"/>
      </w:divBdr>
    </w:div>
    <w:div w:id="1731735032">
      <w:bodyDiv w:val="1"/>
      <w:marLeft w:val="0"/>
      <w:marRight w:val="0"/>
      <w:marTop w:val="0"/>
      <w:marBottom w:val="0"/>
      <w:divBdr>
        <w:top w:val="none" w:sz="0" w:space="0" w:color="auto"/>
        <w:left w:val="none" w:sz="0" w:space="0" w:color="auto"/>
        <w:bottom w:val="none" w:sz="0" w:space="0" w:color="auto"/>
        <w:right w:val="none" w:sz="0" w:space="0" w:color="auto"/>
      </w:divBdr>
    </w:div>
    <w:div w:id="1732191649">
      <w:bodyDiv w:val="1"/>
      <w:marLeft w:val="0"/>
      <w:marRight w:val="0"/>
      <w:marTop w:val="0"/>
      <w:marBottom w:val="0"/>
      <w:divBdr>
        <w:top w:val="none" w:sz="0" w:space="0" w:color="auto"/>
        <w:left w:val="none" w:sz="0" w:space="0" w:color="auto"/>
        <w:bottom w:val="none" w:sz="0" w:space="0" w:color="auto"/>
        <w:right w:val="none" w:sz="0" w:space="0" w:color="auto"/>
      </w:divBdr>
    </w:div>
    <w:div w:id="1732657620">
      <w:bodyDiv w:val="1"/>
      <w:marLeft w:val="0"/>
      <w:marRight w:val="0"/>
      <w:marTop w:val="0"/>
      <w:marBottom w:val="0"/>
      <w:divBdr>
        <w:top w:val="none" w:sz="0" w:space="0" w:color="auto"/>
        <w:left w:val="none" w:sz="0" w:space="0" w:color="auto"/>
        <w:bottom w:val="none" w:sz="0" w:space="0" w:color="auto"/>
        <w:right w:val="none" w:sz="0" w:space="0" w:color="auto"/>
      </w:divBdr>
    </w:div>
    <w:div w:id="1732728792">
      <w:bodyDiv w:val="1"/>
      <w:marLeft w:val="0"/>
      <w:marRight w:val="0"/>
      <w:marTop w:val="0"/>
      <w:marBottom w:val="0"/>
      <w:divBdr>
        <w:top w:val="none" w:sz="0" w:space="0" w:color="auto"/>
        <w:left w:val="none" w:sz="0" w:space="0" w:color="auto"/>
        <w:bottom w:val="none" w:sz="0" w:space="0" w:color="auto"/>
        <w:right w:val="none" w:sz="0" w:space="0" w:color="auto"/>
      </w:divBdr>
    </w:div>
    <w:div w:id="1732919849">
      <w:bodyDiv w:val="1"/>
      <w:marLeft w:val="0"/>
      <w:marRight w:val="0"/>
      <w:marTop w:val="0"/>
      <w:marBottom w:val="0"/>
      <w:divBdr>
        <w:top w:val="none" w:sz="0" w:space="0" w:color="auto"/>
        <w:left w:val="none" w:sz="0" w:space="0" w:color="auto"/>
        <w:bottom w:val="none" w:sz="0" w:space="0" w:color="auto"/>
        <w:right w:val="none" w:sz="0" w:space="0" w:color="auto"/>
      </w:divBdr>
    </w:div>
    <w:div w:id="1733194638">
      <w:bodyDiv w:val="1"/>
      <w:marLeft w:val="0"/>
      <w:marRight w:val="0"/>
      <w:marTop w:val="0"/>
      <w:marBottom w:val="0"/>
      <w:divBdr>
        <w:top w:val="none" w:sz="0" w:space="0" w:color="auto"/>
        <w:left w:val="none" w:sz="0" w:space="0" w:color="auto"/>
        <w:bottom w:val="none" w:sz="0" w:space="0" w:color="auto"/>
        <w:right w:val="none" w:sz="0" w:space="0" w:color="auto"/>
      </w:divBdr>
    </w:div>
    <w:div w:id="1733500702">
      <w:bodyDiv w:val="1"/>
      <w:marLeft w:val="0"/>
      <w:marRight w:val="0"/>
      <w:marTop w:val="0"/>
      <w:marBottom w:val="0"/>
      <w:divBdr>
        <w:top w:val="none" w:sz="0" w:space="0" w:color="auto"/>
        <w:left w:val="none" w:sz="0" w:space="0" w:color="auto"/>
        <w:bottom w:val="none" w:sz="0" w:space="0" w:color="auto"/>
        <w:right w:val="none" w:sz="0" w:space="0" w:color="auto"/>
      </w:divBdr>
    </w:div>
    <w:div w:id="1733574063">
      <w:bodyDiv w:val="1"/>
      <w:marLeft w:val="0"/>
      <w:marRight w:val="0"/>
      <w:marTop w:val="0"/>
      <w:marBottom w:val="0"/>
      <w:divBdr>
        <w:top w:val="none" w:sz="0" w:space="0" w:color="auto"/>
        <w:left w:val="none" w:sz="0" w:space="0" w:color="auto"/>
        <w:bottom w:val="none" w:sz="0" w:space="0" w:color="auto"/>
        <w:right w:val="none" w:sz="0" w:space="0" w:color="auto"/>
      </w:divBdr>
    </w:div>
    <w:div w:id="1733577418">
      <w:bodyDiv w:val="1"/>
      <w:marLeft w:val="0"/>
      <w:marRight w:val="0"/>
      <w:marTop w:val="0"/>
      <w:marBottom w:val="0"/>
      <w:divBdr>
        <w:top w:val="none" w:sz="0" w:space="0" w:color="auto"/>
        <w:left w:val="none" w:sz="0" w:space="0" w:color="auto"/>
        <w:bottom w:val="none" w:sz="0" w:space="0" w:color="auto"/>
        <w:right w:val="none" w:sz="0" w:space="0" w:color="auto"/>
      </w:divBdr>
    </w:div>
    <w:div w:id="1733624768">
      <w:bodyDiv w:val="1"/>
      <w:marLeft w:val="0"/>
      <w:marRight w:val="0"/>
      <w:marTop w:val="0"/>
      <w:marBottom w:val="0"/>
      <w:divBdr>
        <w:top w:val="none" w:sz="0" w:space="0" w:color="auto"/>
        <w:left w:val="none" w:sz="0" w:space="0" w:color="auto"/>
        <w:bottom w:val="none" w:sz="0" w:space="0" w:color="auto"/>
        <w:right w:val="none" w:sz="0" w:space="0" w:color="auto"/>
      </w:divBdr>
    </w:div>
    <w:div w:id="1734087368">
      <w:bodyDiv w:val="1"/>
      <w:marLeft w:val="0"/>
      <w:marRight w:val="0"/>
      <w:marTop w:val="0"/>
      <w:marBottom w:val="0"/>
      <w:divBdr>
        <w:top w:val="none" w:sz="0" w:space="0" w:color="auto"/>
        <w:left w:val="none" w:sz="0" w:space="0" w:color="auto"/>
        <w:bottom w:val="none" w:sz="0" w:space="0" w:color="auto"/>
        <w:right w:val="none" w:sz="0" w:space="0" w:color="auto"/>
      </w:divBdr>
    </w:div>
    <w:div w:id="1734427277">
      <w:bodyDiv w:val="1"/>
      <w:marLeft w:val="0"/>
      <w:marRight w:val="0"/>
      <w:marTop w:val="0"/>
      <w:marBottom w:val="0"/>
      <w:divBdr>
        <w:top w:val="none" w:sz="0" w:space="0" w:color="auto"/>
        <w:left w:val="none" w:sz="0" w:space="0" w:color="auto"/>
        <w:bottom w:val="none" w:sz="0" w:space="0" w:color="auto"/>
        <w:right w:val="none" w:sz="0" w:space="0" w:color="auto"/>
      </w:divBdr>
    </w:div>
    <w:div w:id="1734742015">
      <w:bodyDiv w:val="1"/>
      <w:marLeft w:val="0"/>
      <w:marRight w:val="0"/>
      <w:marTop w:val="0"/>
      <w:marBottom w:val="0"/>
      <w:divBdr>
        <w:top w:val="none" w:sz="0" w:space="0" w:color="auto"/>
        <w:left w:val="none" w:sz="0" w:space="0" w:color="auto"/>
        <w:bottom w:val="none" w:sz="0" w:space="0" w:color="auto"/>
        <w:right w:val="none" w:sz="0" w:space="0" w:color="auto"/>
      </w:divBdr>
    </w:div>
    <w:div w:id="1734892274">
      <w:bodyDiv w:val="1"/>
      <w:marLeft w:val="0"/>
      <w:marRight w:val="0"/>
      <w:marTop w:val="0"/>
      <w:marBottom w:val="0"/>
      <w:divBdr>
        <w:top w:val="none" w:sz="0" w:space="0" w:color="auto"/>
        <w:left w:val="none" w:sz="0" w:space="0" w:color="auto"/>
        <w:bottom w:val="none" w:sz="0" w:space="0" w:color="auto"/>
        <w:right w:val="none" w:sz="0" w:space="0" w:color="auto"/>
      </w:divBdr>
    </w:div>
    <w:div w:id="1735162396">
      <w:bodyDiv w:val="1"/>
      <w:marLeft w:val="0"/>
      <w:marRight w:val="0"/>
      <w:marTop w:val="0"/>
      <w:marBottom w:val="0"/>
      <w:divBdr>
        <w:top w:val="none" w:sz="0" w:space="0" w:color="auto"/>
        <w:left w:val="none" w:sz="0" w:space="0" w:color="auto"/>
        <w:bottom w:val="none" w:sz="0" w:space="0" w:color="auto"/>
        <w:right w:val="none" w:sz="0" w:space="0" w:color="auto"/>
      </w:divBdr>
    </w:div>
    <w:div w:id="1736005241">
      <w:bodyDiv w:val="1"/>
      <w:marLeft w:val="0"/>
      <w:marRight w:val="0"/>
      <w:marTop w:val="0"/>
      <w:marBottom w:val="0"/>
      <w:divBdr>
        <w:top w:val="none" w:sz="0" w:space="0" w:color="auto"/>
        <w:left w:val="none" w:sz="0" w:space="0" w:color="auto"/>
        <w:bottom w:val="none" w:sz="0" w:space="0" w:color="auto"/>
        <w:right w:val="none" w:sz="0" w:space="0" w:color="auto"/>
      </w:divBdr>
    </w:div>
    <w:div w:id="1736245503">
      <w:bodyDiv w:val="1"/>
      <w:marLeft w:val="0"/>
      <w:marRight w:val="0"/>
      <w:marTop w:val="0"/>
      <w:marBottom w:val="0"/>
      <w:divBdr>
        <w:top w:val="none" w:sz="0" w:space="0" w:color="auto"/>
        <w:left w:val="none" w:sz="0" w:space="0" w:color="auto"/>
        <w:bottom w:val="none" w:sz="0" w:space="0" w:color="auto"/>
        <w:right w:val="none" w:sz="0" w:space="0" w:color="auto"/>
      </w:divBdr>
    </w:div>
    <w:div w:id="1736397343">
      <w:bodyDiv w:val="1"/>
      <w:marLeft w:val="0"/>
      <w:marRight w:val="0"/>
      <w:marTop w:val="0"/>
      <w:marBottom w:val="0"/>
      <w:divBdr>
        <w:top w:val="none" w:sz="0" w:space="0" w:color="auto"/>
        <w:left w:val="none" w:sz="0" w:space="0" w:color="auto"/>
        <w:bottom w:val="none" w:sz="0" w:space="0" w:color="auto"/>
        <w:right w:val="none" w:sz="0" w:space="0" w:color="auto"/>
      </w:divBdr>
    </w:div>
    <w:div w:id="1736659098">
      <w:bodyDiv w:val="1"/>
      <w:marLeft w:val="0"/>
      <w:marRight w:val="0"/>
      <w:marTop w:val="0"/>
      <w:marBottom w:val="0"/>
      <w:divBdr>
        <w:top w:val="none" w:sz="0" w:space="0" w:color="auto"/>
        <w:left w:val="none" w:sz="0" w:space="0" w:color="auto"/>
        <w:bottom w:val="none" w:sz="0" w:space="0" w:color="auto"/>
        <w:right w:val="none" w:sz="0" w:space="0" w:color="auto"/>
      </w:divBdr>
    </w:div>
    <w:div w:id="1736665333">
      <w:bodyDiv w:val="1"/>
      <w:marLeft w:val="0"/>
      <w:marRight w:val="0"/>
      <w:marTop w:val="0"/>
      <w:marBottom w:val="0"/>
      <w:divBdr>
        <w:top w:val="none" w:sz="0" w:space="0" w:color="auto"/>
        <w:left w:val="none" w:sz="0" w:space="0" w:color="auto"/>
        <w:bottom w:val="none" w:sz="0" w:space="0" w:color="auto"/>
        <w:right w:val="none" w:sz="0" w:space="0" w:color="auto"/>
      </w:divBdr>
    </w:div>
    <w:div w:id="1736928707">
      <w:bodyDiv w:val="1"/>
      <w:marLeft w:val="0"/>
      <w:marRight w:val="0"/>
      <w:marTop w:val="0"/>
      <w:marBottom w:val="0"/>
      <w:divBdr>
        <w:top w:val="none" w:sz="0" w:space="0" w:color="auto"/>
        <w:left w:val="none" w:sz="0" w:space="0" w:color="auto"/>
        <w:bottom w:val="none" w:sz="0" w:space="0" w:color="auto"/>
        <w:right w:val="none" w:sz="0" w:space="0" w:color="auto"/>
      </w:divBdr>
    </w:div>
    <w:div w:id="1737628143">
      <w:bodyDiv w:val="1"/>
      <w:marLeft w:val="0"/>
      <w:marRight w:val="0"/>
      <w:marTop w:val="0"/>
      <w:marBottom w:val="0"/>
      <w:divBdr>
        <w:top w:val="none" w:sz="0" w:space="0" w:color="auto"/>
        <w:left w:val="none" w:sz="0" w:space="0" w:color="auto"/>
        <w:bottom w:val="none" w:sz="0" w:space="0" w:color="auto"/>
        <w:right w:val="none" w:sz="0" w:space="0" w:color="auto"/>
      </w:divBdr>
    </w:div>
    <w:div w:id="1737823737">
      <w:bodyDiv w:val="1"/>
      <w:marLeft w:val="0"/>
      <w:marRight w:val="0"/>
      <w:marTop w:val="0"/>
      <w:marBottom w:val="0"/>
      <w:divBdr>
        <w:top w:val="none" w:sz="0" w:space="0" w:color="auto"/>
        <w:left w:val="none" w:sz="0" w:space="0" w:color="auto"/>
        <w:bottom w:val="none" w:sz="0" w:space="0" w:color="auto"/>
        <w:right w:val="none" w:sz="0" w:space="0" w:color="auto"/>
      </w:divBdr>
    </w:div>
    <w:div w:id="1738167702">
      <w:bodyDiv w:val="1"/>
      <w:marLeft w:val="0"/>
      <w:marRight w:val="0"/>
      <w:marTop w:val="0"/>
      <w:marBottom w:val="0"/>
      <w:divBdr>
        <w:top w:val="none" w:sz="0" w:space="0" w:color="auto"/>
        <w:left w:val="none" w:sz="0" w:space="0" w:color="auto"/>
        <w:bottom w:val="none" w:sz="0" w:space="0" w:color="auto"/>
        <w:right w:val="none" w:sz="0" w:space="0" w:color="auto"/>
      </w:divBdr>
    </w:div>
    <w:div w:id="1738168246">
      <w:bodyDiv w:val="1"/>
      <w:marLeft w:val="0"/>
      <w:marRight w:val="0"/>
      <w:marTop w:val="0"/>
      <w:marBottom w:val="0"/>
      <w:divBdr>
        <w:top w:val="none" w:sz="0" w:space="0" w:color="auto"/>
        <w:left w:val="none" w:sz="0" w:space="0" w:color="auto"/>
        <w:bottom w:val="none" w:sz="0" w:space="0" w:color="auto"/>
        <w:right w:val="none" w:sz="0" w:space="0" w:color="auto"/>
      </w:divBdr>
    </w:div>
    <w:div w:id="1738356920">
      <w:bodyDiv w:val="1"/>
      <w:marLeft w:val="0"/>
      <w:marRight w:val="0"/>
      <w:marTop w:val="0"/>
      <w:marBottom w:val="0"/>
      <w:divBdr>
        <w:top w:val="none" w:sz="0" w:space="0" w:color="auto"/>
        <w:left w:val="none" w:sz="0" w:space="0" w:color="auto"/>
        <w:bottom w:val="none" w:sz="0" w:space="0" w:color="auto"/>
        <w:right w:val="none" w:sz="0" w:space="0" w:color="auto"/>
      </w:divBdr>
    </w:div>
    <w:div w:id="1738748229">
      <w:bodyDiv w:val="1"/>
      <w:marLeft w:val="0"/>
      <w:marRight w:val="0"/>
      <w:marTop w:val="0"/>
      <w:marBottom w:val="0"/>
      <w:divBdr>
        <w:top w:val="none" w:sz="0" w:space="0" w:color="auto"/>
        <w:left w:val="none" w:sz="0" w:space="0" w:color="auto"/>
        <w:bottom w:val="none" w:sz="0" w:space="0" w:color="auto"/>
        <w:right w:val="none" w:sz="0" w:space="0" w:color="auto"/>
      </w:divBdr>
    </w:div>
    <w:div w:id="1738817734">
      <w:bodyDiv w:val="1"/>
      <w:marLeft w:val="0"/>
      <w:marRight w:val="0"/>
      <w:marTop w:val="0"/>
      <w:marBottom w:val="0"/>
      <w:divBdr>
        <w:top w:val="none" w:sz="0" w:space="0" w:color="auto"/>
        <w:left w:val="none" w:sz="0" w:space="0" w:color="auto"/>
        <w:bottom w:val="none" w:sz="0" w:space="0" w:color="auto"/>
        <w:right w:val="none" w:sz="0" w:space="0" w:color="auto"/>
      </w:divBdr>
    </w:div>
    <w:div w:id="1738935407">
      <w:bodyDiv w:val="1"/>
      <w:marLeft w:val="0"/>
      <w:marRight w:val="0"/>
      <w:marTop w:val="0"/>
      <w:marBottom w:val="0"/>
      <w:divBdr>
        <w:top w:val="none" w:sz="0" w:space="0" w:color="auto"/>
        <w:left w:val="none" w:sz="0" w:space="0" w:color="auto"/>
        <w:bottom w:val="none" w:sz="0" w:space="0" w:color="auto"/>
        <w:right w:val="none" w:sz="0" w:space="0" w:color="auto"/>
      </w:divBdr>
    </w:div>
    <w:div w:id="1739010356">
      <w:bodyDiv w:val="1"/>
      <w:marLeft w:val="0"/>
      <w:marRight w:val="0"/>
      <w:marTop w:val="0"/>
      <w:marBottom w:val="0"/>
      <w:divBdr>
        <w:top w:val="none" w:sz="0" w:space="0" w:color="auto"/>
        <w:left w:val="none" w:sz="0" w:space="0" w:color="auto"/>
        <w:bottom w:val="none" w:sz="0" w:space="0" w:color="auto"/>
        <w:right w:val="none" w:sz="0" w:space="0" w:color="auto"/>
      </w:divBdr>
    </w:div>
    <w:div w:id="1739207508">
      <w:bodyDiv w:val="1"/>
      <w:marLeft w:val="0"/>
      <w:marRight w:val="0"/>
      <w:marTop w:val="0"/>
      <w:marBottom w:val="0"/>
      <w:divBdr>
        <w:top w:val="none" w:sz="0" w:space="0" w:color="auto"/>
        <w:left w:val="none" w:sz="0" w:space="0" w:color="auto"/>
        <w:bottom w:val="none" w:sz="0" w:space="0" w:color="auto"/>
        <w:right w:val="none" w:sz="0" w:space="0" w:color="auto"/>
      </w:divBdr>
    </w:div>
    <w:div w:id="1739472131">
      <w:bodyDiv w:val="1"/>
      <w:marLeft w:val="0"/>
      <w:marRight w:val="0"/>
      <w:marTop w:val="0"/>
      <w:marBottom w:val="0"/>
      <w:divBdr>
        <w:top w:val="none" w:sz="0" w:space="0" w:color="auto"/>
        <w:left w:val="none" w:sz="0" w:space="0" w:color="auto"/>
        <w:bottom w:val="none" w:sz="0" w:space="0" w:color="auto"/>
        <w:right w:val="none" w:sz="0" w:space="0" w:color="auto"/>
      </w:divBdr>
    </w:div>
    <w:div w:id="1739594572">
      <w:bodyDiv w:val="1"/>
      <w:marLeft w:val="0"/>
      <w:marRight w:val="0"/>
      <w:marTop w:val="0"/>
      <w:marBottom w:val="0"/>
      <w:divBdr>
        <w:top w:val="none" w:sz="0" w:space="0" w:color="auto"/>
        <w:left w:val="none" w:sz="0" w:space="0" w:color="auto"/>
        <w:bottom w:val="none" w:sz="0" w:space="0" w:color="auto"/>
        <w:right w:val="none" w:sz="0" w:space="0" w:color="auto"/>
      </w:divBdr>
    </w:div>
    <w:div w:id="1739789746">
      <w:bodyDiv w:val="1"/>
      <w:marLeft w:val="0"/>
      <w:marRight w:val="0"/>
      <w:marTop w:val="0"/>
      <w:marBottom w:val="0"/>
      <w:divBdr>
        <w:top w:val="none" w:sz="0" w:space="0" w:color="auto"/>
        <w:left w:val="none" w:sz="0" w:space="0" w:color="auto"/>
        <w:bottom w:val="none" w:sz="0" w:space="0" w:color="auto"/>
        <w:right w:val="none" w:sz="0" w:space="0" w:color="auto"/>
      </w:divBdr>
    </w:div>
    <w:div w:id="1739863653">
      <w:bodyDiv w:val="1"/>
      <w:marLeft w:val="0"/>
      <w:marRight w:val="0"/>
      <w:marTop w:val="0"/>
      <w:marBottom w:val="0"/>
      <w:divBdr>
        <w:top w:val="none" w:sz="0" w:space="0" w:color="auto"/>
        <w:left w:val="none" w:sz="0" w:space="0" w:color="auto"/>
        <w:bottom w:val="none" w:sz="0" w:space="0" w:color="auto"/>
        <w:right w:val="none" w:sz="0" w:space="0" w:color="auto"/>
      </w:divBdr>
    </w:div>
    <w:div w:id="1740250947">
      <w:bodyDiv w:val="1"/>
      <w:marLeft w:val="0"/>
      <w:marRight w:val="0"/>
      <w:marTop w:val="0"/>
      <w:marBottom w:val="0"/>
      <w:divBdr>
        <w:top w:val="none" w:sz="0" w:space="0" w:color="auto"/>
        <w:left w:val="none" w:sz="0" w:space="0" w:color="auto"/>
        <w:bottom w:val="none" w:sz="0" w:space="0" w:color="auto"/>
        <w:right w:val="none" w:sz="0" w:space="0" w:color="auto"/>
      </w:divBdr>
    </w:div>
    <w:div w:id="1740399143">
      <w:bodyDiv w:val="1"/>
      <w:marLeft w:val="0"/>
      <w:marRight w:val="0"/>
      <w:marTop w:val="0"/>
      <w:marBottom w:val="0"/>
      <w:divBdr>
        <w:top w:val="none" w:sz="0" w:space="0" w:color="auto"/>
        <w:left w:val="none" w:sz="0" w:space="0" w:color="auto"/>
        <w:bottom w:val="none" w:sz="0" w:space="0" w:color="auto"/>
        <w:right w:val="none" w:sz="0" w:space="0" w:color="auto"/>
      </w:divBdr>
    </w:div>
    <w:div w:id="1740518207">
      <w:bodyDiv w:val="1"/>
      <w:marLeft w:val="0"/>
      <w:marRight w:val="0"/>
      <w:marTop w:val="0"/>
      <w:marBottom w:val="0"/>
      <w:divBdr>
        <w:top w:val="none" w:sz="0" w:space="0" w:color="auto"/>
        <w:left w:val="none" w:sz="0" w:space="0" w:color="auto"/>
        <w:bottom w:val="none" w:sz="0" w:space="0" w:color="auto"/>
        <w:right w:val="none" w:sz="0" w:space="0" w:color="auto"/>
      </w:divBdr>
    </w:div>
    <w:div w:id="1740520634">
      <w:bodyDiv w:val="1"/>
      <w:marLeft w:val="0"/>
      <w:marRight w:val="0"/>
      <w:marTop w:val="0"/>
      <w:marBottom w:val="0"/>
      <w:divBdr>
        <w:top w:val="none" w:sz="0" w:space="0" w:color="auto"/>
        <w:left w:val="none" w:sz="0" w:space="0" w:color="auto"/>
        <w:bottom w:val="none" w:sz="0" w:space="0" w:color="auto"/>
        <w:right w:val="none" w:sz="0" w:space="0" w:color="auto"/>
      </w:divBdr>
    </w:div>
    <w:div w:id="1740591188">
      <w:bodyDiv w:val="1"/>
      <w:marLeft w:val="0"/>
      <w:marRight w:val="0"/>
      <w:marTop w:val="0"/>
      <w:marBottom w:val="0"/>
      <w:divBdr>
        <w:top w:val="none" w:sz="0" w:space="0" w:color="auto"/>
        <w:left w:val="none" w:sz="0" w:space="0" w:color="auto"/>
        <w:bottom w:val="none" w:sz="0" w:space="0" w:color="auto"/>
        <w:right w:val="none" w:sz="0" w:space="0" w:color="auto"/>
      </w:divBdr>
    </w:div>
    <w:div w:id="1740592415">
      <w:bodyDiv w:val="1"/>
      <w:marLeft w:val="0"/>
      <w:marRight w:val="0"/>
      <w:marTop w:val="0"/>
      <w:marBottom w:val="0"/>
      <w:divBdr>
        <w:top w:val="none" w:sz="0" w:space="0" w:color="auto"/>
        <w:left w:val="none" w:sz="0" w:space="0" w:color="auto"/>
        <w:bottom w:val="none" w:sz="0" w:space="0" w:color="auto"/>
        <w:right w:val="none" w:sz="0" w:space="0" w:color="auto"/>
      </w:divBdr>
    </w:div>
    <w:div w:id="1740906582">
      <w:bodyDiv w:val="1"/>
      <w:marLeft w:val="0"/>
      <w:marRight w:val="0"/>
      <w:marTop w:val="0"/>
      <w:marBottom w:val="0"/>
      <w:divBdr>
        <w:top w:val="none" w:sz="0" w:space="0" w:color="auto"/>
        <w:left w:val="none" w:sz="0" w:space="0" w:color="auto"/>
        <w:bottom w:val="none" w:sz="0" w:space="0" w:color="auto"/>
        <w:right w:val="none" w:sz="0" w:space="0" w:color="auto"/>
      </w:divBdr>
    </w:div>
    <w:div w:id="1741095011">
      <w:bodyDiv w:val="1"/>
      <w:marLeft w:val="0"/>
      <w:marRight w:val="0"/>
      <w:marTop w:val="0"/>
      <w:marBottom w:val="0"/>
      <w:divBdr>
        <w:top w:val="none" w:sz="0" w:space="0" w:color="auto"/>
        <w:left w:val="none" w:sz="0" w:space="0" w:color="auto"/>
        <w:bottom w:val="none" w:sz="0" w:space="0" w:color="auto"/>
        <w:right w:val="none" w:sz="0" w:space="0" w:color="auto"/>
      </w:divBdr>
    </w:div>
    <w:div w:id="1741320026">
      <w:bodyDiv w:val="1"/>
      <w:marLeft w:val="0"/>
      <w:marRight w:val="0"/>
      <w:marTop w:val="0"/>
      <w:marBottom w:val="0"/>
      <w:divBdr>
        <w:top w:val="none" w:sz="0" w:space="0" w:color="auto"/>
        <w:left w:val="none" w:sz="0" w:space="0" w:color="auto"/>
        <w:bottom w:val="none" w:sz="0" w:space="0" w:color="auto"/>
        <w:right w:val="none" w:sz="0" w:space="0" w:color="auto"/>
      </w:divBdr>
    </w:div>
    <w:div w:id="1741370391">
      <w:bodyDiv w:val="1"/>
      <w:marLeft w:val="0"/>
      <w:marRight w:val="0"/>
      <w:marTop w:val="0"/>
      <w:marBottom w:val="0"/>
      <w:divBdr>
        <w:top w:val="none" w:sz="0" w:space="0" w:color="auto"/>
        <w:left w:val="none" w:sz="0" w:space="0" w:color="auto"/>
        <w:bottom w:val="none" w:sz="0" w:space="0" w:color="auto"/>
        <w:right w:val="none" w:sz="0" w:space="0" w:color="auto"/>
      </w:divBdr>
    </w:div>
    <w:div w:id="1741636595">
      <w:bodyDiv w:val="1"/>
      <w:marLeft w:val="0"/>
      <w:marRight w:val="0"/>
      <w:marTop w:val="0"/>
      <w:marBottom w:val="0"/>
      <w:divBdr>
        <w:top w:val="none" w:sz="0" w:space="0" w:color="auto"/>
        <w:left w:val="none" w:sz="0" w:space="0" w:color="auto"/>
        <w:bottom w:val="none" w:sz="0" w:space="0" w:color="auto"/>
        <w:right w:val="none" w:sz="0" w:space="0" w:color="auto"/>
      </w:divBdr>
    </w:div>
    <w:div w:id="1741901002">
      <w:bodyDiv w:val="1"/>
      <w:marLeft w:val="0"/>
      <w:marRight w:val="0"/>
      <w:marTop w:val="0"/>
      <w:marBottom w:val="0"/>
      <w:divBdr>
        <w:top w:val="none" w:sz="0" w:space="0" w:color="auto"/>
        <w:left w:val="none" w:sz="0" w:space="0" w:color="auto"/>
        <w:bottom w:val="none" w:sz="0" w:space="0" w:color="auto"/>
        <w:right w:val="none" w:sz="0" w:space="0" w:color="auto"/>
      </w:divBdr>
    </w:div>
    <w:div w:id="1742214905">
      <w:bodyDiv w:val="1"/>
      <w:marLeft w:val="0"/>
      <w:marRight w:val="0"/>
      <w:marTop w:val="0"/>
      <w:marBottom w:val="0"/>
      <w:divBdr>
        <w:top w:val="none" w:sz="0" w:space="0" w:color="auto"/>
        <w:left w:val="none" w:sz="0" w:space="0" w:color="auto"/>
        <w:bottom w:val="none" w:sz="0" w:space="0" w:color="auto"/>
        <w:right w:val="none" w:sz="0" w:space="0" w:color="auto"/>
      </w:divBdr>
    </w:div>
    <w:div w:id="1742406752">
      <w:bodyDiv w:val="1"/>
      <w:marLeft w:val="0"/>
      <w:marRight w:val="0"/>
      <w:marTop w:val="0"/>
      <w:marBottom w:val="0"/>
      <w:divBdr>
        <w:top w:val="none" w:sz="0" w:space="0" w:color="auto"/>
        <w:left w:val="none" w:sz="0" w:space="0" w:color="auto"/>
        <w:bottom w:val="none" w:sz="0" w:space="0" w:color="auto"/>
        <w:right w:val="none" w:sz="0" w:space="0" w:color="auto"/>
      </w:divBdr>
    </w:div>
    <w:div w:id="1742606070">
      <w:bodyDiv w:val="1"/>
      <w:marLeft w:val="0"/>
      <w:marRight w:val="0"/>
      <w:marTop w:val="0"/>
      <w:marBottom w:val="0"/>
      <w:divBdr>
        <w:top w:val="none" w:sz="0" w:space="0" w:color="auto"/>
        <w:left w:val="none" w:sz="0" w:space="0" w:color="auto"/>
        <w:bottom w:val="none" w:sz="0" w:space="0" w:color="auto"/>
        <w:right w:val="none" w:sz="0" w:space="0" w:color="auto"/>
      </w:divBdr>
    </w:div>
    <w:div w:id="1742826149">
      <w:bodyDiv w:val="1"/>
      <w:marLeft w:val="0"/>
      <w:marRight w:val="0"/>
      <w:marTop w:val="0"/>
      <w:marBottom w:val="0"/>
      <w:divBdr>
        <w:top w:val="none" w:sz="0" w:space="0" w:color="auto"/>
        <w:left w:val="none" w:sz="0" w:space="0" w:color="auto"/>
        <w:bottom w:val="none" w:sz="0" w:space="0" w:color="auto"/>
        <w:right w:val="none" w:sz="0" w:space="0" w:color="auto"/>
      </w:divBdr>
    </w:div>
    <w:div w:id="1742866258">
      <w:bodyDiv w:val="1"/>
      <w:marLeft w:val="0"/>
      <w:marRight w:val="0"/>
      <w:marTop w:val="0"/>
      <w:marBottom w:val="0"/>
      <w:divBdr>
        <w:top w:val="none" w:sz="0" w:space="0" w:color="auto"/>
        <w:left w:val="none" w:sz="0" w:space="0" w:color="auto"/>
        <w:bottom w:val="none" w:sz="0" w:space="0" w:color="auto"/>
        <w:right w:val="none" w:sz="0" w:space="0" w:color="auto"/>
      </w:divBdr>
    </w:div>
    <w:div w:id="1743140661">
      <w:bodyDiv w:val="1"/>
      <w:marLeft w:val="0"/>
      <w:marRight w:val="0"/>
      <w:marTop w:val="0"/>
      <w:marBottom w:val="0"/>
      <w:divBdr>
        <w:top w:val="none" w:sz="0" w:space="0" w:color="auto"/>
        <w:left w:val="none" w:sz="0" w:space="0" w:color="auto"/>
        <w:bottom w:val="none" w:sz="0" w:space="0" w:color="auto"/>
        <w:right w:val="none" w:sz="0" w:space="0" w:color="auto"/>
      </w:divBdr>
    </w:div>
    <w:div w:id="1743331415">
      <w:bodyDiv w:val="1"/>
      <w:marLeft w:val="0"/>
      <w:marRight w:val="0"/>
      <w:marTop w:val="0"/>
      <w:marBottom w:val="0"/>
      <w:divBdr>
        <w:top w:val="none" w:sz="0" w:space="0" w:color="auto"/>
        <w:left w:val="none" w:sz="0" w:space="0" w:color="auto"/>
        <w:bottom w:val="none" w:sz="0" w:space="0" w:color="auto"/>
        <w:right w:val="none" w:sz="0" w:space="0" w:color="auto"/>
      </w:divBdr>
    </w:div>
    <w:div w:id="1743678266">
      <w:bodyDiv w:val="1"/>
      <w:marLeft w:val="0"/>
      <w:marRight w:val="0"/>
      <w:marTop w:val="0"/>
      <w:marBottom w:val="0"/>
      <w:divBdr>
        <w:top w:val="none" w:sz="0" w:space="0" w:color="auto"/>
        <w:left w:val="none" w:sz="0" w:space="0" w:color="auto"/>
        <w:bottom w:val="none" w:sz="0" w:space="0" w:color="auto"/>
        <w:right w:val="none" w:sz="0" w:space="0" w:color="auto"/>
      </w:divBdr>
    </w:div>
    <w:div w:id="1743868702">
      <w:bodyDiv w:val="1"/>
      <w:marLeft w:val="0"/>
      <w:marRight w:val="0"/>
      <w:marTop w:val="0"/>
      <w:marBottom w:val="0"/>
      <w:divBdr>
        <w:top w:val="none" w:sz="0" w:space="0" w:color="auto"/>
        <w:left w:val="none" w:sz="0" w:space="0" w:color="auto"/>
        <w:bottom w:val="none" w:sz="0" w:space="0" w:color="auto"/>
        <w:right w:val="none" w:sz="0" w:space="0" w:color="auto"/>
      </w:divBdr>
    </w:div>
    <w:div w:id="1744452476">
      <w:bodyDiv w:val="1"/>
      <w:marLeft w:val="0"/>
      <w:marRight w:val="0"/>
      <w:marTop w:val="0"/>
      <w:marBottom w:val="0"/>
      <w:divBdr>
        <w:top w:val="none" w:sz="0" w:space="0" w:color="auto"/>
        <w:left w:val="none" w:sz="0" w:space="0" w:color="auto"/>
        <w:bottom w:val="none" w:sz="0" w:space="0" w:color="auto"/>
        <w:right w:val="none" w:sz="0" w:space="0" w:color="auto"/>
      </w:divBdr>
    </w:div>
    <w:div w:id="1745178078">
      <w:bodyDiv w:val="1"/>
      <w:marLeft w:val="0"/>
      <w:marRight w:val="0"/>
      <w:marTop w:val="0"/>
      <w:marBottom w:val="0"/>
      <w:divBdr>
        <w:top w:val="none" w:sz="0" w:space="0" w:color="auto"/>
        <w:left w:val="none" w:sz="0" w:space="0" w:color="auto"/>
        <w:bottom w:val="none" w:sz="0" w:space="0" w:color="auto"/>
        <w:right w:val="none" w:sz="0" w:space="0" w:color="auto"/>
      </w:divBdr>
    </w:div>
    <w:div w:id="1745375185">
      <w:bodyDiv w:val="1"/>
      <w:marLeft w:val="0"/>
      <w:marRight w:val="0"/>
      <w:marTop w:val="0"/>
      <w:marBottom w:val="0"/>
      <w:divBdr>
        <w:top w:val="none" w:sz="0" w:space="0" w:color="auto"/>
        <w:left w:val="none" w:sz="0" w:space="0" w:color="auto"/>
        <w:bottom w:val="none" w:sz="0" w:space="0" w:color="auto"/>
        <w:right w:val="none" w:sz="0" w:space="0" w:color="auto"/>
      </w:divBdr>
    </w:div>
    <w:div w:id="1745376598">
      <w:bodyDiv w:val="1"/>
      <w:marLeft w:val="0"/>
      <w:marRight w:val="0"/>
      <w:marTop w:val="0"/>
      <w:marBottom w:val="0"/>
      <w:divBdr>
        <w:top w:val="none" w:sz="0" w:space="0" w:color="auto"/>
        <w:left w:val="none" w:sz="0" w:space="0" w:color="auto"/>
        <w:bottom w:val="none" w:sz="0" w:space="0" w:color="auto"/>
        <w:right w:val="none" w:sz="0" w:space="0" w:color="auto"/>
      </w:divBdr>
    </w:div>
    <w:div w:id="1745644764">
      <w:bodyDiv w:val="1"/>
      <w:marLeft w:val="0"/>
      <w:marRight w:val="0"/>
      <w:marTop w:val="0"/>
      <w:marBottom w:val="0"/>
      <w:divBdr>
        <w:top w:val="none" w:sz="0" w:space="0" w:color="auto"/>
        <w:left w:val="none" w:sz="0" w:space="0" w:color="auto"/>
        <w:bottom w:val="none" w:sz="0" w:space="0" w:color="auto"/>
        <w:right w:val="none" w:sz="0" w:space="0" w:color="auto"/>
      </w:divBdr>
    </w:div>
    <w:div w:id="1745687578">
      <w:bodyDiv w:val="1"/>
      <w:marLeft w:val="0"/>
      <w:marRight w:val="0"/>
      <w:marTop w:val="0"/>
      <w:marBottom w:val="0"/>
      <w:divBdr>
        <w:top w:val="none" w:sz="0" w:space="0" w:color="auto"/>
        <w:left w:val="none" w:sz="0" w:space="0" w:color="auto"/>
        <w:bottom w:val="none" w:sz="0" w:space="0" w:color="auto"/>
        <w:right w:val="none" w:sz="0" w:space="0" w:color="auto"/>
      </w:divBdr>
    </w:div>
    <w:div w:id="1745714059">
      <w:bodyDiv w:val="1"/>
      <w:marLeft w:val="0"/>
      <w:marRight w:val="0"/>
      <w:marTop w:val="0"/>
      <w:marBottom w:val="0"/>
      <w:divBdr>
        <w:top w:val="none" w:sz="0" w:space="0" w:color="auto"/>
        <w:left w:val="none" w:sz="0" w:space="0" w:color="auto"/>
        <w:bottom w:val="none" w:sz="0" w:space="0" w:color="auto"/>
        <w:right w:val="none" w:sz="0" w:space="0" w:color="auto"/>
      </w:divBdr>
    </w:div>
    <w:div w:id="1745758662">
      <w:bodyDiv w:val="1"/>
      <w:marLeft w:val="0"/>
      <w:marRight w:val="0"/>
      <w:marTop w:val="0"/>
      <w:marBottom w:val="0"/>
      <w:divBdr>
        <w:top w:val="none" w:sz="0" w:space="0" w:color="auto"/>
        <w:left w:val="none" w:sz="0" w:space="0" w:color="auto"/>
        <w:bottom w:val="none" w:sz="0" w:space="0" w:color="auto"/>
        <w:right w:val="none" w:sz="0" w:space="0" w:color="auto"/>
      </w:divBdr>
    </w:div>
    <w:div w:id="1746146795">
      <w:bodyDiv w:val="1"/>
      <w:marLeft w:val="0"/>
      <w:marRight w:val="0"/>
      <w:marTop w:val="0"/>
      <w:marBottom w:val="0"/>
      <w:divBdr>
        <w:top w:val="none" w:sz="0" w:space="0" w:color="auto"/>
        <w:left w:val="none" w:sz="0" w:space="0" w:color="auto"/>
        <w:bottom w:val="none" w:sz="0" w:space="0" w:color="auto"/>
        <w:right w:val="none" w:sz="0" w:space="0" w:color="auto"/>
      </w:divBdr>
    </w:div>
    <w:div w:id="1746953993">
      <w:bodyDiv w:val="1"/>
      <w:marLeft w:val="0"/>
      <w:marRight w:val="0"/>
      <w:marTop w:val="0"/>
      <w:marBottom w:val="0"/>
      <w:divBdr>
        <w:top w:val="none" w:sz="0" w:space="0" w:color="auto"/>
        <w:left w:val="none" w:sz="0" w:space="0" w:color="auto"/>
        <w:bottom w:val="none" w:sz="0" w:space="0" w:color="auto"/>
        <w:right w:val="none" w:sz="0" w:space="0" w:color="auto"/>
      </w:divBdr>
    </w:div>
    <w:div w:id="1747070815">
      <w:bodyDiv w:val="1"/>
      <w:marLeft w:val="0"/>
      <w:marRight w:val="0"/>
      <w:marTop w:val="0"/>
      <w:marBottom w:val="0"/>
      <w:divBdr>
        <w:top w:val="none" w:sz="0" w:space="0" w:color="auto"/>
        <w:left w:val="none" w:sz="0" w:space="0" w:color="auto"/>
        <w:bottom w:val="none" w:sz="0" w:space="0" w:color="auto"/>
        <w:right w:val="none" w:sz="0" w:space="0" w:color="auto"/>
      </w:divBdr>
    </w:div>
    <w:div w:id="1748458831">
      <w:bodyDiv w:val="1"/>
      <w:marLeft w:val="0"/>
      <w:marRight w:val="0"/>
      <w:marTop w:val="0"/>
      <w:marBottom w:val="0"/>
      <w:divBdr>
        <w:top w:val="none" w:sz="0" w:space="0" w:color="auto"/>
        <w:left w:val="none" w:sz="0" w:space="0" w:color="auto"/>
        <w:bottom w:val="none" w:sz="0" w:space="0" w:color="auto"/>
        <w:right w:val="none" w:sz="0" w:space="0" w:color="auto"/>
      </w:divBdr>
    </w:div>
    <w:div w:id="1748502107">
      <w:bodyDiv w:val="1"/>
      <w:marLeft w:val="0"/>
      <w:marRight w:val="0"/>
      <w:marTop w:val="0"/>
      <w:marBottom w:val="0"/>
      <w:divBdr>
        <w:top w:val="none" w:sz="0" w:space="0" w:color="auto"/>
        <w:left w:val="none" w:sz="0" w:space="0" w:color="auto"/>
        <w:bottom w:val="none" w:sz="0" w:space="0" w:color="auto"/>
        <w:right w:val="none" w:sz="0" w:space="0" w:color="auto"/>
      </w:divBdr>
    </w:div>
    <w:div w:id="1748721147">
      <w:bodyDiv w:val="1"/>
      <w:marLeft w:val="0"/>
      <w:marRight w:val="0"/>
      <w:marTop w:val="0"/>
      <w:marBottom w:val="0"/>
      <w:divBdr>
        <w:top w:val="none" w:sz="0" w:space="0" w:color="auto"/>
        <w:left w:val="none" w:sz="0" w:space="0" w:color="auto"/>
        <w:bottom w:val="none" w:sz="0" w:space="0" w:color="auto"/>
        <w:right w:val="none" w:sz="0" w:space="0" w:color="auto"/>
      </w:divBdr>
    </w:div>
    <w:div w:id="1748917053">
      <w:bodyDiv w:val="1"/>
      <w:marLeft w:val="0"/>
      <w:marRight w:val="0"/>
      <w:marTop w:val="0"/>
      <w:marBottom w:val="0"/>
      <w:divBdr>
        <w:top w:val="none" w:sz="0" w:space="0" w:color="auto"/>
        <w:left w:val="none" w:sz="0" w:space="0" w:color="auto"/>
        <w:bottom w:val="none" w:sz="0" w:space="0" w:color="auto"/>
        <w:right w:val="none" w:sz="0" w:space="0" w:color="auto"/>
      </w:divBdr>
    </w:div>
    <w:div w:id="1748922474">
      <w:bodyDiv w:val="1"/>
      <w:marLeft w:val="0"/>
      <w:marRight w:val="0"/>
      <w:marTop w:val="0"/>
      <w:marBottom w:val="0"/>
      <w:divBdr>
        <w:top w:val="none" w:sz="0" w:space="0" w:color="auto"/>
        <w:left w:val="none" w:sz="0" w:space="0" w:color="auto"/>
        <w:bottom w:val="none" w:sz="0" w:space="0" w:color="auto"/>
        <w:right w:val="none" w:sz="0" w:space="0" w:color="auto"/>
      </w:divBdr>
    </w:div>
    <w:div w:id="1749419810">
      <w:bodyDiv w:val="1"/>
      <w:marLeft w:val="0"/>
      <w:marRight w:val="0"/>
      <w:marTop w:val="0"/>
      <w:marBottom w:val="0"/>
      <w:divBdr>
        <w:top w:val="none" w:sz="0" w:space="0" w:color="auto"/>
        <w:left w:val="none" w:sz="0" w:space="0" w:color="auto"/>
        <w:bottom w:val="none" w:sz="0" w:space="0" w:color="auto"/>
        <w:right w:val="none" w:sz="0" w:space="0" w:color="auto"/>
      </w:divBdr>
    </w:div>
    <w:div w:id="1749502353">
      <w:bodyDiv w:val="1"/>
      <w:marLeft w:val="0"/>
      <w:marRight w:val="0"/>
      <w:marTop w:val="0"/>
      <w:marBottom w:val="0"/>
      <w:divBdr>
        <w:top w:val="none" w:sz="0" w:space="0" w:color="auto"/>
        <w:left w:val="none" w:sz="0" w:space="0" w:color="auto"/>
        <w:bottom w:val="none" w:sz="0" w:space="0" w:color="auto"/>
        <w:right w:val="none" w:sz="0" w:space="0" w:color="auto"/>
      </w:divBdr>
    </w:div>
    <w:div w:id="1749572915">
      <w:bodyDiv w:val="1"/>
      <w:marLeft w:val="0"/>
      <w:marRight w:val="0"/>
      <w:marTop w:val="0"/>
      <w:marBottom w:val="0"/>
      <w:divBdr>
        <w:top w:val="none" w:sz="0" w:space="0" w:color="auto"/>
        <w:left w:val="none" w:sz="0" w:space="0" w:color="auto"/>
        <w:bottom w:val="none" w:sz="0" w:space="0" w:color="auto"/>
        <w:right w:val="none" w:sz="0" w:space="0" w:color="auto"/>
      </w:divBdr>
    </w:div>
    <w:div w:id="1749696030">
      <w:bodyDiv w:val="1"/>
      <w:marLeft w:val="0"/>
      <w:marRight w:val="0"/>
      <w:marTop w:val="0"/>
      <w:marBottom w:val="0"/>
      <w:divBdr>
        <w:top w:val="none" w:sz="0" w:space="0" w:color="auto"/>
        <w:left w:val="none" w:sz="0" w:space="0" w:color="auto"/>
        <w:bottom w:val="none" w:sz="0" w:space="0" w:color="auto"/>
        <w:right w:val="none" w:sz="0" w:space="0" w:color="auto"/>
      </w:divBdr>
    </w:div>
    <w:div w:id="1749956266">
      <w:bodyDiv w:val="1"/>
      <w:marLeft w:val="0"/>
      <w:marRight w:val="0"/>
      <w:marTop w:val="0"/>
      <w:marBottom w:val="0"/>
      <w:divBdr>
        <w:top w:val="none" w:sz="0" w:space="0" w:color="auto"/>
        <w:left w:val="none" w:sz="0" w:space="0" w:color="auto"/>
        <w:bottom w:val="none" w:sz="0" w:space="0" w:color="auto"/>
        <w:right w:val="none" w:sz="0" w:space="0" w:color="auto"/>
      </w:divBdr>
    </w:div>
    <w:div w:id="1749957743">
      <w:bodyDiv w:val="1"/>
      <w:marLeft w:val="0"/>
      <w:marRight w:val="0"/>
      <w:marTop w:val="0"/>
      <w:marBottom w:val="0"/>
      <w:divBdr>
        <w:top w:val="none" w:sz="0" w:space="0" w:color="auto"/>
        <w:left w:val="none" w:sz="0" w:space="0" w:color="auto"/>
        <w:bottom w:val="none" w:sz="0" w:space="0" w:color="auto"/>
        <w:right w:val="none" w:sz="0" w:space="0" w:color="auto"/>
      </w:divBdr>
    </w:div>
    <w:div w:id="1750542513">
      <w:bodyDiv w:val="1"/>
      <w:marLeft w:val="0"/>
      <w:marRight w:val="0"/>
      <w:marTop w:val="0"/>
      <w:marBottom w:val="0"/>
      <w:divBdr>
        <w:top w:val="none" w:sz="0" w:space="0" w:color="auto"/>
        <w:left w:val="none" w:sz="0" w:space="0" w:color="auto"/>
        <w:bottom w:val="none" w:sz="0" w:space="0" w:color="auto"/>
        <w:right w:val="none" w:sz="0" w:space="0" w:color="auto"/>
      </w:divBdr>
    </w:div>
    <w:div w:id="1750692811">
      <w:bodyDiv w:val="1"/>
      <w:marLeft w:val="0"/>
      <w:marRight w:val="0"/>
      <w:marTop w:val="0"/>
      <w:marBottom w:val="0"/>
      <w:divBdr>
        <w:top w:val="none" w:sz="0" w:space="0" w:color="auto"/>
        <w:left w:val="none" w:sz="0" w:space="0" w:color="auto"/>
        <w:bottom w:val="none" w:sz="0" w:space="0" w:color="auto"/>
        <w:right w:val="none" w:sz="0" w:space="0" w:color="auto"/>
      </w:divBdr>
    </w:div>
    <w:div w:id="1750884503">
      <w:bodyDiv w:val="1"/>
      <w:marLeft w:val="0"/>
      <w:marRight w:val="0"/>
      <w:marTop w:val="0"/>
      <w:marBottom w:val="0"/>
      <w:divBdr>
        <w:top w:val="none" w:sz="0" w:space="0" w:color="auto"/>
        <w:left w:val="none" w:sz="0" w:space="0" w:color="auto"/>
        <w:bottom w:val="none" w:sz="0" w:space="0" w:color="auto"/>
        <w:right w:val="none" w:sz="0" w:space="0" w:color="auto"/>
      </w:divBdr>
    </w:div>
    <w:div w:id="1751540451">
      <w:bodyDiv w:val="1"/>
      <w:marLeft w:val="0"/>
      <w:marRight w:val="0"/>
      <w:marTop w:val="0"/>
      <w:marBottom w:val="0"/>
      <w:divBdr>
        <w:top w:val="none" w:sz="0" w:space="0" w:color="auto"/>
        <w:left w:val="none" w:sz="0" w:space="0" w:color="auto"/>
        <w:bottom w:val="none" w:sz="0" w:space="0" w:color="auto"/>
        <w:right w:val="none" w:sz="0" w:space="0" w:color="auto"/>
      </w:divBdr>
    </w:div>
    <w:div w:id="1751927258">
      <w:bodyDiv w:val="1"/>
      <w:marLeft w:val="0"/>
      <w:marRight w:val="0"/>
      <w:marTop w:val="0"/>
      <w:marBottom w:val="0"/>
      <w:divBdr>
        <w:top w:val="none" w:sz="0" w:space="0" w:color="auto"/>
        <w:left w:val="none" w:sz="0" w:space="0" w:color="auto"/>
        <w:bottom w:val="none" w:sz="0" w:space="0" w:color="auto"/>
        <w:right w:val="none" w:sz="0" w:space="0" w:color="auto"/>
      </w:divBdr>
    </w:div>
    <w:div w:id="1752072043">
      <w:bodyDiv w:val="1"/>
      <w:marLeft w:val="0"/>
      <w:marRight w:val="0"/>
      <w:marTop w:val="0"/>
      <w:marBottom w:val="0"/>
      <w:divBdr>
        <w:top w:val="none" w:sz="0" w:space="0" w:color="auto"/>
        <w:left w:val="none" w:sz="0" w:space="0" w:color="auto"/>
        <w:bottom w:val="none" w:sz="0" w:space="0" w:color="auto"/>
        <w:right w:val="none" w:sz="0" w:space="0" w:color="auto"/>
      </w:divBdr>
    </w:div>
    <w:div w:id="1752582591">
      <w:bodyDiv w:val="1"/>
      <w:marLeft w:val="0"/>
      <w:marRight w:val="0"/>
      <w:marTop w:val="0"/>
      <w:marBottom w:val="0"/>
      <w:divBdr>
        <w:top w:val="none" w:sz="0" w:space="0" w:color="auto"/>
        <w:left w:val="none" w:sz="0" w:space="0" w:color="auto"/>
        <w:bottom w:val="none" w:sz="0" w:space="0" w:color="auto"/>
        <w:right w:val="none" w:sz="0" w:space="0" w:color="auto"/>
      </w:divBdr>
    </w:div>
    <w:div w:id="1752657294">
      <w:bodyDiv w:val="1"/>
      <w:marLeft w:val="0"/>
      <w:marRight w:val="0"/>
      <w:marTop w:val="0"/>
      <w:marBottom w:val="0"/>
      <w:divBdr>
        <w:top w:val="none" w:sz="0" w:space="0" w:color="auto"/>
        <w:left w:val="none" w:sz="0" w:space="0" w:color="auto"/>
        <w:bottom w:val="none" w:sz="0" w:space="0" w:color="auto"/>
        <w:right w:val="none" w:sz="0" w:space="0" w:color="auto"/>
      </w:divBdr>
    </w:div>
    <w:div w:id="1752853261">
      <w:bodyDiv w:val="1"/>
      <w:marLeft w:val="0"/>
      <w:marRight w:val="0"/>
      <w:marTop w:val="0"/>
      <w:marBottom w:val="0"/>
      <w:divBdr>
        <w:top w:val="none" w:sz="0" w:space="0" w:color="auto"/>
        <w:left w:val="none" w:sz="0" w:space="0" w:color="auto"/>
        <w:bottom w:val="none" w:sz="0" w:space="0" w:color="auto"/>
        <w:right w:val="none" w:sz="0" w:space="0" w:color="auto"/>
      </w:divBdr>
    </w:div>
    <w:div w:id="1753702444">
      <w:bodyDiv w:val="1"/>
      <w:marLeft w:val="0"/>
      <w:marRight w:val="0"/>
      <w:marTop w:val="0"/>
      <w:marBottom w:val="0"/>
      <w:divBdr>
        <w:top w:val="none" w:sz="0" w:space="0" w:color="auto"/>
        <w:left w:val="none" w:sz="0" w:space="0" w:color="auto"/>
        <w:bottom w:val="none" w:sz="0" w:space="0" w:color="auto"/>
        <w:right w:val="none" w:sz="0" w:space="0" w:color="auto"/>
      </w:divBdr>
    </w:div>
    <w:div w:id="1753771799">
      <w:bodyDiv w:val="1"/>
      <w:marLeft w:val="0"/>
      <w:marRight w:val="0"/>
      <w:marTop w:val="0"/>
      <w:marBottom w:val="0"/>
      <w:divBdr>
        <w:top w:val="none" w:sz="0" w:space="0" w:color="auto"/>
        <w:left w:val="none" w:sz="0" w:space="0" w:color="auto"/>
        <w:bottom w:val="none" w:sz="0" w:space="0" w:color="auto"/>
        <w:right w:val="none" w:sz="0" w:space="0" w:color="auto"/>
      </w:divBdr>
    </w:div>
    <w:div w:id="1754081473">
      <w:bodyDiv w:val="1"/>
      <w:marLeft w:val="0"/>
      <w:marRight w:val="0"/>
      <w:marTop w:val="0"/>
      <w:marBottom w:val="0"/>
      <w:divBdr>
        <w:top w:val="none" w:sz="0" w:space="0" w:color="auto"/>
        <w:left w:val="none" w:sz="0" w:space="0" w:color="auto"/>
        <w:bottom w:val="none" w:sz="0" w:space="0" w:color="auto"/>
        <w:right w:val="none" w:sz="0" w:space="0" w:color="auto"/>
      </w:divBdr>
    </w:div>
    <w:div w:id="1754158664">
      <w:bodyDiv w:val="1"/>
      <w:marLeft w:val="0"/>
      <w:marRight w:val="0"/>
      <w:marTop w:val="0"/>
      <w:marBottom w:val="0"/>
      <w:divBdr>
        <w:top w:val="none" w:sz="0" w:space="0" w:color="auto"/>
        <w:left w:val="none" w:sz="0" w:space="0" w:color="auto"/>
        <w:bottom w:val="none" w:sz="0" w:space="0" w:color="auto"/>
        <w:right w:val="none" w:sz="0" w:space="0" w:color="auto"/>
      </w:divBdr>
    </w:div>
    <w:div w:id="1754399330">
      <w:bodyDiv w:val="1"/>
      <w:marLeft w:val="0"/>
      <w:marRight w:val="0"/>
      <w:marTop w:val="0"/>
      <w:marBottom w:val="0"/>
      <w:divBdr>
        <w:top w:val="none" w:sz="0" w:space="0" w:color="auto"/>
        <w:left w:val="none" w:sz="0" w:space="0" w:color="auto"/>
        <w:bottom w:val="none" w:sz="0" w:space="0" w:color="auto"/>
        <w:right w:val="none" w:sz="0" w:space="0" w:color="auto"/>
      </w:divBdr>
    </w:div>
    <w:div w:id="1755085665">
      <w:bodyDiv w:val="1"/>
      <w:marLeft w:val="0"/>
      <w:marRight w:val="0"/>
      <w:marTop w:val="0"/>
      <w:marBottom w:val="0"/>
      <w:divBdr>
        <w:top w:val="none" w:sz="0" w:space="0" w:color="auto"/>
        <w:left w:val="none" w:sz="0" w:space="0" w:color="auto"/>
        <w:bottom w:val="none" w:sz="0" w:space="0" w:color="auto"/>
        <w:right w:val="none" w:sz="0" w:space="0" w:color="auto"/>
      </w:divBdr>
    </w:div>
    <w:div w:id="1755204456">
      <w:bodyDiv w:val="1"/>
      <w:marLeft w:val="0"/>
      <w:marRight w:val="0"/>
      <w:marTop w:val="0"/>
      <w:marBottom w:val="0"/>
      <w:divBdr>
        <w:top w:val="none" w:sz="0" w:space="0" w:color="auto"/>
        <w:left w:val="none" w:sz="0" w:space="0" w:color="auto"/>
        <w:bottom w:val="none" w:sz="0" w:space="0" w:color="auto"/>
        <w:right w:val="none" w:sz="0" w:space="0" w:color="auto"/>
      </w:divBdr>
    </w:div>
    <w:div w:id="1755277092">
      <w:bodyDiv w:val="1"/>
      <w:marLeft w:val="0"/>
      <w:marRight w:val="0"/>
      <w:marTop w:val="0"/>
      <w:marBottom w:val="0"/>
      <w:divBdr>
        <w:top w:val="none" w:sz="0" w:space="0" w:color="auto"/>
        <w:left w:val="none" w:sz="0" w:space="0" w:color="auto"/>
        <w:bottom w:val="none" w:sz="0" w:space="0" w:color="auto"/>
        <w:right w:val="none" w:sz="0" w:space="0" w:color="auto"/>
      </w:divBdr>
    </w:div>
    <w:div w:id="1755541691">
      <w:bodyDiv w:val="1"/>
      <w:marLeft w:val="0"/>
      <w:marRight w:val="0"/>
      <w:marTop w:val="0"/>
      <w:marBottom w:val="0"/>
      <w:divBdr>
        <w:top w:val="none" w:sz="0" w:space="0" w:color="auto"/>
        <w:left w:val="none" w:sz="0" w:space="0" w:color="auto"/>
        <w:bottom w:val="none" w:sz="0" w:space="0" w:color="auto"/>
        <w:right w:val="none" w:sz="0" w:space="0" w:color="auto"/>
      </w:divBdr>
    </w:div>
    <w:div w:id="1755853686">
      <w:bodyDiv w:val="1"/>
      <w:marLeft w:val="0"/>
      <w:marRight w:val="0"/>
      <w:marTop w:val="0"/>
      <w:marBottom w:val="0"/>
      <w:divBdr>
        <w:top w:val="none" w:sz="0" w:space="0" w:color="auto"/>
        <w:left w:val="none" w:sz="0" w:space="0" w:color="auto"/>
        <w:bottom w:val="none" w:sz="0" w:space="0" w:color="auto"/>
        <w:right w:val="none" w:sz="0" w:space="0" w:color="auto"/>
      </w:divBdr>
    </w:div>
    <w:div w:id="1756319876">
      <w:bodyDiv w:val="1"/>
      <w:marLeft w:val="0"/>
      <w:marRight w:val="0"/>
      <w:marTop w:val="0"/>
      <w:marBottom w:val="0"/>
      <w:divBdr>
        <w:top w:val="none" w:sz="0" w:space="0" w:color="auto"/>
        <w:left w:val="none" w:sz="0" w:space="0" w:color="auto"/>
        <w:bottom w:val="none" w:sz="0" w:space="0" w:color="auto"/>
        <w:right w:val="none" w:sz="0" w:space="0" w:color="auto"/>
      </w:divBdr>
    </w:div>
    <w:div w:id="1756630750">
      <w:bodyDiv w:val="1"/>
      <w:marLeft w:val="0"/>
      <w:marRight w:val="0"/>
      <w:marTop w:val="0"/>
      <w:marBottom w:val="0"/>
      <w:divBdr>
        <w:top w:val="none" w:sz="0" w:space="0" w:color="auto"/>
        <w:left w:val="none" w:sz="0" w:space="0" w:color="auto"/>
        <w:bottom w:val="none" w:sz="0" w:space="0" w:color="auto"/>
        <w:right w:val="none" w:sz="0" w:space="0" w:color="auto"/>
      </w:divBdr>
    </w:div>
    <w:div w:id="1756631357">
      <w:bodyDiv w:val="1"/>
      <w:marLeft w:val="0"/>
      <w:marRight w:val="0"/>
      <w:marTop w:val="0"/>
      <w:marBottom w:val="0"/>
      <w:divBdr>
        <w:top w:val="none" w:sz="0" w:space="0" w:color="auto"/>
        <w:left w:val="none" w:sz="0" w:space="0" w:color="auto"/>
        <w:bottom w:val="none" w:sz="0" w:space="0" w:color="auto"/>
        <w:right w:val="none" w:sz="0" w:space="0" w:color="auto"/>
      </w:divBdr>
    </w:div>
    <w:div w:id="1756823589">
      <w:bodyDiv w:val="1"/>
      <w:marLeft w:val="0"/>
      <w:marRight w:val="0"/>
      <w:marTop w:val="0"/>
      <w:marBottom w:val="0"/>
      <w:divBdr>
        <w:top w:val="none" w:sz="0" w:space="0" w:color="auto"/>
        <w:left w:val="none" w:sz="0" w:space="0" w:color="auto"/>
        <w:bottom w:val="none" w:sz="0" w:space="0" w:color="auto"/>
        <w:right w:val="none" w:sz="0" w:space="0" w:color="auto"/>
      </w:divBdr>
    </w:div>
    <w:div w:id="1757290377">
      <w:bodyDiv w:val="1"/>
      <w:marLeft w:val="0"/>
      <w:marRight w:val="0"/>
      <w:marTop w:val="0"/>
      <w:marBottom w:val="0"/>
      <w:divBdr>
        <w:top w:val="none" w:sz="0" w:space="0" w:color="auto"/>
        <w:left w:val="none" w:sz="0" w:space="0" w:color="auto"/>
        <w:bottom w:val="none" w:sz="0" w:space="0" w:color="auto"/>
        <w:right w:val="none" w:sz="0" w:space="0" w:color="auto"/>
      </w:divBdr>
    </w:div>
    <w:div w:id="1757433713">
      <w:bodyDiv w:val="1"/>
      <w:marLeft w:val="0"/>
      <w:marRight w:val="0"/>
      <w:marTop w:val="0"/>
      <w:marBottom w:val="0"/>
      <w:divBdr>
        <w:top w:val="none" w:sz="0" w:space="0" w:color="auto"/>
        <w:left w:val="none" w:sz="0" w:space="0" w:color="auto"/>
        <w:bottom w:val="none" w:sz="0" w:space="0" w:color="auto"/>
        <w:right w:val="none" w:sz="0" w:space="0" w:color="auto"/>
      </w:divBdr>
    </w:div>
    <w:div w:id="1757557464">
      <w:bodyDiv w:val="1"/>
      <w:marLeft w:val="0"/>
      <w:marRight w:val="0"/>
      <w:marTop w:val="0"/>
      <w:marBottom w:val="0"/>
      <w:divBdr>
        <w:top w:val="none" w:sz="0" w:space="0" w:color="auto"/>
        <w:left w:val="none" w:sz="0" w:space="0" w:color="auto"/>
        <w:bottom w:val="none" w:sz="0" w:space="0" w:color="auto"/>
        <w:right w:val="none" w:sz="0" w:space="0" w:color="auto"/>
      </w:divBdr>
    </w:div>
    <w:div w:id="1757746805">
      <w:bodyDiv w:val="1"/>
      <w:marLeft w:val="0"/>
      <w:marRight w:val="0"/>
      <w:marTop w:val="0"/>
      <w:marBottom w:val="0"/>
      <w:divBdr>
        <w:top w:val="none" w:sz="0" w:space="0" w:color="auto"/>
        <w:left w:val="none" w:sz="0" w:space="0" w:color="auto"/>
        <w:bottom w:val="none" w:sz="0" w:space="0" w:color="auto"/>
        <w:right w:val="none" w:sz="0" w:space="0" w:color="auto"/>
      </w:divBdr>
    </w:div>
    <w:div w:id="1757825421">
      <w:bodyDiv w:val="1"/>
      <w:marLeft w:val="0"/>
      <w:marRight w:val="0"/>
      <w:marTop w:val="0"/>
      <w:marBottom w:val="0"/>
      <w:divBdr>
        <w:top w:val="none" w:sz="0" w:space="0" w:color="auto"/>
        <w:left w:val="none" w:sz="0" w:space="0" w:color="auto"/>
        <w:bottom w:val="none" w:sz="0" w:space="0" w:color="auto"/>
        <w:right w:val="none" w:sz="0" w:space="0" w:color="auto"/>
      </w:divBdr>
    </w:div>
    <w:div w:id="1758406407">
      <w:bodyDiv w:val="1"/>
      <w:marLeft w:val="0"/>
      <w:marRight w:val="0"/>
      <w:marTop w:val="0"/>
      <w:marBottom w:val="0"/>
      <w:divBdr>
        <w:top w:val="none" w:sz="0" w:space="0" w:color="auto"/>
        <w:left w:val="none" w:sz="0" w:space="0" w:color="auto"/>
        <w:bottom w:val="none" w:sz="0" w:space="0" w:color="auto"/>
        <w:right w:val="none" w:sz="0" w:space="0" w:color="auto"/>
      </w:divBdr>
    </w:div>
    <w:div w:id="1758477690">
      <w:bodyDiv w:val="1"/>
      <w:marLeft w:val="0"/>
      <w:marRight w:val="0"/>
      <w:marTop w:val="0"/>
      <w:marBottom w:val="0"/>
      <w:divBdr>
        <w:top w:val="none" w:sz="0" w:space="0" w:color="auto"/>
        <w:left w:val="none" w:sz="0" w:space="0" w:color="auto"/>
        <w:bottom w:val="none" w:sz="0" w:space="0" w:color="auto"/>
        <w:right w:val="none" w:sz="0" w:space="0" w:color="auto"/>
      </w:divBdr>
    </w:div>
    <w:div w:id="1758478643">
      <w:bodyDiv w:val="1"/>
      <w:marLeft w:val="0"/>
      <w:marRight w:val="0"/>
      <w:marTop w:val="0"/>
      <w:marBottom w:val="0"/>
      <w:divBdr>
        <w:top w:val="none" w:sz="0" w:space="0" w:color="auto"/>
        <w:left w:val="none" w:sz="0" w:space="0" w:color="auto"/>
        <w:bottom w:val="none" w:sz="0" w:space="0" w:color="auto"/>
        <w:right w:val="none" w:sz="0" w:space="0" w:color="auto"/>
      </w:divBdr>
    </w:div>
    <w:div w:id="1758672130">
      <w:bodyDiv w:val="1"/>
      <w:marLeft w:val="0"/>
      <w:marRight w:val="0"/>
      <w:marTop w:val="0"/>
      <w:marBottom w:val="0"/>
      <w:divBdr>
        <w:top w:val="none" w:sz="0" w:space="0" w:color="auto"/>
        <w:left w:val="none" w:sz="0" w:space="0" w:color="auto"/>
        <w:bottom w:val="none" w:sz="0" w:space="0" w:color="auto"/>
        <w:right w:val="none" w:sz="0" w:space="0" w:color="auto"/>
      </w:divBdr>
    </w:div>
    <w:div w:id="1758749128">
      <w:bodyDiv w:val="1"/>
      <w:marLeft w:val="0"/>
      <w:marRight w:val="0"/>
      <w:marTop w:val="0"/>
      <w:marBottom w:val="0"/>
      <w:divBdr>
        <w:top w:val="none" w:sz="0" w:space="0" w:color="auto"/>
        <w:left w:val="none" w:sz="0" w:space="0" w:color="auto"/>
        <w:bottom w:val="none" w:sz="0" w:space="0" w:color="auto"/>
        <w:right w:val="none" w:sz="0" w:space="0" w:color="auto"/>
      </w:divBdr>
    </w:div>
    <w:div w:id="1759060830">
      <w:bodyDiv w:val="1"/>
      <w:marLeft w:val="0"/>
      <w:marRight w:val="0"/>
      <w:marTop w:val="0"/>
      <w:marBottom w:val="0"/>
      <w:divBdr>
        <w:top w:val="none" w:sz="0" w:space="0" w:color="auto"/>
        <w:left w:val="none" w:sz="0" w:space="0" w:color="auto"/>
        <w:bottom w:val="none" w:sz="0" w:space="0" w:color="auto"/>
        <w:right w:val="none" w:sz="0" w:space="0" w:color="auto"/>
      </w:divBdr>
    </w:div>
    <w:div w:id="1759130804">
      <w:bodyDiv w:val="1"/>
      <w:marLeft w:val="0"/>
      <w:marRight w:val="0"/>
      <w:marTop w:val="0"/>
      <w:marBottom w:val="0"/>
      <w:divBdr>
        <w:top w:val="none" w:sz="0" w:space="0" w:color="auto"/>
        <w:left w:val="none" w:sz="0" w:space="0" w:color="auto"/>
        <w:bottom w:val="none" w:sz="0" w:space="0" w:color="auto"/>
        <w:right w:val="none" w:sz="0" w:space="0" w:color="auto"/>
      </w:divBdr>
    </w:div>
    <w:div w:id="1759253895">
      <w:bodyDiv w:val="1"/>
      <w:marLeft w:val="0"/>
      <w:marRight w:val="0"/>
      <w:marTop w:val="0"/>
      <w:marBottom w:val="0"/>
      <w:divBdr>
        <w:top w:val="none" w:sz="0" w:space="0" w:color="auto"/>
        <w:left w:val="none" w:sz="0" w:space="0" w:color="auto"/>
        <w:bottom w:val="none" w:sz="0" w:space="0" w:color="auto"/>
        <w:right w:val="none" w:sz="0" w:space="0" w:color="auto"/>
      </w:divBdr>
    </w:div>
    <w:div w:id="1759398040">
      <w:bodyDiv w:val="1"/>
      <w:marLeft w:val="0"/>
      <w:marRight w:val="0"/>
      <w:marTop w:val="0"/>
      <w:marBottom w:val="0"/>
      <w:divBdr>
        <w:top w:val="none" w:sz="0" w:space="0" w:color="auto"/>
        <w:left w:val="none" w:sz="0" w:space="0" w:color="auto"/>
        <w:bottom w:val="none" w:sz="0" w:space="0" w:color="auto"/>
        <w:right w:val="none" w:sz="0" w:space="0" w:color="auto"/>
      </w:divBdr>
    </w:div>
    <w:div w:id="1759446496">
      <w:bodyDiv w:val="1"/>
      <w:marLeft w:val="0"/>
      <w:marRight w:val="0"/>
      <w:marTop w:val="0"/>
      <w:marBottom w:val="0"/>
      <w:divBdr>
        <w:top w:val="none" w:sz="0" w:space="0" w:color="auto"/>
        <w:left w:val="none" w:sz="0" w:space="0" w:color="auto"/>
        <w:bottom w:val="none" w:sz="0" w:space="0" w:color="auto"/>
        <w:right w:val="none" w:sz="0" w:space="0" w:color="auto"/>
      </w:divBdr>
    </w:div>
    <w:div w:id="1759789124">
      <w:bodyDiv w:val="1"/>
      <w:marLeft w:val="0"/>
      <w:marRight w:val="0"/>
      <w:marTop w:val="0"/>
      <w:marBottom w:val="0"/>
      <w:divBdr>
        <w:top w:val="none" w:sz="0" w:space="0" w:color="auto"/>
        <w:left w:val="none" w:sz="0" w:space="0" w:color="auto"/>
        <w:bottom w:val="none" w:sz="0" w:space="0" w:color="auto"/>
        <w:right w:val="none" w:sz="0" w:space="0" w:color="auto"/>
      </w:divBdr>
    </w:div>
    <w:div w:id="1760178126">
      <w:bodyDiv w:val="1"/>
      <w:marLeft w:val="0"/>
      <w:marRight w:val="0"/>
      <w:marTop w:val="0"/>
      <w:marBottom w:val="0"/>
      <w:divBdr>
        <w:top w:val="none" w:sz="0" w:space="0" w:color="auto"/>
        <w:left w:val="none" w:sz="0" w:space="0" w:color="auto"/>
        <w:bottom w:val="none" w:sz="0" w:space="0" w:color="auto"/>
        <w:right w:val="none" w:sz="0" w:space="0" w:color="auto"/>
      </w:divBdr>
    </w:div>
    <w:div w:id="1760444986">
      <w:bodyDiv w:val="1"/>
      <w:marLeft w:val="0"/>
      <w:marRight w:val="0"/>
      <w:marTop w:val="0"/>
      <w:marBottom w:val="0"/>
      <w:divBdr>
        <w:top w:val="none" w:sz="0" w:space="0" w:color="auto"/>
        <w:left w:val="none" w:sz="0" w:space="0" w:color="auto"/>
        <w:bottom w:val="none" w:sz="0" w:space="0" w:color="auto"/>
        <w:right w:val="none" w:sz="0" w:space="0" w:color="auto"/>
      </w:divBdr>
    </w:div>
    <w:div w:id="1760562847">
      <w:bodyDiv w:val="1"/>
      <w:marLeft w:val="0"/>
      <w:marRight w:val="0"/>
      <w:marTop w:val="0"/>
      <w:marBottom w:val="0"/>
      <w:divBdr>
        <w:top w:val="none" w:sz="0" w:space="0" w:color="auto"/>
        <w:left w:val="none" w:sz="0" w:space="0" w:color="auto"/>
        <w:bottom w:val="none" w:sz="0" w:space="0" w:color="auto"/>
        <w:right w:val="none" w:sz="0" w:space="0" w:color="auto"/>
      </w:divBdr>
    </w:div>
    <w:div w:id="1761097836">
      <w:bodyDiv w:val="1"/>
      <w:marLeft w:val="0"/>
      <w:marRight w:val="0"/>
      <w:marTop w:val="0"/>
      <w:marBottom w:val="0"/>
      <w:divBdr>
        <w:top w:val="none" w:sz="0" w:space="0" w:color="auto"/>
        <w:left w:val="none" w:sz="0" w:space="0" w:color="auto"/>
        <w:bottom w:val="none" w:sz="0" w:space="0" w:color="auto"/>
        <w:right w:val="none" w:sz="0" w:space="0" w:color="auto"/>
      </w:divBdr>
    </w:div>
    <w:div w:id="1761177941">
      <w:bodyDiv w:val="1"/>
      <w:marLeft w:val="0"/>
      <w:marRight w:val="0"/>
      <w:marTop w:val="0"/>
      <w:marBottom w:val="0"/>
      <w:divBdr>
        <w:top w:val="none" w:sz="0" w:space="0" w:color="auto"/>
        <w:left w:val="none" w:sz="0" w:space="0" w:color="auto"/>
        <w:bottom w:val="none" w:sz="0" w:space="0" w:color="auto"/>
        <w:right w:val="none" w:sz="0" w:space="0" w:color="auto"/>
      </w:divBdr>
    </w:div>
    <w:div w:id="1761442566">
      <w:bodyDiv w:val="1"/>
      <w:marLeft w:val="0"/>
      <w:marRight w:val="0"/>
      <w:marTop w:val="0"/>
      <w:marBottom w:val="0"/>
      <w:divBdr>
        <w:top w:val="none" w:sz="0" w:space="0" w:color="auto"/>
        <w:left w:val="none" w:sz="0" w:space="0" w:color="auto"/>
        <w:bottom w:val="none" w:sz="0" w:space="0" w:color="auto"/>
        <w:right w:val="none" w:sz="0" w:space="0" w:color="auto"/>
      </w:divBdr>
    </w:div>
    <w:div w:id="1761753484">
      <w:bodyDiv w:val="1"/>
      <w:marLeft w:val="0"/>
      <w:marRight w:val="0"/>
      <w:marTop w:val="0"/>
      <w:marBottom w:val="0"/>
      <w:divBdr>
        <w:top w:val="none" w:sz="0" w:space="0" w:color="auto"/>
        <w:left w:val="none" w:sz="0" w:space="0" w:color="auto"/>
        <w:bottom w:val="none" w:sz="0" w:space="0" w:color="auto"/>
        <w:right w:val="none" w:sz="0" w:space="0" w:color="auto"/>
      </w:divBdr>
    </w:div>
    <w:div w:id="1761754351">
      <w:bodyDiv w:val="1"/>
      <w:marLeft w:val="0"/>
      <w:marRight w:val="0"/>
      <w:marTop w:val="0"/>
      <w:marBottom w:val="0"/>
      <w:divBdr>
        <w:top w:val="none" w:sz="0" w:space="0" w:color="auto"/>
        <w:left w:val="none" w:sz="0" w:space="0" w:color="auto"/>
        <w:bottom w:val="none" w:sz="0" w:space="0" w:color="auto"/>
        <w:right w:val="none" w:sz="0" w:space="0" w:color="auto"/>
      </w:divBdr>
    </w:div>
    <w:div w:id="1761874104">
      <w:bodyDiv w:val="1"/>
      <w:marLeft w:val="0"/>
      <w:marRight w:val="0"/>
      <w:marTop w:val="0"/>
      <w:marBottom w:val="0"/>
      <w:divBdr>
        <w:top w:val="none" w:sz="0" w:space="0" w:color="auto"/>
        <w:left w:val="none" w:sz="0" w:space="0" w:color="auto"/>
        <w:bottom w:val="none" w:sz="0" w:space="0" w:color="auto"/>
        <w:right w:val="none" w:sz="0" w:space="0" w:color="auto"/>
      </w:divBdr>
    </w:div>
    <w:div w:id="1762145084">
      <w:bodyDiv w:val="1"/>
      <w:marLeft w:val="0"/>
      <w:marRight w:val="0"/>
      <w:marTop w:val="0"/>
      <w:marBottom w:val="0"/>
      <w:divBdr>
        <w:top w:val="none" w:sz="0" w:space="0" w:color="auto"/>
        <w:left w:val="none" w:sz="0" w:space="0" w:color="auto"/>
        <w:bottom w:val="none" w:sz="0" w:space="0" w:color="auto"/>
        <w:right w:val="none" w:sz="0" w:space="0" w:color="auto"/>
      </w:divBdr>
    </w:div>
    <w:div w:id="1762530945">
      <w:bodyDiv w:val="1"/>
      <w:marLeft w:val="0"/>
      <w:marRight w:val="0"/>
      <w:marTop w:val="0"/>
      <w:marBottom w:val="0"/>
      <w:divBdr>
        <w:top w:val="none" w:sz="0" w:space="0" w:color="auto"/>
        <w:left w:val="none" w:sz="0" w:space="0" w:color="auto"/>
        <w:bottom w:val="none" w:sz="0" w:space="0" w:color="auto"/>
        <w:right w:val="none" w:sz="0" w:space="0" w:color="auto"/>
      </w:divBdr>
    </w:div>
    <w:div w:id="1762606458">
      <w:bodyDiv w:val="1"/>
      <w:marLeft w:val="0"/>
      <w:marRight w:val="0"/>
      <w:marTop w:val="0"/>
      <w:marBottom w:val="0"/>
      <w:divBdr>
        <w:top w:val="none" w:sz="0" w:space="0" w:color="auto"/>
        <w:left w:val="none" w:sz="0" w:space="0" w:color="auto"/>
        <w:bottom w:val="none" w:sz="0" w:space="0" w:color="auto"/>
        <w:right w:val="none" w:sz="0" w:space="0" w:color="auto"/>
      </w:divBdr>
    </w:div>
    <w:div w:id="1762989597">
      <w:bodyDiv w:val="1"/>
      <w:marLeft w:val="0"/>
      <w:marRight w:val="0"/>
      <w:marTop w:val="0"/>
      <w:marBottom w:val="0"/>
      <w:divBdr>
        <w:top w:val="none" w:sz="0" w:space="0" w:color="auto"/>
        <w:left w:val="none" w:sz="0" w:space="0" w:color="auto"/>
        <w:bottom w:val="none" w:sz="0" w:space="0" w:color="auto"/>
        <w:right w:val="none" w:sz="0" w:space="0" w:color="auto"/>
      </w:divBdr>
    </w:div>
    <w:div w:id="1763142511">
      <w:bodyDiv w:val="1"/>
      <w:marLeft w:val="0"/>
      <w:marRight w:val="0"/>
      <w:marTop w:val="0"/>
      <w:marBottom w:val="0"/>
      <w:divBdr>
        <w:top w:val="none" w:sz="0" w:space="0" w:color="auto"/>
        <w:left w:val="none" w:sz="0" w:space="0" w:color="auto"/>
        <w:bottom w:val="none" w:sz="0" w:space="0" w:color="auto"/>
        <w:right w:val="none" w:sz="0" w:space="0" w:color="auto"/>
      </w:divBdr>
    </w:div>
    <w:div w:id="1763255547">
      <w:bodyDiv w:val="1"/>
      <w:marLeft w:val="0"/>
      <w:marRight w:val="0"/>
      <w:marTop w:val="0"/>
      <w:marBottom w:val="0"/>
      <w:divBdr>
        <w:top w:val="none" w:sz="0" w:space="0" w:color="auto"/>
        <w:left w:val="none" w:sz="0" w:space="0" w:color="auto"/>
        <w:bottom w:val="none" w:sz="0" w:space="0" w:color="auto"/>
        <w:right w:val="none" w:sz="0" w:space="0" w:color="auto"/>
      </w:divBdr>
    </w:div>
    <w:div w:id="1763647400">
      <w:bodyDiv w:val="1"/>
      <w:marLeft w:val="0"/>
      <w:marRight w:val="0"/>
      <w:marTop w:val="0"/>
      <w:marBottom w:val="0"/>
      <w:divBdr>
        <w:top w:val="none" w:sz="0" w:space="0" w:color="auto"/>
        <w:left w:val="none" w:sz="0" w:space="0" w:color="auto"/>
        <w:bottom w:val="none" w:sz="0" w:space="0" w:color="auto"/>
        <w:right w:val="none" w:sz="0" w:space="0" w:color="auto"/>
      </w:divBdr>
    </w:div>
    <w:div w:id="1763792420">
      <w:bodyDiv w:val="1"/>
      <w:marLeft w:val="0"/>
      <w:marRight w:val="0"/>
      <w:marTop w:val="0"/>
      <w:marBottom w:val="0"/>
      <w:divBdr>
        <w:top w:val="none" w:sz="0" w:space="0" w:color="auto"/>
        <w:left w:val="none" w:sz="0" w:space="0" w:color="auto"/>
        <w:bottom w:val="none" w:sz="0" w:space="0" w:color="auto"/>
        <w:right w:val="none" w:sz="0" w:space="0" w:color="auto"/>
      </w:divBdr>
    </w:div>
    <w:div w:id="1763910732">
      <w:bodyDiv w:val="1"/>
      <w:marLeft w:val="0"/>
      <w:marRight w:val="0"/>
      <w:marTop w:val="0"/>
      <w:marBottom w:val="0"/>
      <w:divBdr>
        <w:top w:val="none" w:sz="0" w:space="0" w:color="auto"/>
        <w:left w:val="none" w:sz="0" w:space="0" w:color="auto"/>
        <w:bottom w:val="none" w:sz="0" w:space="0" w:color="auto"/>
        <w:right w:val="none" w:sz="0" w:space="0" w:color="auto"/>
      </w:divBdr>
    </w:div>
    <w:div w:id="1764455331">
      <w:bodyDiv w:val="1"/>
      <w:marLeft w:val="0"/>
      <w:marRight w:val="0"/>
      <w:marTop w:val="0"/>
      <w:marBottom w:val="0"/>
      <w:divBdr>
        <w:top w:val="none" w:sz="0" w:space="0" w:color="auto"/>
        <w:left w:val="none" w:sz="0" w:space="0" w:color="auto"/>
        <w:bottom w:val="none" w:sz="0" w:space="0" w:color="auto"/>
        <w:right w:val="none" w:sz="0" w:space="0" w:color="auto"/>
      </w:divBdr>
    </w:div>
    <w:div w:id="1764523939">
      <w:bodyDiv w:val="1"/>
      <w:marLeft w:val="0"/>
      <w:marRight w:val="0"/>
      <w:marTop w:val="0"/>
      <w:marBottom w:val="0"/>
      <w:divBdr>
        <w:top w:val="none" w:sz="0" w:space="0" w:color="auto"/>
        <w:left w:val="none" w:sz="0" w:space="0" w:color="auto"/>
        <w:bottom w:val="none" w:sz="0" w:space="0" w:color="auto"/>
        <w:right w:val="none" w:sz="0" w:space="0" w:color="auto"/>
      </w:divBdr>
    </w:div>
    <w:div w:id="1764761298">
      <w:bodyDiv w:val="1"/>
      <w:marLeft w:val="0"/>
      <w:marRight w:val="0"/>
      <w:marTop w:val="0"/>
      <w:marBottom w:val="0"/>
      <w:divBdr>
        <w:top w:val="none" w:sz="0" w:space="0" w:color="auto"/>
        <w:left w:val="none" w:sz="0" w:space="0" w:color="auto"/>
        <w:bottom w:val="none" w:sz="0" w:space="0" w:color="auto"/>
        <w:right w:val="none" w:sz="0" w:space="0" w:color="auto"/>
      </w:divBdr>
    </w:div>
    <w:div w:id="1765606649">
      <w:bodyDiv w:val="1"/>
      <w:marLeft w:val="0"/>
      <w:marRight w:val="0"/>
      <w:marTop w:val="0"/>
      <w:marBottom w:val="0"/>
      <w:divBdr>
        <w:top w:val="none" w:sz="0" w:space="0" w:color="auto"/>
        <w:left w:val="none" w:sz="0" w:space="0" w:color="auto"/>
        <w:bottom w:val="none" w:sz="0" w:space="0" w:color="auto"/>
        <w:right w:val="none" w:sz="0" w:space="0" w:color="auto"/>
      </w:divBdr>
    </w:div>
    <w:div w:id="1766077446">
      <w:bodyDiv w:val="1"/>
      <w:marLeft w:val="0"/>
      <w:marRight w:val="0"/>
      <w:marTop w:val="0"/>
      <w:marBottom w:val="0"/>
      <w:divBdr>
        <w:top w:val="none" w:sz="0" w:space="0" w:color="auto"/>
        <w:left w:val="none" w:sz="0" w:space="0" w:color="auto"/>
        <w:bottom w:val="none" w:sz="0" w:space="0" w:color="auto"/>
        <w:right w:val="none" w:sz="0" w:space="0" w:color="auto"/>
      </w:divBdr>
    </w:div>
    <w:div w:id="1766145253">
      <w:bodyDiv w:val="1"/>
      <w:marLeft w:val="0"/>
      <w:marRight w:val="0"/>
      <w:marTop w:val="0"/>
      <w:marBottom w:val="0"/>
      <w:divBdr>
        <w:top w:val="none" w:sz="0" w:space="0" w:color="auto"/>
        <w:left w:val="none" w:sz="0" w:space="0" w:color="auto"/>
        <w:bottom w:val="none" w:sz="0" w:space="0" w:color="auto"/>
        <w:right w:val="none" w:sz="0" w:space="0" w:color="auto"/>
      </w:divBdr>
    </w:div>
    <w:div w:id="1766226546">
      <w:bodyDiv w:val="1"/>
      <w:marLeft w:val="0"/>
      <w:marRight w:val="0"/>
      <w:marTop w:val="0"/>
      <w:marBottom w:val="0"/>
      <w:divBdr>
        <w:top w:val="none" w:sz="0" w:space="0" w:color="auto"/>
        <w:left w:val="none" w:sz="0" w:space="0" w:color="auto"/>
        <w:bottom w:val="none" w:sz="0" w:space="0" w:color="auto"/>
        <w:right w:val="none" w:sz="0" w:space="0" w:color="auto"/>
      </w:divBdr>
    </w:div>
    <w:div w:id="1766262351">
      <w:bodyDiv w:val="1"/>
      <w:marLeft w:val="0"/>
      <w:marRight w:val="0"/>
      <w:marTop w:val="0"/>
      <w:marBottom w:val="0"/>
      <w:divBdr>
        <w:top w:val="none" w:sz="0" w:space="0" w:color="auto"/>
        <w:left w:val="none" w:sz="0" w:space="0" w:color="auto"/>
        <w:bottom w:val="none" w:sz="0" w:space="0" w:color="auto"/>
        <w:right w:val="none" w:sz="0" w:space="0" w:color="auto"/>
      </w:divBdr>
    </w:div>
    <w:div w:id="1766463211">
      <w:bodyDiv w:val="1"/>
      <w:marLeft w:val="0"/>
      <w:marRight w:val="0"/>
      <w:marTop w:val="0"/>
      <w:marBottom w:val="0"/>
      <w:divBdr>
        <w:top w:val="none" w:sz="0" w:space="0" w:color="auto"/>
        <w:left w:val="none" w:sz="0" w:space="0" w:color="auto"/>
        <w:bottom w:val="none" w:sz="0" w:space="0" w:color="auto"/>
        <w:right w:val="none" w:sz="0" w:space="0" w:color="auto"/>
      </w:divBdr>
    </w:div>
    <w:div w:id="1766683471">
      <w:bodyDiv w:val="1"/>
      <w:marLeft w:val="0"/>
      <w:marRight w:val="0"/>
      <w:marTop w:val="0"/>
      <w:marBottom w:val="0"/>
      <w:divBdr>
        <w:top w:val="none" w:sz="0" w:space="0" w:color="auto"/>
        <w:left w:val="none" w:sz="0" w:space="0" w:color="auto"/>
        <w:bottom w:val="none" w:sz="0" w:space="0" w:color="auto"/>
        <w:right w:val="none" w:sz="0" w:space="0" w:color="auto"/>
      </w:divBdr>
    </w:div>
    <w:div w:id="1766725616">
      <w:bodyDiv w:val="1"/>
      <w:marLeft w:val="0"/>
      <w:marRight w:val="0"/>
      <w:marTop w:val="0"/>
      <w:marBottom w:val="0"/>
      <w:divBdr>
        <w:top w:val="none" w:sz="0" w:space="0" w:color="auto"/>
        <w:left w:val="none" w:sz="0" w:space="0" w:color="auto"/>
        <w:bottom w:val="none" w:sz="0" w:space="0" w:color="auto"/>
        <w:right w:val="none" w:sz="0" w:space="0" w:color="auto"/>
      </w:divBdr>
    </w:div>
    <w:div w:id="1767189314">
      <w:bodyDiv w:val="1"/>
      <w:marLeft w:val="0"/>
      <w:marRight w:val="0"/>
      <w:marTop w:val="0"/>
      <w:marBottom w:val="0"/>
      <w:divBdr>
        <w:top w:val="none" w:sz="0" w:space="0" w:color="auto"/>
        <w:left w:val="none" w:sz="0" w:space="0" w:color="auto"/>
        <w:bottom w:val="none" w:sz="0" w:space="0" w:color="auto"/>
        <w:right w:val="none" w:sz="0" w:space="0" w:color="auto"/>
      </w:divBdr>
    </w:div>
    <w:div w:id="1767463400">
      <w:bodyDiv w:val="1"/>
      <w:marLeft w:val="0"/>
      <w:marRight w:val="0"/>
      <w:marTop w:val="0"/>
      <w:marBottom w:val="0"/>
      <w:divBdr>
        <w:top w:val="none" w:sz="0" w:space="0" w:color="auto"/>
        <w:left w:val="none" w:sz="0" w:space="0" w:color="auto"/>
        <w:bottom w:val="none" w:sz="0" w:space="0" w:color="auto"/>
        <w:right w:val="none" w:sz="0" w:space="0" w:color="auto"/>
      </w:divBdr>
    </w:div>
    <w:div w:id="1767537731">
      <w:bodyDiv w:val="1"/>
      <w:marLeft w:val="0"/>
      <w:marRight w:val="0"/>
      <w:marTop w:val="0"/>
      <w:marBottom w:val="0"/>
      <w:divBdr>
        <w:top w:val="none" w:sz="0" w:space="0" w:color="auto"/>
        <w:left w:val="none" w:sz="0" w:space="0" w:color="auto"/>
        <w:bottom w:val="none" w:sz="0" w:space="0" w:color="auto"/>
        <w:right w:val="none" w:sz="0" w:space="0" w:color="auto"/>
      </w:divBdr>
    </w:div>
    <w:div w:id="1767651104">
      <w:bodyDiv w:val="1"/>
      <w:marLeft w:val="0"/>
      <w:marRight w:val="0"/>
      <w:marTop w:val="0"/>
      <w:marBottom w:val="0"/>
      <w:divBdr>
        <w:top w:val="none" w:sz="0" w:space="0" w:color="auto"/>
        <w:left w:val="none" w:sz="0" w:space="0" w:color="auto"/>
        <w:bottom w:val="none" w:sz="0" w:space="0" w:color="auto"/>
        <w:right w:val="none" w:sz="0" w:space="0" w:color="auto"/>
      </w:divBdr>
    </w:div>
    <w:div w:id="1767842677">
      <w:bodyDiv w:val="1"/>
      <w:marLeft w:val="0"/>
      <w:marRight w:val="0"/>
      <w:marTop w:val="0"/>
      <w:marBottom w:val="0"/>
      <w:divBdr>
        <w:top w:val="none" w:sz="0" w:space="0" w:color="auto"/>
        <w:left w:val="none" w:sz="0" w:space="0" w:color="auto"/>
        <w:bottom w:val="none" w:sz="0" w:space="0" w:color="auto"/>
        <w:right w:val="none" w:sz="0" w:space="0" w:color="auto"/>
      </w:divBdr>
    </w:div>
    <w:div w:id="1767996691">
      <w:bodyDiv w:val="1"/>
      <w:marLeft w:val="0"/>
      <w:marRight w:val="0"/>
      <w:marTop w:val="0"/>
      <w:marBottom w:val="0"/>
      <w:divBdr>
        <w:top w:val="none" w:sz="0" w:space="0" w:color="auto"/>
        <w:left w:val="none" w:sz="0" w:space="0" w:color="auto"/>
        <w:bottom w:val="none" w:sz="0" w:space="0" w:color="auto"/>
        <w:right w:val="none" w:sz="0" w:space="0" w:color="auto"/>
      </w:divBdr>
    </w:div>
    <w:div w:id="1768110710">
      <w:bodyDiv w:val="1"/>
      <w:marLeft w:val="0"/>
      <w:marRight w:val="0"/>
      <w:marTop w:val="0"/>
      <w:marBottom w:val="0"/>
      <w:divBdr>
        <w:top w:val="none" w:sz="0" w:space="0" w:color="auto"/>
        <w:left w:val="none" w:sz="0" w:space="0" w:color="auto"/>
        <w:bottom w:val="none" w:sz="0" w:space="0" w:color="auto"/>
        <w:right w:val="none" w:sz="0" w:space="0" w:color="auto"/>
      </w:divBdr>
    </w:div>
    <w:div w:id="1768386195">
      <w:bodyDiv w:val="1"/>
      <w:marLeft w:val="0"/>
      <w:marRight w:val="0"/>
      <w:marTop w:val="0"/>
      <w:marBottom w:val="0"/>
      <w:divBdr>
        <w:top w:val="none" w:sz="0" w:space="0" w:color="auto"/>
        <w:left w:val="none" w:sz="0" w:space="0" w:color="auto"/>
        <w:bottom w:val="none" w:sz="0" w:space="0" w:color="auto"/>
        <w:right w:val="none" w:sz="0" w:space="0" w:color="auto"/>
      </w:divBdr>
    </w:div>
    <w:div w:id="1768499147">
      <w:bodyDiv w:val="1"/>
      <w:marLeft w:val="0"/>
      <w:marRight w:val="0"/>
      <w:marTop w:val="0"/>
      <w:marBottom w:val="0"/>
      <w:divBdr>
        <w:top w:val="none" w:sz="0" w:space="0" w:color="auto"/>
        <w:left w:val="none" w:sz="0" w:space="0" w:color="auto"/>
        <w:bottom w:val="none" w:sz="0" w:space="0" w:color="auto"/>
        <w:right w:val="none" w:sz="0" w:space="0" w:color="auto"/>
      </w:divBdr>
    </w:div>
    <w:div w:id="1768695582">
      <w:bodyDiv w:val="1"/>
      <w:marLeft w:val="0"/>
      <w:marRight w:val="0"/>
      <w:marTop w:val="0"/>
      <w:marBottom w:val="0"/>
      <w:divBdr>
        <w:top w:val="none" w:sz="0" w:space="0" w:color="auto"/>
        <w:left w:val="none" w:sz="0" w:space="0" w:color="auto"/>
        <w:bottom w:val="none" w:sz="0" w:space="0" w:color="auto"/>
        <w:right w:val="none" w:sz="0" w:space="0" w:color="auto"/>
      </w:divBdr>
    </w:div>
    <w:div w:id="1768697901">
      <w:bodyDiv w:val="1"/>
      <w:marLeft w:val="0"/>
      <w:marRight w:val="0"/>
      <w:marTop w:val="0"/>
      <w:marBottom w:val="0"/>
      <w:divBdr>
        <w:top w:val="none" w:sz="0" w:space="0" w:color="auto"/>
        <w:left w:val="none" w:sz="0" w:space="0" w:color="auto"/>
        <w:bottom w:val="none" w:sz="0" w:space="0" w:color="auto"/>
        <w:right w:val="none" w:sz="0" w:space="0" w:color="auto"/>
      </w:divBdr>
    </w:div>
    <w:div w:id="1768764966">
      <w:bodyDiv w:val="1"/>
      <w:marLeft w:val="0"/>
      <w:marRight w:val="0"/>
      <w:marTop w:val="0"/>
      <w:marBottom w:val="0"/>
      <w:divBdr>
        <w:top w:val="none" w:sz="0" w:space="0" w:color="auto"/>
        <w:left w:val="none" w:sz="0" w:space="0" w:color="auto"/>
        <w:bottom w:val="none" w:sz="0" w:space="0" w:color="auto"/>
        <w:right w:val="none" w:sz="0" w:space="0" w:color="auto"/>
      </w:divBdr>
    </w:div>
    <w:div w:id="1768844226">
      <w:bodyDiv w:val="1"/>
      <w:marLeft w:val="0"/>
      <w:marRight w:val="0"/>
      <w:marTop w:val="0"/>
      <w:marBottom w:val="0"/>
      <w:divBdr>
        <w:top w:val="none" w:sz="0" w:space="0" w:color="auto"/>
        <w:left w:val="none" w:sz="0" w:space="0" w:color="auto"/>
        <w:bottom w:val="none" w:sz="0" w:space="0" w:color="auto"/>
        <w:right w:val="none" w:sz="0" w:space="0" w:color="auto"/>
      </w:divBdr>
    </w:div>
    <w:div w:id="1768844348">
      <w:bodyDiv w:val="1"/>
      <w:marLeft w:val="0"/>
      <w:marRight w:val="0"/>
      <w:marTop w:val="0"/>
      <w:marBottom w:val="0"/>
      <w:divBdr>
        <w:top w:val="none" w:sz="0" w:space="0" w:color="auto"/>
        <w:left w:val="none" w:sz="0" w:space="0" w:color="auto"/>
        <w:bottom w:val="none" w:sz="0" w:space="0" w:color="auto"/>
        <w:right w:val="none" w:sz="0" w:space="0" w:color="auto"/>
      </w:divBdr>
    </w:div>
    <w:div w:id="1769080367">
      <w:bodyDiv w:val="1"/>
      <w:marLeft w:val="0"/>
      <w:marRight w:val="0"/>
      <w:marTop w:val="0"/>
      <w:marBottom w:val="0"/>
      <w:divBdr>
        <w:top w:val="none" w:sz="0" w:space="0" w:color="auto"/>
        <w:left w:val="none" w:sz="0" w:space="0" w:color="auto"/>
        <w:bottom w:val="none" w:sz="0" w:space="0" w:color="auto"/>
        <w:right w:val="none" w:sz="0" w:space="0" w:color="auto"/>
      </w:divBdr>
    </w:div>
    <w:div w:id="1769614983">
      <w:bodyDiv w:val="1"/>
      <w:marLeft w:val="0"/>
      <w:marRight w:val="0"/>
      <w:marTop w:val="0"/>
      <w:marBottom w:val="0"/>
      <w:divBdr>
        <w:top w:val="none" w:sz="0" w:space="0" w:color="auto"/>
        <w:left w:val="none" w:sz="0" w:space="0" w:color="auto"/>
        <w:bottom w:val="none" w:sz="0" w:space="0" w:color="auto"/>
        <w:right w:val="none" w:sz="0" w:space="0" w:color="auto"/>
      </w:divBdr>
    </w:div>
    <w:div w:id="1769809684">
      <w:bodyDiv w:val="1"/>
      <w:marLeft w:val="0"/>
      <w:marRight w:val="0"/>
      <w:marTop w:val="0"/>
      <w:marBottom w:val="0"/>
      <w:divBdr>
        <w:top w:val="none" w:sz="0" w:space="0" w:color="auto"/>
        <w:left w:val="none" w:sz="0" w:space="0" w:color="auto"/>
        <w:bottom w:val="none" w:sz="0" w:space="0" w:color="auto"/>
        <w:right w:val="none" w:sz="0" w:space="0" w:color="auto"/>
      </w:divBdr>
    </w:div>
    <w:div w:id="1769933328">
      <w:bodyDiv w:val="1"/>
      <w:marLeft w:val="0"/>
      <w:marRight w:val="0"/>
      <w:marTop w:val="0"/>
      <w:marBottom w:val="0"/>
      <w:divBdr>
        <w:top w:val="none" w:sz="0" w:space="0" w:color="auto"/>
        <w:left w:val="none" w:sz="0" w:space="0" w:color="auto"/>
        <w:bottom w:val="none" w:sz="0" w:space="0" w:color="auto"/>
        <w:right w:val="none" w:sz="0" w:space="0" w:color="auto"/>
      </w:divBdr>
    </w:div>
    <w:div w:id="1770005346">
      <w:bodyDiv w:val="1"/>
      <w:marLeft w:val="0"/>
      <w:marRight w:val="0"/>
      <w:marTop w:val="0"/>
      <w:marBottom w:val="0"/>
      <w:divBdr>
        <w:top w:val="none" w:sz="0" w:space="0" w:color="auto"/>
        <w:left w:val="none" w:sz="0" w:space="0" w:color="auto"/>
        <w:bottom w:val="none" w:sz="0" w:space="0" w:color="auto"/>
        <w:right w:val="none" w:sz="0" w:space="0" w:color="auto"/>
      </w:divBdr>
    </w:div>
    <w:div w:id="1770150860">
      <w:bodyDiv w:val="1"/>
      <w:marLeft w:val="0"/>
      <w:marRight w:val="0"/>
      <w:marTop w:val="0"/>
      <w:marBottom w:val="0"/>
      <w:divBdr>
        <w:top w:val="none" w:sz="0" w:space="0" w:color="auto"/>
        <w:left w:val="none" w:sz="0" w:space="0" w:color="auto"/>
        <w:bottom w:val="none" w:sz="0" w:space="0" w:color="auto"/>
        <w:right w:val="none" w:sz="0" w:space="0" w:color="auto"/>
      </w:divBdr>
    </w:div>
    <w:div w:id="1770156128">
      <w:bodyDiv w:val="1"/>
      <w:marLeft w:val="0"/>
      <w:marRight w:val="0"/>
      <w:marTop w:val="0"/>
      <w:marBottom w:val="0"/>
      <w:divBdr>
        <w:top w:val="none" w:sz="0" w:space="0" w:color="auto"/>
        <w:left w:val="none" w:sz="0" w:space="0" w:color="auto"/>
        <w:bottom w:val="none" w:sz="0" w:space="0" w:color="auto"/>
        <w:right w:val="none" w:sz="0" w:space="0" w:color="auto"/>
      </w:divBdr>
    </w:div>
    <w:div w:id="1770346094">
      <w:bodyDiv w:val="1"/>
      <w:marLeft w:val="0"/>
      <w:marRight w:val="0"/>
      <w:marTop w:val="0"/>
      <w:marBottom w:val="0"/>
      <w:divBdr>
        <w:top w:val="none" w:sz="0" w:space="0" w:color="auto"/>
        <w:left w:val="none" w:sz="0" w:space="0" w:color="auto"/>
        <w:bottom w:val="none" w:sz="0" w:space="0" w:color="auto"/>
        <w:right w:val="none" w:sz="0" w:space="0" w:color="auto"/>
      </w:divBdr>
    </w:div>
    <w:div w:id="1770462752">
      <w:bodyDiv w:val="1"/>
      <w:marLeft w:val="0"/>
      <w:marRight w:val="0"/>
      <w:marTop w:val="0"/>
      <w:marBottom w:val="0"/>
      <w:divBdr>
        <w:top w:val="none" w:sz="0" w:space="0" w:color="auto"/>
        <w:left w:val="none" w:sz="0" w:space="0" w:color="auto"/>
        <w:bottom w:val="none" w:sz="0" w:space="0" w:color="auto"/>
        <w:right w:val="none" w:sz="0" w:space="0" w:color="auto"/>
      </w:divBdr>
    </w:div>
    <w:div w:id="1770613204">
      <w:bodyDiv w:val="1"/>
      <w:marLeft w:val="0"/>
      <w:marRight w:val="0"/>
      <w:marTop w:val="0"/>
      <w:marBottom w:val="0"/>
      <w:divBdr>
        <w:top w:val="none" w:sz="0" w:space="0" w:color="auto"/>
        <w:left w:val="none" w:sz="0" w:space="0" w:color="auto"/>
        <w:bottom w:val="none" w:sz="0" w:space="0" w:color="auto"/>
        <w:right w:val="none" w:sz="0" w:space="0" w:color="auto"/>
      </w:divBdr>
    </w:div>
    <w:div w:id="1770656350">
      <w:bodyDiv w:val="1"/>
      <w:marLeft w:val="0"/>
      <w:marRight w:val="0"/>
      <w:marTop w:val="0"/>
      <w:marBottom w:val="0"/>
      <w:divBdr>
        <w:top w:val="none" w:sz="0" w:space="0" w:color="auto"/>
        <w:left w:val="none" w:sz="0" w:space="0" w:color="auto"/>
        <w:bottom w:val="none" w:sz="0" w:space="0" w:color="auto"/>
        <w:right w:val="none" w:sz="0" w:space="0" w:color="auto"/>
      </w:divBdr>
    </w:div>
    <w:div w:id="1770810079">
      <w:bodyDiv w:val="1"/>
      <w:marLeft w:val="0"/>
      <w:marRight w:val="0"/>
      <w:marTop w:val="0"/>
      <w:marBottom w:val="0"/>
      <w:divBdr>
        <w:top w:val="none" w:sz="0" w:space="0" w:color="auto"/>
        <w:left w:val="none" w:sz="0" w:space="0" w:color="auto"/>
        <w:bottom w:val="none" w:sz="0" w:space="0" w:color="auto"/>
        <w:right w:val="none" w:sz="0" w:space="0" w:color="auto"/>
      </w:divBdr>
    </w:div>
    <w:div w:id="1770812054">
      <w:bodyDiv w:val="1"/>
      <w:marLeft w:val="0"/>
      <w:marRight w:val="0"/>
      <w:marTop w:val="0"/>
      <w:marBottom w:val="0"/>
      <w:divBdr>
        <w:top w:val="none" w:sz="0" w:space="0" w:color="auto"/>
        <w:left w:val="none" w:sz="0" w:space="0" w:color="auto"/>
        <w:bottom w:val="none" w:sz="0" w:space="0" w:color="auto"/>
        <w:right w:val="none" w:sz="0" w:space="0" w:color="auto"/>
      </w:divBdr>
    </w:div>
    <w:div w:id="1770857280">
      <w:bodyDiv w:val="1"/>
      <w:marLeft w:val="0"/>
      <w:marRight w:val="0"/>
      <w:marTop w:val="0"/>
      <w:marBottom w:val="0"/>
      <w:divBdr>
        <w:top w:val="none" w:sz="0" w:space="0" w:color="auto"/>
        <w:left w:val="none" w:sz="0" w:space="0" w:color="auto"/>
        <w:bottom w:val="none" w:sz="0" w:space="0" w:color="auto"/>
        <w:right w:val="none" w:sz="0" w:space="0" w:color="auto"/>
      </w:divBdr>
    </w:div>
    <w:div w:id="1771505827">
      <w:bodyDiv w:val="1"/>
      <w:marLeft w:val="0"/>
      <w:marRight w:val="0"/>
      <w:marTop w:val="0"/>
      <w:marBottom w:val="0"/>
      <w:divBdr>
        <w:top w:val="none" w:sz="0" w:space="0" w:color="auto"/>
        <w:left w:val="none" w:sz="0" w:space="0" w:color="auto"/>
        <w:bottom w:val="none" w:sz="0" w:space="0" w:color="auto"/>
        <w:right w:val="none" w:sz="0" w:space="0" w:color="auto"/>
      </w:divBdr>
    </w:div>
    <w:div w:id="1772511396">
      <w:bodyDiv w:val="1"/>
      <w:marLeft w:val="0"/>
      <w:marRight w:val="0"/>
      <w:marTop w:val="0"/>
      <w:marBottom w:val="0"/>
      <w:divBdr>
        <w:top w:val="none" w:sz="0" w:space="0" w:color="auto"/>
        <w:left w:val="none" w:sz="0" w:space="0" w:color="auto"/>
        <w:bottom w:val="none" w:sz="0" w:space="0" w:color="auto"/>
        <w:right w:val="none" w:sz="0" w:space="0" w:color="auto"/>
      </w:divBdr>
    </w:div>
    <w:div w:id="1772554184">
      <w:bodyDiv w:val="1"/>
      <w:marLeft w:val="0"/>
      <w:marRight w:val="0"/>
      <w:marTop w:val="0"/>
      <w:marBottom w:val="0"/>
      <w:divBdr>
        <w:top w:val="none" w:sz="0" w:space="0" w:color="auto"/>
        <w:left w:val="none" w:sz="0" w:space="0" w:color="auto"/>
        <w:bottom w:val="none" w:sz="0" w:space="0" w:color="auto"/>
        <w:right w:val="none" w:sz="0" w:space="0" w:color="auto"/>
      </w:divBdr>
    </w:div>
    <w:div w:id="1772703132">
      <w:bodyDiv w:val="1"/>
      <w:marLeft w:val="0"/>
      <w:marRight w:val="0"/>
      <w:marTop w:val="0"/>
      <w:marBottom w:val="0"/>
      <w:divBdr>
        <w:top w:val="none" w:sz="0" w:space="0" w:color="auto"/>
        <w:left w:val="none" w:sz="0" w:space="0" w:color="auto"/>
        <w:bottom w:val="none" w:sz="0" w:space="0" w:color="auto"/>
        <w:right w:val="none" w:sz="0" w:space="0" w:color="auto"/>
      </w:divBdr>
    </w:div>
    <w:div w:id="1773235157">
      <w:bodyDiv w:val="1"/>
      <w:marLeft w:val="0"/>
      <w:marRight w:val="0"/>
      <w:marTop w:val="0"/>
      <w:marBottom w:val="0"/>
      <w:divBdr>
        <w:top w:val="none" w:sz="0" w:space="0" w:color="auto"/>
        <w:left w:val="none" w:sz="0" w:space="0" w:color="auto"/>
        <w:bottom w:val="none" w:sz="0" w:space="0" w:color="auto"/>
        <w:right w:val="none" w:sz="0" w:space="0" w:color="auto"/>
      </w:divBdr>
    </w:div>
    <w:div w:id="1773627294">
      <w:bodyDiv w:val="1"/>
      <w:marLeft w:val="0"/>
      <w:marRight w:val="0"/>
      <w:marTop w:val="0"/>
      <w:marBottom w:val="0"/>
      <w:divBdr>
        <w:top w:val="none" w:sz="0" w:space="0" w:color="auto"/>
        <w:left w:val="none" w:sz="0" w:space="0" w:color="auto"/>
        <w:bottom w:val="none" w:sz="0" w:space="0" w:color="auto"/>
        <w:right w:val="none" w:sz="0" w:space="0" w:color="auto"/>
      </w:divBdr>
    </w:div>
    <w:div w:id="1773863506">
      <w:bodyDiv w:val="1"/>
      <w:marLeft w:val="0"/>
      <w:marRight w:val="0"/>
      <w:marTop w:val="0"/>
      <w:marBottom w:val="0"/>
      <w:divBdr>
        <w:top w:val="none" w:sz="0" w:space="0" w:color="auto"/>
        <w:left w:val="none" w:sz="0" w:space="0" w:color="auto"/>
        <w:bottom w:val="none" w:sz="0" w:space="0" w:color="auto"/>
        <w:right w:val="none" w:sz="0" w:space="0" w:color="auto"/>
      </w:divBdr>
    </w:div>
    <w:div w:id="1773864178">
      <w:bodyDiv w:val="1"/>
      <w:marLeft w:val="0"/>
      <w:marRight w:val="0"/>
      <w:marTop w:val="0"/>
      <w:marBottom w:val="0"/>
      <w:divBdr>
        <w:top w:val="none" w:sz="0" w:space="0" w:color="auto"/>
        <w:left w:val="none" w:sz="0" w:space="0" w:color="auto"/>
        <w:bottom w:val="none" w:sz="0" w:space="0" w:color="auto"/>
        <w:right w:val="none" w:sz="0" w:space="0" w:color="auto"/>
      </w:divBdr>
    </w:div>
    <w:div w:id="1774277221">
      <w:bodyDiv w:val="1"/>
      <w:marLeft w:val="0"/>
      <w:marRight w:val="0"/>
      <w:marTop w:val="0"/>
      <w:marBottom w:val="0"/>
      <w:divBdr>
        <w:top w:val="none" w:sz="0" w:space="0" w:color="auto"/>
        <w:left w:val="none" w:sz="0" w:space="0" w:color="auto"/>
        <w:bottom w:val="none" w:sz="0" w:space="0" w:color="auto"/>
        <w:right w:val="none" w:sz="0" w:space="0" w:color="auto"/>
      </w:divBdr>
    </w:div>
    <w:div w:id="1774325390">
      <w:bodyDiv w:val="1"/>
      <w:marLeft w:val="0"/>
      <w:marRight w:val="0"/>
      <w:marTop w:val="0"/>
      <w:marBottom w:val="0"/>
      <w:divBdr>
        <w:top w:val="none" w:sz="0" w:space="0" w:color="auto"/>
        <w:left w:val="none" w:sz="0" w:space="0" w:color="auto"/>
        <w:bottom w:val="none" w:sz="0" w:space="0" w:color="auto"/>
        <w:right w:val="none" w:sz="0" w:space="0" w:color="auto"/>
      </w:divBdr>
    </w:div>
    <w:div w:id="1775248340">
      <w:bodyDiv w:val="1"/>
      <w:marLeft w:val="0"/>
      <w:marRight w:val="0"/>
      <w:marTop w:val="0"/>
      <w:marBottom w:val="0"/>
      <w:divBdr>
        <w:top w:val="none" w:sz="0" w:space="0" w:color="auto"/>
        <w:left w:val="none" w:sz="0" w:space="0" w:color="auto"/>
        <w:bottom w:val="none" w:sz="0" w:space="0" w:color="auto"/>
        <w:right w:val="none" w:sz="0" w:space="0" w:color="auto"/>
      </w:divBdr>
    </w:div>
    <w:div w:id="1775442947">
      <w:bodyDiv w:val="1"/>
      <w:marLeft w:val="0"/>
      <w:marRight w:val="0"/>
      <w:marTop w:val="0"/>
      <w:marBottom w:val="0"/>
      <w:divBdr>
        <w:top w:val="none" w:sz="0" w:space="0" w:color="auto"/>
        <w:left w:val="none" w:sz="0" w:space="0" w:color="auto"/>
        <w:bottom w:val="none" w:sz="0" w:space="0" w:color="auto"/>
        <w:right w:val="none" w:sz="0" w:space="0" w:color="auto"/>
      </w:divBdr>
    </w:div>
    <w:div w:id="1776975684">
      <w:bodyDiv w:val="1"/>
      <w:marLeft w:val="0"/>
      <w:marRight w:val="0"/>
      <w:marTop w:val="0"/>
      <w:marBottom w:val="0"/>
      <w:divBdr>
        <w:top w:val="none" w:sz="0" w:space="0" w:color="auto"/>
        <w:left w:val="none" w:sz="0" w:space="0" w:color="auto"/>
        <w:bottom w:val="none" w:sz="0" w:space="0" w:color="auto"/>
        <w:right w:val="none" w:sz="0" w:space="0" w:color="auto"/>
      </w:divBdr>
    </w:div>
    <w:div w:id="1776975803">
      <w:bodyDiv w:val="1"/>
      <w:marLeft w:val="0"/>
      <w:marRight w:val="0"/>
      <w:marTop w:val="0"/>
      <w:marBottom w:val="0"/>
      <w:divBdr>
        <w:top w:val="none" w:sz="0" w:space="0" w:color="auto"/>
        <w:left w:val="none" w:sz="0" w:space="0" w:color="auto"/>
        <w:bottom w:val="none" w:sz="0" w:space="0" w:color="auto"/>
        <w:right w:val="none" w:sz="0" w:space="0" w:color="auto"/>
      </w:divBdr>
    </w:div>
    <w:div w:id="1777090885">
      <w:bodyDiv w:val="1"/>
      <w:marLeft w:val="0"/>
      <w:marRight w:val="0"/>
      <w:marTop w:val="0"/>
      <w:marBottom w:val="0"/>
      <w:divBdr>
        <w:top w:val="none" w:sz="0" w:space="0" w:color="auto"/>
        <w:left w:val="none" w:sz="0" w:space="0" w:color="auto"/>
        <w:bottom w:val="none" w:sz="0" w:space="0" w:color="auto"/>
        <w:right w:val="none" w:sz="0" w:space="0" w:color="auto"/>
      </w:divBdr>
    </w:div>
    <w:div w:id="1777091407">
      <w:bodyDiv w:val="1"/>
      <w:marLeft w:val="0"/>
      <w:marRight w:val="0"/>
      <w:marTop w:val="0"/>
      <w:marBottom w:val="0"/>
      <w:divBdr>
        <w:top w:val="none" w:sz="0" w:space="0" w:color="auto"/>
        <w:left w:val="none" w:sz="0" w:space="0" w:color="auto"/>
        <w:bottom w:val="none" w:sz="0" w:space="0" w:color="auto"/>
        <w:right w:val="none" w:sz="0" w:space="0" w:color="auto"/>
      </w:divBdr>
    </w:div>
    <w:div w:id="1777404550">
      <w:bodyDiv w:val="1"/>
      <w:marLeft w:val="0"/>
      <w:marRight w:val="0"/>
      <w:marTop w:val="0"/>
      <w:marBottom w:val="0"/>
      <w:divBdr>
        <w:top w:val="none" w:sz="0" w:space="0" w:color="auto"/>
        <w:left w:val="none" w:sz="0" w:space="0" w:color="auto"/>
        <w:bottom w:val="none" w:sz="0" w:space="0" w:color="auto"/>
        <w:right w:val="none" w:sz="0" w:space="0" w:color="auto"/>
      </w:divBdr>
    </w:div>
    <w:div w:id="1777560364">
      <w:bodyDiv w:val="1"/>
      <w:marLeft w:val="0"/>
      <w:marRight w:val="0"/>
      <w:marTop w:val="0"/>
      <w:marBottom w:val="0"/>
      <w:divBdr>
        <w:top w:val="none" w:sz="0" w:space="0" w:color="auto"/>
        <w:left w:val="none" w:sz="0" w:space="0" w:color="auto"/>
        <w:bottom w:val="none" w:sz="0" w:space="0" w:color="auto"/>
        <w:right w:val="none" w:sz="0" w:space="0" w:color="auto"/>
      </w:divBdr>
    </w:div>
    <w:div w:id="1777675070">
      <w:bodyDiv w:val="1"/>
      <w:marLeft w:val="0"/>
      <w:marRight w:val="0"/>
      <w:marTop w:val="0"/>
      <w:marBottom w:val="0"/>
      <w:divBdr>
        <w:top w:val="none" w:sz="0" w:space="0" w:color="auto"/>
        <w:left w:val="none" w:sz="0" w:space="0" w:color="auto"/>
        <w:bottom w:val="none" w:sz="0" w:space="0" w:color="auto"/>
        <w:right w:val="none" w:sz="0" w:space="0" w:color="auto"/>
      </w:divBdr>
    </w:div>
    <w:div w:id="1777864666">
      <w:bodyDiv w:val="1"/>
      <w:marLeft w:val="0"/>
      <w:marRight w:val="0"/>
      <w:marTop w:val="0"/>
      <w:marBottom w:val="0"/>
      <w:divBdr>
        <w:top w:val="none" w:sz="0" w:space="0" w:color="auto"/>
        <w:left w:val="none" w:sz="0" w:space="0" w:color="auto"/>
        <w:bottom w:val="none" w:sz="0" w:space="0" w:color="auto"/>
        <w:right w:val="none" w:sz="0" w:space="0" w:color="auto"/>
      </w:divBdr>
    </w:div>
    <w:div w:id="1778017140">
      <w:bodyDiv w:val="1"/>
      <w:marLeft w:val="0"/>
      <w:marRight w:val="0"/>
      <w:marTop w:val="0"/>
      <w:marBottom w:val="0"/>
      <w:divBdr>
        <w:top w:val="none" w:sz="0" w:space="0" w:color="auto"/>
        <w:left w:val="none" w:sz="0" w:space="0" w:color="auto"/>
        <w:bottom w:val="none" w:sz="0" w:space="0" w:color="auto"/>
        <w:right w:val="none" w:sz="0" w:space="0" w:color="auto"/>
      </w:divBdr>
    </w:div>
    <w:div w:id="1779132849">
      <w:bodyDiv w:val="1"/>
      <w:marLeft w:val="0"/>
      <w:marRight w:val="0"/>
      <w:marTop w:val="0"/>
      <w:marBottom w:val="0"/>
      <w:divBdr>
        <w:top w:val="none" w:sz="0" w:space="0" w:color="auto"/>
        <w:left w:val="none" w:sz="0" w:space="0" w:color="auto"/>
        <w:bottom w:val="none" w:sz="0" w:space="0" w:color="auto"/>
        <w:right w:val="none" w:sz="0" w:space="0" w:color="auto"/>
      </w:divBdr>
    </w:div>
    <w:div w:id="1780179711">
      <w:bodyDiv w:val="1"/>
      <w:marLeft w:val="0"/>
      <w:marRight w:val="0"/>
      <w:marTop w:val="0"/>
      <w:marBottom w:val="0"/>
      <w:divBdr>
        <w:top w:val="none" w:sz="0" w:space="0" w:color="auto"/>
        <w:left w:val="none" w:sz="0" w:space="0" w:color="auto"/>
        <w:bottom w:val="none" w:sz="0" w:space="0" w:color="auto"/>
        <w:right w:val="none" w:sz="0" w:space="0" w:color="auto"/>
      </w:divBdr>
    </w:div>
    <w:div w:id="1780180145">
      <w:bodyDiv w:val="1"/>
      <w:marLeft w:val="0"/>
      <w:marRight w:val="0"/>
      <w:marTop w:val="0"/>
      <w:marBottom w:val="0"/>
      <w:divBdr>
        <w:top w:val="none" w:sz="0" w:space="0" w:color="auto"/>
        <w:left w:val="none" w:sz="0" w:space="0" w:color="auto"/>
        <w:bottom w:val="none" w:sz="0" w:space="0" w:color="auto"/>
        <w:right w:val="none" w:sz="0" w:space="0" w:color="auto"/>
      </w:divBdr>
    </w:div>
    <w:div w:id="1780446686">
      <w:bodyDiv w:val="1"/>
      <w:marLeft w:val="0"/>
      <w:marRight w:val="0"/>
      <w:marTop w:val="0"/>
      <w:marBottom w:val="0"/>
      <w:divBdr>
        <w:top w:val="none" w:sz="0" w:space="0" w:color="auto"/>
        <w:left w:val="none" w:sz="0" w:space="0" w:color="auto"/>
        <w:bottom w:val="none" w:sz="0" w:space="0" w:color="auto"/>
        <w:right w:val="none" w:sz="0" w:space="0" w:color="auto"/>
      </w:divBdr>
    </w:div>
    <w:div w:id="1780490751">
      <w:bodyDiv w:val="1"/>
      <w:marLeft w:val="0"/>
      <w:marRight w:val="0"/>
      <w:marTop w:val="0"/>
      <w:marBottom w:val="0"/>
      <w:divBdr>
        <w:top w:val="none" w:sz="0" w:space="0" w:color="auto"/>
        <w:left w:val="none" w:sz="0" w:space="0" w:color="auto"/>
        <w:bottom w:val="none" w:sz="0" w:space="0" w:color="auto"/>
        <w:right w:val="none" w:sz="0" w:space="0" w:color="auto"/>
      </w:divBdr>
    </w:div>
    <w:div w:id="1780563119">
      <w:bodyDiv w:val="1"/>
      <w:marLeft w:val="0"/>
      <w:marRight w:val="0"/>
      <w:marTop w:val="0"/>
      <w:marBottom w:val="0"/>
      <w:divBdr>
        <w:top w:val="none" w:sz="0" w:space="0" w:color="auto"/>
        <w:left w:val="none" w:sz="0" w:space="0" w:color="auto"/>
        <w:bottom w:val="none" w:sz="0" w:space="0" w:color="auto"/>
        <w:right w:val="none" w:sz="0" w:space="0" w:color="auto"/>
      </w:divBdr>
    </w:div>
    <w:div w:id="1781101992">
      <w:bodyDiv w:val="1"/>
      <w:marLeft w:val="0"/>
      <w:marRight w:val="0"/>
      <w:marTop w:val="0"/>
      <w:marBottom w:val="0"/>
      <w:divBdr>
        <w:top w:val="none" w:sz="0" w:space="0" w:color="auto"/>
        <w:left w:val="none" w:sz="0" w:space="0" w:color="auto"/>
        <w:bottom w:val="none" w:sz="0" w:space="0" w:color="auto"/>
        <w:right w:val="none" w:sz="0" w:space="0" w:color="auto"/>
      </w:divBdr>
    </w:div>
    <w:div w:id="1781104209">
      <w:bodyDiv w:val="1"/>
      <w:marLeft w:val="0"/>
      <w:marRight w:val="0"/>
      <w:marTop w:val="0"/>
      <w:marBottom w:val="0"/>
      <w:divBdr>
        <w:top w:val="none" w:sz="0" w:space="0" w:color="auto"/>
        <w:left w:val="none" w:sz="0" w:space="0" w:color="auto"/>
        <w:bottom w:val="none" w:sz="0" w:space="0" w:color="auto"/>
        <w:right w:val="none" w:sz="0" w:space="0" w:color="auto"/>
      </w:divBdr>
    </w:div>
    <w:div w:id="1781411847">
      <w:bodyDiv w:val="1"/>
      <w:marLeft w:val="0"/>
      <w:marRight w:val="0"/>
      <w:marTop w:val="0"/>
      <w:marBottom w:val="0"/>
      <w:divBdr>
        <w:top w:val="none" w:sz="0" w:space="0" w:color="auto"/>
        <w:left w:val="none" w:sz="0" w:space="0" w:color="auto"/>
        <w:bottom w:val="none" w:sz="0" w:space="0" w:color="auto"/>
        <w:right w:val="none" w:sz="0" w:space="0" w:color="auto"/>
      </w:divBdr>
    </w:div>
    <w:div w:id="1781488486">
      <w:bodyDiv w:val="1"/>
      <w:marLeft w:val="0"/>
      <w:marRight w:val="0"/>
      <w:marTop w:val="0"/>
      <w:marBottom w:val="0"/>
      <w:divBdr>
        <w:top w:val="none" w:sz="0" w:space="0" w:color="auto"/>
        <w:left w:val="none" w:sz="0" w:space="0" w:color="auto"/>
        <w:bottom w:val="none" w:sz="0" w:space="0" w:color="auto"/>
        <w:right w:val="none" w:sz="0" w:space="0" w:color="auto"/>
      </w:divBdr>
    </w:div>
    <w:div w:id="1781602461">
      <w:bodyDiv w:val="1"/>
      <w:marLeft w:val="0"/>
      <w:marRight w:val="0"/>
      <w:marTop w:val="0"/>
      <w:marBottom w:val="0"/>
      <w:divBdr>
        <w:top w:val="none" w:sz="0" w:space="0" w:color="auto"/>
        <w:left w:val="none" w:sz="0" w:space="0" w:color="auto"/>
        <w:bottom w:val="none" w:sz="0" w:space="0" w:color="auto"/>
        <w:right w:val="none" w:sz="0" w:space="0" w:color="auto"/>
      </w:divBdr>
    </w:div>
    <w:div w:id="1781797484">
      <w:bodyDiv w:val="1"/>
      <w:marLeft w:val="0"/>
      <w:marRight w:val="0"/>
      <w:marTop w:val="0"/>
      <w:marBottom w:val="0"/>
      <w:divBdr>
        <w:top w:val="none" w:sz="0" w:space="0" w:color="auto"/>
        <w:left w:val="none" w:sz="0" w:space="0" w:color="auto"/>
        <w:bottom w:val="none" w:sz="0" w:space="0" w:color="auto"/>
        <w:right w:val="none" w:sz="0" w:space="0" w:color="auto"/>
      </w:divBdr>
    </w:div>
    <w:div w:id="1782069554">
      <w:bodyDiv w:val="1"/>
      <w:marLeft w:val="0"/>
      <w:marRight w:val="0"/>
      <w:marTop w:val="0"/>
      <w:marBottom w:val="0"/>
      <w:divBdr>
        <w:top w:val="none" w:sz="0" w:space="0" w:color="auto"/>
        <w:left w:val="none" w:sz="0" w:space="0" w:color="auto"/>
        <w:bottom w:val="none" w:sz="0" w:space="0" w:color="auto"/>
        <w:right w:val="none" w:sz="0" w:space="0" w:color="auto"/>
      </w:divBdr>
    </w:div>
    <w:div w:id="1782725643">
      <w:bodyDiv w:val="1"/>
      <w:marLeft w:val="0"/>
      <w:marRight w:val="0"/>
      <w:marTop w:val="0"/>
      <w:marBottom w:val="0"/>
      <w:divBdr>
        <w:top w:val="none" w:sz="0" w:space="0" w:color="auto"/>
        <w:left w:val="none" w:sz="0" w:space="0" w:color="auto"/>
        <w:bottom w:val="none" w:sz="0" w:space="0" w:color="auto"/>
        <w:right w:val="none" w:sz="0" w:space="0" w:color="auto"/>
      </w:divBdr>
    </w:div>
    <w:div w:id="1783188323">
      <w:bodyDiv w:val="1"/>
      <w:marLeft w:val="0"/>
      <w:marRight w:val="0"/>
      <w:marTop w:val="0"/>
      <w:marBottom w:val="0"/>
      <w:divBdr>
        <w:top w:val="none" w:sz="0" w:space="0" w:color="auto"/>
        <w:left w:val="none" w:sz="0" w:space="0" w:color="auto"/>
        <w:bottom w:val="none" w:sz="0" w:space="0" w:color="auto"/>
        <w:right w:val="none" w:sz="0" w:space="0" w:color="auto"/>
      </w:divBdr>
    </w:div>
    <w:div w:id="1783383458">
      <w:bodyDiv w:val="1"/>
      <w:marLeft w:val="0"/>
      <w:marRight w:val="0"/>
      <w:marTop w:val="0"/>
      <w:marBottom w:val="0"/>
      <w:divBdr>
        <w:top w:val="none" w:sz="0" w:space="0" w:color="auto"/>
        <w:left w:val="none" w:sz="0" w:space="0" w:color="auto"/>
        <w:bottom w:val="none" w:sz="0" w:space="0" w:color="auto"/>
        <w:right w:val="none" w:sz="0" w:space="0" w:color="auto"/>
      </w:divBdr>
    </w:div>
    <w:div w:id="1783525737">
      <w:bodyDiv w:val="1"/>
      <w:marLeft w:val="0"/>
      <w:marRight w:val="0"/>
      <w:marTop w:val="0"/>
      <w:marBottom w:val="0"/>
      <w:divBdr>
        <w:top w:val="none" w:sz="0" w:space="0" w:color="auto"/>
        <w:left w:val="none" w:sz="0" w:space="0" w:color="auto"/>
        <w:bottom w:val="none" w:sz="0" w:space="0" w:color="auto"/>
        <w:right w:val="none" w:sz="0" w:space="0" w:color="auto"/>
      </w:divBdr>
    </w:div>
    <w:div w:id="1783955847">
      <w:bodyDiv w:val="1"/>
      <w:marLeft w:val="0"/>
      <w:marRight w:val="0"/>
      <w:marTop w:val="0"/>
      <w:marBottom w:val="0"/>
      <w:divBdr>
        <w:top w:val="none" w:sz="0" w:space="0" w:color="auto"/>
        <w:left w:val="none" w:sz="0" w:space="0" w:color="auto"/>
        <w:bottom w:val="none" w:sz="0" w:space="0" w:color="auto"/>
        <w:right w:val="none" w:sz="0" w:space="0" w:color="auto"/>
      </w:divBdr>
    </w:div>
    <w:div w:id="1784568593">
      <w:bodyDiv w:val="1"/>
      <w:marLeft w:val="0"/>
      <w:marRight w:val="0"/>
      <w:marTop w:val="0"/>
      <w:marBottom w:val="0"/>
      <w:divBdr>
        <w:top w:val="none" w:sz="0" w:space="0" w:color="auto"/>
        <w:left w:val="none" w:sz="0" w:space="0" w:color="auto"/>
        <w:bottom w:val="none" w:sz="0" w:space="0" w:color="auto"/>
        <w:right w:val="none" w:sz="0" w:space="0" w:color="auto"/>
      </w:divBdr>
    </w:div>
    <w:div w:id="1784569406">
      <w:bodyDiv w:val="1"/>
      <w:marLeft w:val="0"/>
      <w:marRight w:val="0"/>
      <w:marTop w:val="0"/>
      <w:marBottom w:val="0"/>
      <w:divBdr>
        <w:top w:val="none" w:sz="0" w:space="0" w:color="auto"/>
        <w:left w:val="none" w:sz="0" w:space="0" w:color="auto"/>
        <w:bottom w:val="none" w:sz="0" w:space="0" w:color="auto"/>
        <w:right w:val="none" w:sz="0" w:space="0" w:color="auto"/>
      </w:divBdr>
    </w:div>
    <w:div w:id="1784879514">
      <w:bodyDiv w:val="1"/>
      <w:marLeft w:val="0"/>
      <w:marRight w:val="0"/>
      <w:marTop w:val="0"/>
      <w:marBottom w:val="0"/>
      <w:divBdr>
        <w:top w:val="none" w:sz="0" w:space="0" w:color="auto"/>
        <w:left w:val="none" w:sz="0" w:space="0" w:color="auto"/>
        <w:bottom w:val="none" w:sz="0" w:space="0" w:color="auto"/>
        <w:right w:val="none" w:sz="0" w:space="0" w:color="auto"/>
      </w:divBdr>
    </w:div>
    <w:div w:id="1785534517">
      <w:bodyDiv w:val="1"/>
      <w:marLeft w:val="0"/>
      <w:marRight w:val="0"/>
      <w:marTop w:val="0"/>
      <w:marBottom w:val="0"/>
      <w:divBdr>
        <w:top w:val="none" w:sz="0" w:space="0" w:color="auto"/>
        <w:left w:val="none" w:sz="0" w:space="0" w:color="auto"/>
        <w:bottom w:val="none" w:sz="0" w:space="0" w:color="auto"/>
        <w:right w:val="none" w:sz="0" w:space="0" w:color="auto"/>
      </w:divBdr>
    </w:div>
    <w:div w:id="1785617130">
      <w:bodyDiv w:val="1"/>
      <w:marLeft w:val="0"/>
      <w:marRight w:val="0"/>
      <w:marTop w:val="0"/>
      <w:marBottom w:val="0"/>
      <w:divBdr>
        <w:top w:val="none" w:sz="0" w:space="0" w:color="auto"/>
        <w:left w:val="none" w:sz="0" w:space="0" w:color="auto"/>
        <w:bottom w:val="none" w:sz="0" w:space="0" w:color="auto"/>
        <w:right w:val="none" w:sz="0" w:space="0" w:color="auto"/>
      </w:divBdr>
    </w:div>
    <w:div w:id="1786146065">
      <w:bodyDiv w:val="1"/>
      <w:marLeft w:val="0"/>
      <w:marRight w:val="0"/>
      <w:marTop w:val="0"/>
      <w:marBottom w:val="0"/>
      <w:divBdr>
        <w:top w:val="none" w:sz="0" w:space="0" w:color="auto"/>
        <w:left w:val="none" w:sz="0" w:space="0" w:color="auto"/>
        <w:bottom w:val="none" w:sz="0" w:space="0" w:color="auto"/>
        <w:right w:val="none" w:sz="0" w:space="0" w:color="auto"/>
      </w:divBdr>
    </w:div>
    <w:div w:id="1786190684">
      <w:bodyDiv w:val="1"/>
      <w:marLeft w:val="0"/>
      <w:marRight w:val="0"/>
      <w:marTop w:val="0"/>
      <w:marBottom w:val="0"/>
      <w:divBdr>
        <w:top w:val="none" w:sz="0" w:space="0" w:color="auto"/>
        <w:left w:val="none" w:sz="0" w:space="0" w:color="auto"/>
        <w:bottom w:val="none" w:sz="0" w:space="0" w:color="auto"/>
        <w:right w:val="none" w:sz="0" w:space="0" w:color="auto"/>
      </w:divBdr>
    </w:div>
    <w:div w:id="1786538471">
      <w:bodyDiv w:val="1"/>
      <w:marLeft w:val="0"/>
      <w:marRight w:val="0"/>
      <w:marTop w:val="0"/>
      <w:marBottom w:val="0"/>
      <w:divBdr>
        <w:top w:val="none" w:sz="0" w:space="0" w:color="auto"/>
        <w:left w:val="none" w:sz="0" w:space="0" w:color="auto"/>
        <w:bottom w:val="none" w:sz="0" w:space="0" w:color="auto"/>
        <w:right w:val="none" w:sz="0" w:space="0" w:color="auto"/>
      </w:divBdr>
    </w:div>
    <w:div w:id="1786773697">
      <w:bodyDiv w:val="1"/>
      <w:marLeft w:val="0"/>
      <w:marRight w:val="0"/>
      <w:marTop w:val="0"/>
      <w:marBottom w:val="0"/>
      <w:divBdr>
        <w:top w:val="none" w:sz="0" w:space="0" w:color="auto"/>
        <w:left w:val="none" w:sz="0" w:space="0" w:color="auto"/>
        <w:bottom w:val="none" w:sz="0" w:space="0" w:color="auto"/>
        <w:right w:val="none" w:sz="0" w:space="0" w:color="auto"/>
      </w:divBdr>
    </w:div>
    <w:div w:id="1786851487">
      <w:bodyDiv w:val="1"/>
      <w:marLeft w:val="0"/>
      <w:marRight w:val="0"/>
      <w:marTop w:val="0"/>
      <w:marBottom w:val="0"/>
      <w:divBdr>
        <w:top w:val="none" w:sz="0" w:space="0" w:color="auto"/>
        <w:left w:val="none" w:sz="0" w:space="0" w:color="auto"/>
        <w:bottom w:val="none" w:sz="0" w:space="0" w:color="auto"/>
        <w:right w:val="none" w:sz="0" w:space="0" w:color="auto"/>
      </w:divBdr>
    </w:div>
    <w:div w:id="1786923855">
      <w:bodyDiv w:val="1"/>
      <w:marLeft w:val="0"/>
      <w:marRight w:val="0"/>
      <w:marTop w:val="0"/>
      <w:marBottom w:val="0"/>
      <w:divBdr>
        <w:top w:val="none" w:sz="0" w:space="0" w:color="auto"/>
        <w:left w:val="none" w:sz="0" w:space="0" w:color="auto"/>
        <w:bottom w:val="none" w:sz="0" w:space="0" w:color="auto"/>
        <w:right w:val="none" w:sz="0" w:space="0" w:color="auto"/>
      </w:divBdr>
    </w:div>
    <w:div w:id="1787038822">
      <w:bodyDiv w:val="1"/>
      <w:marLeft w:val="0"/>
      <w:marRight w:val="0"/>
      <w:marTop w:val="0"/>
      <w:marBottom w:val="0"/>
      <w:divBdr>
        <w:top w:val="none" w:sz="0" w:space="0" w:color="auto"/>
        <w:left w:val="none" w:sz="0" w:space="0" w:color="auto"/>
        <w:bottom w:val="none" w:sz="0" w:space="0" w:color="auto"/>
        <w:right w:val="none" w:sz="0" w:space="0" w:color="auto"/>
      </w:divBdr>
    </w:div>
    <w:div w:id="1787653467">
      <w:bodyDiv w:val="1"/>
      <w:marLeft w:val="0"/>
      <w:marRight w:val="0"/>
      <w:marTop w:val="0"/>
      <w:marBottom w:val="0"/>
      <w:divBdr>
        <w:top w:val="none" w:sz="0" w:space="0" w:color="auto"/>
        <w:left w:val="none" w:sz="0" w:space="0" w:color="auto"/>
        <w:bottom w:val="none" w:sz="0" w:space="0" w:color="auto"/>
        <w:right w:val="none" w:sz="0" w:space="0" w:color="auto"/>
      </w:divBdr>
    </w:div>
    <w:div w:id="1787774329">
      <w:bodyDiv w:val="1"/>
      <w:marLeft w:val="0"/>
      <w:marRight w:val="0"/>
      <w:marTop w:val="0"/>
      <w:marBottom w:val="0"/>
      <w:divBdr>
        <w:top w:val="none" w:sz="0" w:space="0" w:color="auto"/>
        <w:left w:val="none" w:sz="0" w:space="0" w:color="auto"/>
        <w:bottom w:val="none" w:sz="0" w:space="0" w:color="auto"/>
        <w:right w:val="none" w:sz="0" w:space="0" w:color="auto"/>
      </w:divBdr>
    </w:div>
    <w:div w:id="1787774869">
      <w:bodyDiv w:val="1"/>
      <w:marLeft w:val="0"/>
      <w:marRight w:val="0"/>
      <w:marTop w:val="0"/>
      <w:marBottom w:val="0"/>
      <w:divBdr>
        <w:top w:val="none" w:sz="0" w:space="0" w:color="auto"/>
        <w:left w:val="none" w:sz="0" w:space="0" w:color="auto"/>
        <w:bottom w:val="none" w:sz="0" w:space="0" w:color="auto"/>
        <w:right w:val="none" w:sz="0" w:space="0" w:color="auto"/>
      </w:divBdr>
    </w:div>
    <w:div w:id="1787894531">
      <w:bodyDiv w:val="1"/>
      <w:marLeft w:val="0"/>
      <w:marRight w:val="0"/>
      <w:marTop w:val="0"/>
      <w:marBottom w:val="0"/>
      <w:divBdr>
        <w:top w:val="none" w:sz="0" w:space="0" w:color="auto"/>
        <w:left w:val="none" w:sz="0" w:space="0" w:color="auto"/>
        <w:bottom w:val="none" w:sz="0" w:space="0" w:color="auto"/>
        <w:right w:val="none" w:sz="0" w:space="0" w:color="auto"/>
      </w:divBdr>
    </w:div>
    <w:div w:id="1787895010">
      <w:bodyDiv w:val="1"/>
      <w:marLeft w:val="0"/>
      <w:marRight w:val="0"/>
      <w:marTop w:val="0"/>
      <w:marBottom w:val="0"/>
      <w:divBdr>
        <w:top w:val="none" w:sz="0" w:space="0" w:color="auto"/>
        <w:left w:val="none" w:sz="0" w:space="0" w:color="auto"/>
        <w:bottom w:val="none" w:sz="0" w:space="0" w:color="auto"/>
        <w:right w:val="none" w:sz="0" w:space="0" w:color="auto"/>
      </w:divBdr>
    </w:div>
    <w:div w:id="1787964614">
      <w:bodyDiv w:val="1"/>
      <w:marLeft w:val="0"/>
      <w:marRight w:val="0"/>
      <w:marTop w:val="0"/>
      <w:marBottom w:val="0"/>
      <w:divBdr>
        <w:top w:val="none" w:sz="0" w:space="0" w:color="auto"/>
        <w:left w:val="none" w:sz="0" w:space="0" w:color="auto"/>
        <w:bottom w:val="none" w:sz="0" w:space="0" w:color="auto"/>
        <w:right w:val="none" w:sz="0" w:space="0" w:color="auto"/>
      </w:divBdr>
    </w:div>
    <w:div w:id="1788038562">
      <w:bodyDiv w:val="1"/>
      <w:marLeft w:val="0"/>
      <w:marRight w:val="0"/>
      <w:marTop w:val="0"/>
      <w:marBottom w:val="0"/>
      <w:divBdr>
        <w:top w:val="none" w:sz="0" w:space="0" w:color="auto"/>
        <w:left w:val="none" w:sz="0" w:space="0" w:color="auto"/>
        <w:bottom w:val="none" w:sz="0" w:space="0" w:color="auto"/>
        <w:right w:val="none" w:sz="0" w:space="0" w:color="auto"/>
      </w:divBdr>
    </w:div>
    <w:div w:id="1788575623">
      <w:bodyDiv w:val="1"/>
      <w:marLeft w:val="0"/>
      <w:marRight w:val="0"/>
      <w:marTop w:val="0"/>
      <w:marBottom w:val="0"/>
      <w:divBdr>
        <w:top w:val="none" w:sz="0" w:space="0" w:color="auto"/>
        <w:left w:val="none" w:sz="0" w:space="0" w:color="auto"/>
        <w:bottom w:val="none" w:sz="0" w:space="0" w:color="auto"/>
        <w:right w:val="none" w:sz="0" w:space="0" w:color="auto"/>
      </w:divBdr>
    </w:div>
    <w:div w:id="1788812438">
      <w:bodyDiv w:val="1"/>
      <w:marLeft w:val="0"/>
      <w:marRight w:val="0"/>
      <w:marTop w:val="0"/>
      <w:marBottom w:val="0"/>
      <w:divBdr>
        <w:top w:val="none" w:sz="0" w:space="0" w:color="auto"/>
        <w:left w:val="none" w:sz="0" w:space="0" w:color="auto"/>
        <w:bottom w:val="none" w:sz="0" w:space="0" w:color="auto"/>
        <w:right w:val="none" w:sz="0" w:space="0" w:color="auto"/>
      </w:divBdr>
    </w:div>
    <w:div w:id="1789473204">
      <w:bodyDiv w:val="1"/>
      <w:marLeft w:val="0"/>
      <w:marRight w:val="0"/>
      <w:marTop w:val="0"/>
      <w:marBottom w:val="0"/>
      <w:divBdr>
        <w:top w:val="none" w:sz="0" w:space="0" w:color="auto"/>
        <w:left w:val="none" w:sz="0" w:space="0" w:color="auto"/>
        <w:bottom w:val="none" w:sz="0" w:space="0" w:color="auto"/>
        <w:right w:val="none" w:sz="0" w:space="0" w:color="auto"/>
      </w:divBdr>
    </w:div>
    <w:div w:id="1789591986">
      <w:bodyDiv w:val="1"/>
      <w:marLeft w:val="0"/>
      <w:marRight w:val="0"/>
      <w:marTop w:val="0"/>
      <w:marBottom w:val="0"/>
      <w:divBdr>
        <w:top w:val="none" w:sz="0" w:space="0" w:color="auto"/>
        <w:left w:val="none" w:sz="0" w:space="0" w:color="auto"/>
        <w:bottom w:val="none" w:sz="0" w:space="0" w:color="auto"/>
        <w:right w:val="none" w:sz="0" w:space="0" w:color="auto"/>
      </w:divBdr>
    </w:div>
    <w:div w:id="1789621531">
      <w:bodyDiv w:val="1"/>
      <w:marLeft w:val="0"/>
      <w:marRight w:val="0"/>
      <w:marTop w:val="0"/>
      <w:marBottom w:val="0"/>
      <w:divBdr>
        <w:top w:val="none" w:sz="0" w:space="0" w:color="auto"/>
        <w:left w:val="none" w:sz="0" w:space="0" w:color="auto"/>
        <w:bottom w:val="none" w:sz="0" w:space="0" w:color="auto"/>
        <w:right w:val="none" w:sz="0" w:space="0" w:color="auto"/>
      </w:divBdr>
    </w:div>
    <w:div w:id="1790077433">
      <w:bodyDiv w:val="1"/>
      <w:marLeft w:val="0"/>
      <w:marRight w:val="0"/>
      <w:marTop w:val="0"/>
      <w:marBottom w:val="0"/>
      <w:divBdr>
        <w:top w:val="none" w:sz="0" w:space="0" w:color="auto"/>
        <w:left w:val="none" w:sz="0" w:space="0" w:color="auto"/>
        <w:bottom w:val="none" w:sz="0" w:space="0" w:color="auto"/>
        <w:right w:val="none" w:sz="0" w:space="0" w:color="auto"/>
      </w:divBdr>
    </w:div>
    <w:div w:id="1790124823">
      <w:bodyDiv w:val="1"/>
      <w:marLeft w:val="0"/>
      <w:marRight w:val="0"/>
      <w:marTop w:val="0"/>
      <w:marBottom w:val="0"/>
      <w:divBdr>
        <w:top w:val="none" w:sz="0" w:space="0" w:color="auto"/>
        <w:left w:val="none" w:sz="0" w:space="0" w:color="auto"/>
        <w:bottom w:val="none" w:sz="0" w:space="0" w:color="auto"/>
        <w:right w:val="none" w:sz="0" w:space="0" w:color="auto"/>
      </w:divBdr>
    </w:div>
    <w:div w:id="1790247176">
      <w:bodyDiv w:val="1"/>
      <w:marLeft w:val="0"/>
      <w:marRight w:val="0"/>
      <w:marTop w:val="0"/>
      <w:marBottom w:val="0"/>
      <w:divBdr>
        <w:top w:val="none" w:sz="0" w:space="0" w:color="auto"/>
        <w:left w:val="none" w:sz="0" w:space="0" w:color="auto"/>
        <w:bottom w:val="none" w:sz="0" w:space="0" w:color="auto"/>
        <w:right w:val="none" w:sz="0" w:space="0" w:color="auto"/>
      </w:divBdr>
    </w:div>
    <w:div w:id="1790247468">
      <w:bodyDiv w:val="1"/>
      <w:marLeft w:val="0"/>
      <w:marRight w:val="0"/>
      <w:marTop w:val="0"/>
      <w:marBottom w:val="0"/>
      <w:divBdr>
        <w:top w:val="none" w:sz="0" w:space="0" w:color="auto"/>
        <w:left w:val="none" w:sz="0" w:space="0" w:color="auto"/>
        <w:bottom w:val="none" w:sz="0" w:space="0" w:color="auto"/>
        <w:right w:val="none" w:sz="0" w:space="0" w:color="auto"/>
      </w:divBdr>
    </w:div>
    <w:div w:id="1790471526">
      <w:bodyDiv w:val="1"/>
      <w:marLeft w:val="0"/>
      <w:marRight w:val="0"/>
      <w:marTop w:val="0"/>
      <w:marBottom w:val="0"/>
      <w:divBdr>
        <w:top w:val="none" w:sz="0" w:space="0" w:color="auto"/>
        <w:left w:val="none" w:sz="0" w:space="0" w:color="auto"/>
        <w:bottom w:val="none" w:sz="0" w:space="0" w:color="auto"/>
        <w:right w:val="none" w:sz="0" w:space="0" w:color="auto"/>
      </w:divBdr>
    </w:div>
    <w:div w:id="1790972442">
      <w:bodyDiv w:val="1"/>
      <w:marLeft w:val="0"/>
      <w:marRight w:val="0"/>
      <w:marTop w:val="0"/>
      <w:marBottom w:val="0"/>
      <w:divBdr>
        <w:top w:val="none" w:sz="0" w:space="0" w:color="auto"/>
        <w:left w:val="none" w:sz="0" w:space="0" w:color="auto"/>
        <w:bottom w:val="none" w:sz="0" w:space="0" w:color="auto"/>
        <w:right w:val="none" w:sz="0" w:space="0" w:color="auto"/>
      </w:divBdr>
    </w:div>
    <w:div w:id="1791241145">
      <w:bodyDiv w:val="1"/>
      <w:marLeft w:val="0"/>
      <w:marRight w:val="0"/>
      <w:marTop w:val="0"/>
      <w:marBottom w:val="0"/>
      <w:divBdr>
        <w:top w:val="none" w:sz="0" w:space="0" w:color="auto"/>
        <w:left w:val="none" w:sz="0" w:space="0" w:color="auto"/>
        <w:bottom w:val="none" w:sz="0" w:space="0" w:color="auto"/>
        <w:right w:val="none" w:sz="0" w:space="0" w:color="auto"/>
      </w:divBdr>
    </w:div>
    <w:div w:id="1791246180">
      <w:bodyDiv w:val="1"/>
      <w:marLeft w:val="0"/>
      <w:marRight w:val="0"/>
      <w:marTop w:val="0"/>
      <w:marBottom w:val="0"/>
      <w:divBdr>
        <w:top w:val="none" w:sz="0" w:space="0" w:color="auto"/>
        <w:left w:val="none" w:sz="0" w:space="0" w:color="auto"/>
        <w:bottom w:val="none" w:sz="0" w:space="0" w:color="auto"/>
        <w:right w:val="none" w:sz="0" w:space="0" w:color="auto"/>
      </w:divBdr>
    </w:div>
    <w:div w:id="1791508055">
      <w:bodyDiv w:val="1"/>
      <w:marLeft w:val="0"/>
      <w:marRight w:val="0"/>
      <w:marTop w:val="0"/>
      <w:marBottom w:val="0"/>
      <w:divBdr>
        <w:top w:val="none" w:sz="0" w:space="0" w:color="auto"/>
        <w:left w:val="none" w:sz="0" w:space="0" w:color="auto"/>
        <w:bottom w:val="none" w:sz="0" w:space="0" w:color="auto"/>
        <w:right w:val="none" w:sz="0" w:space="0" w:color="auto"/>
      </w:divBdr>
    </w:div>
    <w:div w:id="1792283728">
      <w:bodyDiv w:val="1"/>
      <w:marLeft w:val="0"/>
      <w:marRight w:val="0"/>
      <w:marTop w:val="0"/>
      <w:marBottom w:val="0"/>
      <w:divBdr>
        <w:top w:val="none" w:sz="0" w:space="0" w:color="auto"/>
        <w:left w:val="none" w:sz="0" w:space="0" w:color="auto"/>
        <w:bottom w:val="none" w:sz="0" w:space="0" w:color="auto"/>
        <w:right w:val="none" w:sz="0" w:space="0" w:color="auto"/>
      </w:divBdr>
    </w:div>
    <w:div w:id="1792354532">
      <w:bodyDiv w:val="1"/>
      <w:marLeft w:val="0"/>
      <w:marRight w:val="0"/>
      <w:marTop w:val="0"/>
      <w:marBottom w:val="0"/>
      <w:divBdr>
        <w:top w:val="none" w:sz="0" w:space="0" w:color="auto"/>
        <w:left w:val="none" w:sz="0" w:space="0" w:color="auto"/>
        <w:bottom w:val="none" w:sz="0" w:space="0" w:color="auto"/>
        <w:right w:val="none" w:sz="0" w:space="0" w:color="auto"/>
      </w:divBdr>
    </w:div>
    <w:div w:id="1792896054">
      <w:bodyDiv w:val="1"/>
      <w:marLeft w:val="0"/>
      <w:marRight w:val="0"/>
      <w:marTop w:val="0"/>
      <w:marBottom w:val="0"/>
      <w:divBdr>
        <w:top w:val="none" w:sz="0" w:space="0" w:color="auto"/>
        <w:left w:val="none" w:sz="0" w:space="0" w:color="auto"/>
        <w:bottom w:val="none" w:sz="0" w:space="0" w:color="auto"/>
        <w:right w:val="none" w:sz="0" w:space="0" w:color="auto"/>
      </w:divBdr>
    </w:div>
    <w:div w:id="1793551929">
      <w:bodyDiv w:val="1"/>
      <w:marLeft w:val="0"/>
      <w:marRight w:val="0"/>
      <w:marTop w:val="0"/>
      <w:marBottom w:val="0"/>
      <w:divBdr>
        <w:top w:val="none" w:sz="0" w:space="0" w:color="auto"/>
        <w:left w:val="none" w:sz="0" w:space="0" w:color="auto"/>
        <w:bottom w:val="none" w:sz="0" w:space="0" w:color="auto"/>
        <w:right w:val="none" w:sz="0" w:space="0" w:color="auto"/>
      </w:divBdr>
    </w:div>
    <w:div w:id="1793589908">
      <w:bodyDiv w:val="1"/>
      <w:marLeft w:val="0"/>
      <w:marRight w:val="0"/>
      <w:marTop w:val="0"/>
      <w:marBottom w:val="0"/>
      <w:divBdr>
        <w:top w:val="none" w:sz="0" w:space="0" w:color="auto"/>
        <w:left w:val="none" w:sz="0" w:space="0" w:color="auto"/>
        <w:bottom w:val="none" w:sz="0" w:space="0" w:color="auto"/>
        <w:right w:val="none" w:sz="0" w:space="0" w:color="auto"/>
      </w:divBdr>
    </w:div>
    <w:div w:id="1793788705">
      <w:bodyDiv w:val="1"/>
      <w:marLeft w:val="0"/>
      <w:marRight w:val="0"/>
      <w:marTop w:val="0"/>
      <w:marBottom w:val="0"/>
      <w:divBdr>
        <w:top w:val="none" w:sz="0" w:space="0" w:color="auto"/>
        <w:left w:val="none" w:sz="0" w:space="0" w:color="auto"/>
        <w:bottom w:val="none" w:sz="0" w:space="0" w:color="auto"/>
        <w:right w:val="none" w:sz="0" w:space="0" w:color="auto"/>
      </w:divBdr>
    </w:div>
    <w:div w:id="1794246756">
      <w:bodyDiv w:val="1"/>
      <w:marLeft w:val="0"/>
      <w:marRight w:val="0"/>
      <w:marTop w:val="0"/>
      <w:marBottom w:val="0"/>
      <w:divBdr>
        <w:top w:val="none" w:sz="0" w:space="0" w:color="auto"/>
        <w:left w:val="none" w:sz="0" w:space="0" w:color="auto"/>
        <w:bottom w:val="none" w:sz="0" w:space="0" w:color="auto"/>
        <w:right w:val="none" w:sz="0" w:space="0" w:color="auto"/>
      </w:divBdr>
    </w:div>
    <w:div w:id="1794639381">
      <w:bodyDiv w:val="1"/>
      <w:marLeft w:val="0"/>
      <w:marRight w:val="0"/>
      <w:marTop w:val="0"/>
      <w:marBottom w:val="0"/>
      <w:divBdr>
        <w:top w:val="none" w:sz="0" w:space="0" w:color="auto"/>
        <w:left w:val="none" w:sz="0" w:space="0" w:color="auto"/>
        <w:bottom w:val="none" w:sz="0" w:space="0" w:color="auto"/>
        <w:right w:val="none" w:sz="0" w:space="0" w:color="auto"/>
      </w:divBdr>
    </w:div>
    <w:div w:id="1794834437">
      <w:bodyDiv w:val="1"/>
      <w:marLeft w:val="0"/>
      <w:marRight w:val="0"/>
      <w:marTop w:val="0"/>
      <w:marBottom w:val="0"/>
      <w:divBdr>
        <w:top w:val="none" w:sz="0" w:space="0" w:color="auto"/>
        <w:left w:val="none" w:sz="0" w:space="0" w:color="auto"/>
        <w:bottom w:val="none" w:sz="0" w:space="0" w:color="auto"/>
        <w:right w:val="none" w:sz="0" w:space="0" w:color="auto"/>
      </w:divBdr>
    </w:div>
    <w:div w:id="1795365932">
      <w:bodyDiv w:val="1"/>
      <w:marLeft w:val="0"/>
      <w:marRight w:val="0"/>
      <w:marTop w:val="0"/>
      <w:marBottom w:val="0"/>
      <w:divBdr>
        <w:top w:val="none" w:sz="0" w:space="0" w:color="auto"/>
        <w:left w:val="none" w:sz="0" w:space="0" w:color="auto"/>
        <w:bottom w:val="none" w:sz="0" w:space="0" w:color="auto"/>
        <w:right w:val="none" w:sz="0" w:space="0" w:color="auto"/>
      </w:divBdr>
    </w:div>
    <w:div w:id="1795518574">
      <w:bodyDiv w:val="1"/>
      <w:marLeft w:val="0"/>
      <w:marRight w:val="0"/>
      <w:marTop w:val="0"/>
      <w:marBottom w:val="0"/>
      <w:divBdr>
        <w:top w:val="none" w:sz="0" w:space="0" w:color="auto"/>
        <w:left w:val="none" w:sz="0" w:space="0" w:color="auto"/>
        <w:bottom w:val="none" w:sz="0" w:space="0" w:color="auto"/>
        <w:right w:val="none" w:sz="0" w:space="0" w:color="auto"/>
      </w:divBdr>
    </w:div>
    <w:div w:id="1796210732">
      <w:bodyDiv w:val="1"/>
      <w:marLeft w:val="0"/>
      <w:marRight w:val="0"/>
      <w:marTop w:val="0"/>
      <w:marBottom w:val="0"/>
      <w:divBdr>
        <w:top w:val="none" w:sz="0" w:space="0" w:color="auto"/>
        <w:left w:val="none" w:sz="0" w:space="0" w:color="auto"/>
        <w:bottom w:val="none" w:sz="0" w:space="0" w:color="auto"/>
        <w:right w:val="none" w:sz="0" w:space="0" w:color="auto"/>
      </w:divBdr>
    </w:div>
    <w:div w:id="1796218136">
      <w:bodyDiv w:val="1"/>
      <w:marLeft w:val="0"/>
      <w:marRight w:val="0"/>
      <w:marTop w:val="0"/>
      <w:marBottom w:val="0"/>
      <w:divBdr>
        <w:top w:val="none" w:sz="0" w:space="0" w:color="auto"/>
        <w:left w:val="none" w:sz="0" w:space="0" w:color="auto"/>
        <w:bottom w:val="none" w:sz="0" w:space="0" w:color="auto"/>
        <w:right w:val="none" w:sz="0" w:space="0" w:color="auto"/>
      </w:divBdr>
    </w:div>
    <w:div w:id="1796484859">
      <w:bodyDiv w:val="1"/>
      <w:marLeft w:val="0"/>
      <w:marRight w:val="0"/>
      <w:marTop w:val="0"/>
      <w:marBottom w:val="0"/>
      <w:divBdr>
        <w:top w:val="none" w:sz="0" w:space="0" w:color="auto"/>
        <w:left w:val="none" w:sz="0" w:space="0" w:color="auto"/>
        <w:bottom w:val="none" w:sz="0" w:space="0" w:color="auto"/>
        <w:right w:val="none" w:sz="0" w:space="0" w:color="auto"/>
      </w:divBdr>
    </w:div>
    <w:div w:id="1797065119">
      <w:bodyDiv w:val="1"/>
      <w:marLeft w:val="0"/>
      <w:marRight w:val="0"/>
      <w:marTop w:val="0"/>
      <w:marBottom w:val="0"/>
      <w:divBdr>
        <w:top w:val="none" w:sz="0" w:space="0" w:color="auto"/>
        <w:left w:val="none" w:sz="0" w:space="0" w:color="auto"/>
        <w:bottom w:val="none" w:sz="0" w:space="0" w:color="auto"/>
        <w:right w:val="none" w:sz="0" w:space="0" w:color="auto"/>
      </w:divBdr>
    </w:div>
    <w:div w:id="1797135870">
      <w:bodyDiv w:val="1"/>
      <w:marLeft w:val="0"/>
      <w:marRight w:val="0"/>
      <w:marTop w:val="0"/>
      <w:marBottom w:val="0"/>
      <w:divBdr>
        <w:top w:val="none" w:sz="0" w:space="0" w:color="auto"/>
        <w:left w:val="none" w:sz="0" w:space="0" w:color="auto"/>
        <w:bottom w:val="none" w:sz="0" w:space="0" w:color="auto"/>
        <w:right w:val="none" w:sz="0" w:space="0" w:color="auto"/>
      </w:divBdr>
    </w:div>
    <w:div w:id="1797212641">
      <w:bodyDiv w:val="1"/>
      <w:marLeft w:val="0"/>
      <w:marRight w:val="0"/>
      <w:marTop w:val="0"/>
      <w:marBottom w:val="0"/>
      <w:divBdr>
        <w:top w:val="none" w:sz="0" w:space="0" w:color="auto"/>
        <w:left w:val="none" w:sz="0" w:space="0" w:color="auto"/>
        <w:bottom w:val="none" w:sz="0" w:space="0" w:color="auto"/>
        <w:right w:val="none" w:sz="0" w:space="0" w:color="auto"/>
      </w:divBdr>
    </w:div>
    <w:div w:id="1797528351">
      <w:bodyDiv w:val="1"/>
      <w:marLeft w:val="0"/>
      <w:marRight w:val="0"/>
      <w:marTop w:val="0"/>
      <w:marBottom w:val="0"/>
      <w:divBdr>
        <w:top w:val="none" w:sz="0" w:space="0" w:color="auto"/>
        <w:left w:val="none" w:sz="0" w:space="0" w:color="auto"/>
        <w:bottom w:val="none" w:sz="0" w:space="0" w:color="auto"/>
        <w:right w:val="none" w:sz="0" w:space="0" w:color="auto"/>
      </w:divBdr>
    </w:div>
    <w:div w:id="1798252544">
      <w:bodyDiv w:val="1"/>
      <w:marLeft w:val="0"/>
      <w:marRight w:val="0"/>
      <w:marTop w:val="0"/>
      <w:marBottom w:val="0"/>
      <w:divBdr>
        <w:top w:val="none" w:sz="0" w:space="0" w:color="auto"/>
        <w:left w:val="none" w:sz="0" w:space="0" w:color="auto"/>
        <w:bottom w:val="none" w:sz="0" w:space="0" w:color="auto"/>
        <w:right w:val="none" w:sz="0" w:space="0" w:color="auto"/>
      </w:divBdr>
    </w:div>
    <w:div w:id="1798646137">
      <w:bodyDiv w:val="1"/>
      <w:marLeft w:val="0"/>
      <w:marRight w:val="0"/>
      <w:marTop w:val="0"/>
      <w:marBottom w:val="0"/>
      <w:divBdr>
        <w:top w:val="none" w:sz="0" w:space="0" w:color="auto"/>
        <w:left w:val="none" w:sz="0" w:space="0" w:color="auto"/>
        <w:bottom w:val="none" w:sz="0" w:space="0" w:color="auto"/>
        <w:right w:val="none" w:sz="0" w:space="0" w:color="auto"/>
      </w:divBdr>
    </w:div>
    <w:div w:id="1799495429">
      <w:bodyDiv w:val="1"/>
      <w:marLeft w:val="0"/>
      <w:marRight w:val="0"/>
      <w:marTop w:val="0"/>
      <w:marBottom w:val="0"/>
      <w:divBdr>
        <w:top w:val="none" w:sz="0" w:space="0" w:color="auto"/>
        <w:left w:val="none" w:sz="0" w:space="0" w:color="auto"/>
        <w:bottom w:val="none" w:sz="0" w:space="0" w:color="auto"/>
        <w:right w:val="none" w:sz="0" w:space="0" w:color="auto"/>
      </w:divBdr>
    </w:div>
    <w:div w:id="1799714416">
      <w:bodyDiv w:val="1"/>
      <w:marLeft w:val="0"/>
      <w:marRight w:val="0"/>
      <w:marTop w:val="0"/>
      <w:marBottom w:val="0"/>
      <w:divBdr>
        <w:top w:val="none" w:sz="0" w:space="0" w:color="auto"/>
        <w:left w:val="none" w:sz="0" w:space="0" w:color="auto"/>
        <w:bottom w:val="none" w:sz="0" w:space="0" w:color="auto"/>
        <w:right w:val="none" w:sz="0" w:space="0" w:color="auto"/>
      </w:divBdr>
    </w:div>
    <w:div w:id="1799760373">
      <w:bodyDiv w:val="1"/>
      <w:marLeft w:val="0"/>
      <w:marRight w:val="0"/>
      <w:marTop w:val="0"/>
      <w:marBottom w:val="0"/>
      <w:divBdr>
        <w:top w:val="none" w:sz="0" w:space="0" w:color="auto"/>
        <w:left w:val="none" w:sz="0" w:space="0" w:color="auto"/>
        <w:bottom w:val="none" w:sz="0" w:space="0" w:color="auto"/>
        <w:right w:val="none" w:sz="0" w:space="0" w:color="auto"/>
      </w:divBdr>
    </w:div>
    <w:div w:id="1800026964">
      <w:bodyDiv w:val="1"/>
      <w:marLeft w:val="0"/>
      <w:marRight w:val="0"/>
      <w:marTop w:val="0"/>
      <w:marBottom w:val="0"/>
      <w:divBdr>
        <w:top w:val="none" w:sz="0" w:space="0" w:color="auto"/>
        <w:left w:val="none" w:sz="0" w:space="0" w:color="auto"/>
        <w:bottom w:val="none" w:sz="0" w:space="0" w:color="auto"/>
        <w:right w:val="none" w:sz="0" w:space="0" w:color="auto"/>
      </w:divBdr>
    </w:div>
    <w:div w:id="1800145784">
      <w:bodyDiv w:val="1"/>
      <w:marLeft w:val="0"/>
      <w:marRight w:val="0"/>
      <w:marTop w:val="0"/>
      <w:marBottom w:val="0"/>
      <w:divBdr>
        <w:top w:val="none" w:sz="0" w:space="0" w:color="auto"/>
        <w:left w:val="none" w:sz="0" w:space="0" w:color="auto"/>
        <w:bottom w:val="none" w:sz="0" w:space="0" w:color="auto"/>
        <w:right w:val="none" w:sz="0" w:space="0" w:color="auto"/>
      </w:divBdr>
    </w:div>
    <w:div w:id="1800418964">
      <w:bodyDiv w:val="1"/>
      <w:marLeft w:val="0"/>
      <w:marRight w:val="0"/>
      <w:marTop w:val="0"/>
      <w:marBottom w:val="0"/>
      <w:divBdr>
        <w:top w:val="none" w:sz="0" w:space="0" w:color="auto"/>
        <w:left w:val="none" w:sz="0" w:space="0" w:color="auto"/>
        <w:bottom w:val="none" w:sz="0" w:space="0" w:color="auto"/>
        <w:right w:val="none" w:sz="0" w:space="0" w:color="auto"/>
      </w:divBdr>
    </w:div>
    <w:div w:id="1800610637">
      <w:bodyDiv w:val="1"/>
      <w:marLeft w:val="0"/>
      <w:marRight w:val="0"/>
      <w:marTop w:val="0"/>
      <w:marBottom w:val="0"/>
      <w:divBdr>
        <w:top w:val="none" w:sz="0" w:space="0" w:color="auto"/>
        <w:left w:val="none" w:sz="0" w:space="0" w:color="auto"/>
        <w:bottom w:val="none" w:sz="0" w:space="0" w:color="auto"/>
        <w:right w:val="none" w:sz="0" w:space="0" w:color="auto"/>
      </w:divBdr>
    </w:div>
    <w:div w:id="1800611501">
      <w:bodyDiv w:val="1"/>
      <w:marLeft w:val="0"/>
      <w:marRight w:val="0"/>
      <w:marTop w:val="0"/>
      <w:marBottom w:val="0"/>
      <w:divBdr>
        <w:top w:val="none" w:sz="0" w:space="0" w:color="auto"/>
        <w:left w:val="none" w:sz="0" w:space="0" w:color="auto"/>
        <w:bottom w:val="none" w:sz="0" w:space="0" w:color="auto"/>
        <w:right w:val="none" w:sz="0" w:space="0" w:color="auto"/>
      </w:divBdr>
    </w:div>
    <w:div w:id="1800875899">
      <w:bodyDiv w:val="1"/>
      <w:marLeft w:val="0"/>
      <w:marRight w:val="0"/>
      <w:marTop w:val="0"/>
      <w:marBottom w:val="0"/>
      <w:divBdr>
        <w:top w:val="none" w:sz="0" w:space="0" w:color="auto"/>
        <w:left w:val="none" w:sz="0" w:space="0" w:color="auto"/>
        <w:bottom w:val="none" w:sz="0" w:space="0" w:color="auto"/>
        <w:right w:val="none" w:sz="0" w:space="0" w:color="auto"/>
      </w:divBdr>
    </w:div>
    <w:div w:id="1800948346">
      <w:bodyDiv w:val="1"/>
      <w:marLeft w:val="0"/>
      <w:marRight w:val="0"/>
      <w:marTop w:val="0"/>
      <w:marBottom w:val="0"/>
      <w:divBdr>
        <w:top w:val="none" w:sz="0" w:space="0" w:color="auto"/>
        <w:left w:val="none" w:sz="0" w:space="0" w:color="auto"/>
        <w:bottom w:val="none" w:sz="0" w:space="0" w:color="auto"/>
        <w:right w:val="none" w:sz="0" w:space="0" w:color="auto"/>
      </w:divBdr>
    </w:div>
    <w:div w:id="1801722067">
      <w:bodyDiv w:val="1"/>
      <w:marLeft w:val="0"/>
      <w:marRight w:val="0"/>
      <w:marTop w:val="0"/>
      <w:marBottom w:val="0"/>
      <w:divBdr>
        <w:top w:val="none" w:sz="0" w:space="0" w:color="auto"/>
        <w:left w:val="none" w:sz="0" w:space="0" w:color="auto"/>
        <w:bottom w:val="none" w:sz="0" w:space="0" w:color="auto"/>
        <w:right w:val="none" w:sz="0" w:space="0" w:color="auto"/>
      </w:divBdr>
    </w:div>
    <w:div w:id="1801920126">
      <w:bodyDiv w:val="1"/>
      <w:marLeft w:val="0"/>
      <w:marRight w:val="0"/>
      <w:marTop w:val="0"/>
      <w:marBottom w:val="0"/>
      <w:divBdr>
        <w:top w:val="none" w:sz="0" w:space="0" w:color="auto"/>
        <w:left w:val="none" w:sz="0" w:space="0" w:color="auto"/>
        <w:bottom w:val="none" w:sz="0" w:space="0" w:color="auto"/>
        <w:right w:val="none" w:sz="0" w:space="0" w:color="auto"/>
      </w:divBdr>
    </w:div>
    <w:div w:id="1802074300">
      <w:bodyDiv w:val="1"/>
      <w:marLeft w:val="0"/>
      <w:marRight w:val="0"/>
      <w:marTop w:val="0"/>
      <w:marBottom w:val="0"/>
      <w:divBdr>
        <w:top w:val="none" w:sz="0" w:space="0" w:color="auto"/>
        <w:left w:val="none" w:sz="0" w:space="0" w:color="auto"/>
        <w:bottom w:val="none" w:sz="0" w:space="0" w:color="auto"/>
        <w:right w:val="none" w:sz="0" w:space="0" w:color="auto"/>
      </w:divBdr>
    </w:div>
    <w:div w:id="1802191530">
      <w:bodyDiv w:val="1"/>
      <w:marLeft w:val="0"/>
      <w:marRight w:val="0"/>
      <w:marTop w:val="0"/>
      <w:marBottom w:val="0"/>
      <w:divBdr>
        <w:top w:val="none" w:sz="0" w:space="0" w:color="auto"/>
        <w:left w:val="none" w:sz="0" w:space="0" w:color="auto"/>
        <w:bottom w:val="none" w:sz="0" w:space="0" w:color="auto"/>
        <w:right w:val="none" w:sz="0" w:space="0" w:color="auto"/>
      </w:divBdr>
    </w:div>
    <w:div w:id="1802267797">
      <w:bodyDiv w:val="1"/>
      <w:marLeft w:val="0"/>
      <w:marRight w:val="0"/>
      <w:marTop w:val="0"/>
      <w:marBottom w:val="0"/>
      <w:divBdr>
        <w:top w:val="none" w:sz="0" w:space="0" w:color="auto"/>
        <w:left w:val="none" w:sz="0" w:space="0" w:color="auto"/>
        <w:bottom w:val="none" w:sz="0" w:space="0" w:color="auto"/>
        <w:right w:val="none" w:sz="0" w:space="0" w:color="auto"/>
      </w:divBdr>
    </w:div>
    <w:div w:id="1802385284">
      <w:bodyDiv w:val="1"/>
      <w:marLeft w:val="0"/>
      <w:marRight w:val="0"/>
      <w:marTop w:val="0"/>
      <w:marBottom w:val="0"/>
      <w:divBdr>
        <w:top w:val="none" w:sz="0" w:space="0" w:color="auto"/>
        <w:left w:val="none" w:sz="0" w:space="0" w:color="auto"/>
        <w:bottom w:val="none" w:sz="0" w:space="0" w:color="auto"/>
        <w:right w:val="none" w:sz="0" w:space="0" w:color="auto"/>
      </w:divBdr>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
    <w:div w:id="1802917389">
      <w:bodyDiv w:val="1"/>
      <w:marLeft w:val="0"/>
      <w:marRight w:val="0"/>
      <w:marTop w:val="0"/>
      <w:marBottom w:val="0"/>
      <w:divBdr>
        <w:top w:val="none" w:sz="0" w:space="0" w:color="auto"/>
        <w:left w:val="none" w:sz="0" w:space="0" w:color="auto"/>
        <w:bottom w:val="none" w:sz="0" w:space="0" w:color="auto"/>
        <w:right w:val="none" w:sz="0" w:space="0" w:color="auto"/>
      </w:divBdr>
    </w:div>
    <w:div w:id="1802965827">
      <w:bodyDiv w:val="1"/>
      <w:marLeft w:val="0"/>
      <w:marRight w:val="0"/>
      <w:marTop w:val="0"/>
      <w:marBottom w:val="0"/>
      <w:divBdr>
        <w:top w:val="none" w:sz="0" w:space="0" w:color="auto"/>
        <w:left w:val="none" w:sz="0" w:space="0" w:color="auto"/>
        <w:bottom w:val="none" w:sz="0" w:space="0" w:color="auto"/>
        <w:right w:val="none" w:sz="0" w:space="0" w:color="auto"/>
      </w:divBdr>
    </w:div>
    <w:div w:id="1803420008">
      <w:bodyDiv w:val="1"/>
      <w:marLeft w:val="0"/>
      <w:marRight w:val="0"/>
      <w:marTop w:val="0"/>
      <w:marBottom w:val="0"/>
      <w:divBdr>
        <w:top w:val="none" w:sz="0" w:space="0" w:color="auto"/>
        <w:left w:val="none" w:sz="0" w:space="0" w:color="auto"/>
        <w:bottom w:val="none" w:sz="0" w:space="0" w:color="auto"/>
        <w:right w:val="none" w:sz="0" w:space="0" w:color="auto"/>
      </w:divBdr>
    </w:div>
    <w:div w:id="1803423358">
      <w:bodyDiv w:val="1"/>
      <w:marLeft w:val="0"/>
      <w:marRight w:val="0"/>
      <w:marTop w:val="0"/>
      <w:marBottom w:val="0"/>
      <w:divBdr>
        <w:top w:val="none" w:sz="0" w:space="0" w:color="auto"/>
        <w:left w:val="none" w:sz="0" w:space="0" w:color="auto"/>
        <w:bottom w:val="none" w:sz="0" w:space="0" w:color="auto"/>
        <w:right w:val="none" w:sz="0" w:space="0" w:color="auto"/>
      </w:divBdr>
    </w:div>
    <w:div w:id="1803423409">
      <w:bodyDiv w:val="1"/>
      <w:marLeft w:val="0"/>
      <w:marRight w:val="0"/>
      <w:marTop w:val="0"/>
      <w:marBottom w:val="0"/>
      <w:divBdr>
        <w:top w:val="none" w:sz="0" w:space="0" w:color="auto"/>
        <w:left w:val="none" w:sz="0" w:space="0" w:color="auto"/>
        <w:bottom w:val="none" w:sz="0" w:space="0" w:color="auto"/>
        <w:right w:val="none" w:sz="0" w:space="0" w:color="auto"/>
      </w:divBdr>
    </w:div>
    <w:div w:id="1803426925">
      <w:bodyDiv w:val="1"/>
      <w:marLeft w:val="0"/>
      <w:marRight w:val="0"/>
      <w:marTop w:val="0"/>
      <w:marBottom w:val="0"/>
      <w:divBdr>
        <w:top w:val="none" w:sz="0" w:space="0" w:color="auto"/>
        <w:left w:val="none" w:sz="0" w:space="0" w:color="auto"/>
        <w:bottom w:val="none" w:sz="0" w:space="0" w:color="auto"/>
        <w:right w:val="none" w:sz="0" w:space="0" w:color="auto"/>
      </w:divBdr>
    </w:div>
    <w:div w:id="1803499409">
      <w:bodyDiv w:val="1"/>
      <w:marLeft w:val="0"/>
      <w:marRight w:val="0"/>
      <w:marTop w:val="0"/>
      <w:marBottom w:val="0"/>
      <w:divBdr>
        <w:top w:val="none" w:sz="0" w:space="0" w:color="auto"/>
        <w:left w:val="none" w:sz="0" w:space="0" w:color="auto"/>
        <w:bottom w:val="none" w:sz="0" w:space="0" w:color="auto"/>
        <w:right w:val="none" w:sz="0" w:space="0" w:color="auto"/>
      </w:divBdr>
    </w:div>
    <w:div w:id="1804538862">
      <w:bodyDiv w:val="1"/>
      <w:marLeft w:val="0"/>
      <w:marRight w:val="0"/>
      <w:marTop w:val="0"/>
      <w:marBottom w:val="0"/>
      <w:divBdr>
        <w:top w:val="none" w:sz="0" w:space="0" w:color="auto"/>
        <w:left w:val="none" w:sz="0" w:space="0" w:color="auto"/>
        <w:bottom w:val="none" w:sz="0" w:space="0" w:color="auto"/>
        <w:right w:val="none" w:sz="0" w:space="0" w:color="auto"/>
      </w:divBdr>
    </w:div>
    <w:div w:id="1804884769">
      <w:bodyDiv w:val="1"/>
      <w:marLeft w:val="0"/>
      <w:marRight w:val="0"/>
      <w:marTop w:val="0"/>
      <w:marBottom w:val="0"/>
      <w:divBdr>
        <w:top w:val="none" w:sz="0" w:space="0" w:color="auto"/>
        <w:left w:val="none" w:sz="0" w:space="0" w:color="auto"/>
        <w:bottom w:val="none" w:sz="0" w:space="0" w:color="auto"/>
        <w:right w:val="none" w:sz="0" w:space="0" w:color="auto"/>
      </w:divBdr>
    </w:div>
    <w:div w:id="1805153661">
      <w:bodyDiv w:val="1"/>
      <w:marLeft w:val="0"/>
      <w:marRight w:val="0"/>
      <w:marTop w:val="0"/>
      <w:marBottom w:val="0"/>
      <w:divBdr>
        <w:top w:val="none" w:sz="0" w:space="0" w:color="auto"/>
        <w:left w:val="none" w:sz="0" w:space="0" w:color="auto"/>
        <w:bottom w:val="none" w:sz="0" w:space="0" w:color="auto"/>
        <w:right w:val="none" w:sz="0" w:space="0" w:color="auto"/>
      </w:divBdr>
    </w:div>
    <w:div w:id="1805737505">
      <w:bodyDiv w:val="1"/>
      <w:marLeft w:val="0"/>
      <w:marRight w:val="0"/>
      <w:marTop w:val="0"/>
      <w:marBottom w:val="0"/>
      <w:divBdr>
        <w:top w:val="none" w:sz="0" w:space="0" w:color="auto"/>
        <w:left w:val="none" w:sz="0" w:space="0" w:color="auto"/>
        <w:bottom w:val="none" w:sz="0" w:space="0" w:color="auto"/>
        <w:right w:val="none" w:sz="0" w:space="0" w:color="auto"/>
      </w:divBdr>
    </w:div>
    <w:div w:id="1805803818">
      <w:bodyDiv w:val="1"/>
      <w:marLeft w:val="0"/>
      <w:marRight w:val="0"/>
      <w:marTop w:val="0"/>
      <w:marBottom w:val="0"/>
      <w:divBdr>
        <w:top w:val="none" w:sz="0" w:space="0" w:color="auto"/>
        <w:left w:val="none" w:sz="0" w:space="0" w:color="auto"/>
        <w:bottom w:val="none" w:sz="0" w:space="0" w:color="auto"/>
        <w:right w:val="none" w:sz="0" w:space="0" w:color="auto"/>
      </w:divBdr>
    </w:div>
    <w:div w:id="1805927294">
      <w:bodyDiv w:val="1"/>
      <w:marLeft w:val="0"/>
      <w:marRight w:val="0"/>
      <w:marTop w:val="0"/>
      <w:marBottom w:val="0"/>
      <w:divBdr>
        <w:top w:val="none" w:sz="0" w:space="0" w:color="auto"/>
        <w:left w:val="none" w:sz="0" w:space="0" w:color="auto"/>
        <w:bottom w:val="none" w:sz="0" w:space="0" w:color="auto"/>
        <w:right w:val="none" w:sz="0" w:space="0" w:color="auto"/>
      </w:divBdr>
    </w:div>
    <w:div w:id="1806043850">
      <w:bodyDiv w:val="1"/>
      <w:marLeft w:val="0"/>
      <w:marRight w:val="0"/>
      <w:marTop w:val="0"/>
      <w:marBottom w:val="0"/>
      <w:divBdr>
        <w:top w:val="none" w:sz="0" w:space="0" w:color="auto"/>
        <w:left w:val="none" w:sz="0" w:space="0" w:color="auto"/>
        <w:bottom w:val="none" w:sz="0" w:space="0" w:color="auto"/>
        <w:right w:val="none" w:sz="0" w:space="0" w:color="auto"/>
      </w:divBdr>
    </w:div>
    <w:div w:id="1806657639">
      <w:bodyDiv w:val="1"/>
      <w:marLeft w:val="0"/>
      <w:marRight w:val="0"/>
      <w:marTop w:val="0"/>
      <w:marBottom w:val="0"/>
      <w:divBdr>
        <w:top w:val="none" w:sz="0" w:space="0" w:color="auto"/>
        <w:left w:val="none" w:sz="0" w:space="0" w:color="auto"/>
        <w:bottom w:val="none" w:sz="0" w:space="0" w:color="auto"/>
        <w:right w:val="none" w:sz="0" w:space="0" w:color="auto"/>
      </w:divBdr>
    </w:div>
    <w:div w:id="1806921473">
      <w:bodyDiv w:val="1"/>
      <w:marLeft w:val="0"/>
      <w:marRight w:val="0"/>
      <w:marTop w:val="0"/>
      <w:marBottom w:val="0"/>
      <w:divBdr>
        <w:top w:val="none" w:sz="0" w:space="0" w:color="auto"/>
        <w:left w:val="none" w:sz="0" w:space="0" w:color="auto"/>
        <w:bottom w:val="none" w:sz="0" w:space="0" w:color="auto"/>
        <w:right w:val="none" w:sz="0" w:space="0" w:color="auto"/>
      </w:divBdr>
    </w:div>
    <w:div w:id="1806971539">
      <w:bodyDiv w:val="1"/>
      <w:marLeft w:val="0"/>
      <w:marRight w:val="0"/>
      <w:marTop w:val="0"/>
      <w:marBottom w:val="0"/>
      <w:divBdr>
        <w:top w:val="none" w:sz="0" w:space="0" w:color="auto"/>
        <w:left w:val="none" w:sz="0" w:space="0" w:color="auto"/>
        <w:bottom w:val="none" w:sz="0" w:space="0" w:color="auto"/>
        <w:right w:val="none" w:sz="0" w:space="0" w:color="auto"/>
      </w:divBdr>
    </w:div>
    <w:div w:id="1807158413">
      <w:bodyDiv w:val="1"/>
      <w:marLeft w:val="0"/>
      <w:marRight w:val="0"/>
      <w:marTop w:val="0"/>
      <w:marBottom w:val="0"/>
      <w:divBdr>
        <w:top w:val="none" w:sz="0" w:space="0" w:color="auto"/>
        <w:left w:val="none" w:sz="0" w:space="0" w:color="auto"/>
        <w:bottom w:val="none" w:sz="0" w:space="0" w:color="auto"/>
        <w:right w:val="none" w:sz="0" w:space="0" w:color="auto"/>
      </w:divBdr>
    </w:div>
    <w:div w:id="1807315857">
      <w:bodyDiv w:val="1"/>
      <w:marLeft w:val="0"/>
      <w:marRight w:val="0"/>
      <w:marTop w:val="0"/>
      <w:marBottom w:val="0"/>
      <w:divBdr>
        <w:top w:val="none" w:sz="0" w:space="0" w:color="auto"/>
        <w:left w:val="none" w:sz="0" w:space="0" w:color="auto"/>
        <w:bottom w:val="none" w:sz="0" w:space="0" w:color="auto"/>
        <w:right w:val="none" w:sz="0" w:space="0" w:color="auto"/>
      </w:divBdr>
    </w:div>
    <w:div w:id="1807625451">
      <w:bodyDiv w:val="1"/>
      <w:marLeft w:val="0"/>
      <w:marRight w:val="0"/>
      <w:marTop w:val="0"/>
      <w:marBottom w:val="0"/>
      <w:divBdr>
        <w:top w:val="none" w:sz="0" w:space="0" w:color="auto"/>
        <w:left w:val="none" w:sz="0" w:space="0" w:color="auto"/>
        <w:bottom w:val="none" w:sz="0" w:space="0" w:color="auto"/>
        <w:right w:val="none" w:sz="0" w:space="0" w:color="auto"/>
      </w:divBdr>
    </w:div>
    <w:div w:id="1807696432">
      <w:bodyDiv w:val="1"/>
      <w:marLeft w:val="0"/>
      <w:marRight w:val="0"/>
      <w:marTop w:val="0"/>
      <w:marBottom w:val="0"/>
      <w:divBdr>
        <w:top w:val="none" w:sz="0" w:space="0" w:color="auto"/>
        <w:left w:val="none" w:sz="0" w:space="0" w:color="auto"/>
        <w:bottom w:val="none" w:sz="0" w:space="0" w:color="auto"/>
        <w:right w:val="none" w:sz="0" w:space="0" w:color="auto"/>
      </w:divBdr>
    </w:div>
    <w:div w:id="1807776866">
      <w:bodyDiv w:val="1"/>
      <w:marLeft w:val="0"/>
      <w:marRight w:val="0"/>
      <w:marTop w:val="0"/>
      <w:marBottom w:val="0"/>
      <w:divBdr>
        <w:top w:val="none" w:sz="0" w:space="0" w:color="auto"/>
        <w:left w:val="none" w:sz="0" w:space="0" w:color="auto"/>
        <w:bottom w:val="none" w:sz="0" w:space="0" w:color="auto"/>
        <w:right w:val="none" w:sz="0" w:space="0" w:color="auto"/>
      </w:divBdr>
    </w:div>
    <w:div w:id="1808281451">
      <w:bodyDiv w:val="1"/>
      <w:marLeft w:val="0"/>
      <w:marRight w:val="0"/>
      <w:marTop w:val="0"/>
      <w:marBottom w:val="0"/>
      <w:divBdr>
        <w:top w:val="none" w:sz="0" w:space="0" w:color="auto"/>
        <w:left w:val="none" w:sz="0" w:space="0" w:color="auto"/>
        <w:bottom w:val="none" w:sz="0" w:space="0" w:color="auto"/>
        <w:right w:val="none" w:sz="0" w:space="0" w:color="auto"/>
      </w:divBdr>
    </w:div>
    <w:div w:id="1808473982">
      <w:bodyDiv w:val="1"/>
      <w:marLeft w:val="0"/>
      <w:marRight w:val="0"/>
      <w:marTop w:val="0"/>
      <w:marBottom w:val="0"/>
      <w:divBdr>
        <w:top w:val="none" w:sz="0" w:space="0" w:color="auto"/>
        <w:left w:val="none" w:sz="0" w:space="0" w:color="auto"/>
        <w:bottom w:val="none" w:sz="0" w:space="0" w:color="auto"/>
        <w:right w:val="none" w:sz="0" w:space="0" w:color="auto"/>
      </w:divBdr>
    </w:div>
    <w:div w:id="1809087114">
      <w:bodyDiv w:val="1"/>
      <w:marLeft w:val="0"/>
      <w:marRight w:val="0"/>
      <w:marTop w:val="0"/>
      <w:marBottom w:val="0"/>
      <w:divBdr>
        <w:top w:val="none" w:sz="0" w:space="0" w:color="auto"/>
        <w:left w:val="none" w:sz="0" w:space="0" w:color="auto"/>
        <w:bottom w:val="none" w:sz="0" w:space="0" w:color="auto"/>
        <w:right w:val="none" w:sz="0" w:space="0" w:color="auto"/>
      </w:divBdr>
    </w:div>
    <w:div w:id="1809274409">
      <w:bodyDiv w:val="1"/>
      <w:marLeft w:val="0"/>
      <w:marRight w:val="0"/>
      <w:marTop w:val="0"/>
      <w:marBottom w:val="0"/>
      <w:divBdr>
        <w:top w:val="none" w:sz="0" w:space="0" w:color="auto"/>
        <w:left w:val="none" w:sz="0" w:space="0" w:color="auto"/>
        <w:bottom w:val="none" w:sz="0" w:space="0" w:color="auto"/>
        <w:right w:val="none" w:sz="0" w:space="0" w:color="auto"/>
      </w:divBdr>
    </w:div>
    <w:div w:id="1809584883">
      <w:bodyDiv w:val="1"/>
      <w:marLeft w:val="0"/>
      <w:marRight w:val="0"/>
      <w:marTop w:val="0"/>
      <w:marBottom w:val="0"/>
      <w:divBdr>
        <w:top w:val="none" w:sz="0" w:space="0" w:color="auto"/>
        <w:left w:val="none" w:sz="0" w:space="0" w:color="auto"/>
        <w:bottom w:val="none" w:sz="0" w:space="0" w:color="auto"/>
        <w:right w:val="none" w:sz="0" w:space="0" w:color="auto"/>
      </w:divBdr>
    </w:div>
    <w:div w:id="1809591605">
      <w:bodyDiv w:val="1"/>
      <w:marLeft w:val="0"/>
      <w:marRight w:val="0"/>
      <w:marTop w:val="0"/>
      <w:marBottom w:val="0"/>
      <w:divBdr>
        <w:top w:val="none" w:sz="0" w:space="0" w:color="auto"/>
        <w:left w:val="none" w:sz="0" w:space="0" w:color="auto"/>
        <w:bottom w:val="none" w:sz="0" w:space="0" w:color="auto"/>
        <w:right w:val="none" w:sz="0" w:space="0" w:color="auto"/>
      </w:divBdr>
    </w:div>
    <w:div w:id="1809594096">
      <w:bodyDiv w:val="1"/>
      <w:marLeft w:val="0"/>
      <w:marRight w:val="0"/>
      <w:marTop w:val="0"/>
      <w:marBottom w:val="0"/>
      <w:divBdr>
        <w:top w:val="none" w:sz="0" w:space="0" w:color="auto"/>
        <w:left w:val="none" w:sz="0" w:space="0" w:color="auto"/>
        <w:bottom w:val="none" w:sz="0" w:space="0" w:color="auto"/>
        <w:right w:val="none" w:sz="0" w:space="0" w:color="auto"/>
      </w:divBdr>
    </w:div>
    <w:div w:id="1809783616">
      <w:bodyDiv w:val="1"/>
      <w:marLeft w:val="0"/>
      <w:marRight w:val="0"/>
      <w:marTop w:val="0"/>
      <w:marBottom w:val="0"/>
      <w:divBdr>
        <w:top w:val="none" w:sz="0" w:space="0" w:color="auto"/>
        <w:left w:val="none" w:sz="0" w:space="0" w:color="auto"/>
        <w:bottom w:val="none" w:sz="0" w:space="0" w:color="auto"/>
        <w:right w:val="none" w:sz="0" w:space="0" w:color="auto"/>
      </w:divBdr>
    </w:div>
    <w:div w:id="1810240794">
      <w:bodyDiv w:val="1"/>
      <w:marLeft w:val="0"/>
      <w:marRight w:val="0"/>
      <w:marTop w:val="0"/>
      <w:marBottom w:val="0"/>
      <w:divBdr>
        <w:top w:val="none" w:sz="0" w:space="0" w:color="auto"/>
        <w:left w:val="none" w:sz="0" w:space="0" w:color="auto"/>
        <w:bottom w:val="none" w:sz="0" w:space="0" w:color="auto"/>
        <w:right w:val="none" w:sz="0" w:space="0" w:color="auto"/>
      </w:divBdr>
    </w:div>
    <w:div w:id="1810240958">
      <w:bodyDiv w:val="1"/>
      <w:marLeft w:val="0"/>
      <w:marRight w:val="0"/>
      <w:marTop w:val="0"/>
      <w:marBottom w:val="0"/>
      <w:divBdr>
        <w:top w:val="none" w:sz="0" w:space="0" w:color="auto"/>
        <w:left w:val="none" w:sz="0" w:space="0" w:color="auto"/>
        <w:bottom w:val="none" w:sz="0" w:space="0" w:color="auto"/>
        <w:right w:val="none" w:sz="0" w:space="0" w:color="auto"/>
      </w:divBdr>
    </w:div>
    <w:div w:id="1810515690">
      <w:bodyDiv w:val="1"/>
      <w:marLeft w:val="0"/>
      <w:marRight w:val="0"/>
      <w:marTop w:val="0"/>
      <w:marBottom w:val="0"/>
      <w:divBdr>
        <w:top w:val="none" w:sz="0" w:space="0" w:color="auto"/>
        <w:left w:val="none" w:sz="0" w:space="0" w:color="auto"/>
        <w:bottom w:val="none" w:sz="0" w:space="0" w:color="auto"/>
        <w:right w:val="none" w:sz="0" w:space="0" w:color="auto"/>
      </w:divBdr>
    </w:div>
    <w:div w:id="1810971045">
      <w:bodyDiv w:val="1"/>
      <w:marLeft w:val="0"/>
      <w:marRight w:val="0"/>
      <w:marTop w:val="0"/>
      <w:marBottom w:val="0"/>
      <w:divBdr>
        <w:top w:val="none" w:sz="0" w:space="0" w:color="auto"/>
        <w:left w:val="none" w:sz="0" w:space="0" w:color="auto"/>
        <w:bottom w:val="none" w:sz="0" w:space="0" w:color="auto"/>
        <w:right w:val="none" w:sz="0" w:space="0" w:color="auto"/>
      </w:divBdr>
    </w:div>
    <w:div w:id="1811051945">
      <w:bodyDiv w:val="1"/>
      <w:marLeft w:val="0"/>
      <w:marRight w:val="0"/>
      <w:marTop w:val="0"/>
      <w:marBottom w:val="0"/>
      <w:divBdr>
        <w:top w:val="none" w:sz="0" w:space="0" w:color="auto"/>
        <w:left w:val="none" w:sz="0" w:space="0" w:color="auto"/>
        <w:bottom w:val="none" w:sz="0" w:space="0" w:color="auto"/>
        <w:right w:val="none" w:sz="0" w:space="0" w:color="auto"/>
      </w:divBdr>
    </w:div>
    <w:div w:id="1811095708">
      <w:bodyDiv w:val="1"/>
      <w:marLeft w:val="0"/>
      <w:marRight w:val="0"/>
      <w:marTop w:val="0"/>
      <w:marBottom w:val="0"/>
      <w:divBdr>
        <w:top w:val="none" w:sz="0" w:space="0" w:color="auto"/>
        <w:left w:val="none" w:sz="0" w:space="0" w:color="auto"/>
        <w:bottom w:val="none" w:sz="0" w:space="0" w:color="auto"/>
        <w:right w:val="none" w:sz="0" w:space="0" w:color="auto"/>
      </w:divBdr>
    </w:div>
    <w:div w:id="1811169946">
      <w:bodyDiv w:val="1"/>
      <w:marLeft w:val="0"/>
      <w:marRight w:val="0"/>
      <w:marTop w:val="0"/>
      <w:marBottom w:val="0"/>
      <w:divBdr>
        <w:top w:val="none" w:sz="0" w:space="0" w:color="auto"/>
        <w:left w:val="none" w:sz="0" w:space="0" w:color="auto"/>
        <w:bottom w:val="none" w:sz="0" w:space="0" w:color="auto"/>
        <w:right w:val="none" w:sz="0" w:space="0" w:color="auto"/>
      </w:divBdr>
    </w:div>
    <w:div w:id="1812281209">
      <w:bodyDiv w:val="1"/>
      <w:marLeft w:val="0"/>
      <w:marRight w:val="0"/>
      <w:marTop w:val="0"/>
      <w:marBottom w:val="0"/>
      <w:divBdr>
        <w:top w:val="none" w:sz="0" w:space="0" w:color="auto"/>
        <w:left w:val="none" w:sz="0" w:space="0" w:color="auto"/>
        <w:bottom w:val="none" w:sz="0" w:space="0" w:color="auto"/>
        <w:right w:val="none" w:sz="0" w:space="0" w:color="auto"/>
      </w:divBdr>
    </w:div>
    <w:div w:id="1812749968">
      <w:bodyDiv w:val="1"/>
      <w:marLeft w:val="0"/>
      <w:marRight w:val="0"/>
      <w:marTop w:val="0"/>
      <w:marBottom w:val="0"/>
      <w:divBdr>
        <w:top w:val="none" w:sz="0" w:space="0" w:color="auto"/>
        <w:left w:val="none" w:sz="0" w:space="0" w:color="auto"/>
        <w:bottom w:val="none" w:sz="0" w:space="0" w:color="auto"/>
        <w:right w:val="none" w:sz="0" w:space="0" w:color="auto"/>
      </w:divBdr>
    </w:div>
    <w:div w:id="1812869506">
      <w:bodyDiv w:val="1"/>
      <w:marLeft w:val="0"/>
      <w:marRight w:val="0"/>
      <w:marTop w:val="0"/>
      <w:marBottom w:val="0"/>
      <w:divBdr>
        <w:top w:val="none" w:sz="0" w:space="0" w:color="auto"/>
        <w:left w:val="none" w:sz="0" w:space="0" w:color="auto"/>
        <w:bottom w:val="none" w:sz="0" w:space="0" w:color="auto"/>
        <w:right w:val="none" w:sz="0" w:space="0" w:color="auto"/>
      </w:divBdr>
    </w:div>
    <w:div w:id="1812944787">
      <w:bodyDiv w:val="1"/>
      <w:marLeft w:val="0"/>
      <w:marRight w:val="0"/>
      <w:marTop w:val="0"/>
      <w:marBottom w:val="0"/>
      <w:divBdr>
        <w:top w:val="none" w:sz="0" w:space="0" w:color="auto"/>
        <w:left w:val="none" w:sz="0" w:space="0" w:color="auto"/>
        <w:bottom w:val="none" w:sz="0" w:space="0" w:color="auto"/>
        <w:right w:val="none" w:sz="0" w:space="0" w:color="auto"/>
      </w:divBdr>
    </w:div>
    <w:div w:id="1813137448">
      <w:bodyDiv w:val="1"/>
      <w:marLeft w:val="0"/>
      <w:marRight w:val="0"/>
      <w:marTop w:val="0"/>
      <w:marBottom w:val="0"/>
      <w:divBdr>
        <w:top w:val="none" w:sz="0" w:space="0" w:color="auto"/>
        <w:left w:val="none" w:sz="0" w:space="0" w:color="auto"/>
        <w:bottom w:val="none" w:sz="0" w:space="0" w:color="auto"/>
        <w:right w:val="none" w:sz="0" w:space="0" w:color="auto"/>
      </w:divBdr>
    </w:div>
    <w:div w:id="1814330901">
      <w:bodyDiv w:val="1"/>
      <w:marLeft w:val="0"/>
      <w:marRight w:val="0"/>
      <w:marTop w:val="0"/>
      <w:marBottom w:val="0"/>
      <w:divBdr>
        <w:top w:val="none" w:sz="0" w:space="0" w:color="auto"/>
        <w:left w:val="none" w:sz="0" w:space="0" w:color="auto"/>
        <w:bottom w:val="none" w:sz="0" w:space="0" w:color="auto"/>
        <w:right w:val="none" w:sz="0" w:space="0" w:color="auto"/>
      </w:divBdr>
    </w:div>
    <w:div w:id="1814561375">
      <w:bodyDiv w:val="1"/>
      <w:marLeft w:val="0"/>
      <w:marRight w:val="0"/>
      <w:marTop w:val="0"/>
      <w:marBottom w:val="0"/>
      <w:divBdr>
        <w:top w:val="none" w:sz="0" w:space="0" w:color="auto"/>
        <w:left w:val="none" w:sz="0" w:space="0" w:color="auto"/>
        <w:bottom w:val="none" w:sz="0" w:space="0" w:color="auto"/>
        <w:right w:val="none" w:sz="0" w:space="0" w:color="auto"/>
      </w:divBdr>
    </w:div>
    <w:div w:id="1814561801">
      <w:bodyDiv w:val="1"/>
      <w:marLeft w:val="0"/>
      <w:marRight w:val="0"/>
      <w:marTop w:val="0"/>
      <w:marBottom w:val="0"/>
      <w:divBdr>
        <w:top w:val="none" w:sz="0" w:space="0" w:color="auto"/>
        <w:left w:val="none" w:sz="0" w:space="0" w:color="auto"/>
        <w:bottom w:val="none" w:sz="0" w:space="0" w:color="auto"/>
        <w:right w:val="none" w:sz="0" w:space="0" w:color="auto"/>
      </w:divBdr>
    </w:div>
    <w:div w:id="1814784589">
      <w:bodyDiv w:val="1"/>
      <w:marLeft w:val="0"/>
      <w:marRight w:val="0"/>
      <w:marTop w:val="0"/>
      <w:marBottom w:val="0"/>
      <w:divBdr>
        <w:top w:val="none" w:sz="0" w:space="0" w:color="auto"/>
        <w:left w:val="none" w:sz="0" w:space="0" w:color="auto"/>
        <w:bottom w:val="none" w:sz="0" w:space="0" w:color="auto"/>
        <w:right w:val="none" w:sz="0" w:space="0" w:color="auto"/>
      </w:divBdr>
    </w:div>
    <w:div w:id="1814908523">
      <w:bodyDiv w:val="1"/>
      <w:marLeft w:val="0"/>
      <w:marRight w:val="0"/>
      <w:marTop w:val="0"/>
      <w:marBottom w:val="0"/>
      <w:divBdr>
        <w:top w:val="none" w:sz="0" w:space="0" w:color="auto"/>
        <w:left w:val="none" w:sz="0" w:space="0" w:color="auto"/>
        <w:bottom w:val="none" w:sz="0" w:space="0" w:color="auto"/>
        <w:right w:val="none" w:sz="0" w:space="0" w:color="auto"/>
      </w:divBdr>
    </w:div>
    <w:div w:id="1815566992">
      <w:bodyDiv w:val="1"/>
      <w:marLeft w:val="0"/>
      <w:marRight w:val="0"/>
      <w:marTop w:val="0"/>
      <w:marBottom w:val="0"/>
      <w:divBdr>
        <w:top w:val="none" w:sz="0" w:space="0" w:color="auto"/>
        <w:left w:val="none" w:sz="0" w:space="0" w:color="auto"/>
        <w:bottom w:val="none" w:sz="0" w:space="0" w:color="auto"/>
        <w:right w:val="none" w:sz="0" w:space="0" w:color="auto"/>
      </w:divBdr>
    </w:div>
    <w:div w:id="1815681854">
      <w:bodyDiv w:val="1"/>
      <w:marLeft w:val="0"/>
      <w:marRight w:val="0"/>
      <w:marTop w:val="0"/>
      <w:marBottom w:val="0"/>
      <w:divBdr>
        <w:top w:val="none" w:sz="0" w:space="0" w:color="auto"/>
        <w:left w:val="none" w:sz="0" w:space="0" w:color="auto"/>
        <w:bottom w:val="none" w:sz="0" w:space="0" w:color="auto"/>
        <w:right w:val="none" w:sz="0" w:space="0" w:color="auto"/>
      </w:divBdr>
    </w:div>
    <w:div w:id="1815835015">
      <w:bodyDiv w:val="1"/>
      <w:marLeft w:val="0"/>
      <w:marRight w:val="0"/>
      <w:marTop w:val="0"/>
      <w:marBottom w:val="0"/>
      <w:divBdr>
        <w:top w:val="none" w:sz="0" w:space="0" w:color="auto"/>
        <w:left w:val="none" w:sz="0" w:space="0" w:color="auto"/>
        <w:bottom w:val="none" w:sz="0" w:space="0" w:color="auto"/>
        <w:right w:val="none" w:sz="0" w:space="0" w:color="auto"/>
      </w:divBdr>
    </w:div>
    <w:div w:id="1816027353">
      <w:bodyDiv w:val="1"/>
      <w:marLeft w:val="0"/>
      <w:marRight w:val="0"/>
      <w:marTop w:val="0"/>
      <w:marBottom w:val="0"/>
      <w:divBdr>
        <w:top w:val="none" w:sz="0" w:space="0" w:color="auto"/>
        <w:left w:val="none" w:sz="0" w:space="0" w:color="auto"/>
        <w:bottom w:val="none" w:sz="0" w:space="0" w:color="auto"/>
        <w:right w:val="none" w:sz="0" w:space="0" w:color="auto"/>
      </w:divBdr>
    </w:div>
    <w:div w:id="1816335759">
      <w:bodyDiv w:val="1"/>
      <w:marLeft w:val="0"/>
      <w:marRight w:val="0"/>
      <w:marTop w:val="0"/>
      <w:marBottom w:val="0"/>
      <w:divBdr>
        <w:top w:val="none" w:sz="0" w:space="0" w:color="auto"/>
        <w:left w:val="none" w:sz="0" w:space="0" w:color="auto"/>
        <w:bottom w:val="none" w:sz="0" w:space="0" w:color="auto"/>
        <w:right w:val="none" w:sz="0" w:space="0" w:color="auto"/>
      </w:divBdr>
    </w:div>
    <w:div w:id="1817646991">
      <w:bodyDiv w:val="1"/>
      <w:marLeft w:val="0"/>
      <w:marRight w:val="0"/>
      <w:marTop w:val="0"/>
      <w:marBottom w:val="0"/>
      <w:divBdr>
        <w:top w:val="none" w:sz="0" w:space="0" w:color="auto"/>
        <w:left w:val="none" w:sz="0" w:space="0" w:color="auto"/>
        <w:bottom w:val="none" w:sz="0" w:space="0" w:color="auto"/>
        <w:right w:val="none" w:sz="0" w:space="0" w:color="auto"/>
      </w:divBdr>
    </w:div>
    <w:div w:id="1817719040">
      <w:bodyDiv w:val="1"/>
      <w:marLeft w:val="0"/>
      <w:marRight w:val="0"/>
      <w:marTop w:val="0"/>
      <w:marBottom w:val="0"/>
      <w:divBdr>
        <w:top w:val="none" w:sz="0" w:space="0" w:color="auto"/>
        <w:left w:val="none" w:sz="0" w:space="0" w:color="auto"/>
        <w:bottom w:val="none" w:sz="0" w:space="0" w:color="auto"/>
        <w:right w:val="none" w:sz="0" w:space="0" w:color="auto"/>
      </w:divBdr>
    </w:div>
    <w:div w:id="1817841774">
      <w:bodyDiv w:val="1"/>
      <w:marLeft w:val="0"/>
      <w:marRight w:val="0"/>
      <w:marTop w:val="0"/>
      <w:marBottom w:val="0"/>
      <w:divBdr>
        <w:top w:val="none" w:sz="0" w:space="0" w:color="auto"/>
        <w:left w:val="none" w:sz="0" w:space="0" w:color="auto"/>
        <w:bottom w:val="none" w:sz="0" w:space="0" w:color="auto"/>
        <w:right w:val="none" w:sz="0" w:space="0" w:color="auto"/>
      </w:divBdr>
    </w:div>
    <w:div w:id="1817913697">
      <w:bodyDiv w:val="1"/>
      <w:marLeft w:val="0"/>
      <w:marRight w:val="0"/>
      <w:marTop w:val="0"/>
      <w:marBottom w:val="0"/>
      <w:divBdr>
        <w:top w:val="none" w:sz="0" w:space="0" w:color="auto"/>
        <w:left w:val="none" w:sz="0" w:space="0" w:color="auto"/>
        <w:bottom w:val="none" w:sz="0" w:space="0" w:color="auto"/>
        <w:right w:val="none" w:sz="0" w:space="0" w:color="auto"/>
      </w:divBdr>
    </w:div>
    <w:div w:id="1818184112">
      <w:bodyDiv w:val="1"/>
      <w:marLeft w:val="0"/>
      <w:marRight w:val="0"/>
      <w:marTop w:val="0"/>
      <w:marBottom w:val="0"/>
      <w:divBdr>
        <w:top w:val="none" w:sz="0" w:space="0" w:color="auto"/>
        <w:left w:val="none" w:sz="0" w:space="0" w:color="auto"/>
        <w:bottom w:val="none" w:sz="0" w:space="0" w:color="auto"/>
        <w:right w:val="none" w:sz="0" w:space="0" w:color="auto"/>
      </w:divBdr>
    </w:div>
    <w:div w:id="1818447607">
      <w:bodyDiv w:val="1"/>
      <w:marLeft w:val="0"/>
      <w:marRight w:val="0"/>
      <w:marTop w:val="0"/>
      <w:marBottom w:val="0"/>
      <w:divBdr>
        <w:top w:val="none" w:sz="0" w:space="0" w:color="auto"/>
        <w:left w:val="none" w:sz="0" w:space="0" w:color="auto"/>
        <w:bottom w:val="none" w:sz="0" w:space="0" w:color="auto"/>
        <w:right w:val="none" w:sz="0" w:space="0" w:color="auto"/>
      </w:divBdr>
    </w:div>
    <w:div w:id="1818573865">
      <w:bodyDiv w:val="1"/>
      <w:marLeft w:val="0"/>
      <w:marRight w:val="0"/>
      <w:marTop w:val="0"/>
      <w:marBottom w:val="0"/>
      <w:divBdr>
        <w:top w:val="none" w:sz="0" w:space="0" w:color="auto"/>
        <w:left w:val="none" w:sz="0" w:space="0" w:color="auto"/>
        <w:bottom w:val="none" w:sz="0" w:space="0" w:color="auto"/>
        <w:right w:val="none" w:sz="0" w:space="0" w:color="auto"/>
      </w:divBdr>
    </w:div>
    <w:div w:id="1818574042">
      <w:bodyDiv w:val="1"/>
      <w:marLeft w:val="0"/>
      <w:marRight w:val="0"/>
      <w:marTop w:val="0"/>
      <w:marBottom w:val="0"/>
      <w:divBdr>
        <w:top w:val="none" w:sz="0" w:space="0" w:color="auto"/>
        <w:left w:val="none" w:sz="0" w:space="0" w:color="auto"/>
        <w:bottom w:val="none" w:sz="0" w:space="0" w:color="auto"/>
        <w:right w:val="none" w:sz="0" w:space="0" w:color="auto"/>
      </w:divBdr>
    </w:div>
    <w:div w:id="1818835668">
      <w:bodyDiv w:val="1"/>
      <w:marLeft w:val="0"/>
      <w:marRight w:val="0"/>
      <w:marTop w:val="0"/>
      <w:marBottom w:val="0"/>
      <w:divBdr>
        <w:top w:val="none" w:sz="0" w:space="0" w:color="auto"/>
        <w:left w:val="none" w:sz="0" w:space="0" w:color="auto"/>
        <w:bottom w:val="none" w:sz="0" w:space="0" w:color="auto"/>
        <w:right w:val="none" w:sz="0" w:space="0" w:color="auto"/>
      </w:divBdr>
    </w:div>
    <w:div w:id="1818912008">
      <w:bodyDiv w:val="1"/>
      <w:marLeft w:val="0"/>
      <w:marRight w:val="0"/>
      <w:marTop w:val="0"/>
      <w:marBottom w:val="0"/>
      <w:divBdr>
        <w:top w:val="none" w:sz="0" w:space="0" w:color="auto"/>
        <w:left w:val="none" w:sz="0" w:space="0" w:color="auto"/>
        <w:bottom w:val="none" w:sz="0" w:space="0" w:color="auto"/>
        <w:right w:val="none" w:sz="0" w:space="0" w:color="auto"/>
      </w:divBdr>
    </w:div>
    <w:div w:id="1818960728">
      <w:bodyDiv w:val="1"/>
      <w:marLeft w:val="0"/>
      <w:marRight w:val="0"/>
      <w:marTop w:val="0"/>
      <w:marBottom w:val="0"/>
      <w:divBdr>
        <w:top w:val="none" w:sz="0" w:space="0" w:color="auto"/>
        <w:left w:val="none" w:sz="0" w:space="0" w:color="auto"/>
        <w:bottom w:val="none" w:sz="0" w:space="0" w:color="auto"/>
        <w:right w:val="none" w:sz="0" w:space="0" w:color="auto"/>
      </w:divBdr>
    </w:div>
    <w:div w:id="1819373019">
      <w:bodyDiv w:val="1"/>
      <w:marLeft w:val="0"/>
      <w:marRight w:val="0"/>
      <w:marTop w:val="0"/>
      <w:marBottom w:val="0"/>
      <w:divBdr>
        <w:top w:val="none" w:sz="0" w:space="0" w:color="auto"/>
        <w:left w:val="none" w:sz="0" w:space="0" w:color="auto"/>
        <w:bottom w:val="none" w:sz="0" w:space="0" w:color="auto"/>
        <w:right w:val="none" w:sz="0" w:space="0" w:color="auto"/>
      </w:divBdr>
    </w:div>
    <w:div w:id="1819416037">
      <w:bodyDiv w:val="1"/>
      <w:marLeft w:val="0"/>
      <w:marRight w:val="0"/>
      <w:marTop w:val="0"/>
      <w:marBottom w:val="0"/>
      <w:divBdr>
        <w:top w:val="none" w:sz="0" w:space="0" w:color="auto"/>
        <w:left w:val="none" w:sz="0" w:space="0" w:color="auto"/>
        <w:bottom w:val="none" w:sz="0" w:space="0" w:color="auto"/>
        <w:right w:val="none" w:sz="0" w:space="0" w:color="auto"/>
      </w:divBdr>
    </w:div>
    <w:div w:id="1819612975">
      <w:bodyDiv w:val="1"/>
      <w:marLeft w:val="0"/>
      <w:marRight w:val="0"/>
      <w:marTop w:val="0"/>
      <w:marBottom w:val="0"/>
      <w:divBdr>
        <w:top w:val="none" w:sz="0" w:space="0" w:color="auto"/>
        <w:left w:val="none" w:sz="0" w:space="0" w:color="auto"/>
        <w:bottom w:val="none" w:sz="0" w:space="0" w:color="auto"/>
        <w:right w:val="none" w:sz="0" w:space="0" w:color="auto"/>
      </w:divBdr>
    </w:div>
    <w:div w:id="1820145755">
      <w:bodyDiv w:val="1"/>
      <w:marLeft w:val="0"/>
      <w:marRight w:val="0"/>
      <w:marTop w:val="0"/>
      <w:marBottom w:val="0"/>
      <w:divBdr>
        <w:top w:val="none" w:sz="0" w:space="0" w:color="auto"/>
        <w:left w:val="none" w:sz="0" w:space="0" w:color="auto"/>
        <w:bottom w:val="none" w:sz="0" w:space="0" w:color="auto"/>
        <w:right w:val="none" w:sz="0" w:space="0" w:color="auto"/>
      </w:divBdr>
    </w:div>
    <w:div w:id="1820149086">
      <w:bodyDiv w:val="1"/>
      <w:marLeft w:val="0"/>
      <w:marRight w:val="0"/>
      <w:marTop w:val="0"/>
      <w:marBottom w:val="0"/>
      <w:divBdr>
        <w:top w:val="none" w:sz="0" w:space="0" w:color="auto"/>
        <w:left w:val="none" w:sz="0" w:space="0" w:color="auto"/>
        <w:bottom w:val="none" w:sz="0" w:space="0" w:color="auto"/>
        <w:right w:val="none" w:sz="0" w:space="0" w:color="auto"/>
      </w:divBdr>
    </w:div>
    <w:div w:id="1820413964">
      <w:bodyDiv w:val="1"/>
      <w:marLeft w:val="0"/>
      <w:marRight w:val="0"/>
      <w:marTop w:val="0"/>
      <w:marBottom w:val="0"/>
      <w:divBdr>
        <w:top w:val="none" w:sz="0" w:space="0" w:color="auto"/>
        <w:left w:val="none" w:sz="0" w:space="0" w:color="auto"/>
        <w:bottom w:val="none" w:sz="0" w:space="0" w:color="auto"/>
        <w:right w:val="none" w:sz="0" w:space="0" w:color="auto"/>
      </w:divBdr>
    </w:div>
    <w:div w:id="1820531518">
      <w:bodyDiv w:val="1"/>
      <w:marLeft w:val="0"/>
      <w:marRight w:val="0"/>
      <w:marTop w:val="0"/>
      <w:marBottom w:val="0"/>
      <w:divBdr>
        <w:top w:val="none" w:sz="0" w:space="0" w:color="auto"/>
        <w:left w:val="none" w:sz="0" w:space="0" w:color="auto"/>
        <w:bottom w:val="none" w:sz="0" w:space="0" w:color="auto"/>
        <w:right w:val="none" w:sz="0" w:space="0" w:color="auto"/>
      </w:divBdr>
    </w:div>
    <w:div w:id="1820727445">
      <w:bodyDiv w:val="1"/>
      <w:marLeft w:val="0"/>
      <w:marRight w:val="0"/>
      <w:marTop w:val="0"/>
      <w:marBottom w:val="0"/>
      <w:divBdr>
        <w:top w:val="none" w:sz="0" w:space="0" w:color="auto"/>
        <w:left w:val="none" w:sz="0" w:space="0" w:color="auto"/>
        <w:bottom w:val="none" w:sz="0" w:space="0" w:color="auto"/>
        <w:right w:val="none" w:sz="0" w:space="0" w:color="auto"/>
      </w:divBdr>
    </w:div>
    <w:div w:id="1821070850">
      <w:bodyDiv w:val="1"/>
      <w:marLeft w:val="0"/>
      <w:marRight w:val="0"/>
      <w:marTop w:val="0"/>
      <w:marBottom w:val="0"/>
      <w:divBdr>
        <w:top w:val="none" w:sz="0" w:space="0" w:color="auto"/>
        <w:left w:val="none" w:sz="0" w:space="0" w:color="auto"/>
        <w:bottom w:val="none" w:sz="0" w:space="0" w:color="auto"/>
        <w:right w:val="none" w:sz="0" w:space="0" w:color="auto"/>
      </w:divBdr>
    </w:div>
    <w:div w:id="1821117170">
      <w:bodyDiv w:val="1"/>
      <w:marLeft w:val="0"/>
      <w:marRight w:val="0"/>
      <w:marTop w:val="0"/>
      <w:marBottom w:val="0"/>
      <w:divBdr>
        <w:top w:val="none" w:sz="0" w:space="0" w:color="auto"/>
        <w:left w:val="none" w:sz="0" w:space="0" w:color="auto"/>
        <w:bottom w:val="none" w:sz="0" w:space="0" w:color="auto"/>
        <w:right w:val="none" w:sz="0" w:space="0" w:color="auto"/>
      </w:divBdr>
    </w:div>
    <w:div w:id="1821339316">
      <w:bodyDiv w:val="1"/>
      <w:marLeft w:val="0"/>
      <w:marRight w:val="0"/>
      <w:marTop w:val="0"/>
      <w:marBottom w:val="0"/>
      <w:divBdr>
        <w:top w:val="none" w:sz="0" w:space="0" w:color="auto"/>
        <w:left w:val="none" w:sz="0" w:space="0" w:color="auto"/>
        <w:bottom w:val="none" w:sz="0" w:space="0" w:color="auto"/>
        <w:right w:val="none" w:sz="0" w:space="0" w:color="auto"/>
      </w:divBdr>
    </w:div>
    <w:div w:id="1821381063">
      <w:bodyDiv w:val="1"/>
      <w:marLeft w:val="0"/>
      <w:marRight w:val="0"/>
      <w:marTop w:val="0"/>
      <w:marBottom w:val="0"/>
      <w:divBdr>
        <w:top w:val="none" w:sz="0" w:space="0" w:color="auto"/>
        <w:left w:val="none" w:sz="0" w:space="0" w:color="auto"/>
        <w:bottom w:val="none" w:sz="0" w:space="0" w:color="auto"/>
        <w:right w:val="none" w:sz="0" w:space="0" w:color="auto"/>
      </w:divBdr>
    </w:div>
    <w:div w:id="1821461926">
      <w:bodyDiv w:val="1"/>
      <w:marLeft w:val="0"/>
      <w:marRight w:val="0"/>
      <w:marTop w:val="0"/>
      <w:marBottom w:val="0"/>
      <w:divBdr>
        <w:top w:val="none" w:sz="0" w:space="0" w:color="auto"/>
        <w:left w:val="none" w:sz="0" w:space="0" w:color="auto"/>
        <w:bottom w:val="none" w:sz="0" w:space="0" w:color="auto"/>
        <w:right w:val="none" w:sz="0" w:space="0" w:color="auto"/>
      </w:divBdr>
    </w:div>
    <w:div w:id="1821998271">
      <w:bodyDiv w:val="1"/>
      <w:marLeft w:val="0"/>
      <w:marRight w:val="0"/>
      <w:marTop w:val="0"/>
      <w:marBottom w:val="0"/>
      <w:divBdr>
        <w:top w:val="none" w:sz="0" w:space="0" w:color="auto"/>
        <w:left w:val="none" w:sz="0" w:space="0" w:color="auto"/>
        <w:bottom w:val="none" w:sz="0" w:space="0" w:color="auto"/>
        <w:right w:val="none" w:sz="0" w:space="0" w:color="auto"/>
      </w:divBdr>
    </w:div>
    <w:div w:id="1822037769">
      <w:bodyDiv w:val="1"/>
      <w:marLeft w:val="0"/>
      <w:marRight w:val="0"/>
      <w:marTop w:val="0"/>
      <w:marBottom w:val="0"/>
      <w:divBdr>
        <w:top w:val="none" w:sz="0" w:space="0" w:color="auto"/>
        <w:left w:val="none" w:sz="0" w:space="0" w:color="auto"/>
        <w:bottom w:val="none" w:sz="0" w:space="0" w:color="auto"/>
        <w:right w:val="none" w:sz="0" w:space="0" w:color="auto"/>
      </w:divBdr>
    </w:div>
    <w:div w:id="1822307554">
      <w:bodyDiv w:val="1"/>
      <w:marLeft w:val="0"/>
      <w:marRight w:val="0"/>
      <w:marTop w:val="0"/>
      <w:marBottom w:val="0"/>
      <w:divBdr>
        <w:top w:val="none" w:sz="0" w:space="0" w:color="auto"/>
        <w:left w:val="none" w:sz="0" w:space="0" w:color="auto"/>
        <w:bottom w:val="none" w:sz="0" w:space="0" w:color="auto"/>
        <w:right w:val="none" w:sz="0" w:space="0" w:color="auto"/>
      </w:divBdr>
    </w:div>
    <w:div w:id="1823308217">
      <w:bodyDiv w:val="1"/>
      <w:marLeft w:val="0"/>
      <w:marRight w:val="0"/>
      <w:marTop w:val="0"/>
      <w:marBottom w:val="0"/>
      <w:divBdr>
        <w:top w:val="none" w:sz="0" w:space="0" w:color="auto"/>
        <w:left w:val="none" w:sz="0" w:space="0" w:color="auto"/>
        <w:bottom w:val="none" w:sz="0" w:space="0" w:color="auto"/>
        <w:right w:val="none" w:sz="0" w:space="0" w:color="auto"/>
      </w:divBdr>
    </w:div>
    <w:div w:id="1824422566">
      <w:bodyDiv w:val="1"/>
      <w:marLeft w:val="0"/>
      <w:marRight w:val="0"/>
      <w:marTop w:val="0"/>
      <w:marBottom w:val="0"/>
      <w:divBdr>
        <w:top w:val="none" w:sz="0" w:space="0" w:color="auto"/>
        <w:left w:val="none" w:sz="0" w:space="0" w:color="auto"/>
        <w:bottom w:val="none" w:sz="0" w:space="0" w:color="auto"/>
        <w:right w:val="none" w:sz="0" w:space="0" w:color="auto"/>
      </w:divBdr>
    </w:div>
    <w:div w:id="1824467826">
      <w:bodyDiv w:val="1"/>
      <w:marLeft w:val="0"/>
      <w:marRight w:val="0"/>
      <w:marTop w:val="0"/>
      <w:marBottom w:val="0"/>
      <w:divBdr>
        <w:top w:val="none" w:sz="0" w:space="0" w:color="auto"/>
        <w:left w:val="none" w:sz="0" w:space="0" w:color="auto"/>
        <w:bottom w:val="none" w:sz="0" w:space="0" w:color="auto"/>
        <w:right w:val="none" w:sz="0" w:space="0" w:color="auto"/>
      </w:divBdr>
    </w:div>
    <w:div w:id="1824659383">
      <w:bodyDiv w:val="1"/>
      <w:marLeft w:val="0"/>
      <w:marRight w:val="0"/>
      <w:marTop w:val="0"/>
      <w:marBottom w:val="0"/>
      <w:divBdr>
        <w:top w:val="none" w:sz="0" w:space="0" w:color="auto"/>
        <w:left w:val="none" w:sz="0" w:space="0" w:color="auto"/>
        <w:bottom w:val="none" w:sz="0" w:space="0" w:color="auto"/>
        <w:right w:val="none" w:sz="0" w:space="0" w:color="auto"/>
      </w:divBdr>
    </w:div>
    <w:div w:id="1824810390">
      <w:bodyDiv w:val="1"/>
      <w:marLeft w:val="0"/>
      <w:marRight w:val="0"/>
      <w:marTop w:val="0"/>
      <w:marBottom w:val="0"/>
      <w:divBdr>
        <w:top w:val="none" w:sz="0" w:space="0" w:color="auto"/>
        <w:left w:val="none" w:sz="0" w:space="0" w:color="auto"/>
        <w:bottom w:val="none" w:sz="0" w:space="0" w:color="auto"/>
        <w:right w:val="none" w:sz="0" w:space="0" w:color="auto"/>
      </w:divBdr>
    </w:div>
    <w:div w:id="1825122242">
      <w:bodyDiv w:val="1"/>
      <w:marLeft w:val="0"/>
      <w:marRight w:val="0"/>
      <w:marTop w:val="0"/>
      <w:marBottom w:val="0"/>
      <w:divBdr>
        <w:top w:val="none" w:sz="0" w:space="0" w:color="auto"/>
        <w:left w:val="none" w:sz="0" w:space="0" w:color="auto"/>
        <w:bottom w:val="none" w:sz="0" w:space="0" w:color="auto"/>
        <w:right w:val="none" w:sz="0" w:space="0" w:color="auto"/>
      </w:divBdr>
    </w:div>
    <w:div w:id="1825393374">
      <w:bodyDiv w:val="1"/>
      <w:marLeft w:val="0"/>
      <w:marRight w:val="0"/>
      <w:marTop w:val="0"/>
      <w:marBottom w:val="0"/>
      <w:divBdr>
        <w:top w:val="none" w:sz="0" w:space="0" w:color="auto"/>
        <w:left w:val="none" w:sz="0" w:space="0" w:color="auto"/>
        <w:bottom w:val="none" w:sz="0" w:space="0" w:color="auto"/>
        <w:right w:val="none" w:sz="0" w:space="0" w:color="auto"/>
      </w:divBdr>
    </w:div>
    <w:div w:id="1825704041">
      <w:bodyDiv w:val="1"/>
      <w:marLeft w:val="0"/>
      <w:marRight w:val="0"/>
      <w:marTop w:val="0"/>
      <w:marBottom w:val="0"/>
      <w:divBdr>
        <w:top w:val="none" w:sz="0" w:space="0" w:color="auto"/>
        <w:left w:val="none" w:sz="0" w:space="0" w:color="auto"/>
        <w:bottom w:val="none" w:sz="0" w:space="0" w:color="auto"/>
        <w:right w:val="none" w:sz="0" w:space="0" w:color="auto"/>
      </w:divBdr>
    </w:div>
    <w:div w:id="1826161747">
      <w:bodyDiv w:val="1"/>
      <w:marLeft w:val="0"/>
      <w:marRight w:val="0"/>
      <w:marTop w:val="0"/>
      <w:marBottom w:val="0"/>
      <w:divBdr>
        <w:top w:val="none" w:sz="0" w:space="0" w:color="auto"/>
        <w:left w:val="none" w:sz="0" w:space="0" w:color="auto"/>
        <w:bottom w:val="none" w:sz="0" w:space="0" w:color="auto"/>
        <w:right w:val="none" w:sz="0" w:space="0" w:color="auto"/>
      </w:divBdr>
    </w:div>
    <w:div w:id="1826429181">
      <w:bodyDiv w:val="1"/>
      <w:marLeft w:val="0"/>
      <w:marRight w:val="0"/>
      <w:marTop w:val="0"/>
      <w:marBottom w:val="0"/>
      <w:divBdr>
        <w:top w:val="none" w:sz="0" w:space="0" w:color="auto"/>
        <w:left w:val="none" w:sz="0" w:space="0" w:color="auto"/>
        <w:bottom w:val="none" w:sz="0" w:space="0" w:color="auto"/>
        <w:right w:val="none" w:sz="0" w:space="0" w:color="auto"/>
      </w:divBdr>
    </w:div>
    <w:div w:id="1826702871">
      <w:bodyDiv w:val="1"/>
      <w:marLeft w:val="0"/>
      <w:marRight w:val="0"/>
      <w:marTop w:val="0"/>
      <w:marBottom w:val="0"/>
      <w:divBdr>
        <w:top w:val="none" w:sz="0" w:space="0" w:color="auto"/>
        <w:left w:val="none" w:sz="0" w:space="0" w:color="auto"/>
        <w:bottom w:val="none" w:sz="0" w:space="0" w:color="auto"/>
        <w:right w:val="none" w:sz="0" w:space="0" w:color="auto"/>
      </w:divBdr>
    </w:div>
    <w:div w:id="1827284026">
      <w:bodyDiv w:val="1"/>
      <w:marLeft w:val="0"/>
      <w:marRight w:val="0"/>
      <w:marTop w:val="0"/>
      <w:marBottom w:val="0"/>
      <w:divBdr>
        <w:top w:val="none" w:sz="0" w:space="0" w:color="auto"/>
        <w:left w:val="none" w:sz="0" w:space="0" w:color="auto"/>
        <w:bottom w:val="none" w:sz="0" w:space="0" w:color="auto"/>
        <w:right w:val="none" w:sz="0" w:space="0" w:color="auto"/>
      </w:divBdr>
    </w:div>
    <w:div w:id="1827353713">
      <w:bodyDiv w:val="1"/>
      <w:marLeft w:val="0"/>
      <w:marRight w:val="0"/>
      <w:marTop w:val="0"/>
      <w:marBottom w:val="0"/>
      <w:divBdr>
        <w:top w:val="none" w:sz="0" w:space="0" w:color="auto"/>
        <w:left w:val="none" w:sz="0" w:space="0" w:color="auto"/>
        <w:bottom w:val="none" w:sz="0" w:space="0" w:color="auto"/>
        <w:right w:val="none" w:sz="0" w:space="0" w:color="auto"/>
      </w:divBdr>
    </w:div>
    <w:div w:id="1827431355">
      <w:bodyDiv w:val="1"/>
      <w:marLeft w:val="0"/>
      <w:marRight w:val="0"/>
      <w:marTop w:val="0"/>
      <w:marBottom w:val="0"/>
      <w:divBdr>
        <w:top w:val="none" w:sz="0" w:space="0" w:color="auto"/>
        <w:left w:val="none" w:sz="0" w:space="0" w:color="auto"/>
        <w:bottom w:val="none" w:sz="0" w:space="0" w:color="auto"/>
        <w:right w:val="none" w:sz="0" w:space="0" w:color="auto"/>
      </w:divBdr>
    </w:div>
    <w:div w:id="1827546149">
      <w:bodyDiv w:val="1"/>
      <w:marLeft w:val="0"/>
      <w:marRight w:val="0"/>
      <w:marTop w:val="0"/>
      <w:marBottom w:val="0"/>
      <w:divBdr>
        <w:top w:val="none" w:sz="0" w:space="0" w:color="auto"/>
        <w:left w:val="none" w:sz="0" w:space="0" w:color="auto"/>
        <w:bottom w:val="none" w:sz="0" w:space="0" w:color="auto"/>
        <w:right w:val="none" w:sz="0" w:space="0" w:color="auto"/>
      </w:divBdr>
    </w:div>
    <w:div w:id="1827894859">
      <w:bodyDiv w:val="1"/>
      <w:marLeft w:val="0"/>
      <w:marRight w:val="0"/>
      <w:marTop w:val="0"/>
      <w:marBottom w:val="0"/>
      <w:divBdr>
        <w:top w:val="none" w:sz="0" w:space="0" w:color="auto"/>
        <w:left w:val="none" w:sz="0" w:space="0" w:color="auto"/>
        <w:bottom w:val="none" w:sz="0" w:space="0" w:color="auto"/>
        <w:right w:val="none" w:sz="0" w:space="0" w:color="auto"/>
      </w:divBdr>
    </w:div>
    <w:div w:id="1827934391">
      <w:bodyDiv w:val="1"/>
      <w:marLeft w:val="0"/>
      <w:marRight w:val="0"/>
      <w:marTop w:val="0"/>
      <w:marBottom w:val="0"/>
      <w:divBdr>
        <w:top w:val="none" w:sz="0" w:space="0" w:color="auto"/>
        <w:left w:val="none" w:sz="0" w:space="0" w:color="auto"/>
        <w:bottom w:val="none" w:sz="0" w:space="0" w:color="auto"/>
        <w:right w:val="none" w:sz="0" w:space="0" w:color="auto"/>
      </w:divBdr>
    </w:div>
    <w:div w:id="1828131402">
      <w:bodyDiv w:val="1"/>
      <w:marLeft w:val="0"/>
      <w:marRight w:val="0"/>
      <w:marTop w:val="0"/>
      <w:marBottom w:val="0"/>
      <w:divBdr>
        <w:top w:val="none" w:sz="0" w:space="0" w:color="auto"/>
        <w:left w:val="none" w:sz="0" w:space="0" w:color="auto"/>
        <w:bottom w:val="none" w:sz="0" w:space="0" w:color="auto"/>
        <w:right w:val="none" w:sz="0" w:space="0" w:color="auto"/>
      </w:divBdr>
    </w:div>
    <w:div w:id="1828131757">
      <w:bodyDiv w:val="1"/>
      <w:marLeft w:val="0"/>
      <w:marRight w:val="0"/>
      <w:marTop w:val="0"/>
      <w:marBottom w:val="0"/>
      <w:divBdr>
        <w:top w:val="none" w:sz="0" w:space="0" w:color="auto"/>
        <w:left w:val="none" w:sz="0" w:space="0" w:color="auto"/>
        <w:bottom w:val="none" w:sz="0" w:space="0" w:color="auto"/>
        <w:right w:val="none" w:sz="0" w:space="0" w:color="auto"/>
      </w:divBdr>
    </w:div>
    <w:div w:id="1828158700">
      <w:bodyDiv w:val="1"/>
      <w:marLeft w:val="0"/>
      <w:marRight w:val="0"/>
      <w:marTop w:val="0"/>
      <w:marBottom w:val="0"/>
      <w:divBdr>
        <w:top w:val="none" w:sz="0" w:space="0" w:color="auto"/>
        <w:left w:val="none" w:sz="0" w:space="0" w:color="auto"/>
        <w:bottom w:val="none" w:sz="0" w:space="0" w:color="auto"/>
        <w:right w:val="none" w:sz="0" w:space="0" w:color="auto"/>
      </w:divBdr>
    </w:div>
    <w:div w:id="1828158941">
      <w:bodyDiv w:val="1"/>
      <w:marLeft w:val="0"/>
      <w:marRight w:val="0"/>
      <w:marTop w:val="0"/>
      <w:marBottom w:val="0"/>
      <w:divBdr>
        <w:top w:val="none" w:sz="0" w:space="0" w:color="auto"/>
        <w:left w:val="none" w:sz="0" w:space="0" w:color="auto"/>
        <w:bottom w:val="none" w:sz="0" w:space="0" w:color="auto"/>
        <w:right w:val="none" w:sz="0" w:space="0" w:color="auto"/>
      </w:divBdr>
    </w:div>
    <w:div w:id="1829395806">
      <w:bodyDiv w:val="1"/>
      <w:marLeft w:val="0"/>
      <w:marRight w:val="0"/>
      <w:marTop w:val="0"/>
      <w:marBottom w:val="0"/>
      <w:divBdr>
        <w:top w:val="none" w:sz="0" w:space="0" w:color="auto"/>
        <w:left w:val="none" w:sz="0" w:space="0" w:color="auto"/>
        <w:bottom w:val="none" w:sz="0" w:space="0" w:color="auto"/>
        <w:right w:val="none" w:sz="0" w:space="0" w:color="auto"/>
      </w:divBdr>
    </w:div>
    <w:div w:id="1829594750">
      <w:bodyDiv w:val="1"/>
      <w:marLeft w:val="0"/>
      <w:marRight w:val="0"/>
      <w:marTop w:val="0"/>
      <w:marBottom w:val="0"/>
      <w:divBdr>
        <w:top w:val="none" w:sz="0" w:space="0" w:color="auto"/>
        <w:left w:val="none" w:sz="0" w:space="0" w:color="auto"/>
        <w:bottom w:val="none" w:sz="0" w:space="0" w:color="auto"/>
        <w:right w:val="none" w:sz="0" w:space="0" w:color="auto"/>
      </w:divBdr>
    </w:div>
    <w:div w:id="1830242453">
      <w:bodyDiv w:val="1"/>
      <w:marLeft w:val="0"/>
      <w:marRight w:val="0"/>
      <w:marTop w:val="0"/>
      <w:marBottom w:val="0"/>
      <w:divBdr>
        <w:top w:val="none" w:sz="0" w:space="0" w:color="auto"/>
        <w:left w:val="none" w:sz="0" w:space="0" w:color="auto"/>
        <w:bottom w:val="none" w:sz="0" w:space="0" w:color="auto"/>
        <w:right w:val="none" w:sz="0" w:space="0" w:color="auto"/>
      </w:divBdr>
    </w:div>
    <w:div w:id="1830251842">
      <w:bodyDiv w:val="1"/>
      <w:marLeft w:val="0"/>
      <w:marRight w:val="0"/>
      <w:marTop w:val="0"/>
      <w:marBottom w:val="0"/>
      <w:divBdr>
        <w:top w:val="none" w:sz="0" w:space="0" w:color="auto"/>
        <w:left w:val="none" w:sz="0" w:space="0" w:color="auto"/>
        <w:bottom w:val="none" w:sz="0" w:space="0" w:color="auto"/>
        <w:right w:val="none" w:sz="0" w:space="0" w:color="auto"/>
      </w:divBdr>
    </w:div>
    <w:div w:id="1830949729">
      <w:bodyDiv w:val="1"/>
      <w:marLeft w:val="0"/>
      <w:marRight w:val="0"/>
      <w:marTop w:val="0"/>
      <w:marBottom w:val="0"/>
      <w:divBdr>
        <w:top w:val="none" w:sz="0" w:space="0" w:color="auto"/>
        <w:left w:val="none" w:sz="0" w:space="0" w:color="auto"/>
        <w:bottom w:val="none" w:sz="0" w:space="0" w:color="auto"/>
        <w:right w:val="none" w:sz="0" w:space="0" w:color="auto"/>
      </w:divBdr>
    </w:div>
    <w:div w:id="1831092135">
      <w:bodyDiv w:val="1"/>
      <w:marLeft w:val="0"/>
      <w:marRight w:val="0"/>
      <w:marTop w:val="0"/>
      <w:marBottom w:val="0"/>
      <w:divBdr>
        <w:top w:val="none" w:sz="0" w:space="0" w:color="auto"/>
        <w:left w:val="none" w:sz="0" w:space="0" w:color="auto"/>
        <w:bottom w:val="none" w:sz="0" w:space="0" w:color="auto"/>
        <w:right w:val="none" w:sz="0" w:space="0" w:color="auto"/>
      </w:divBdr>
    </w:div>
    <w:div w:id="1831099964">
      <w:bodyDiv w:val="1"/>
      <w:marLeft w:val="0"/>
      <w:marRight w:val="0"/>
      <w:marTop w:val="0"/>
      <w:marBottom w:val="0"/>
      <w:divBdr>
        <w:top w:val="none" w:sz="0" w:space="0" w:color="auto"/>
        <w:left w:val="none" w:sz="0" w:space="0" w:color="auto"/>
        <w:bottom w:val="none" w:sz="0" w:space="0" w:color="auto"/>
        <w:right w:val="none" w:sz="0" w:space="0" w:color="auto"/>
      </w:divBdr>
    </w:div>
    <w:div w:id="1831364118">
      <w:bodyDiv w:val="1"/>
      <w:marLeft w:val="0"/>
      <w:marRight w:val="0"/>
      <w:marTop w:val="0"/>
      <w:marBottom w:val="0"/>
      <w:divBdr>
        <w:top w:val="none" w:sz="0" w:space="0" w:color="auto"/>
        <w:left w:val="none" w:sz="0" w:space="0" w:color="auto"/>
        <w:bottom w:val="none" w:sz="0" w:space="0" w:color="auto"/>
        <w:right w:val="none" w:sz="0" w:space="0" w:color="auto"/>
      </w:divBdr>
    </w:div>
    <w:div w:id="1831482637">
      <w:bodyDiv w:val="1"/>
      <w:marLeft w:val="0"/>
      <w:marRight w:val="0"/>
      <w:marTop w:val="0"/>
      <w:marBottom w:val="0"/>
      <w:divBdr>
        <w:top w:val="none" w:sz="0" w:space="0" w:color="auto"/>
        <w:left w:val="none" w:sz="0" w:space="0" w:color="auto"/>
        <w:bottom w:val="none" w:sz="0" w:space="0" w:color="auto"/>
        <w:right w:val="none" w:sz="0" w:space="0" w:color="auto"/>
      </w:divBdr>
    </w:div>
    <w:div w:id="1831749938">
      <w:bodyDiv w:val="1"/>
      <w:marLeft w:val="0"/>
      <w:marRight w:val="0"/>
      <w:marTop w:val="0"/>
      <w:marBottom w:val="0"/>
      <w:divBdr>
        <w:top w:val="none" w:sz="0" w:space="0" w:color="auto"/>
        <w:left w:val="none" w:sz="0" w:space="0" w:color="auto"/>
        <w:bottom w:val="none" w:sz="0" w:space="0" w:color="auto"/>
        <w:right w:val="none" w:sz="0" w:space="0" w:color="auto"/>
      </w:divBdr>
    </w:div>
    <w:div w:id="1831827212">
      <w:bodyDiv w:val="1"/>
      <w:marLeft w:val="0"/>
      <w:marRight w:val="0"/>
      <w:marTop w:val="0"/>
      <w:marBottom w:val="0"/>
      <w:divBdr>
        <w:top w:val="none" w:sz="0" w:space="0" w:color="auto"/>
        <w:left w:val="none" w:sz="0" w:space="0" w:color="auto"/>
        <w:bottom w:val="none" w:sz="0" w:space="0" w:color="auto"/>
        <w:right w:val="none" w:sz="0" w:space="0" w:color="auto"/>
      </w:divBdr>
    </w:div>
    <w:div w:id="1832015960">
      <w:bodyDiv w:val="1"/>
      <w:marLeft w:val="0"/>
      <w:marRight w:val="0"/>
      <w:marTop w:val="0"/>
      <w:marBottom w:val="0"/>
      <w:divBdr>
        <w:top w:val="none" w:sz="0" w:space="0" w:color="auto"/>
        <w:left w:val="none" w:sz="0" w:space="0" w:color="auto"/>
        <w:bottom w:val="none" w:sz="0" w:space="0" w:color="auto"/>
        <w:right w:val="none" w:sz="0" w:space="0" w:color="auto"/>
      </w:divBdr>
    </w:div>
    <w:div w:id="1832331067">
      <w:bodyDiv w:val="1"/>
      <w:marLeft w:val="0"/>
      <w:marRight w:val="0"/>
      <w:marTop w:val="0"/>
      <w:marBottom w:val="0"/>
      <w:divBdr>
        <w:top w:val="none" w:sz="0" w:space="0" w:color="auto"/>
        <w:left w:val="none" w:sz="0" w:space="0" w:color="auto"/>
        <w:bottom w:val="none" w:sz="0" w:space="0" w:color="auto"/>
        <w:right w:val="none" w:sz="0" w:space="0" w:color="auto"/>
      </w:divBdr>
    </w:div>
    <w:div w:id="1832603855">
      <w:bodyDiv w:val="1"/>
      <w:marLeft w:val="0"/>
      <w:marRight w:val="0"/>
      <w:marTop w:val="0"/>
      <w:marBottom w:val="0"/>
      <w:divBdr>
        <w:top w:val="none" w:sz="0" w:space="0" w:color="auto"/>
        <w:left w:val="none" w:sz="0" w:space="0" w:color="auto"/>
        <w:bottom w:val="none" w:sz="0" w:space="0" w:color="auto"/>
        <w:right w:val="none" w:sz="0" w:space="0" w:color="auto"/>
      </w:divBdr>
    </w:div>
    <w:div w:id="1832791869">
      <w:bodyDiv w:val="1"/>
      <w:marLeft w:val="0"/>
      <w:marRight w:val="0"/>
      <w:marTop w:val="0"/>
      <w:marBottom w:val="0"/>
      <w:divBdr>
        <w:top w:val="none" w:sz="0" w:space="0" w:color="auto"/>
        <w:left w:val="none" w:sz="0" w:space="0" w:color="auto"/>
        <w:bottom w:val="none" w:sz="0" w:space="0" w:color="auto"/>
        <w:right w:val="none" w:sz="0" w:space="0" w:color="auto"/>
      </w:divBdr>
    </w:div>
    <w:div w:id="1832793574">
      <w:bodyDiv w:val="1"/>
      <w:marLeft w:val="0"/>
      <w:marRight w:val="0"/>
      <w:marTop w:val="0"/>
      <w:marBottom w:val="0"/>
      <w:divBdr>
        <w:top w:val="none" w:sz="0" w:space="0" w:color="auto"/>
        <w:left w:val="none" w:sz="0" w:space="0" w:color="auto"/>
        <w:bottom w:val="none" w:sz="0" w:space="0" w:color="auto"/>
        <w:right w:val="none" w:sz="0" w:space="0" w:color="auto"/>
      </w:divBdr>
    </w:div>
    <w:div w:id="1833133489">
      <w:bodyDiv w:val="1"/>
      <w:marLeft w:val="0"/>
      <w:marRight w:val="0"/>
      <w:marTop w:val="0"/>
      <w:marBottom w:val="0"/>
      <w:divBdr>
        <w:top w:val="none" w:sz="0" w:space="0" w:color="auto"/>
        <w:left w:val="none" w:sz="0" w:space="0" w:color="auto"/>
        <w:bottom w:val="none" w:sz="0" w:space="0" w:color="auto"/>
        <w:right w:val="none" w:sz="0" w:space="0" w:color="auto"/>
      </w:divBdr>
    </w:div>
    <w:div w:id="1833174700">
      <w:bodyDiv w:val="1"/>
      <w:marLeft w:val="0"/>
      <w:marRight w:val="0"/>
      <w:marTop w:val="0"/>
      <w:marBottom w:val="0"/>
      <w:divBdr>
        <w:top w:val="none" w:sz="0" w:space="0" w:color="auto"/>
        <w:left w:val="none" w:sz="0" w:space="0" w:color="auto"/>
        <w:bottom w:val="none" w:sz="0" w:space="0" w:color="auto"/>
        <w:right w:val="none" w:sz="0" w:space="0" w:color="auto"/>
      </w:divBdr>
    </w:div>
    <w:div w:id="1833982259">
      <w:bodyDiv w:val="1"/>
      <w:marLeft w:val="0"/>
      <w:marRight w:val="0"/>
      <w:marTop w:val="0"/>
      <w:marBottom w:val="0"/>
      <w:divBdr>
        <w:top w:val="none" w:sz="0" w:space="0" w:color="auto"/>
        <w:left w:val="none" w:sz="0" w:space="0" w:color="auto"/>
        <w:bottom w:val="none" w:sz="0" w:space="0" w:color="auto"/>
        <w:right w:val="none" w:sz="0" w:space="0" w:color="auto"/>
      </w:divBdr>
    </w:div>
    <w:div w:id="1834027185">
      <w:bodyDiv w:val="1"/>
      <w:marLeft w:val="0"/>
      <w:marRight w:val="0"/>
      <w:marTop w:val="0"/>
      <w:marBottom w:val="0"/>
      <w:divBdr>
        <w:top w:val="none" w:sz="0" w:space="0" w:color="auto"/>
        <w:left w:val="none" w:sz="0" w:space="0" w:color="auto"/>
        <w:bottom w:val="none" w:sz="0" w:space="0" w:color="auto"/>
        <w:right w:val="none" w:sz="0" w:space="0" w:color="auto"/>
      </w:divBdr>
    </w:div>
    <w:div w:id="1834368669">
      <w:bodyDiv w:val="1"/>
      <w:marLeft w:val="0"/>
      <w:marRight w:val="0"/>
      <w:marTop w:val="0"/>
      <w:marBottom w:val="0"/>
      <w:divBdr>
        <w:top w:val="none" w:sz="0" w:space="0" w:color="auto"/>
        <w:left w:val="none" w:sz="0" w:space="0" w:color="auto"/>
        <w:bottom w:val="none" w:sz="0" w:space="0" w:color="auto"/>
        <w:right w:val="none" w:sz="0" w:space="0" w:color="auto"/>
      </w:divBdr>
    </w:div>
    <w:div w:id="1834488802">
      <w:bodyDiv w:val="1"/>
      <w:marLeft w:val="0"/>
      <w:marRight w:val="0"/>
      <w:marTop w:val="0"/>
      <w:marBottom w:val="0"/>
      <w:divBdr>
        <w:top w:val="none" w:sz="0" w:space="0" w:color="auto"/>
        <w:left w:val="none" w:sz="0" w:space="0" w:color="auto"/>
        <w:bottom w:val="none" w:sz="0" w:space="0" w:color="auto"/>
        <w:right w:val="none" w:sz="0" w:space="0" w:color="auto"/>
      </w:divBdr>
    </w:div>
    <w:div w:id="1834832086">
      <w:bodyDiv w:val="1"/>
      <w:marLeft w:val="0"/>
      <w:marRight w:val="0"/>
      <w:marTop w:val="0"/>
      <w:marBottom w:val="0"/>
      <w:divBdr>
        <w:top w:val="none" w:sz="0" w:space="0" w:color="auto"/>
        <w:left w:val="none" w:sz="0" w:space="0" w:color="auto"/>
        <w:bottom w:val="none" w:sz="0" w:space="0" w:color="auto"/>
        <w:right w:val="none" w:sz="0" w:space="0" w:color="auto"/>
      </w:divBdr>
    </w:div>
    <w:div w:id="1834956223">
      <w:bodyDiv w:val="1"/>
      <w:marLeft w:val="0"/>
      <w:marRight w:val="0"/>
      <w:marTop w:val="0"/>
      <w:marBottom w:val="0"/>
      <w:divBdr>
        <w:top w:val="none" w:sz="0" w:space="0" w:color="auto"/>
        <w:left w:val="none" w:sz="0" w:space="0" w:color="auto"/>
        <w:bottom w:val="none" w:sz="0" w:space="0" w:color="auto"/>
        <w:right w:val="none" w:sz="0" w:space="0" w:color="auto"/>
      </w:divBdr>
    </w:div>
    <w:div w:id="1835100963">
      <w:bodyDiv w:val="1"/>
      <w:marLeft w:val="0"/>
      <w:marRight w:val="0"/>
      <w:marTop w:val="0"/>
      <w:marBottom w:val="0"/>
      <w:divBdr>
        <w:top w:val="none" w:sz="0" w:space="0" w:color="auto"/>
        <w:left w:val="none" w:sz="0" w:space="0" w:color="auto"/>
        <w:bottom w:val="none" w:sz="0" w:space="0" w:color="auto"/>
        <w:right w:val="none" w:sz="0" w:space="0" w:color="auto"/>
      </w:divBdr>
    </w:div>
    <w:div w:id="1835562219">
      <w:bodyDiv w:val="1"/>
      <w:marLeft w:val="0"/>
      <w:marRight w:val="0"/>
      <w:marTop w:val="0"/>
      <w:marBottom w:val="0"/>
      <w:divBdr>
        <w:top w:val="none" w:sz="0" w:space="0" w:color="auto"/>
        <w:left w:val="none" w:sz="0" w:space="0" w:color="auto"/>
        <w:bottom w:val="none" w:sz="0" w:space="0" w:color="auto"/>
        <w:right w:val="none" w:sz="0" w:space="0" w:color="auto"/>
      </w:divBdr>
    </w:div>
    <w:div w:id="1835607249">
      <w:bodyDiv w:val="1"/>
      <w:marLeft w:val="0"/>
      <w:marRight w:val="0"/>
      <w:marTop w:val="0"/>
      <w:marBottom w:val="0"/>
      <w:divBdr>
        <w:top w:val="none" w:sz="0" w:space="0" w:color="auto"/>
        <w:left w:val="none" w:sz="0" w:space="0" w:color="auto"/>
        <w:bottom w:val="none" w:sz="0" w:space="0" w:color="auto"/>
        <w:right w:val="none" w:sz="0" w:space="0" w:color="auto"/>
      </w:divBdr>
    </w:div>
    <w:div w:id="1835878557">
      <w:bodyDiv w:val="1"/>
      <w:marLeft w:val="0"/>
      <w:marRight w:val="0"/>
      <w:marTop w:val="0"/>
      <w:marBottom w:val="0"/>
      <w:divBdr>
        <w:top w:val="none" w:sz="0" w:space="0" w:color="auto"/>
        <w:left w:val="none" w:sz="0" w:space="0" w:color="auto"/>
        <w:bottom w:val="none" w:sz="0" w:space="0" w:color="auto"/>
        <w:right w:val="none" w:sz="0" w:space="0" w:color="auto"/>
      </w:divBdr>
    </w:div>
    <w:div w:id="1836069549">
      <w:bodyDiv w:val="1"/>
      <w:marLeft w:val="0"/>
      <w:marRight w:val="0"/>
      <w:marTop w:val="0"/>
      <w:marBottom w:val="0"/>
      <w:divBdr>
        <w:top w:val="none" w:sz="0" w:space="0" w:color="auto"/>
        <w:left w:val="none" w:sz="0" w:space="0" w:color="auto"/>
        <w:bottom w:val="none" w:sz="0" w:space="0" w:color="auto"/>
        <w:right w:val="none" w:sz="0" w:space="0" w:color="auto"/>
      </w:divBdr>
    </w:div>
    <w:div w:id="1836188868">
      <w:bodyDiv w:val="1"/>
      <w:marLeft w:val="0"/>
      <w:marRight w:val="0"/>
      <w:marTop w:val="0"/>
      <w:marBottom w:val="0"/>
      <w:divBdr>
        <w:top w:val="none" w:sz="0" w:space="0" w:color="auto"/>
        <w:left w:val="none" w:sz="0" w:space="0" w:color="auto"/>
        <w:bottom w:val="none" w:sz="0" w:space="0" w:color="auto"/>
        <w:right w:val="none" w:sz="0" w:space="0" w:color="auto"/>
      </w:divBdr>
    </w:div>
    <w:div w:id="1836452263">
      <w:bodyDiv w:val="1"/>
      <w:marLeft w:val="0"/>
      <w:marRight w:val="0"/>
      <w:marTop w:val="0"/>
      <w:marBottom w:val="0"/>
      <w:divBdr>
        <w:top w:val="none" w:sz="0" w:space="0" w:color="auto"/>
        <w:left w:val="none" w:sz="0" w:space="0" w:color="auto"/>
        <w:bottom w:val="none" w:sz="0" w:space="0" w:color="auto"/>
        <w:right w:val="none" w:sz="0" w:space="0" w:color="auto"/>
      </w:divBdr>
    </w:div>
    <w:div w:id="1836526808">
      <w:bodyDiv w:val="1"/>
      <w:marLeft w:val="0"/>
      <w:marRight w:val="0"/>
      <w:marTop w:val="0"/>
      <w:marBottom w:val="0"/>
      <w:divBdr>
        <w:top w:val="none" w:sz="0" w:space="0" w:color="auto"/>
        <w:left w:val="none" w:sz="0" w:space="0" w:color="auto"/>
        <w:bottom w:val="none" w:sz="0" w:space="0" w:color="auto"/>
        <w:right w:val="none" w:sz="0" w:space="0" w:color="auto"/>
      </w:divBdr>
    </w:div>
    <w:div w:id="1836605148">
      <w:bodyDiv w:val="1"/>
      <w:marLeft w:val="0"/>
      <w:marRight w:val="0"/>
      <w:marTop w:val="0"/>
      <w:marBottom w:val="0"/>
      <w:divBdr>
        <w:top w:val="none" w:sz="0" w:space="0" w:color="auto"/>
        <w:left w:val="none" w:sz="0" w:space="0" w:color="auto"/>
        <w:bottom w:val="none" w:sz="0" w:space="0" w:color="auto"/>
        <w:right w:val="none" w:sz="0" w:space="0" w:color="auto"/>
      </w:divBdr>
    </w:div>
    <w:div w:id="1836721056">
      <w:bodyDiv w:val="1"/>
      <w:marLeft w:val="0"/>
      <w:marRight w:val="0"/>
      <w:marTop w:val="0"/>
      <w:marBottom w:val="0"/>
      <w:divBdr>
        <w:top w:val="none" w:sz="0" w:space="0" w:color="auto"/>
        <w:left w:val="none" w:sz="0" w:space="0" w:color="auto"/>
        <w:bottom w:val="none" w:sz="0" w:space="0" w:color="auto"/>
        <w:right w:val="none" w:sz="0" w:space="0" w:color="auto"/>
      </w:divBdr>
    </w:div>
    <w:div w:id="1836846167">
      <w:bodyDiv w:val="1"/>
      <w:marLeft w:val="0"/>
      <w:marRight w:val="0"/>
      <w:marTop w:val="0"/>
      <w:marBottom w:val="0"/>
      <w:divBdr>
        <w:top w:val="none" w:sz="0" w:space="0" w:color="auto"/>
        <w:left w:val="none" w:sz="0" w:space="0" w:color="auto"/>
        <w:bottom w:val="none" w:sz="0" w:space="0" w:color="auto"/>
        <w:right w:val="none" w:sz="0" w:space="0" w:color="auto"/>
      </w:divBdr>
    </w:div>
    <w:div w:id="1837182746">
      <w:bodyDiv w:val="1"/>
      <w:marLeft w:val="0"/>
      <w:marRight w:val="0"/>
      <w:marTop w:val="0"/>
      <w:marBottom w:val="0"/>
      <w:divBdr>
        <w:top w:val="none" w:sz="0" w:space="0" w:color="auto"/>
        <w:left w:val="none" w:sz="0" w:space="0" w:color="auto"/>
        <w:bottom w:val="none" w:sz="0" w:space="0" w:color="auto"/>
        <w:right w:val="none" w:sz="0" w:space="0" w:color="auto"/>
      </w:divBdr>
    </w:div>
    <w:div w:id="1837575071">
      <w:bodyDiv w:val="1"/>
      <w:marLeft w:val="0"/>
      <w:marRight w:val="0"/>
      <w:marTop w:val="0"/>
      <w:marBottom w:val="0"/>
      <w:divBdr>
        <w:top w:val="none" w:sz="0" w:space="0" w:color="auto"/>
        <w:left w:val="none" w:sz="0" w:space="0" w:color="auto"/>
        <w:bottom w:val="none" w:sz="0" w:space="0" w:color="auto"/>
        <w:right w:val="none" w:sz="0" w:space="0" w:color="auto"/>
      </w:divBdr>
    </w:div>
    <w:div w:id="1837575097">
      <w:bodyDiv w:val="1"/>
      <w:marLeft w:val="0"/>
      <w:marRight w:val="0"/>
      <w:marTop w:val="0"/>
      <w:marBottom w:val="0"/>
      <w:divBdr>
        <w:top w:val="none" w:sz="0" w:space="0" w:color="auto"/>
        <w:left w:val="none" w:sz="0" w:space="0" w:color="auto"/>
        <w:bottom w:val="none" w:sz="0" w:space="0" w:color="auto"/>
        <w:right w:val="none" w:sz="0" w:space="0" w:color="auto"/>
      </w:divBdr>
    </w:div>
    <w:div w:id="1837841925">
      <w:bodyDiv w:val="1"/>
      <w:marLeft w:val="0"/>
      <w:marRight w:val="0"/>
      <w:marTop w:val="0"/>
      <w:marBottom w:val="0"/>
      <w:divBdr>
        <w:top w:val="none" w:sz="0" w:space="0" w:color="auto"/>
        <w:left w:val="none" w:sz="0" w:space="0" w:color="auto"/>
        <w:bottom w:val="none" w:sz="0" w:space="0" w:color="auto"/>
        <w:right w:val="none" w:sz="0" w:space="0" w:color="auto"/>
      </w:divBdr>
    </w:div>
    <w:div w:id="1837844622">
      <w:bodyDiv w:val="1"/>
      <w:marLeft w:val="0"/>
      <w:marRight w:val="0"/>
      <w:marTop w:val="0"/>
      <w:marBottom w:val="0"/>
      <w:divBdr>
        <w:top w:val="none" w:sz="0" w:space="0" w:color="auto"/>
        <w:left w:val="none" w:sz="0" w:space="0" w:color="auto"/>
        <w:bottom w:val="none" w:sz="0" w:space="0" w:color="auto"/>
        <w:right w:val="none" w:sz="0" w:space="0" w:color="auto"/>
      </w:divBdr>
    </w:div>
    <w:div w:id="1838156958">
      <w:bodyDiv w:val="1"/>
      <w:marLeft w:val="0"/>
      <w:marRight w:val="0"/>
      <w:marTop w:val="0"/>
      <w:marBottom w:val="0"/>
      <w:divBdr>
        <w:top w:val="none" w:sz="0" w:space="0" w:color="auto"/>
        <w:left w:val="none" w:sz="0" w:space="0" w:color="auto"/>
        <w:bottom w:val="none" w:sz="0" w:space="0" w:color="auto"/>
        <w:right w:val="none" w:sz="0" w:space="0" w:color="auto"/>
      </w:divBdr>
    </w:div>
    <w:div w:id="1838227517">
      <w:bodyDiv w:val="1"/>
      <w:marLeft w:val="0"/>
      <w:marRight w:val="0"/>
      <w:marTop w:val="0"/>
      <w:marBottom w:val="0"/>
      <w:divBdr>
        <w:top w:val="none" w:sz="0" w:space="0" w:color="auto"/>
        <w:left w:val="none" w:sz="0" w:space="0" w:color="auto"/>
        <w:bottom w:val="none" w:sz="0" w:space="0" w:color="auto"/>
        <w:right w:val="none" w:sz="0" w:space="0" w:color="auto"/>
      </w:divBdr>
    </w:div>
    <w:div w:id="1838643788">
      <w:bodyDiv w:val="1"/>
      <w:marLeft w:val="0"/>
      <w:marRight w:val="0"/>
      <w:marTop w:val="0"/>
      <w:marBottom w:val="0"/>
      <w:divBdr>
        <w:top w:val="none" w:sz="0" w:space="0" w:color="auto"/>
        <w:left w:val="none" w:sz="0" w:space="0" w:color="auto"/>
        <w:bottom w:val="none" w:sz="0" w:space="0" w:color="auto"/>
        <w:right w:val="none" w:sz="0" w:space="0" w:color="auto"/>
      </w:divBdr>
    </w:div>
    <w:div w:id="1838687029">
      <w:bodyDiv w:val="1"/>
      <w:marLeft w:val="0"/>
      <w:marRight w:val="0"/>
      <w:marTop w:val="0"/>
      <w:marBottom w:val="0"/>
      <w:divBdr>
        <w:top w:val="none" w:sz="0" w:space="0" w:color="auto"/>
        <w:left w:val="none" w:sz="0" w:space="0" w:color="auto"/>
        <w:bottom w:val="none" w:sz="0" w:space="0" w:color="auto"/>
        <w:right w:val="none" w:sz="0" w:space="0" w:color="auto"/>
      </w:divBdr>
    </w:div>
    <w:div w:id="1838760969">
      <w:bodyDiv w:val="1"/>
      <w:marLeft w:val="0"/>
      <w:marRight w:val="0"/>
      <w:marTop w:val="0"/>
      <w:marBottom w:val="0"/>
      <w:divBdr>
        <w:top w:val="none" w:sz="0" w:space="0" w:color="auto"/>
        <w:left w:val="none" w:sz="0" w:space="0" w:color="auto"/>
        <w:bottom w:val="none" w:sz="0" w:space="0" w:color="auto"/>
        <w:right w:val="none" w:sz="0" w:space="0" w:color="auto"/>
      </w:divBdr>
    </w:div>
    <w:div w:id="1838768864">
      <w:bodyDiv w:val="1"/>
      <w:marLeft w:val="0"/>
      <w:marRight w:val="0"/>
      <w:marTop w:val="0"/>
      <w:marBottom w:val="0"/>
      <w:divBdr>
        <w:top w:val="none" w:sz="0" w:space="0" w:color="auto"/>
        <w:left w:val="none" w:sz="0" w:space="0" w:color="auto"/>
        <w:bottom w:val="none" w:sz="0" w:space="0" w:color="auto"/>
        <w:right w:val="none" w:sz="0" w:space="0" w:color="auto"/>
      </w:divBdr>
    </w:div>
    <w:div w:id="1839033435">
      <w:bodyDiv w:val="1"/>
      <w:marLeft w:val="0"/>
      <w:marRight w:val="0"/>
      <w:marTop w:val="0"/>
      <w:marBottom w:val="0"/>
      <w:divBdr>
        <w:top w:val="none" w:sz="0" w:space="0" w:color="auto"/>
        <w:left w:val="none" w:sz="0" w:space="0" w:color="auto"/>
        <w:bottom w:val="none" w:sz="0" w:space="0" w:color="auto"/>
        <w:right w:val="none" w:sz="0" w:space="0" w:color="auto"/>
      </w:divBdr>
    </w:div>
    <w:div w:id="1839078367">
      <w:bodyDiv w:val="1"/>
      <w:marLeft w:val="0"/>
      <w:marRight w:val="0"/>
      <w:marTop w:val="0"/>
      <w:marBottom w:val="0"/>
      <w:divBdr>
        <w:top w:val="none" w:sz="0" w:space="0" w:color="auto"/>
        <w:left w:val="none" w:sz="0" w:space="0" w:color="auto"/>
        <w:bottom w:val="none" w:sz="0" w:space="0" w:color="auto"/>
        <w:right w:val="none" w:sz="0" w:space="0" w:color="auto"/>
      </w:divBdr>
    </w:div>
    <w:div w:id="1839156161">
      <w:bodyDiv w:val="1"/>
      <w:marLeft w:val="0"/>
      <w:marRight w:val="0"/>
      <w:marTop w:val="0"/>
      <w:marBottom w:val="0"/>
      <w:divBdr>
        <w:top w:val="none" w:sz="0" w:space="0" w:color="auto"/>
        <w:left w:val="none" w:sz="0" w:space="0" w:color="auto"/>
        <w:bottom w:val="none" w:sz="0" w:space="0" w:color="auto"/>
        <w:right w:val="none" w:sz="0" w:space="0" w:color="auto"/>
      </w:divBdr>
    </w:div>
    <w:div w:id="1839227451">
      <w:bodyDiv w:val="1"/>
      <w:marLeft w:val="0"/>
      <w:marRight w:val="0"/>
      <w:marTop w:val="0"/>
      <w:marBottom w:val="0"/>
      <w:divBdr>
        <w:top w:val="none" w:sz="0" w:space="0" w:color="auto"/>
        <w:left w:val="none" w:sz="0" w:space="0" w:color="auto"/>
        <w:bottom w:val="none" w:sz="0" w:space="0" w:color="auto"/>
        <w:right w:val="none" w:sz="0" w:space="0" w:color="auto"/>
      </w:divBdr>
    </w:div>
    <w:div w:id="1839228717">
      <w:bodyDiv w:val="1"/>
      <w:marLeft w:val="0"/>
      <w:marRight w:val="0"/>
      <w:marTop w:val="0"/>
      <w:marBottom w:val="0"/>
      <w:divBdr>
        <w:top w:val="none" w:sz="0" w:space="0" w:color="auto"/>
        <w:left w:val="none" w:sz="0" w:space="0" w:color="auto"/>
        <w:bottom w:val="none" w:sz="0" w:space="0" w:color="auto"/>
        <w:right w:val="none" w:sz="0" w:space="0" w:color="auto"/>
      </w:divBdr>
    </w:div>
    <w:div w:id="1839229152">
      <w:bodyDiv w:val="1"/>
      <w:marLeft w:val="0"/>
      <w:marRight w:val="0"/>
      <w:marTop w:val="0"/>
      <w:marBottom w:val="0"/>
      <w:divBdr>
        <w:top w:val="none" w:sz="0" w:space="0" w:color="auto"/>
        <w:left w:val="none" w:sz="0" w:space="0" w:color="auto"/>
        <w:bottom w:val="none" w:sz="0" w:space="0" w:color="auto"/>
        <w:right w:val="none" w:sz="0" w:space="0" w:color="auto"/>
      </w:divBdr>
    </w:div>
    <w:div w:id="1839495814">
      <w:bodyDiv w:val="1"/>
      <w:marLeft w:val="0"/>
      <w:marRight w:val="0"/>
      <w:marTop w:val="0"/>
      <w:marBottom w:val="0"/>
      <w:divBdr>
        <w:top w:val="none" w:sz="0" w:space="0" w:color="auto"/>
        <w:left w:val="none" w:sz="0" w:space="0" w:color="auto"/>
        <w:bottom w:val="none" w:sz="0" w:space="0" w:color="auto"/>
        <w:right w:val="none" w:sz="0" w:space="0" w:color="auto"/>
      </w:divBdr>
    </w:div>
    <w:div w:id="1839543595">
      <w:bodyDiv w:val="1"/>
      <w:marLeft w:val="0"/>
      <w:marRight w:val="0"/>
      <w:marTop w:val="0"/>
      <w:marBottom w:val="0"/>
      <w:divBdr>
        <w:top w:val="none" w:sz="0" w:space="0" w:color="auto"/>
        <w:left w:val="none" w:sz="0" w:space="0" w:color="auto"/>
        <w:bottom w:val="none" w:sz="0" w:space="0" w:color="auto"/>
        <w:right w:val="none" w:sz="0" w:space="0" w:color="auto"/>
      </w:divBdr>
    </w:div>
    <w:div w:id="1839609782">
      <w:bodyDiv w:val="1"/>
      <w:marLeft w:val="0"/>
      <w:marRight w:val="0"/>
      <w:marTop w:val="0"/>
      <w:marBottom w:val="0"/>
      <w:divBdr>
        <w:top w:val="none" w:sz="0" w:space="0" w:color="auto"/>
        <w:left w:val="none" w:sz="0" w:space="0" w:color="auto"/>
        <w:bottom w:val="none" w:sz="0" w:space="0" w:color="auto"/>
        <w:right w:val="none" w:sz="0" w:space="0" w:color="auto"/>
      </w:divBdr>
    </w:div>
    <w:div w:id="1839686663">
      <w:bodyDiv w:val="1"/>
      <w:marLeft w:val="0"/>
      <w:marRight w:val="0"/>
      <w:marTop w:val="0"/>
      <w:marBottom w:val="0"/>
      <w:divBdr>
        <w:top w:val="none" w:sz="0" w:space="0" w:color="auto"/>
        <w:left w:val="none" w:sz="0" w:space="0" w:color="auto"/>
        <w:bottom w:val="none" w:sz="0" w:space="0" w:color="auto"/>
        <w:right w:val="none" w:sz="0" w:space="0" w:color="auto"/>
      </w:divBdr>
    </w:div>
    <w:div w:id="1839729362">
      <w:bodyDiv w:val="1"/>
      <w:marLeft w:val="0"/>
      <w:marRight w:val="0"/>
      <w:marTop w:val="0"/>
      <w:marBottom w:val="0"/>
      <w:divBdr>
        <w:top w:val="none" w:sz="0" w:space="0" w:color="auto"/>
        <w:left w:val="none" w:sz="0" w:space="0" w:color="auto"/>
        <w:bottom w:val="none" w:sz="0" w:space="0" w:color="auto"/>
        <w:right w:val="none" w:sz="0" w:space="0" w:color="auto"/>
      </w:divBdr>
    </w:div>
    <w:div w:id="1840004493">
      <w:bodyDiv w:val="1"/>
      <w:marLeft w:val="0"/>
      <w:marRight w:val="0"/>
      <w:marTop w:val="0"/>
      <w:marBottom w:val="0"/>
      <w:divBdr>
        <w:top w:val="none" w:sz="0" w:space="0" w:color="auto"/>
        <w:left w:val="none" w:sz="0" w:space="0" w:color="auto"/>
        <w:bottom w:val="none" w:sz="0" w:space="0" w:color="auto"/>
        <w:right w:val="none" w:sz="0" w:space="0" w:color="auto"/>
      </w:divBdr>
    </w:div>
    <w:div w:id="1840344306">
      <w:bodyDiv w:val="1"/>
      <w:marLeft w:val="0"/>
      <w:marRight w:val="0"/>
      <w:marTop w:val="0"/>
      <w:marBottom w:val="0"/>
      <w:divBdr>
        <w:top w:val="none" w:sz="0" w:space="0" w:color="auto"/>
        <w:left w:val="none" w:sz="0" w:space="0" w:color="auto"/>
        <w:bottom w:val="none" w:sz="0" w:space="0" w:color="auto"/>
        <w:right w:val="none" w:sz="0" w:space="0" w:color="auto"/>
      </w:divBdr>
    </w:div>
    <w:div w:id="1840465186">
      <w:bodyDiv w:val="1"/>
      <w:marLeft w:val="0"/>
      <w:marRight w:val="0"/>
      <w:marTop w:val="0"/>
      <w:marBottom w:val="0"/>
      <w:divBdr>
        <w:top w:val="none" w:sz="0" w:space="0" w:color="auto"/>
        <w:left w:val="none" w:sz="0" w:space="0" w:color="auto"/>
        <w:bottom w:val="none" w:sz="0" w:space="0" w:color="auto"/>
        <w:right w:val="none" w:sz="0" w:space="0" w:color="auto"/>
      </w:divBdr>
    </w:div>
    <w:div w:id="1840651562">
      <w:bodyDiv w:val="1"/>
      <w:marLeft w:val="0"/>
      <w:marRight w:val="0"/>
      <w:marTop w:val="0"/>
      <w:marBottom w:val="0"/>
      <w:divBdr>
        <w:top w:val="none" w:sz="0" w:space="0" w:color="auto"/>
        <w:left w:val="none" w:sz="0" w:space="0" w:color="auto"/>
        <w:bottom w:val="none" w:sz="0" w:space="0" w:color="auto"/>
        <w:right w:val="none" w:sz="0" w:space="0" w:color="auto"/>
      </w:divBdr>
    </w:div>
    <w:div w:id="1840728962">
      <w:bodyDiv w:val="1"/>
      <w:marLeft w:val="0"/>
      <w:marRight w:val="0"/>
      <w:marTop w:val="0"/>
      <w:marBottom w:val="0"/>
      <w:divBdr>
        <w:top w:val="none" w:sz="0" w:space="0" w:color="auto"/>
        <w:left w:val="none" w:sz="0" w:space="0" w:color="auto"/>
        <w:bottom w:val="none" w:sz="0" w:space="0" w:color="auto"/>
        <w:right w:val="none" w:sz="0" w:space="0" w:color="auto"/>
      </w:divBdr>
    </w:div>
    <w:div w:id="1841000177">
      <w:bodyDiv w:val="1"/>
      <w:marLeft w:val="0"/>
      <w:marRight w:val="0"/>
      <w:marTop w:val="0"/>
      <w:marBottom w:val="0"/>
      <w:divBdr>
        <w:top w:val="none" w:sz="0" w:space="0" w:color="auto"/>
        <w:left w:val="none" w:sz="0" w:space="0" w:color="auto"/>
        <w:bottom w:val="none" w:sz="0" w:space="0" w:color="auto"/>
        <w:right w:val="none" w:sz="0" w:space="0" w:color="auto"/>
      </w:divBdr>
    </w:div>
    <w:div w:id="1841116913">
      <w:bodyDiv w:val="1"/>
      <w:marLeft w:val="0"/>
      <w:marRight w:val="0"/>
      <w:marTop w:val="0"/>
      <w:marBottom w:val="0"/>
      <w:divBdr>
        <w:top w:val="none" w:sz="0" w:space="0" w:color="auto"/>
        <w:left w:val="none" w:sz="0" w:space="0" w:color="auto"/>
        <w:bottom w:val="none" w:sz="0" w:space="0" w:color="auto"/>
        <w:right w:val="none" w:sz="0" w:space="0" w:color="auto"/>
      </w:divBdr>
    </w:div>
    <w:div w:id="1841234534">
      <w:bodyDiv w:val="1"/>
      <w:marLeft w:val="0"/>
      <w:marRight w:val="0"/>
      <w:marTop w:val="0"/>
      <w:marBottom w:val="0"/>
      <w:divBdr>
        <w:top w:val="none" w:sz="0" w:space="0" w:color="auto"/>
        <w:left w:val="none" w:sz="0" w:space="0" w:color="auto"/>
        <w:bottom w:val="none" w:sz="0" w:space="0" w:color="auto"/>
        <w:right w:val="none" w:sz="0" w:space="0" w:color="auto"/>
      </w:divBdr>
    </w:div>
    <w:div w:id="1841314701">
      <w:bodyDiv w:val="1"/>
      <w:marLeft w:val="0"/>
      <w:marRight w:val="0"/>
      <w:marTop w:val="0"/>
      <w:marBottom w:val="0"/>
      <w:divBdr>
        <w:top w:val="none" w:sz="0" w:space="0" w:color="auto"/>
        <w:left w:val="none" w:sz="0" w:space="0" w:color="auto"/>
        <w:bottom w:val="none" w:sz="0" w:space="0" w:color="auto"/>
        <w:right w:val="none" w:sz="0" w:space="0" w:color="auto"/>
      </w:divBdr>
    </w:div>
    <w:div w:id="1841506634">
      <w:bodyDiv w:val="1"/>
      <w:marLeft w:val="0"/>
      <w:marRight w:val="0"/>
      <w:marTop w:val="0"/>
      <w:marBottom w:val="0"/>
      <w:divBdr>
        <w:top w:val="none" w:sz="0" w:space="0" w:color="auto"/>
        <w:left w:val="none" w:sz="0" w:space="0" w:color="auto"/>
        <w:bottom w:val="none" w:sz="0" w:space="0" w:color="auto"/>
        <w:right w:val="none" w:sz="0" w:space="0" w:color="auto"/>
      </w:divBdr>
    </w:div>
    <w:div w:id="1841579425">
      <w:bodyDiv w:val="1"/>
      <w:marLeft w:val="0"/>
      <w:marRight w:val="0"/>
      <w:marTop w:val="0"/>
      <w:marBottom w:val="0"/>
      <w:divBdr>
        <w:top w:val="none" w:sz="0" w:space="0" w:color="auto"/>
        <w:left w:val="none" w:sz="0" w:space="0" w:color="auto"/>
        <w:bottom w:val="none" w:sz="0" w:space="0" w:color="auto"/>
        <w:right w:val="none" w:sz="0" w:space="0" w:color="auto"/>
      </w:divBdr>
    </w:div>
    <w:div w:id="1841653071">
      <w:bodyDiv w:val="1"/>
      <w:marLeft w:val="0"/>
      <w:marRight w:val="0"/>
      <w:marTop w:val="0"/>
      <w:marBottom w:val="0"/>
      <w:divBdr>
        <w:top w:val="none" w:sz="0" w:space="0" w:color="auto"/>
        <w:left w:val="none" w:sz="0" w:space="0" w:color="auto"/>
        <w:bottom w:val="none" w:sz="0" w:space="0" w:color="auto"/>
        <w:right w:val="none" w:sz="0" w:space="0" w:color="auto"/>
      </w:divBdr>
    </w:div>
    <w:div w:id="1842156500">
      <w:bodyDiv w:val="1"/>
      <w:marLeft w:val="0"/>
      <w:marRight w:val="0"/>
      <w:marTop w:val="0"/>
      <w:marBottom w:val="0"/>
      <w:divBdr>
        <w:top w:val="none" w:sz="0" w:space="0" w:color="auto"/>
        <w:left w:val="none" w:sz="0" w:space="0" w:color="auto"/>
        <w:bottom w:val="none" w:sz="0" w:space="0" w:color="auto"/>
        <w:right w:val="none" w:sz="0" w:space="0" w:color="auto"/>
      </w:divBdr>
    </w:div>
    <w:div w:id="1842234848">
      <w:bodyDiv w:val="1"/>
      <w:marLeft w:val="0"/>
      <w:marRight w:val="0"/>
      <w:marTop w:val="0"/>
      <w:marBottom w:val="0"/>
      <w:divBdr>
        <w:top w:val="none" w:sz="0" w:space="0" w:color="auto"/>
        <w:left w:val="none" w:sz="0" w:space="0" w:color="auto"/>
        <w:bottom w:val="none" w:sz="0" w:space="0" w:color="auto"/>
        <w:right w:val="none" w:sz="0" w:space="0" w:color="auto"/>
      </w:divBdr>
    </w:div>
    <w:div w:id="1842499809">
      <w:bodyDiv w:val="1"/>
      <w:marLeft w:val="0"/>
      <w:marRight w:val="0"/>
      <w:marTop w:val="0"/>
      <w:marBottom w:val="0"/>
      <w:divBdr>
        <w:top w:val="none" w:sz="0" w:space="0" w:color="auto"/>
        <w:left w:val="none" w:sz="0" w:space="0" w:color="auto"/>
        <w:bottom w:val="none" w:sz="0" w:space="0" w:color="auto"/>
        <w:right w:val="none" w:sz="0" w:space="0" w:color="auto"/>
      </w:divBdr>
    </w:div>
    <w:div w:id="1842622821">
      <w:bodyDiv w:val="1"/>
      <w:marLeft w:val="0"/>
      <w:marRight w:val="0"/>
      <w:marTop w:val="0"/>
      <w:marBottom w:val="0"/>
      <w:divBdr>
        <w:top w:val="none" w:sz="0" w:space="0" w:color="auto"/>
        <w:left w:val="none" w:sz="0" w:space="0" w:color="auto"/>
        <w:bottom w:val="none" w:sz="0" w:space="0" w:color="auto"/>
        <w:right w:val="none" w:sz="0" w:space="0" w:color="auto"/>
      </w:divBdr>
    </w:div>
    <w:div w:id="1842966930">
      <w:bodyDiv w:val="1"/>
      <w:marLeft w:val="0"/>
      <w:marRight w:val="0"/>
      <w:marTop w:val="0"/>
      <w:marBottom w:val="0"/>
      <w:divBdr>
        <w:top w:val="none" w:sz="0" w:space="0" w:color="auto"/>
        <w:left w:val="none" w:sz="0" w:space="0" w:color="auto"/>
        <w:bottom w:val="none" w:sz="0" w:space="0" w:color="auto"/>
        <w:right w:val="none" w:sz="0" w:space="0" w:color="auto"/>
      </w:divBdr>
    </w:div>
    <w:div w:id="1843347738">
      <w:bodyDiv w:val="1"/>
      <w:marLeft w:val="0"/>
      <w:marRight w:val="0"/>
      <w:marTop w:val="0"/>
      <w:marBottom w:val="0"/>
      <w:divBdr>
        <w:top w:val="none" w:sz="0" w:space="0" w:color="auto"/>
        <w:left w:val="none" w:sz="0" w:space="0" w:color="auto"/>
        <w:bottom w:val="none" w:sz="0" w:space="0" w:color="auto"/>
        <w:right w:val="none" w:sz="0" w:space="0" w:color="auto"/>
      </w:divBdr>
    </w:div>
    <w:div w:id="1843817044">
      <w:bodyDiv w:val="1"/>
      <w:marLeft w:val="0"/>
      <w:marRight w:val="0"/>
      <w:marTop w:val="0"/>
      <w:marBottom w:val="0"/>
      <w:divBdr>
        <w:top w:val="none" w:sz="0" w:space="0" w:color="auto"/>
        <w:left w:val="none" w:sz="0" w:space="0" w:color="auto"/>
        <w:bottom w:val="none" w:sz="0" w:space="0" w:color="auto"/>
        <w:right w:val="none" w:sz="0" w:space="0" w:color="auto"/>
      </w:divBdr>
    </w:div>
    <w:div w:id="1844197814">
      <w:bodyDiv w:val="1"/>
      <w:marLeft w:val="0"/>
      <w:marRight w:val="0"/>
      <w:marTop w:val="0"/>
      <w:marBottom w:val="0"/>
      <w:divBdr>
        <w:top w:val="none" w:sz="0" w:space="0" w:color="auto"/>
        <w:left w:val="none" w:sz="0" w:space="0" w:color="auto"/>
        <w:bottom w:val="none" w:sz="0" w:space="0" w:color="auto"/>
        <w:right w:val="none" w:sz="0" w:space="0" w:color="auto"/>
      </w:divBdr>
    </w:div>
    <w:div w:id="1844591935">
      <w:bodyDiv w:val="1"/>
      <w:marLeft w:val="0"/>
      <w:marRight w:val="0"/>
      <w:marTop w:val="0"/>
      <w:marBottom w:val="0"/>
      <w:divBdr>
        <w:top w:val="none" w:sz="0" w:space="0" w:color="auto"/>
        <w:left w:val="none" w:sz="0" w:space="0" w:color="auto"/>
        <w:bottom w:val="none" w:sz="0" w:space="0" w:color="auto"/>
        <w:right w:val="none" w:sz="0" w:space="0" w:color="auto"/>
      </w:divBdr>
    </w:div>
    <w:div w:id="1844855964">
      <w:bodyDiv w:val="1"/>
      <w:marLeft w:val="0"/>
      <w:marRight w:val="0"/>
      <w:marTop w:val="0"/>
      <w:marBottom w:val="0"/>
      <w:divBdr>
        <w:top w:val="none" w:sz="0" w:space="0" w:color="auto"/>
        <w:left w:val="none" w:sz="0" w:space="0" w:color="auto"/>
        <w:bottom w:val="none" w:sz="0" w:space="0" w:color="auto"/>
        <w:right w:val="none" w:sz="0" w:space="0" w:color="auto"/>
      </w:divBdr>
    </w:div>
    <w:div w:id="1844857260">
      <w:bodyDiv w:val="1"/>
      <w:marLeft w:val="0"/>
      <w:marRight w:val="0"/>
      <w:marTop w:val="0"/>
      <w:marBottom w:val="0"/>
      <w:divBdr>
        <w:top w:val="none" w:sz="0" w:space="0" w:color="auto"/>
        <w:left w:val="none" w:sz="0" w:space="0" w:color="auto"/>
        <w:bottom w:val="none" w:sz="0" w:space="0" w:color="auto"/>
        <w:right w:val="none" w:sz="0" w:space="0" w:color="auto"/>
      </w:divBdr>
    </w:div>
    <w:div w:id="1844930056">
      <w:bodyDiv w:val="1"/>
      <w:marLeft w:val="0"/>
      <w:marRight w:val="0"/>
      <w:marTop w:val="0"/>
      <w:marBottom w:val="0"/>
      <w:divBdr>
        <w:top w:val="none" w:sz="0" w:space="0" w:color="auto"/>
        <w:left w:val="none" w:sz="0" w:space="0" w:color="auto"/>
        <w:bottom w:val="none" w:sz="0" w:space="0" w:color="auto"/>
        <w:right w:val="none" w:sz="0" w:space="0" w:color="auto"/>
      </w:divBdr>
    </w:div>
    <w:div w:id="1845053390">
      <w:bodyDiv w:val="1"/>
      <w:marLeft w:val="0"/>
      <w:marRight w:val="0"/>
      <w:marTop w:val="0"/>
      <w:marBottom w:val="0"/>
      <w:divBdr>
        <w:top w:val="none" w:sz="0" w:space="0" w:color="auto"/>
        <w:left w:val="none" w:sz="0" w:space="0" w:color="auto"/>
        <w:bottom w:val="none" w:sz="0" w:space="0" w:color="auto"/>
        <w:right w:val="none" w:sz="0" w:space="0" w:color="auto"/>
      </w:divBdr>
    </w:div>
    <w:div w:id="1845585884">
      <w:bodyDiv w:val="1"/>
      <w:marLeft w:val="0"/>
      <w:marRight w:val="0"/>
      <w:marTop w:val="0"/>
      <w:marBottom w:val="0"/>
      <w:divBdr>
        <w:top w:val="none" w:sz="0" w:space="0" w:color="auto"/>
        <w:left w:val="none" w:sz="0" w:space="0" w:color="auto"/>
        <w:bottom w:val="none" w:sz="0" w:space="0" w:color="auto"/>
        <w:right w:val="none" w:sz="0" w:space="0" w:color="auto"/>
      </w:divBdr>
    </w:div>
    <w:div w:id="1845974372">
      <w:bodyDiv w:val="1"/>
      <w:marLeft w:val="0"/>
      <w:marRight w:val="0"/>
      <w:marTop w:val="0"/>
      <w:marBottom w:val="0"/>
      <w:divBdr>
        <w:top w:val="none" w:sz="0" w:space="0" w:color="auto"/>
        <w:left w:val="none" w:sz="0" w:space="0" w:color="auto"/>
        <w:bottom w:val="none" w:sz="0" w:space="0" w:color="auto"/>
        <w:right w:val="none" w:sz="0" w:space="0" w:color="auto"/>
      </w:divBdr>
    </w:div>
    <w:div w:id="1845976890">
      <w:bodyDiv w:val="1"/>
      <w:marLeft w:val="0"/>
      <w:marRight w:val="0"/>
      <w:marTop w:val="0"/>
      <w:marBottom w:val="0"/>
      <w:divBdr>
        <w:top w:val="none" w:sz="0" w:space="0" w:color="auto"/>
        <w:left w:val="none" w:sz="0" w:space="0" w:color="auto"/>
        <w:bottom w:val="none" w:sz="0" w:space="0" w:color="auto"/>
        <w:right w:val="none" w:sz="0" w:space="0" w:color="auto"/>
      </w:divBdr>
    </w:div>
    <w:div w:id="1846360012">
      <w:bodyDiv w:val="1"/>
      <w:marLeft w:val="0"/>
      <w:marRight w:val="0"/>
      <w:marTop w:val="0"/>
      <w:marBottom w:val="0"/>
      <w:divBdr>
        <w:top w:val="none" w:sz="0" w:space="0" w:color="auto"/>
        <w:left w:val="none" w:sz="0" w:space="0" w:color="auto"/>
        <w:bottom w:val="none" w:sz="0" w:space="0" w:color="auto"/>
        <w:right w:val="none" w:sz="0" w:space="0" w:color="auto"/>
      </w:divBdr>
    </w:div>
    <w:div w:id="1846548987">
      <w:bodyDiv w:val="1"/>
      <w:marLeft w:val="0"/>
      <w:marRight w:val="0"/>
      <w:marTop w:val="0"/>
      <w:marBottom w:val="0"/>
      <w:divBdr>
        <w:top w:val="none" w:sz="0" w:space="0" w:color="auto"/>
        <w:left w:val="none" w:sz="0" w:space="0" w:color="auto"/>
        <w:bottom w:val="none" w:sz="0" w:space="0" w:color="auto"/>
        <w:right w:val="none" w:sz="0" w:space="0" w:color="auto"/>
      </w:divBdr>
    </w:div>
    <w:div w:id="1846550866">
      <w:bodyDiv w:val="1"/>
      <w:marLeft w:val="0"/>
      <w:marRight w:val="0"/>
      <w:marTop w:val="0"/>
      <w:marBottom w:val="0"/>
      <w:divBdr>
        <w:top w:val="none" w:sz="0" w:space="0" w:color="auto"/>
        <w:left w:val="none" w:sz="0" w:space="0" w:color="auto"/>
        <w:bottom w:val="none" w:sz="0" w:space="0" w:color="auto"/>
        <w:right w:val="none" w:sz="0" w:space="0" w:color="auto"/>
      </w:divBdr>
    </w:div>
    <w:div w:id="1846626260">
      <w:bodyDiv w:val="1"/>
      <w:marLeft w:val="0"/>
      <w:marRight w:val="0"/>
      <w:marTop w:val="0"/>
      <w:marBottom w:val="0"/>
      <w:divBdr>
        <w:top w:val="none" w:sz="0" w:space="0" w:color="auto"/>
        <w:left w:val="none" w:sz="0" w:space="0" w:color="auto"/>
        <w:bottom w:val="none" w:sz="0" w:space="0" w:color="auto"/>
        <w:right w:val="none" w:sz="0" w:space="0" w:color="auto"/>
      </w:divBdr>
    </w:div>
    <w:div w:id="1846894632">
      <w:bodyDiv w:val="1"/>
      <w:marLeft w:val="0"/>
      <w:marRight w:val="0"/>
      <w:marTop w:val="0"/>
      <w:marBottom w:val="0"/>
      <w:divBdr>
        <w:top w:val="none" w:sz="0" w:space="0" w:color="auto"/>
        <w:left w:val="none" w:sz="0" w:space="0" w:color="auto"/>
        <w:bottom w:val="none" w:sz="0" w:space="0" w:color="auto"/>
        <w:right w:val="none" w:sz="0" w:space="0" w:color="auto"/>
      </w:divBdr>
    </w:div>
    <w:div w:id="1846900332">
      <w:bodyDiv w:val="1"/>
      <w:marLeft w:val="0"/>
      <w:marRight w:val="0"/>
      <w:marTop w:val="0"/>
      <w:marBottom w:val="0"/>
      <w:divBdr>
        <w:top w:val="none" w:sz="0" w:space="0" w:color="auto"/>
        <w:left w:val="none" w:sz="0" w:space="0" w:color="auto"/>
        <w:bottom w:val="none" w:sz="0" w:space="0" w:color="auto"/>
        <w:right w:val="none" w:sz="0" w:space="0" w:color="auto"/>
      </w:divBdr>
    </w:div>
    <w:div w:id="1846944299">
      <w:bodyDiv w:val="1"/>
      <w:marLeft w:val="0"/>
      <w:marRight w:val="0"/>
      <w:marTop w:val="0"/>
      <w:marBottom w:val="0"/>
      <w:divBdr>
        <w:top w:val="none" w:sz="0" w:space="0" w:color="auto"/>
        <w:left w:val="none" w:sz="0" w:space="0" w:color="auto"/>
        <w:bottom w:val="none" w:sz="0" w:space="0" w:color="auto"/>
        <w:right w:val="none" w:sz="0" w:space="0" w:color="auto"/>
      </w:divBdr>
    </w:div>
    <w:div w:id="1847088763">
      <w:bodyDiv w:val="1"/>
      <w:marLeft w:val="0"/>
      <w:marRight w:val="0"/>
      <w:marTop w:val="0"/>
      <w:marBottom w:val="0"/>
      <w:divBdr>
        <w:top w:val="none" w:sz="0" w:space="0" w:color="auto"/>
        <w:left w:val="none" w:sz="0" w:space="0" w:color="auto"/>
        <w:bottom w:val="none" w:sz="0" w:space="0" w:color="auto"/>
        <w:right w:val="none" w:sz="0" w:space="0" w:color="auto"/>
      </w:divBdr>
    </w:div>
    <w:div w:id="1847406542">
      <w:bodyDiv w:val="1"/>
      <w:marLeft w:val="0"/>
      <w:marRight w:val="0"/>
      <w:marTop w:val="0"/>
      <w:marBottom w:val="0"/>
      <w:divBdr>
        <w:top w:val="none" w:sz="0" w:space="0" w:color="auto"/>
        <w:left w:val="none" w:sz="0" w:space="0" w:color="auto"/>
        <w:bottom w:val="none" w:sz="0" w:space="0" w:color="auto"/>
        <w:right w:val="none" w:sz="0" w:space="0" w:color="auto"/>
      </w:divBdr>
    </w:div>
    <w:div w:id="1848129572">
      <w:bodyDiv w:val="1"/>
      <w:marLeft w:val="0"/>
      <w:marRight w:val="0"/>
      <w:marTop w:val="0"/>
      <w:marBottom w:val="0"/>
      <w:divBdr>
        <w:top w:val="none" w:sz="0" w:space="0" w:color="auto"/>
        <w:left w:val="none" w:sz="0" w:space="0" w:color="auto"/>
        <w:bottom w:val="none" w:sz="0" w:space="0" w:color="auto"/>
        <w:right w:val="none" w:sz="0" w:space="0" w:color="auto"/>
      </w:divBdr>
    </w:div>
    <w:div w:id="1849173113">
      <w:bodyDiv w:val="1"/>
      <w:marLeft w:val="0"/>
      <w:marRight w:val="0"/>
      <w:marTop w:val="0"/>
      <w:marBottom w:val="0"/>
      <w:divBdr>
        <w:top w:val="none" w:sz="0" w:space="0" w:color="auto"/>
        <w:left w:val="none" w:sz="0" w:space="0" w:color="auto"/>
        <w:bottom w:val="none" w:sz="0" w:space="0" w:color="auto"/>
        <w:right w:val="none" w:sz="0" w:space="0" w:color="auto"/>
      </w:divBdr>
    </w:div>
    <w:div w:id="1849248482">
      <w:bodyDiv w:val="1"/>
      <w:marLeft w:val="0"/>
      <w:marRight w:val="0"/>
      <w:marTop w:val="0"/>
      <w:marBottom w:val="0"/>
      <w:divBdr>
        <w:top w:val="none" w:sz="0" w:space="0" w:color="auto"/>
        <w:left w:val="none" w:sz="0" w:space="0" w:color="auto"/>
        <w:bottom w:val="none" w:sz="0" w:space="0" w:color="auto"/>
        <w:right w:val="none" w:sz="0" w:space="0" w:color="auto"/>
      </w:divBdr>
    </w:div>
    <w:div w:id="1849324723">
      <w:bodyDiv w:val="1"/>
      <w:marLeft w:val="0"/>
      <w:marRight w:val="0"/>
      <w:marTop w:val="0"/>
      <w:marBottom w:val="0"/>
      <w:divBdr>
        <w:top w:val="none" w:sz="0" w:space="0" w:color="auto"/>
        <w:left w:val="none" w:sz="0" w:space="0" w:color="auto"/>
        <w:bottom w:val="none" w:sz="0" w:space="0" w:color="auto"/>
        <w:right w:val="none" w:sz="0" w:space="0" w:color="auto"/>
      </w:divBdr>
    </w:div>
    <w:div w:id="1849367345">
      <w:bodyDiv w:val="1"/>
      <w:marLeft w:val="0"/>
      <w:marRight w:val="0"/>
      <w:marTop w:val="0"/>
      <w:marBottom w:val="0"/>
      <w:divBdr>
        <w:top w:val="none" w:sz="0" w:space="0" w:color="auto"/>
        <w:left w:val="none" w:sz="0" w:space="0" w:color="auto"/>
        <w:bottom w:val="none" w:sz="0" w:space="0" w:color="auto"/>
        <w:right w:val="none" w:sz="0" w:space="0" w:color="auto"/>
      </w:divBdr>
    </w:div>
    <w:div w:id="1849563121">
      <w:bodyDiv w:val="1"/>
      <w:marLeft w:val="0"/>
      <w:marRight w:val="0"/>
      <w:marTop w:val="0"/>
      <w:marBottom w:val="0"/>
      <w:divBdr>
        <w:top w:val="none" w:sz="0" w:space="0" w:color="auto"/>
        <w:left w:val="none" w:sz="0" w:space="0" w:color="auto"/>
        <w:bottom w:val="none" w:sz="0" w:space="0" w:color="auto"/>
        <w:right w:val="none" w:sz="0" w:space="0" w:color="auto"/>
      </w:divBdr>
    </w:div>
    <w:div w:id="1850220594">
      <w:bodyDiv w:val="1"/>
      <w:marLeft w:val="0"/>
      <w:marRight w:val="0"/>
      <w:marTop w:val="0"/>
      <w:marBottom w:val="0"/>
      <w:divBdr>
        <w:top w:val="none" w:sz="0" w:space="0" w:color="auto"/>
        <w:left w:val="none" w:sz="0" w:space="0" w:color="auto"/>
        <w:bottom w:val="none" w:sz="0" w:space="0" w:color="auto"/>
        <w:right w:val="none" w:sz="0" w:space="0" w:color="auto"/>
      </w:divBdr>
    </w:div>
    <w:div w:id="1850483303">
      <w:bodyDiv w:val="1"/>
      <w:marLeft w:val="0"/>
      <w:marRight w:val="0"/>
      <w:marTop w:val="0"/>
      <w:marBottom w:val="0"/>
      <w:divBdr>
        <w:top w:val="none" w:sz="0" w:space="0" w:color="auto"/>
        <w:left w:val="none" w:sz="0" w:space="0" w:color="auto"/>
        <w:bottom w:val="none" w:sz="0" w:space="0" w:color="auto"/>
        <w:right w:val="none" w:sz="0" w:space="0" w:color="auto"/>
      </w:divBdr>
    </w:div>
    <w:div w:id="1850634466">
      <w:bodyDiv w:val="1"/>
      <w:marLeft w:val="0"/>
      <w:marRight w:val="0"/>
      <w:marTop w:val="0"/>
      <w:marBottom w:val="0"/>
      <w:divBdr>
        <w:top w:val="none" w:sz="0" w:space="0" w:color="auto"/>
        <w:left w:val="none" w:sz="0" w:space="0" w:color="auto"/>
        <w:bottom w:val="none" w:sz="0" w:space="0" w:color="auto"/>
        <w:right w:val="none" w:sz="0" w:space="0" w:color="auto"/>
      </w:divBdr>
    </w:div>
    <w:div w:id="1850825889">
      <w:bodyDiv w:val="1"/>
      <w:marLeft w:val="0"/>
      <w:marRight w:val="0"/>
      <w:marTop w:val="0"/>
      <w:marBottom w:val="0"/>
      <w:divBdr>
        <w:top w:val="none" w:sz="0" w:space="0" w:color="auto"/>
        <w:left w:val="none" w:sz="0" w:space="0" w:color="auto"/>
        <w:bottom w:val="none" w:sz="0" w:space="0" w:color="auto"/>
        <w:right w:val="none" w:sz="0" w:space="0" w:color="auto"/>
      </w:divBdr>
    </w:div>
    <w:div w:id="1851017557">
      <w:bodyDiv w:val="1"/>
      <w:marLeft w:val="0"/>
      <w:marRight w:val="0"/>
      <w:marTop w:val="0"/>
      <w:marBottom w:val="0"/>
      <w:divBdr>
        <w:top w:val="none" w:sz="0" w:space="0" w:color="auto"/>
        <w:left w:val="none" w:sz="0" w:space="0" w:color="auto"/>
        <w:bottom w:val="none" w:sz="0" w:space="0" w:color="auto"/>
        <w:right w:val="none" w:sz="0" w:space="0" w:color="auto"/>
      </w:divBdr>
    </w:div>
    <w:div w:id="1851329736">
      <w:bodyDiv w:val="1"/>
      <w:marLeft w:val="0"/>
      <w:marRight w:val="0"/>
      <w:marTop w:val="0"/>
      <w:marBottom w:val="0"/>
      <w:divBdr>
        <w:top w:val="none" w:sz="0" w:space="0" w:color="auto"/>
        <w:left w:val="none" w:sz="0" w:space="0" w:color="auto"/>
        <w:bottom w:val="none" w:sz="0" w:space="0" w:color="auto"/>
        <w:right w:val="none" w:sz="0" w:space="0" w:color="auto"/>
      </w:divBdr>
    </w:div>
    <w:div w:id="1851527021">
      <w:bodyDiv w:val="1"/>
      <w:marLeft w:val="0"/>
      <w:marRight w:val="0"/>
      <w:marTop w:val="0"/>
      <w:marBottom w:val="0"/>
      <w:divBdr>
        <w:top w:val="none" w:sz="0" w:space="0" w:color="auto"/>
        <w:left w:val="none" w:sz="0" w:space="0" w:color="auto"/>
        <w:bottom w:val="none" w:sz="0" w:space="0" w:color="auto"/>
        <w:right w:val="none" w:sz="0" w:space="0" w:color="auto"/>
      </w:divBdr>
    </w:div>
    <w:div w:id="1851867559">
      <w:bodyDiv w:val="1"/>
      <w:marLeft w:val="0"/>
      <w:marRight w:val="0"/>
      <w:marTop w:val="0"/>
      <w:marBottom w:val="0"/>
      <w:divBdr>
        <w:top w:val="none" w:sz="0" w:space="0" w:color="auto"/>
        <w:left w:val="none" w:sz="0" w:space="0" w:color="auto"/>
        <w:bottom w:val="none" w:sz="0" w:space="0" w:color="auto"/>
        <w:right w:val="none" w:sz="0" w:space="0" w:color="auto"/>
      </w:divBdr>
    </w:div>
    <w:div w:id="1852183145">
      <w:bodyDiv w:val="1"/>
      <w:marLeft w:val="0"/>
      <w:marRight w:val="0"/>
      <w:marTop w:val="0"/>
      <w:marBottom w:val="0"/>
      <w:divBdr>
        <w:top w:val="none" w:sz="0" w:space="0" w:color="auto"/>
        <w:left w:val="none" w:sz="0" w:space="0" w:color="auto"/>
        <w:bottom w:val="none" w:sz="0" w:space="0" w:color="auto"/>
        <w:right w:val="none" w:sz="0" w:space="0" w:color="auto"/>
      </w:divBdr>
    </w:div>
    <w:div w:id="1852254013">
      <w:bodyDiv w:val="1"/>
      <w:marLeft w:val="0"/>
      <w:marRight w:val="0"/>
      <w:marTop w:val="0"/>
      <w:marBottom w:val="0"/>
      <w:divBdr>
        <w:top w:val="none" w:sz="0" w:space="0" w:color="auto"/>
        <w:left w:val="none" w:sz="0" w:space="0" w:color="auto"/>
        <w:bottom w:val="none" w:sz="0" w:space="0" w:color="auto"/>
        <w:right w:val="none" w:sz="0" w:space="0" w:color="auto"/>
      </w:divBdr>
    </w:div>
    <w:div w:id="1852333350">
      <w:bodyDiv w:val="1"/>
      <w:marLeft w:val="0"/>
      <w:marRight w:val="0"/>
      <w:marTop w:val="0"/>
      <w:marBottom w:val="0"/>
      <w:divBdr>
        <w:top w:val="none" w:sz="0" w:space="0" w:color="auto"/>
        <w:left w:val="none" w:sz="0" w:space="0" w:color="auto"/>
        <w:bottom w:val="none" w:sz="0" w:space="0" w:color="auto"/>
        <w:right w:val="none" w:sz="0" w:space="0" w:color="auto"/>
      </w:divBdr>
    </w:div>
    <w:div w:id="1852648696">
      <w:bodyDiv w:val="1"/>
      <w:marLeft w:val="0"/>
      <w:marRight w:val="0"/>
      <w:marTop w:val="0"/>
      <w:marBottom w:val="0"/>
      <w:divBdr>
        <w:top w:val="none" w:sz="0" w:space="0" w:color="auto"/>
        <w:left w:val="none" w:sz="0" w:space="0" w:color="auto"/>
        <w:bottom w:val="none" w:sz="0" w:space="0" w:color="auto"/>
        <w:right w:val="none" w:sz="0" w:space="0" w:color="auto"/>
      </w:divBdr>
    </w:div>
    <w:div w:id="1852840279">
      <w:bodyDiv w:val="1"/>
      <w:marLeft w:val="0"/>
      <w:marRight w:val="0"/>
      <w:marTop w:val="0"/>
      <w:marBottom w:val="0"/>
      <w:divBdr>
        <w:top w:val="none" w:sz="0" w:space="0" w:color="auto"/>
        <w:left w:val="none" w:sz="0" w:space="0" w:color="auto"/>
        <w:bottom w:val="none" w:sz="0" w:space="0" w:color="auto"/>
        <w:right w:val="none" w:sz="0" w:space="0" w:color="auto"/>
      </w:divBdr>
    </w:div>
    <w:div w:id="1853454658">
      <w:bodyDiv w:val="1"/>
      <w:marLeft w:val="0"/>
      <w:marRight w:val="0"/>
      <w:marTop w:val="0"/>
      <w:marBottom w:val="0"/>
      <w:divBdr>
        <w:top w:val="none" w:sz="0" w:space="0" w:color="auto"/>
        <w:left w:val="none" w:sz="0" w:space="0" w:color="auto"/>
        <w:bottom w:val="none" w:sz="0" w:space="0" w:color="auto"/>
        <w:right w:val="none" w:sz="0" w:space="0" w:color="auto"/>
      </w:divBdr>
    </w:div>
    <w:div w:id="1853571758">
      <w:bodyDiv w:val="1"/>
      <w:marLeft w:val="0"/>
      <w:marRight w:val="0"/>
      <w:marTop w:val="0"/>
      <w:marBottom w:val="0"/>
      <w:divBdr>
        <w:top w:val="none" w:sz="0" w:space="0" w:color="auto"/>
        <w:left w:val="none" w:sz="0" w:space="0" w:color="auto"/>
        <w:bottom w:val="none" w:sz="0" w:space="0" w:color="auto"/>
        <w:right w:val="none" w:sz="0" w:space="0" w:color="auto"/>
      </w:divBdr>
    </w:div>
    <w:div w:id="1853950384">
      <w:bodyDiv w:val="1"/>
      <w:marLeft w:val="0"/>
      <w:marRight w:val="0"/>
      <w:marTop w:val="0"/>
      <w:marBottom w:val="0"/>
      <w:divBdr>
        <w:top w:val="none" w:sz="0" w:space="0" w:color="auto"/>
        <w:left w:val="none" w:sz="0" w:space="0" w:color="auto"/>
        <w:bottom w:val="none" w:sz="0" w:space="0" w:color="auto"/>
        <w:right w:val="none" w:sz="0" w:space="0" w:color="auto"/>
      </w:divBdr>
    </w:div>
    <w:div w:id="1854371937">
      <w:bodyDiv w:val="1"/>
      <w:marLeft w:val="0"/>
      <w:marRight w:val="0"/>
      <w:marTop w:val="0"/>
      <w:marBottom w:val="0"/>
      <w:divBdr>
        <w:top w:val="none" w:sz="0" w:space="0" w:color="auto"/>
        <w:left w:val="none" w:sz="0" w:space="0" w:color="auto"/>
        <w:bottom w:val="none" w:sz="0" w:space="0" w:color="auto"/>
        <w:right w:val="none" w:sz="0" w:space="0" w:color="auto"/>
      </w:divBdr>
    </w:div>
    <w:div w:id="1854372135">
      <w:bodyDiv w:val="1"/>
      <w:marLeft w:val="0"/>
      <w:marRight w:val="0"/>
      <w:marTop w:val="0"/>
      <w:marBottom w:val="0"/>
      <w:divBdr>
        <w:top w:val="none" w:sz="0" w:space="0" w:color="auto"/>
        <w:left w:val="none" w:sz="0" w:space="0" w:color="auto"/>
        <w:bottom w:val="none" w:sz="0" w:space="0" w:color="auto"/>
        <w:right w:val="none" w:sz="0" w:space="0" w:color="auto"/>
      </w:divBdr>
    </w:div>
    <w:div w:id="1854419007">
      <w:bodyDiv w:val="1"/>
      <w:marLeft w:val="0"/>
      <w:marRight w:val="0"/>
      <w:marTop w:val="0"/>
      <w:marBottom w:val="0"/>
      <w:divBdr>
        <w:top w:val="none" w:sz="0" w:space="0" w:color="auto"/>
        <w:left w:val="none" w:sz="0" w:space="0" w:color="auto"/>
        <w:bottom w:val="none" w:sz="0" w:space="0" w:color="auto"/>
        <w:right w:val="none" w:sz="0" w:space="0" w:color="auto"/>
      </w:divBdr>
    </w:div>
    <w:div w:id="1854685397">
      <w:bodyDiv w:val="1"/>
      <w:marLeft w:val="0"/>
      <w:marRight w:val="0"/>
      <w:marTop w:val="0"/>
      <w:marBottom w:val="0"/>
      <w:divBdr>
        <w:top w:val="none" w:sz="0" w:space="0" w:color="auto"/>
        <w:left w:val="none" w:sz="0" w:space="0" w:color="auto"/>
        <w:bottom w:val="none" w:sz="0" w:space="0" w:color="auto"/>
        <w:right w:val="none" w:sz="0" w:space="0" w:color="auto"/>
      </w:divBdr>
    </w:div>
    <w:div w:id="1854763303">
      <w:bodyDiv w:val="1"/>
      <w:marLeft w:val="0"/>
      <w:marRight w:val="0"/>
      <w:marTop w:val="0"/>
      <w:marBottom w:val="0"/>
      <w:divBdr>
        <w:top w:val="none" w:sz="0" w:space="0" w:color="auto"/>
        <w:left w:val="none" w:sz="0" w:space="0" w:color="auto"/>
        <w:bottom w:val="none" w:sz="0" w:space="0" w:color="auto"/>
        <w:right w:val="none" w:sz="0" w:space="0" w:color="auto"/>
      </w:divBdr>
    </w:div>
    <w:div w:id="1855148010">
      <w:bodyDiv w:val="1"/>
      <w:marLeft w:val="0"/>
      <w:marRight w:val="0"/>
      <w:marTop w:val="0"/>
      <w:marBottom w:val="0"/>
      <w:divBdr>
        <w:top w:val="none" w:sz="0" w:space="0" w:color="auto"/>
        <w:left w:val="none" w:sz="0" w:space="0" w:color="auto"/>
        <w:bottom w:val="none" w:sz="0" w:space="0" w:color="auto"/>
        <w:right w:val="none" w:sz="0" w:space="0" w:color="auto"/>
      </w:divBdr>
    </w:div>
    <w:div w:id="1855417110">
      <w:bodyDiv w:val="1"/>
      <w:marLeft w:val="0"/>
      <w:marRight w:val="0"/>
      <w:marTop w:val="0"/>
      <w:marBottom w:val="0"/>
      <w:divBdr>
        <w:top w:val="none" w:sz="0" w:space="0" w:color="auto"/>
        <w:left w:val="none" w:sz="0" w:space="0" w:color="auto"/>
        <w:bottom w:val="none" w:sz="0" w:space="0" w:color="auto"/>
        <w:right w:val="none" w:sz="0" w:space="0" w:color="auto"/>
      </w:divBdr>
    </w:div>
    <w:div w:id="1855462990">
      <w:bodyDiv w:val="1"/>
      <w:marLeft w:val="0"/>
      <w:marRight w:val="0"/>
      <w:marTop w:val="0"/>
      <w:marBottom w:val="0"/>
      <w:divBdr>
        <w:top w:val="none" w:sz="0" w:space="0" w:color="auto"/>
        <w:left w:val="none" w:sz="0" w:space="0" w:color="auto"/>
        <w:bottom w:val="none" w:sz="0" w:space="0" w:color="auto"/>
        <w:right w:val="none" w:sz="0" w:space="0" w:color="auto"/>
      </w:divBdr>
    </w:div>
    <w:div w:id="1855924122">
      <w:bodyDiv w:val="1"/>
      <w:marLeft w:val="0"/>
      <w:marRight w:val="0"/>
      <w:marTop w:val="0"/>
      <w:marBottom w:val="0"/>
      <w:divBdr>
        <w:top w:val="none" w:sz="0" w:space="0" w:color="auto"/>
        <w:left w:val="none" w:sz="0" w:space="0" w:color="auto"/>
        <w:bottom w:val="none" w:sz="0" w:space="0" w:color="auto"/>
        <w:right w:val="none" w:sz="0" w:space="0" w:color="auto"/>
      </w:divBdr>
    </w:div>
    <w:div w:id="1855998617">
      <w:bodyDiv w:val="1"/>
      <w:marLeft w:val="0"/>
      <w:marRight w:val="0"/>
      <w:marTop w:val="0"/>
      <w:marBottom w:val="0"/>
      <w:divBdr>
        <w:top w:val="none" w:sz="0" w:space="0" w:color="auto"/>
        <w:left w:val="none" w:sz="0" w:space="0" w:color="auto"/>
        <w:bottom w:val="none" w:sz="0" w:space="0" w:color="auto"/>
        <w:right w:val="none" w:sz="0" w:space="0" w:color="auto"/>
      </w:divBdr>
    </w:div>
    <w:div w:id="1856384566">
      <w:bodyDiv w:val="1"/>
      <w:marLeft w:val="0"/>
      <w:marRight w:val="0"/>
      <w:marTop w:val="0"/>
      <w:marBottom w:val="0"/>
      <w:divBdr>
        <w:top w:val="none" w:sz="0" w:space="0" w:color="auto"/>
        <w:left w:val="none" w:sz="0" w:space="0" w:color="auto"/>
        <w:bottom w:val="none" w:sz="0" w:space="0" w:color="auto"/>
        <w:right w:val="none" w:sz="0" w:space="0" w:color="auto"/>
      </w:divBdr>
    </w:div>
    <w:div w:id="1856574872">
      <w:bodyDiv w:val="1"/>
      <w:marLeft w:val="0"/>
      <w:marRight w:val="0"/>
      <w:marTop w:val="0"/>
      <w:marBottom w:val="0"/>
      <w:divBdr>
        <w:top w:val="none" w:sz="0" w:space="0" w:color="auto"/>
        <w:left w:val="none" w:sz="0" w:space="0" w:color="auto"/>
        <w:bottom w:val="none" w:sz="0" w:space="0" w:color="auto"/>
        <w:right w:val="none" w:sz="0" w:space="0" w:color="auto"/>
      </w:divBdr>
    </w:div>
    <w:div w:id="1856842650">
      <w:bodyDiv w:val="1"/>
      <w:marLeft w:val="0"/>
      <w:marRight w:val="0"/>
      <w:marTop w:val="0"/>
      <w:marBottom w:val="0"/>
      <w:divBdr>
        <w:top w:val="none" w:sz="0" w:space="0" w:color="auto"/>
        <w:left w:val="none" w:sz="0" w:space="0" w:color="auto"/>
        <w:bottom w:val="none" w:sz="0" w:space="0" w:color="auto"/>
        <w:right w:val="none" w:sz="0" w:space="0" w:color="auto"/>
      </w:divBdr>
    </w:div>
    <w:div w:id="1857382748">
      <w:bodyDiv w:val="1"/>
      <w:marLeft w:val="0"/>
      <w:marRight w:val="0"/>
      <w:marTop w:val="0"/>
      <w:marBottom w:val="0"/>
      <w:divBdr>
        <w:top w:val="none" w:sz="0" w:space="0" w:color="auto"/>
        <w:left w:val="none" w:sz="0" w:space="0" w:color="auto"/>
        <w:bottom w:val="none" w:sz="0" w:space="0" w:color="auto"/>
        <w:right w:val="none" w:sz="0" w:space="0" w:color="auto"/>
      </w:divBdr>
    </w:div>
    <w:div w:id="1857890132">
      <w:bodyDiv w:val="1"/>
      <w:marLeft w:val="0"/>
      <w:marRight w:val="0"/>
      <w:marTop w:val="0"/>
      <w:marBottom w:val="0"/>
      <w:divBdr>
        <w:top w:val="none" w:sz="0" w:space="0" w:color="auto"/>
        <w:left w:val="none" w:sz="0" w:space="0" w:color="auto"/>
        <w:bottom w:val="none" w:sz="0" w:space="0" w:color="auto"/>
        <w:right w:val="none" w:sz="0" w:space="0" w:color="auto"/>
      </w:divBdr>
    </w:div>
    <w:div w:id="1858081224">
      <w:bodyDiv w:val="1"/>
      <w:marLeft w:val="0"/>
      <w:marRight w:val="0"/>
      <w:marTop w:val="0"/>
      <w:marBottom w:val="0"/>
      <w:divBdr>
        <w:top w:val="none" w:sz="0" w:space="0" w:color="auto"/>
        <w:left w:val="none" w:sz="0" w:space="0" w:color="auto"/>
        <w:bottom w:val="none" w:sz="0" w:space="0" w:color="auto"/>
        <w:right w:val="none" w:sz="0" w:space="0" w:color="auto"/>
      </w:divBdr>
    </w:div>
    <w:div w:id="1858081840">
      <w:bodyDiv w:val="1"/>
      <w:marLeft w:val="0"/>
      <w:marRight w:val="0"/>
      <w:marTop w:val="0"/>
      <w:marBottom w:val="0"/>
      <w:divBdr>
        <w:top w:val="none" w:sz="0" w:space="0" w:color="auto"/>
        <w:left w:val="none" w:sz="0" w:space="0" w:color="auto"/>
        <w:bottom w:val="none" w:sz="0" w:space="0" w:color="auto"/>
        <w:right w:val="none" w:sz="0" w:space="0" w:color="auto"/>
      </w:divBdr>
    </w:div>
    <w:div w:id="1858150262">
      <w:bodyDiv w:val="1"/>
      <w:marLeft w:val="0"/>
      <w:marRight w:val="0"/>
      <w:marTop w:val="0"/>
      <w:marBottom w:val="0"/>
      <w:divBdr>
        <w:top w:val="none" w:sz="0" w:space="0" w:color="auto"/>
        <w:left w:val="none" w:sz="0" w:space="0" w:color="auto"/>
        <w:bottom w:val="none" w:sz="0" w:space="0" w:color="auto"/>
        <w:right w:val="none" w:sz="0" w:space="0" w:color="auto"/>
      </w:divBdr>
    </w:div>
    <w:div w:id="1858230538">
      <w:bodyDiv w:val="1"/>
      <w:marLeft w:val="0"/>
      <w:marRight w:val="0"/>
      <w:marTop w:val="0"/>
      <w:marBottom w:val="0"/>
      <w:divBdr>
        <w:top w:val="none" w:sz="0" w:space="0" w:color="auto"/>
        <w:left w:val="none" w:sz="0" w:space="0" w:color="auto"/>
        <w:bottom w:val="none" w:sz="0" w:space="0" w:color="auto"/>
        <w:right w:val="none" w:sz="0" w:space="0" w:color="auto"/>
      </w:divBdr>
    </w:div>
    <w:div w:id="1858501347">
      <w:bodyDiv w:val="1"/>
      <w:marLeft w:val="0"/>
      <w:marRight w:val="0"/>
      <w:marTop w:val="0"/>
      <w:marBottom w:val="0"/>
      <w:divBdr>
        <w:top w:val="none" w:sz="0" w:space="0" w:color="auto"/>
        <w:left w:val="none" w:sz="0" w:space="0" w:color="auto"/>
        <w:bottom w:val="none" w:sz="0" w:space="0" w:color="auto"/>
        <w:right w:val="none" w:sz="0" w:space="0" w:color="auto"/>
      </w:divBdr>
    </w:div>
    <w:div w:id="1858883608">
      <w:bodyDiv w:val="1"/>
      <w:marLeft w:val="0"/>
      <w:marRight w:val="0"/>
      <w:marTop w:val="0"/>
      <w:marBottom w:val="0"/>
      <w:divBdr>
        <w:top w:val="none" w:sz="0" w:space="0" w:color="auto"/>
        <w:left w:val="none" w:sz="0" w:space="0" w:color="auto"/>
        <w:bottom w:val="none" w:sz="0" w:space="0" w:color="auto"/>
        <w:right w:val="none" w:sz="0" w:space="0" w:color="auto"/>
      </w:divBdr>
    </w:div>
    <w:div w:id="1858888413">
      <w:bodyDiv w:val="1"/>
      <w:marLeft w:val="0"/>
      <w:marRight w:val="0"/>
      <w:marTop w:val="0"/>
      <w:marBottom w:val="0"/>
      <w:divBdr>
        <w:top w:val="none" w:sz="0" w:space="0" w:color="auto"/>
        <w:left w:val="none" w:sz="0" w:space="0" w:color="auto"/>
        <w:bottom w:val="none" w:sz="0" w:space="0" w:color="auto"/>
        <w:right w:val="none" w:sz="0" w:space="0" w:color="auto"/>
      </w:divBdr>
    </w:div>
    <w:div w:id="1859657242">
      <w:bodyDiv w:val="1"/>
      <w:marLeft w:val="0"/>
      <w:marRight w:val="0"/>
      <w:marTop w:val="0"/>
      <w:marBottom w:val="0"/>
      <w:divBdr>
        <w:top w:val="none" w:sz="0" w:space="0" w:color="auto"/>
        <w:left w:val="none" w:sz="0" w:space="0" w:color="auto"/>
        <w:bottom w:val="none" w:sz="0" w:space="0" w:color="auto"/>
        <w:right w:val="none" w:sz="0" w:space="0" w:color="auto"/>
      </w:divBdr>
    </w:div>
    <w:div w:id="1859663001">
      <w:bodyDiv w:val="1"/>
      <w:marLeft w:val="0"/>
      <w:marRight w:val="0"/>
      <w:marTop w:val="0"/>
      <w:marBottom w:val="0"/>
      <w:divBdr>
        <w:top w:val="none" w:sz="0" w:space="0" w:color="auto"/>
        <w:left w:val="none" w:sz="0" w:space="0" w:color="auto"/>
        <w:bottom w:val="none" w:sz="0" w:space="0" w:color="auto"/>
        <w:right w:val="none" w:sz="0" w:space="0" w:color="auto"/>
      </w:divBdr>
    </w:div>
    <w:div w:id="1859732719">
      <w:bodyDiv w:val="1"/>
      <w:marLeft w:val="0"/>
      <w:marRight w:val="0"/>
      <w:marTop w:val="0"/>
      <w:marBottom w:val="0"/>
      <w:divBdr>
        <w:top w:val="none" w:sz="0" w:space="0" w:color="auto"/>
        <w:left w:val="none" w:sz="0" w:space="0" w:color="auto"/>
        <w:bottom w:val="none" w:sz="0" w:space="0" w:color="auto"/>
        <w:right w:val="none" w:sz="0" w:space="0" w:color="auto"/>
      </w:divBdr>
    </w:div>
    <w:div w:id="1860004397">
      <w:bodyDiv w:val="1"/>
      <w:marLeft w:val="0"/>
      <w:marRight w:val="0"/>
      <w:marTop w:val="0"/>
      <w:marBottom w:val="0"/>
      <w:divBdr>
        <w:top w:val="none" w:sz="0" w:space="0" w:color="auto"/>
        <w:left w:val="none" w:sz="0" w:space="0" w:color="auto"/>
        <w:bottom w:val="none" w:sz="0" w:space="0" w:color="auto"/>
        <w:right w:val="none" w:sz="0" w:space="0" w:color="auto"/>
      </w:divBdr>
    </w:div>
    <w:div w:id="1860393717">
      <w:bodyDiv w:val="1"/>
      <w:marLeft w:val="0"/>
      <w:marRight w:val="0"/>
      <w:marTop w:val="0"/>
      <w:marBottom w:val="0"/>
      <w:divBdr>
        <w:top w:val="none" w:sz="0" w:space="0" w:color="auto"/>
        <w:left w:val="none" w:sz="0" w:space="0" w:color="auto"/>
        <w:bottom w:val="none" w:sz="0" w:space="0" w:color="auto"/>
        <w:right w:val="none" w:sz="0" w:space="0" w:color="auto"/>
      </w:divBdr>
    </w:div>
    <w:div w:id="1860511425">
      <w:bodyDiv w:val="1"/>
      <w:marLeft w:val="0"/>
      <w:marRight w:val="0"/>
      <w:marTop w:val="0"/>
      <w:marBottom w:val="0"/>
      <w:divBdr>
        <w:top w:val="none" w:sz="0" w:space="0" w:color="auto"/>
        <w:left w:val="none" w:sz="0" w:space="0" w:color="auto"/>
        <w:bottom w:val="none" w:sz="0" w:space="0" w:color="auto"/>
        <w:right w:val="none" w:sz="0" w:space="0" w:color="auto"/>
      </w:divBdr>
    </w:div>
    <w:div w:id="1860852816">
      <w:bodyDiv w:val="1"/>
      <w:marLeft w:val="0"/>
      <w:marRight w:val="0"/>
      <w:marTop w:val="0"/>
      <w:marBottom w:val="0"/>
      <w:divBdr>
        <w:top w:val="none" w:sz="0" w:space="0" w:color="auto"/>
        <w:left w:val="none" w:sz="0" w:space="0" w:color="auto"/>
        <w:bottom w:val="none" w:sz="0" w:space="0" w:color="auto"/>
        <w:right w:val="none" w:sz="0" w:space="0" w:color="auto"/>
      </w:divBdr>
    </w:div>
    <w:div w:id="1861091535">
      <w:bodyDiv w:val="1"/>
      <w:marLeft w:val="0"/>
      <w:marRight w:val="0"/>
      <w:marTop w:val="0"/>
      <w:marBottom w:val="0"/>
      <w:divBdr>
        <w:top w:val="none" w:sz="0" w:space="0" w:color="auto"/>
        <w:left w:val="none" w:sz="0" w:space="0" w:color="auto"/>
        <w:bottom w:val="none" w:sz="0" w:space="0" w:color="auto"/>
        <w:right w:val="none" w:sz="0" w:space="0" w:color="auto"/>
      </w:divBdr>
    </w:div>
    <w:div w:id="1861314549">
      <w:bodyDiv w:val="1"/>
      <w:marLeft w:val="0"/>
      <w:marRight w:val="0"/>
      <w:marTop w:val="0"/>
      <w:marBottom w:val="0"/>
      <w:divBdr>
        <w:top w:val="none" w:sz="0" w:space="0" w:color="auto"/>
        <w:left w:val="none" w:sz="0" w:space="0" w:color="auto"/>
        <w:bottom w:val="none" w:sz="0" w:space="0" w:color="auto"/>
        <w:right w:val="none" w:sz="0" w:space="0" w:color="auto"/>
      </w:divBdr>
    </w:div>
    <w:div w:id="1861577369">
      <w:bodyDiv w:val="1"/>
      <w:marLeft w:val="0"/>
      <w:marRight w:val="0"/>
      <w:marTop w:val="0"/>
      <w:marBottom w:val="0"/>
      <w:divBdr>
        <w:top w:val="none" w:sz="0" w:space="0" w:color="auto"/>
        <w:left w:val="none" w:sz="0" w:space="0" w:color="auto"/>
        <w:bottom w:val="none" w:sz="0" w:space="0" w:color="auto"/>
        <w:right w:val="none" w:sz="0" w:space="0" w:color="auto"/>
      </w:divBdr>
    </w:div>
    <w:div w:id="1861701309">
      <w:bodyDiv w:val="1"/>
      <w:marLeft w:val="0"/>
      <w:marRight w:val="0"/>
      <w:marTop w:val="0"/>
      <w:marBottom w:val="0"/>
      <w:divBdr>
        <w:top w:val="none" w:sz="0" w:space="0" w:color="auto"/>
        <w:left w:val="none" w:sz="0" w:space="0" w:color="auto"/>
        <w:bottom w:val="none" w:sz="0" w:space="0" w:color="auto"/>
        <w:right w:val="none" w:sz="0" w:space="0" w:color="auto"/>
      </w:divBdr>
    </w:div>
    <w:div w:id="1862233753">
      <w:bodyDiv w:val="1"/>
      <w:marLeft w:val="0"/>
      <w:marRight w:val="0"/>
      <w:marTop w:val="0"/>
      <w:marBottom w:val="0"/>
      <w:divBdr>
        <w:top w:val="none" w:sz="0" w:space="0" w:color="auto"/>
        <w:left w:val="none" w:sz="0" w:space="0" w:color="auto"/>
        <w:bottom w:val="none" w:sz="0" w:space="0" w:color="auto"/>
        <w:right w:val="none" w:sz="0" w:space="0" w:color="auto"/>
      </w:divBdr>
    </w:div>
    <w:div w:id="1862275286">
      <w:bodyDiv w:val="1"/>
      <w:marLeft w:val="0"/>
      <w:marRight w:val="0"/>
      <w:marTop w:val="0"/>
      <w:marBottom w:val="0"/>
      <w:divBdr>
        <w:top w:val="none" w:sz="0" w:space="0" w:color="auto"/>
        <w:left w:val="none" w:sz="0" w:space="0" w:color="auto"/>
        <w:bottom w:val="none" w:sz="0" w:space="0" w:color="auto"/>
        <w:right w:val="none" w:sz="0" w:space="0" w:color="auto"/>
      </w:divBdr>
    </w:div>
    <w:div w:id="1862282507">
      <w:bodyDiv w:val="1"/>
      <w:marLeft w:val="0"/>
      <w:marRight w:val="0"/>
      <w:marTop w:val="0"/>
      <w:marBottom w:val="0"/>
      <w:divBdr>
        <w:top w:val="none" w:sz="0" w:space="0" w:color="auto"/>
        <w:left w:val="none" w:sz="0" w:space="0" w:color="auto"/>
        <w:bottom w:val="none" w:sz="0" w:space="0" w:color="auto"/>
        <w:right w:val="none" w:sz="0" w:space="0" w:color="auto"/>
      </w:divBdr>
    </w:div>
    <w:div w:id="1862433059">
      <w:bodyDiv w:val="1"/>
      <w:marLeft w:val="0"/>
      <w:marRight w:val="0"/>
      <w:marTop w:val="0"/>
      <w:marBottom w:val="0"/>
      <w:divBdr>
        <w:top w:val="none" w:sz="0" w:space="0" w:color="auto"/>
        <w:left w:val="none" w:sz="0" w:space="0" w:color="auto"/>
        <w:bottom w:val="none" w:sz="0" w:space="0" w:color="auto"/>
        <w:right w:val="none" w:sz="0" w:space="0" w:color="auto"/>
      </w:divBdr>
    </w:div>
    <w:div w:id="1862552130">
      <w:bodyDiv w:val="1"/>
      <w:marLeft w:val="0"/>
      <w:marRight w:val="0"/>
      <w:marTop w:val="0"/>
      <w:marBottom w:val="0"/>
      <w:divBdr>
        <w:top w:val="none" w:sz="0" w:space="0" w:color="auto"/>
        <w:left w:val="none" w:sz="0" w:space="0" w:color="auto"/>
        <w:bottom w:val="none" w:sz="0" w:space="0" w:color="auto"/>
        <w:right w:val="none" w:sz="0" w:space="0" w:color="auto"/>
      </w:divBdr>
    </w:div>
    <w:div w:id="1862696430">
      <w:bodyDiv w:val="1"/>
      <w:marLeft w:val="0"/>
      <w:marRight w:val="0"/>
      <w:marTop w:val="0"/>
      <w:marBottom w:val="0"/>
      <w:divBdr>
        <w:top w:val="none" w:sz="0" w:space="0" w:color="auto"/>
        <w:left w:val="none" w:sz="0" w:space="0" w:color="auto"/>
        <w:bottom w:val="none" w:sz="0" w:space="0" w:color="auto"/>
        <w:right w:val="none" w:sz="0" w:space="0" w:color="auto"/>
      </w:divBdr>
    </w:div>
    <w:div w:id="1863393146">
      <w:bodyDiv w:val="1"/>
      <w:marLeft w:val="0"/>
      <w:marRight w:val="0"/>
      <w:marTop w:val="0"/>
      <w:marBottom w:val="0"/>
      <w:divBdr>
        <w:top w:val="none" w:sz="0" w:space="0" w:color="auto"/>
        <w:left w:val="none" w:sz="0" w:space="0" w:color="auto"/>
        <w:bottom w:val="none" w:sz="0" w:space="0" w:color="auto"/>
        <w:right w:val="none" w:sz="0" w:space="0" w:color="auto"/>
      </w:divBdr>
    </w:div>
    <w:div w:id="1863863737">
      <w:bodyDiv w:val="1"/>
      <w:marLeft w:val="0"/>
      <w:marRight w:val="0"/>
      <w:marTop w:val="0"/>
      <w:marBottom w:val="0"/>
      <w:divBdr>
        <w:top w:val="none" w:sz="0" w:space="0" w:color="auto"/>
        <w:left w:val="none" w:sz="0" w:space="0" w:color="auto"/>
        <w:bottom w:val="none" w:sz="0" w:space="0" w:color="auto"/>
        <w:right w:val="none" w:sz="0" w:space="0" w:color="auto"/>
      </w:divBdr>
    </w:div>
    <w:div w:id="1863978506">
      <w:bodyDiv w:val="1"/>
      <w:marLeft w:val="0"/>
      <w:marRight w:val="0"/>
      <w:marTop w:val="0"/>
      <w:marBottom w:val="0"/>
      <w:divBdr>
        <w:top w:val="none" w:sz="0" w:space="0" w:color="auto"/>
        <w:left w:val="none" w:sz="0" w:space="0" w:color="auto"/>
        <w:bottom w:val="none" w:sz="0" w:space="0" w:color="auto"/>
        <w:right w:val="none" w:sz="0" w:space="0" w:color="auto"/>
      </w:divBdr>
    </w:div>
    <w:div w:id="1864124308">
      <w:bodyDiv w:val="1"/>
      <w:marLeft w:val="0"/>
      <w:marRight w:val="0"/>
      <w:marTop w:val="0"/>
      <w:marBottom w:val="0"/>
      <w:divBdr>
        <w:top w:val="none" w:sz="0" w:space="0" w:color="auto"/>
        <w:left w:val="none" w:sz="0" w:space="0" w:color="auto"/>
        <w:bottom w:val="none" w:sz="0" w:space="0" w:color="auto"/>
        <w:right w:val="none" w:sz="0" w:space="0" w:color="auto"/>
      </w:divBdr>
    </w:div>
    <w:div w:id="1864854996">
      <w:bodyDiv w:val="1"/>
      <w:marLeft w:val="0"/>
      <w:marRight w:val="0"/>
      <w:marTop w:val="0"/>
      <w:marBottom w:val="0"/>
      <w:divBdr>
        <w:top w:val="none" w:sz="0" w:space="0" w:color="auto"/>
        <w:left w:val="none" w:sz="0" w:space="0" w:color="auto"/>
        <w:bottom w:val="none" w:sz="0" w:space="0" w:color="auto"/>
        <w:right w:val="none" w:sz="0" w:space="0" w:color="auto"/>
      </w:divBdr>
    </w:div>
    <w:div w:id="1865361403">
      <w:bodyDiv w:val="1"/>
      <w:marLeft w:val="0"/>
      <w:marRight w:val="0"/>
      <w:marTop w:val="0"/>
      <w:marBottom w:val="0"/>
      <w:divBdr>
        <w:top w:val="none" w:sz="0" w:space="0" w:color="auto"/>
        <w:left w:val="none" w:sz="0" w:space="0" w:color="auto"/>
        <w:bottom w:val="none" w:sz="0" w:space="0" w:color="auto"/>
        <w:right w:val="none" w:sz="0" w:space="0" w:color="auto"/>
      </w:divBdr>
    </w:div>
    <w:div w:id="1865973202">
      <w:bodyDiv w:val="1"/>
      <w:marLeft w:val="0"/>
      <w:marRight w:val="0"/>
      <w:marTop w:val="0"/>
      <w:marBottom w:val="0"/>
      <w:divBdr>
        <w:top w:val="none" w:sz="0" w:space="0" w:color="auto"/>
        <w:left w:val="none" w:sz="0" w:space="0" w:color="auto"/>
        <w:bottom w:val="none" w:sz="0" w:space="0" w:color="auto"/>
        <w:right w:val="none" w:sz="0" w:space="0" w:color="auto"/>
      </w:divBdr>
    </w:div>
    <w:div w:id="1866478681">
      <w:bodyDiv w:val="1"/>
      <w:marLeft w:val="0"/>
      <w:marRight w:val="0"/>
      <w:marTop w:val="0"/>
      <w:marBottom w:val="0"/>
      <w:divBdr>
        <w:top w:val="none" w:sz="0" w:space="0" w:color="auto"/>
        <w:left w:val="none" w:sz="0" w:space="0" w:color="auto"/>
        <w:bottom w:val="none" w:sz="0" w:space="0" w:color="auto"/>
        <w:right w:val="none" w:sz="0" w:space="0" w:color="auto"/>
      </w:divBdr>
    </w:div>
    <w:div w:id="1866744487">
      <w:bodyDiv w:val="1"/>
      <w:marLeft w:val="0"/>
      <w:marRight w:val="0"/>
      <w:marTop w:val="0"/>
      <w:marBottom w:val="0"/>
      <w:divBdr>
        <w:top w:val="none" w:sz="0" w:space="0" w:color="auto"/>
        <w:left w:val="none" w:sz="0" w:space="0" w:color="auto"/>
        <w:bottom w:val="none" w:sz="0" w:space="0" w:color="auto"/>
        <w:right w:val="none" w:sz="0" w:space="0" w:color="auto"/>
      </w:divBdr>
    </w:div>
    <w:div w:id="1866749604">
      <w:bodyDiv w:val="1"/>
      <w:marLeft w:val="0"/>
      <w:marRight w:val="0"/>
      <w:marTop w:val="0"/>
      <w:marBottom w:val="0"/>
      <w:divBdr>
        <w:top w:val="none" w:sz="0" w:space="0" w:color="auto"/>
        <w:left w:val="none" w:sz="0" w:space="0" w:color="auto"/>
        <w:bottom w:val="none" w:sz="0" w:space="0" w:color="auto"/>
        <w:right w:val="none" w:sz="0" w:space="0" w:color="auto"/>
      </w:divBdr>
    </w:div>
    <w:div w:id="1867016535">
      <w:bodyDiv w:val="1"/>
      <w:marLeft w:val="0"/>
      <w:marRight w:val="0"/>
      <w:marTop w:val="0"/>
      <w:marBottom w:val="0"/>
      <w:divBdr>
        <w:top w:val="none" w:sz="0" w:space="0" w:color="auto"/>
        <w:left w:val="none" w:sz="0" w:space="0" w:color="auto"/>
        <w:bottom w:val="none" w:sz="0" w:space="0" w:color="auto"/>
        <w:right w:val="none" w:sz="0" w:space="0" w:color="auto"/>
      </w:divBdr>
    </w:div>
    <w:div w:id="1867327509">
      <w:bodyDiv w:val="1"/>
      <w:marLeft w:val="0"/>
      <w:marRight w:val="0"/>
      <w:marTop w:val="0"/>
      <w:marBottom w:val="0"/>
      <w:divBdr>
        <w:top w:val="none" w:sz="0" w:space="0" w:color="auto"/>
        <w:left w:val="none" w:sz="0" w:space="0" w:color="auto"/>
        <w:bottom w:val="none" w:sz="0" w:space="0" w:color="auto"/>
        <w:right w:val="none" w:sz="0" w:space="0" w:color="auto"/>
      </w:divBdr>
    </w:div>
    <w:div w:id="1867450907">
      <w:bodyDiv w:val="1"/>
      <w:marLeft w:val="0"/>
      <w:marRight w:val="0"/>
      <w:marTop w:val="0"/>
      <w:marBottom w:val="0"/>
      <w:divBdr>
        <w:top w:val="none" w:sz="0" w:space="0" w:color="auto"/>
        <w:left w:val="none" w:sz="0" w:space="0" w:color="auto"/>
        <w:bottom w:val="none" w:sz="0" w:space="0" w:color="auto"/>
        <w:right w:val="none" w:sz="0" w:space="0" w:color="auto"/>
      </w:divBdr>
    </w:div>
    <w:div w:id="1867597992">
      <w:bodyDiv w:val="1"/>
      <w:marLeft w:val="0"/>
      <w:marRight w:val="0"/>
      <w:marTop w:val="0"/>
      <w:marBottom w:val="0"/>
      <w:divBdr>
        <w:top w:val="none" w:sz="0" w:space="0" w:color="auto"/>
        <w:left w:val="none" w:sz="0" w:space="0" w:color="auto"/>
        <w:bottom w:val="none" w:sz="0" w:space="0" w:color="auto"/>
        <w:right w:val="none" w:sz="0" w:space="0" w:color="auto"/>
      </w:divBdr>
    </w:div>
    <w:div w:id="1867673259">
      <w:bodyDiv w:val="1"/>
      <w:marLeft w:val="0"/>
      <w:marRight w:val="0"/>
      <w:marTop w:val="0"/>
      <w:marBottom w:val="0"/>
      <w:divBdr>
        <w:top w:val="none" w:sz="0" w:space="0" w:color="auto"/>
        <w:left w:val="none" w:sz="0" w:space="0" w:color="auto"/>
        <w:bottom w:val="none" w:sz="0" w:space="0" w:color="auto"/>
        <w:right w:val="none" w:sz="0" w:space="0" w:color="auto"/>
      </w:divBdr>
    </w:div>
    <w:div w:id="1867789251">
      <w:bodyDiv w:val="1"/>
      <w:marLeft w:val="0"/>
      <w:marRight w:val="0"/>
      <w:marTop w:val="0"/>
      <w:marBottom w:val="0"/>
      <w:divBdr>
        <w:top w:val="none" w:sz="0" w:space="0" w:color="auto"/>
        <w:left w:val="none" w:sz="0" w:space="0" w:color="auto"/>
        <w:bottom w:val="none" w:sz="0" w:space="0" w:color="auto"/>
        <w:right w:val="none" w:sz="0" w:space="0" w:color="auto"/>
      </w:divBdr>
    </w:div>
    <w:div w:id="1867909338">
      <w:bodyDiv w:val="1"/>
      <w:marLeft w:val="0"/>
      <w:marRight w:val="0"/>
      <w:marTop w:val="0"/>
      <w:marBottom w:val="0"/>
      <w:divBdr>
        <w:top w:val="none" w:sz="0" w:space="0" w:color="auto"/>
        <w:left w:val="none" w:sz="0" w:space="0" w:color="auto"/>
        <w:bottom w:val="none" w:sz="0" w:space="0" w:color="auto"/>
        <w:right w:val="none" w:sz="0" w:space="0" w:color="auto"/>
      </w:divBdr>
    </w:div>
    <w:div w:id="1868059863">
      <w:bodyDiv w:val="1"/>
      <w:marLeft w:val="0"/>
      <w:marRight w:val="0"/>
      <w:marTop w:val="0"/>
      <w:marBottom w:val="0"/>
      <w:divBdr>
        <w:top w:val="none" w:sz="0" w:space="0" w:color="auto"/>
        <w:left w:val="none" w:sz="0" w:space="0" w:color="auto"/>
        <w:bottom w:val="none" w:sz="0" w:space="0" w:color="auto"/>
        <w:right w:val="none" w:sz="0" w:space="0" w:color="auto"/>
      </w:divBdr>
    </w:div>
    <w:div w:id="1868179377">
      <w:bodyDiv w:val="1"/>
      <w:marLeft w:val="0"/>
      <w:marRight w:val="0"/>
      <w:marTop w:val="0"/>
      <w:marBottom w:val="0"/>
      <w:divBdr>
        <w:top w:val="none" w:sz="0" w:space="0" w:color="auto"/>
        <w:left w:val="none" w:sz="0" w:space="0" w:color="auto"/>
        <w:bottom w:val="none" w:sz="0" w:space="0" w:color="auto"/>
        <w:right w:val="none" w:sz="0" w:space="0" w:color="auto"/>
      </w:divBdr>
    </w:div>
    <w:div w:id="1868521396">
      <w:bodyDiv w:val="1"/>
      <w:marLeft w:val="0"/>
      <w:marRight w:val="0"/>
      <w:marTop w:val="0"/>
      <w:marBottom w:val="0"/>
      <w:divBdr>
        <w:top w:val="none" w:sz="0" w:space="0" w:color="auto"/>
        <w:left w:val="none" w:sz="0" w:space="0" w:color="auto"/>
        <w:bottom w:val="none" w:sz="0" w:space="0" w:color="auto"/>
        <w:right w:val="none" w:sz="0" w:space="0" w:color="auto"/>
      </w:divBdr>
    </w:div>
    <w:div w:id="1868978816">
      <w:bodyDiv w:val="1"/>
      <w:marLeft w:val="0"/>
      <w:marRight w:val="0"/>
      <w:marTop w:val="0"/>
      <w:marBottom w:val="0"/>
      <w:divBdr>
        <w:top w:val="none" w:sz="0" w:space="0" w:color="auto"/>
        <w:left w:val="none" w:sz="0" w:space="0" w:color="auto"/>
        <w:bottom w:val="none" w:sz="0" w:space="0" w:color="auto"/>
        <w:right w:val="none" w:sz="0" w:space="0" w:color="auto"/>
      </w:divBdr>
    </w:div>
    <w:div w:id="1869171697">
      <w:bodyDiv w:val="1"/>
      <w:marLeft w:val="0"/>
      <w:marRight w:val="0"/>
      <w:marTop w:val="0"/>
      <w:marBottom w:val="0"/>
      <w:divBdr>
        <w:top w:val="none" w:sz="0" w:space="0" w:color="auto"/>
        <w:left w:val="none" w:sz="0" w:space="0" w:color="auto"/>
        <w:bottom w:val="none" w:sz="0" w:space="0" w:color="auto"/>
        <w:right w:val="none" w:sz="0" w:space="0" w:color="auto"/>
      </w:divBdr>
    </w:div>
    <w:div w:id="1869176986">
      <w:bodyDiv w:val="1"/>
      <w:marLeft w:val="0"/>
      <w:marRight w:val="0"/>
      <w:marTop w:val="0"/>
      <w:marBottom w:val="0"/>
      <w:divBdr>
        <w:top w:val="none" w:sz="0" w:space="0" w:color="auto"/>
        <w:left w:val="none" w:sz="0" w:space="0" w:color="auto"/>
        <w:bottom w:val="none" w:sz="0" w:space="0" w:color="auto"/>
        <w:right w:val="none" w:sz="0" w:space="0" w:color="auto"/>
      </w:divBdr>
    </w:div>
    <w:div w:id="1869558901">
      <w:bodyDiv w:val="1"/>
      <w:marLeft w:val="0"/>
      <w:marRight w:val="0"/>
      <w:marTop w:val="0"/>
      <w:marBottom w:val="0"/>
      <w:divBdr>
        <w:top w:val="none" w:sz="0" w:space="0" w:color="auto"/>
        <w:left w:val="none" w:sz="0" w:space="0" w:color="auto"/>
        <w:bottom w:val="none" w:sz="0" w:space="0" w:color="auto"/>
        <w:right w:val="none" w:sz="0" w:space="0" w:color="auto"/>
      </w:divBdr>
    </w:div>
    <w:div w:id="1871406108">
      <w:bodyDiv w:val="1"/>
      <w:marLeft w:val="0"/>
      <w:marRight w:val="0"/>
      <w:marTop w:val="0"/>
      <w:marBottom w:val="0"/>
      <w:divBdr>
        <w:top w:val="none" w:sz="0" w:space="0" w:color="auto"/>
        <w:left w:val="none" w:sz="0" w:space="0" w:color="auto"/>
        <w:bottom w:val="none" w:sz="0" w:space="0" w:color="auto"/>
        <w:right w:val="none" w:sz="0" w:space="0" w:color="auto"/>
      </w:divBdr>
    </w:div>
    <w:div w:id="1871408828">
      <w:bodyDiv w:val="1"/>
      <w:marLeft w:val="0"/>
      <w:marRight w:val="0"/>
      <w:marTop w:val="0"/>
      <w:marBottom w:val="0"/>
      <w:divBdr>
        <w:top w:val="none" w:sz="0" w:space="0" w:color="auto"/>
        <w:left w:val="none" w:sz="0" w:space="0" w:color="auto"/>
        <w:bottom w:val="none" w:sz="0" w:space="0" w:color="auto"/>
        <w:right w:val="none" w:sz="0" w:space="0" w:color="auto"/>
      </w:divBdr>
    </w:div>
    <w:div w:id="1871644874">
      <w:bodyDiv w:val="1"/>
      <w:marLeft w:val="0"/>
      <w:marRight w:val="0"/>
      <w:marTop w:val="0"/>
      <w:marBottom w:val="0"/>
      <w:divBdr>
        <w:top w:val="none" w:sz="0" w:space="0" w:color="auto"/>
        <w:left w:val="none" w:sz="0" w:space="0" w:color="auto"/>
        <w:bottom w:val="none" w:sz="0" w:space="0" w:color="auto"/>
        <w:right w:val="none" w:sz="0" w:space="0" w:color="auto"/>
      </w:divBdr>
    </w:div>
    <w:div w:id="1872720768">
      <w:bodyDiv w:val="1"/>
      <w:marLeft w:val="0"/>
      <w:marRight w:val="0"/>
      <w:marTop w:val="0"/>
      <w:marBottom w:val="0"/>
      <w:divBdr>
        <w:top w:val="none" w:sz="0" w:space="0" w:color="auto"/>
        <w:left w:val="none" w:sz="0" w:space="0" w:color="auto"/>
        <w:bottom w:val="none" w:sz="0" w:space="0" w:color="auto"/>
        <w:right w:val="none" w:sz="0" w:space="0" w:color="auto"/>
      </w:divBdr>
    </w:div>
    <w:div w:id="1872841167">
      <w:bodyDiv w:val="1"/>
      <w:marLeft w:val="0"/>
      <w:marRight w:val="0"/>
      <w:marTop w:val="0"/>
      <w:marBottom w:val="0"/>
      <w:divBdr>
        <w:top w:val="none" w:sz="0" w:space="0" w:color="auto"/>
        <w:left w:val="none" w:sz="0" w:space="0" w:color="auto"/>
        <w:bottom w:val="none" w:sz="0" w:space="0" w:color="auto"/>
        <w:right w:val="none" w:sz="0" w:space="0" w:color="auto"/>
      </w:divBdr>
    </w:div>
    <w:div w:id="1872914558">
      <w:bodyDiv w:val="1"/>
      <w:marLeft w:val="0"/>
      <w:marRight w:val="0"/>
      <w:marTop w:val="0"/>
      <w:marBottom w:val="0"/>
      <w:divBdr>
        <w:top w:val="none" w:sz="0" w:space="0" w:color="auto"/>
        <w:left w:val="none" w:sz="0" w:space="0" w:color="auto"/>
        <w:bottom w:val="none" w:sz="0" w:space="0" w:color="auto"/>
        <w:right w:val="none" w:sz="0" w:space="0" w:color="auto"/>
      </w:divBdr>
    </w:div>
    <w:div w:id="1873029144">
      <w:bodyDiv w:val="1"/>
      <w:marLeft w:val="0"/>
      <w:marRight w:val="0"/>
      <w:marTop w:val="0"/>
      <w:marBottom w:val="0"/>
      <w:divBdr>
        <w:top w:val="none" w:sz="0" w:space="0" w:color="auto"/>
        <w:left w:val="none" w:sz="0" w:space="0" w:color="auto"/>
        <w:bottom w:val="none" w:sz="0" w:space="0" w:color="auto"/>
        <w:right w:val="none" w:sz="0" w:space="0" w:color="auto"/>
      </w:divBdr>
    </w:div>
    <w:div w:id="1873035351">
      <w:bodyDiv w:val="1"/>
      <w:marLeft w:val="0"/>
      <w:marRight w:val="0"/>
      <w:marTop w:val="0"/>
      <w:marBottom w:val="0"/>
      <w:divBdr>
        <w:top w:val="none" w:sz="0" w:space="0" w:color="auto"/>
        <w:left w:val="none" w:sz="0" w:space="0" w:color="auto"/>
        <w:bottom w:val="none" w:sz="0" w:space="0" w:color="auto"/>
        <w:right w:val="none" w:sz="0" w:space="0" w:color="auto"/>
      </w:divBdr>
    </w:div>
    <w:div w:id="1873107360">
      <w:bodyDiv w:val="1"/>
      <w:marLeft w:val="0"/>
      <w:marRight w:val="0"/>
      <w:marTop w:val="0"/>
      <w:marBottom w:val="0"/>
      <w:divBdr>
        <w:top w:val="none" w:sz="0" w:space="0" w:color="auto"/>
        <w:left w:val="none" w:sz="0" w:space="0" w:color="auto"/>
        <w:bottom w:val="none" w:sz="0" w:space="0" w:color="auto"/>
        <w:right w:val="none" w:sz="0" w:space="0" w:color="auto"/>
      </w:divBdr>
    </w:div>
    <w:div w:id="1873297603">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3614315">
      <w:bodyDiv w:val="1"/>
      <w:marLeft w:val="0"/>
      <w:marRight w:val="0"/>
      <w:marTop w:val="0"/>
      <w:marBottom w:val="0"/>
      <w:divBdr>
        <w:top w:val="none" w:sz="0" w:space="0" w:color="auto"/>
        <w:left w:val="none" w:sz="0" w:space="0" w:color="auto"/>
        <w:bottom w:val="none" w:sz="0" w:space="0" w:color="auto"/>
        <w:right w:val="none" w:sz="0" w:space="0" w:color="auto"/>
      </w:divBdr>
    </w:div>
    <w:div w:id="1873809121">
      <w:bodyDiv w:val="1"/>
      <w:marLeft w:val="0"/>
      <w:marRight w:val="0"/>
      <w:marTop w:val="0"/>
      <w:marBottom w:val="0"/>
      <w:divBdr>
        <w:top w:val="none" w:sz="0" w:space="0" w:color="auto"/>
        <w:left w:val="none" w:sz="0" w:space="0" w:color="auto"/>
        <w:bottom w:val="none" w:sz="0" w:space="0" w:color="auto"/>
        <w:right w:val="none" w:sz="0" w:space="0" w:color="auto"/>
      </w:divBdr>
    </w:div>
    <w:div w:id="1874415600">
      <w:bodyDiv w:val="1"/>
      <w:marLeft w:val="0"/>
      <w:marRight w:val="0"/>
      <w:marTop w:val="0"/>
      <w:marBottom w:val="0"/>
      <w:divBdr>
        <w:top w:val="none" w:sz="0" w:space="0" w:color="auto"/>
        <w:left w:val="none" w:sz="0" w:space="0" w:color="auto"/>
        <w:bottom w:val="none" w:sz="0" w:space="0" w:color="auto"/>
        <w:right w:val="none" w:sz="0" w:space="0" w:color="auto"/>
      </w:divBdr>
    </w:div>
    <w:div w:id="1874687924">
      <w:bodyDiv w:val="1"/>
      <w:marLeft w:val="0"/>
      <w:marRight w:val="0"/>
      <w:marTop w:val="0"/>
      <w:marBottom w:val="0"/>
      <w:divBdr>
        <w:top w:val="none" w:sz="0" w:space="0" w:color="auto"/>
        <w:left w:val="none" w:sz="0" w:space="0" w:color="auto"/>
        <w:bottom w:val="none" w:sz="0" w:space="0" w:color="auto"/>
        <w:right w:val="none" w:sz="0" w:space="0" w:color="auto"/>
      </w:divBdr>
    </w:div>
    <w:div w:id="1874732702">
      <w:bodyDiv w:val="1"/>
      <w:marLeft w:val="0"/>
      <w:marRight w:val="0"/>
      <w:marTop w:val="0"/>
      <w:marBottom w:val="0"/>
      <w:divBdr>
        <w:top w:val="none" w:sz="0" w:space="0" w:color="auto"/>
        <w:left w:val="none" w:sz="0" w:space="0" w:color="auto"/>
        <w:bottom w:val="none" w:sz="0" w:space="0" w:color="auto"/>
        <w:right w:val="none" w:sz="0" w:space="0" w:color="auto"/>
      </w:divBdr>
    </w:div>
    <w:div w:id="1874920882">
      <w:bodyDiv w:val="1"/>
      <w:marLeft w:val="0"/>
      <w:marRight w:val="0"/>
      <w:marTop w:val="0"/>
      <w:marBottom w:val="0"/>
      <w:divBdr>
        <w:top w:val="none" w:sz="0" w:space="0" w:color="auto"/>
        <w:left w:val="none" w:sz="0" w:space="0" w:color="auto"/>
        <w:bottom w:val="none" w:sz="0" w:space="0" w:color="auto"/>
        <w:right w:val="none" w:sz="0" w:space="0" w:color="auto"/>
      </w:divBdr>
    </w:div>
    <w:div w:id="1875076925">
      <w:bodyDiv w:val="1"/>
      <w:marLeft w:val="0"/>
      <w:marRight w:val="0"/>
      <w:marTop w:val="0"/>
      <w:marBottom w:val="0"/>
      <w:divBdr>
        <w:top w:val="none" w:sz="0" w:space="0" w:color="auto"/>
        <w:left w:val="none" w:sz="0" w:space="0" w:color="auto"/>
        <w:bottom w:val="none" w:sz="0" w:space="0" w:color="auto"/>
        <w:right w:val="none" w:sz="0" w:space="0" w:color="auto"/>
      </w:divBdr>
    </w:div>
    <w:div w:id="1875803761">
      <w:bodyDiv w:val="1"/>
      <w:marLeft w:val="0"/>
      <w:marRight w:val="0"/>
      <w:marTop w:val="0"/>
      <w:marBottom w:val="0"/>
      <w:divBdr>
        <w:top w:val="none" w:sz="0" w:space="0" w:color="auto"/>
        <w:left w:val="none" w:sz="0" w:space="0" w:color="auto"/>
        <w:bottom w:val="none" w:sz="0" w:space="0" w:color="auto"/>
        <w:right w:val="none" w:sz="0" w:space="0" w:color="auto"/>
      </w:divBdr>
    </w:div>
    <w:div w:id="1875968234">
      <w:bodyDiv w:val="1"/>
      <w:marLeft w:val="0"/>
      <w:marRight w:val="0"/>
      <w:marTop w:val="0"/>
      <w:marBottom w:val="0"/>
      <w:divBdr>
        <w:top w:val="none" w:sz="0" w:space="0" w:color="auto"/>
        <w:left w:val="none" w:sz="0" w:space="0" w:color="auto"/>
        <w:bottom w:val="none" w:sz="0" w:space="0" w:color="auto"/>
        <w:right w:val="none" w:sz="0" w:space="0" w:color="auto"/>
      </w:divBdr>
    </w:div>
    <w:div w:id="1876652722">
      <w:bodyDiv w:val="1"/>
      <w:marLeft w:val="0"/>
      <w:marRight w:val="0"/>
      <w:marTop w:val="0"/>
      <w:marBottom w:val="0"/>
      <w:divBdr>
        <w:top w:val="none" w:sz="0" w:space="0" w:color="auto"/>
        <w:left w:val="none" w:sz="0" w:space="0" w:color="auto"/>
        <w:bottom w:val="none" w:sz="0" w:space="0" w:color="auto"/>
        <w:right w:val="none" w:sz="0" w:space="0" w:color="auto"/>
      </w:divBdr>
    </w:div>
    <w:div w:id="1876850129">
      <w:bodyDiv w:val="1"/>
      <w:marLeft w:val="0"/>
      <w:marRight w:val="0"/>
      <w:marTop w:val="0"/>
      <w:marBottom w:val="0"/>
      <w:divBdr>
        <w:top w:val="none" w:sz="0" w:space="0" w:color="auto"/>
        <w:left w:val="none" w:sz="0" w:space="0" w:color="auto"/>
        <w:bottom w:val="none" w:sz="0" w:space="0" w:color="auto"/>
        <w:right w:val="none" w:sz="0" w:space="0" w:color="auto"/>
      </w:divBdr>
    </w:div>
    <w:div w:id="1876890725">
      <w:bodyDiv w:val="1"/>
      <w:marLeft w:val="0"/>
      <w:marRight w:val="0"/>
      <w:marTop w:val="0"/>
      <w:marBottom w:val="0"/>
      <w:divBdr>
        <w:top w:val="none" w:sz="0" w:space="0" w:color="auto"/>
        <w:left w:val="none" w:sz="0" w:space="0" w:color="auto"/>
        <w:bottom w:val="none" w:sz="0" w:space="0" w:color="auto"/>
        <w:right w:val="none" w:sz="0" w:space="0" w:color="auto"/>
      </w:divBdr>
    </w:div>
    <w:div w:id="1876966987">
      <w:bodyDiv w:val="1"/>
      <w:marLeft w:val="0"/>
      <w:marRight w:val="0"/>
      <w:marTop w:val="0"/>
      <w:marBottom w:val="0"/>
      <w:divBdr>
        <w:top w:val="none" w:sz="0" w:space="0" w:color="auto"/>
        <w:left w:val="none" w:sz="0" w:space="0" w:color="auto"/>
        <w:bottom w:val="none" w:sz="0" w:space="0" w:color="auto"/>
        <w:right w:val="none" w:sz="0" w:space="0" w:color="auto"/>
      </w:divBdr>
    </w:div>
    <w:div w:id="1877043583">
      <w:bodyDiv w:val="1"/>
      <w:marLeft w:val="0"/>
      <w:marRight w:val="0"/>
      <w:marTop w:val="0"/>
      <w:marBottom w:val="0"/>
      <w:divBdr>
        <w:top w:val="none" w:sz="0" w:space="0" w:color="auto"/>
        <w:left w:val="none" w:sz="0" w:space="0" w:color="auto"/>
        <w:bottom w:val="none" w:sz="0" w:space="0" w:color="auto"/>
        <w:right w:val="none" w:sz="0" w:space="0" w:color="auto"/>
      </w:divBdr>
    </w:div>
    <w:div w:id="1877543387">
      <w:bodyDiv w:val="1"/>
      <w:marLeft w:val="0"/>
      <w:marRight w:val="0"/>
      <w:marTop w:val="0"/>
      <w:marBottom w:val="0"/>
      <w:divBdr>
        <w:top w:val="none" w:sz="0" w:space="0" w:color="auto"/>
        <w:left w:val="none" w:sz="0" w:space="0" w:color="auto"/>
        <w:bottom w:val="none" w:sz="0" w:space="0" w:color="auto"/>
        <w:right w:val="none" w:sz="0" w:space="0" w:color="auto"/>
      </w:divBdr>
    </w:div>
    <w:div w:id="1877545063">
      <w:bodyDiv w:val="1"/>
      <w:marLeft w:val="0"/>
      <w:marRight w:val="0"/>
      <w:marTop w:val="0"/>
      <w:marBottom w:val="0"/>
      <w:divBdr>
        <w:top w:val="none" w:sz="0" w:space="0" w:color="auto"/>
        <w:left w:val="none" w:sz="0" w:space="0" w:color="auto"/>
        <w:bottom w:val="none" w:sz="0" w:space="0" w:color="auto"/>
        <w:right w:val="none" w:sz="0" w:space="0" w:color="auto"/>
      </w:divBdr>
    </w:div>
    <w:div w:id="1877934875">
      <w:bodyDiv w:val="1"/>
      <w:marLeft w:val="0"/>
      <w:marRight w:val="0"/>
      <w:marTop w:val="0"/>
      <w:marBottom w:val="0"/>
      <w:divBdr>
        <w:top w:val="none" w:sz="0" w:space="0" w:color="auto"/>
        <w:left w:val="none" w:sz="0" w:space="0" w:color="auto"/>
        <w:bottom w:val="none" w:sz="0" w:space="0" w:color="auto"/>
        <w:right w:val="none" w:sz="0" w:space="0" w:color="auto"/>
      </w:divBdr>
    </w:div>
    <w:div w:id="1877966143">
      <w:bodyDiv w:val="1"/>
      <w:marLeft w:val="0"/>
      <w:marRight w:val="0"/>
      <w:marTop w:val="0"/>
      <w:marBottom w:val="0"/>
      <w:divBdr>
        <w:top w:val="none" w:sz="0" w:space="0" w:color="auto"/>
        <w:left w:val="none" w:sz="0" w:space="0" w:color="auto"/>
        <w:bottom w:val="none" w:sz="0" w:space="0" w:color="auto"/>
        <w:right w:val="none" w:sz="0" w:space="0" w:color="auto"/>
      </w:divBdr>
    </w:div>
    <w:div w:id="1878076870">
      <w:bodyDiv w:val="1"/>
      <w:marLeft w:val="0"/>
      <w:marRight w:val="0"/>
      <w:marTop w:val="0"/>
      <w:marBottom w:val="0"/>
      <w:divBdr>
        <w:top w:val="none" w:sz="0" w:space="0" w:color="auto"/>
        <w:left w:val="none" w:sz="0" w:space="0" w:color="auto"/>
        <w:bottom w:val="none" w:sz="0" w:space="0" w:color="auto"/>
        <w:right w:val="none" w:sz="0" w:space="0" w:color="auto"/>
      </w:divBdr>
    </w:div>
    <w:div w:id="1878932711">
      <w:bodyDiv w:val="1"/>
      <w:marLeft w:val="0"/>
      <w:marRight w:val="0"/>
      <w:marTop w:val="0"/>
      <w:marBottom w:val="0"/>
      <w:divBdr>
        <w:top w:val="none" w:sz="0" w:space="0" w:color="auto"/>
        <w:left w:val="none" w:sz="0" w:space="0" w:color="auto"/>
        <w:bottom w:val="none" w:sz="0" w:space="0" w:color="auto"/>
        <w:right w:val="none" w:sz="0" w:space="0" w:color="auto"/>
      </w:divBdr>
    </w:div>
    <w:div w:id="1879048476">
      <w:bodyDiv w:val="1"/>
      <w:marLeft w:val="0"/>
      <w:marRight w:val="0"/>
      <w:marTop w:val="0"/>
      <w:marBottom w:val="0"/>
      <w:divBdr>
        <w:top w:val="none" w:sz="0" w:space="0" w:color="auto"/>
        <w:left w:val="none" w:sz="0" w:space="0" w:color="auto"/>
        <w:bottom w:val="none" w:sz="0" w:space="0" w:color="auto"/>
        <w:right w:val="none" w:sz="0" w:space="0" w:color="auto"/>
      </w:divBdr>
    </w:div>
    <w:div w:id="1879245494">
      <w:bodyDiv w:val="1"/>
      <w:marLeft w:val="0"/>
      <w:marRight w:val="0"/>
      <w:marTop w:val="0"/>
      <w:marBottom w:val="0"/>
      <w:divBdr>
        <w:top w:val="none" w:sz="0" w:space="0" w:color="auto"/>
        <w:left w:val="none" w:sz="0" w:space="0" w:color="auto"/>
        <w:bottom w:val="none" w:sz="0" w:space="0" w:color="auto"/>
        <w:right w:val="none" w:sz="0" w:space="0" w:color="auto"/>
      </w:divBdr>
    </w:div>
    <w:div w:id="1879272127">
      <w:bodyDiv w:val="1"/>
      <w:marLeft w:val="0"/>
      <w:marRight w:val="0"/>
      <w:marTop w:val="0"/>
      <w:marBottom w:val="0"/>
      <w:divBdr>
        <w:top w:val="none" w:sz="0" w:space="0" w:color="auto"/>
        <w:left w:val="none" w:sz="0" w:space="0" w:color="auto"/>
        <w:bottom w:val="none" w:sz="0" w:space="0" w:color="auto"/>
        <w:right w:val="none" w:sz="0" w:space="0" w:color="auto"/>
      </w:divBdr>
    </w:div>
    <w:div w:id="1879928313">
      <w:bodyDiv w:val="1"/>
      <w:marLeft w:val="0"/>
      <w:marRight w:val="0"/>
      <w:marTop w:val="0"/>
      <w:marBottom w:val="0"/>
      <w:divBdr>
        <w:top w:val="none" w:sz="0" w:space="0" w:color="auto"/>
        <w:left w:val="none" w:sz="0" w:space="0" w:color="auto"/>
        <w:bottom w:val="none" w:sz="0" w:space="0" w:color="auto"/>
        <w:right w:val="none" w:sz="0" w:space="0" w:color="auto"/>
      </w:divBdr>
    </w:div>
    <w:div w:id="1880042600">
      <w:bodyDiv w:val="1"/>
      <w:marLeft w:val="0"/>
      <w:marRight w:val="0"/>
      <w:marTop w:val="0"/>
      <w:marBottom w:val="0"/>
      <w:divBdr>
        <w:top w:val="none" w:sz="0" w:space="0" w:color="auto"/>
        <w:left w:val="none" w:sz="0" w:space="0" w:color="auto"/>
        <w:bottom w:val="none" w:sz="0" w:space="0" w:color="auto"/>
        <w:right w:val="none" w:sz="0" w:space="0" w:color="auto"/>
      </w:divBdr>
    </w:div>
    <w:div w:id="1880048064">
      <w:bodyDiv w:val="1"/>
      <w:marLeft w:val="0"/>
      <w:marRight w:val="0"/>
      <w:marTop w:val="0"/>
      <w:marBottom w:val="0"/>
      <w:divBdr>
        <w:top w:val="none" w:sz="0" w:space="0" w:color="auto"/>
        <w:left w:val="none" w:sz="0" w:space="0" w:color="auto"/>
        <w:bottom w:val="none" w:sz="0" w:space="0" w:color="auto"/>
        <w:right w:val="none" w:sz="0" w:space="0" w:color="auto"/>
      </w:divBdr>
    </w:div>
    <w:div w:id="1880700315">
      <w:bodyDiv w:val="1"/>
      <w:marLeft w:val="0"/>
      <w:marRight w:val="0"/>
      <w:marTop w:val="0"/>
      <w:marBottom w:val="0"/>
      <w:divBdr>
        <w:top w:val="none" w:sz="0" w:space="0" w:color="auto"/>
        <w:left w:val="none" w:sz="0" w:space="0" w:color="auto"/>
        <w:bottom w:val="none" w:sz="0" w:space="0" w:color="auto"/>
        <w:right w:val="none" w:sz="0" w:space="0" w:color="auto"/>
      </w:divBdr>
    </w:div>
    <w:div w:id="1880969489">
      <w:bodyDiv w:val="1"/>
      <w:marLeft w:val="0"/>
      <w:marRight w:val="0"/>
      <w:marTop w:val="0"/>
      <w:marBottom w:val="0"/>
      <w:divBdr>
        <w:top w:val="none" w:sz="0" w:space="0" w:color="auto"/>
        <w:left w:val="none" w:sz="0" w:space="0" w:color="auto"/>
        <w:bottom w:val="none" w:sz="0" w:space="0" w:color="auto"/>
        <w:right w:val="none" w:sz="0" w:space="0" w:color="auto"/>
      </w:divBdr>
    </w:div>
    <w:div w:id="1881354115">
      <w:bodyDiv w:val="1"/>
      <w:marLeft w:val="0"/>
      <w:marRight w:val="0"/>
      <w:marTop w:val="0"/>
      <w:marBottom w:val="0"/>
      <w:divBdr>
        <w:top w:val="none" w:sz="0" w:space="0" w:color="auto"/>
        <w:left w:val="none" w:sz="0" w:space="0" w:color="auto"/>
        <w:bottom w:val="none" w:sz="0" w:space="0" w:color="auto"/>
        <w:right w:val="none" w:sz="0" w:space="0" w:color="auto"/>
      </w:divBdr>
    </w:div>
    <w:div w:id="1881430916">
      <w:bodyDiv w:val="1"/>
      <w:marLeft w:val="0"/>
      <w:marRight w:val="0"/>
      <w:marTop w:val="0"/>
      <w:marBottom w:val="0"/>
      <w:divBdr>
        <w:top w:val="none" w:sz="0" w:space="0" w:color="auto"/>
        <w:left w:val="none" w:sz="0" w:space="0" w:color="auto"/>
        <w:bottom w:val="none" w:sz="0" w:space="0" w:color="auto"/>
        <w:right w:val="none" w:sz="0" w:space="0" w:color="auto"/>
      </w:divBdr>
    </w:div>
    <w:div w:id="1881627077">
      <w:bodyDiv w:val="1"/>
      <w:marLeft w:val="0"/>
      <w:marRight w:val="0"/>
      <w:marTop w:val="0"/>
      <w:marBottom w:val="0"/>
      <w:divBdr>
        <w:top w:val="none" w:sz="0" w:space="0" w:color="auto"/>
        <w:left w:val="none" w:sz="0" w:space="0" w:color="auto"/>
        <w:bottom w:val="none" w:sz="0" w:space="0" w:color="auto"/>
        <w:right w:val="none" w:sz="0" w:space="0" w:color="auto"/>
      </w:divBdr>
    </w:div>
    <w:div w:id="1881818738">
      <w:bodyDiv w:val="1"/>
      <w:marLeft w:val="0"/>
      <w:marRight w:val="0"/>
      <w:marTop w:val="0"/>
      <w:marBottom w:val="0"/>
      <w:divBdr>
        <w:top w:val="none" w:sz="0" w:space="0" w:color="auto"/>
        <w:left w:val="none" w:sz="0" w:space="0" w:color="auto"/>
        <w:bottom w:val="none" w:sz="0" w:space="0" w:color="auto"/>
        <w:right w:val="none" w:sz="0" w:space="0" w:color="auto"/>
      </w:divBdr>
    </w:div>
    <w:div w:id="1881823042">
      <w:bodyDiv w:val="1"/>
      <w:marLeft w:val="0"/>
      <w:marRight w:val="0"/>
      <w:marTop w:val="0"/>
      <w:marBottom w:val="0"/>
      <w:divBdr>
        <w:top w:val="none" w:sz="0" w:space="0" w:color="auto"/>
        <w:left w:val="none" w:sz="0" w:space="0" w:color="auto"/>
        <w:bottom w:val="none" w:sz="0" w:space="0" w:color="auto"/>
        <w:right w:val="none" w:sz="0" w:space="0" w:color="auto"/>
      </w:divBdr>
    </w:div>
    <w:div w:id="1882129022">
      <w:bodyDiv w:val="1"/>
      <w:marLeft w:val="0"/>
      <w:marRight w:val="0"/>
      <w:marTop w:val="0"/>
      <w:marBottom w:val="0"/>
      <w:divBdr>
        <w:top w:val="none" w:sz="0" w:space="0" w:color="auto"/>
        <w:left w:val="none" w:sz="0" w:space="0" w:color="auto"/>
        <w:bottom w:val="none" w:sz="0" w:space="0" w:color="auto"/>
        <w:right w:val="none" w:sz="0" w:space="0" w:color="auto"/>
      </w:divBdr>
    </w:div>
    <w:div w:id="1882816173">
      <w:bodyDiv w:val="1"/>
      <w:marLeft w:val="0"/>
      <w:marRight w:val="0"/>
      <w:marTop w:val="0"/>
      <w:marBottom w:val="0"/>
      <w:divBdr>
        <w:top w:val="none" w:sz="0" w:space="0" w:color="auto"/>
        <w:left w:val="none" w:sz="0" w:space="0" w:color="auto"/>
        <w:bottom w:val="none" w:sz="0" w:space="0" w:color="auto"/>
        <w:right w:val="none" w:sz="0" w:space="0" w:color="auto"/>
      </w:divBdr>
    </w:div>
    <w:div w:id="1883665810">
      <w:bodyDiv w:val="1"/>
      <w:marLeft w:val="0"/>
      <w:marRight w:val="0"/>
      <w:marTop w:val="0"/>
      <w:marBottom w:val="0"/>
      <w:divBdr>
        <w:top w:val="none" w:sz="0" w:space="0" w:color="auto"/>
        <w:left w:val="none" w:sz="0" w:space="0" w:color="auto"/>
        <w:bottom w:val="none" w:sz="0" w:space="0" w:color="auto"/>
        <w:right w:val="none" w:sz="0" w:space="0" w:color="auto"/>
      </w:divBdr>
    </w:div>
    <w:div w:id="1884050175">
      <w:bodyDiv w:val="1"/>
      <w:marLeft w:val="0"/>
      <w:marRight w:val="0"/>
      <w:marTop w:val="0"/>
      <w:marBottom w:val="0"/>
      <w:divBdr>
        <w:top w:val="none" w:sz="0" w:space="0" w:color="auto"/>
        <w:left w:val="none" w:sz="0" w:space="0" w:color="auto"/>
        <w:bottom w:val="none" w:sz="0" w:space="0" w:color="auto"/>
        <w:right w:val="none" w:sz="0" w:space="0" w:color="auto"/>
      </w:divBdr>
    </w:div>
    <w:div w:id="1884319658">
      <w:bodyDiv w:val="1"/>
      <w:marLeft w:val="0"/>
      <w:marRight w:val="0"/>
      <w:marTop w:val="0"/>
      <w:marBottom w:val="0"/>
      <w:divBdr>
        <w:top w:val="none" w:sz="0" w:space="0" w:color="auto"/>
        <w:left w:val="none" w:sz="0" w:space="0" w:color="auto"/>
        <w:bottom w:val="none" w:sz="0" w:space="0" w:color="auto"/>
        <w:right w:val="none" w:sz="0" w:space="0" w:color="auto"/>
      </w:divBdr>
    </w:div>
    <w:div w:id="1884712745">
      <w:bodyDiv w:val="1"/>
      <w:marLeft w:val="0"/>
      <w:marRight w:val="0"/>
      <w:marTop w:val="0"/>
      <w:marBottom w:val="0"/>
      <w:divBdr>
        <w:top w:val="none" w:sz="0" w:space="0" w:color="auto"/>
        <w:left w:val="none" w:sz="0" w:space="0" w:color="auto"/>
        <w:bottom w:val="none" w:sz="0" w:space="0" w:color="auto"/>
        <w:right w:val="none" w:sz="0" w:space="0" w:color="auto"/>
      </w:divBdr>
    </w:div>
    <w:div w:id="1885173659">
      <w:bodyDiv w:val="1"/>
      <w:marLeft w:val="0"/>
      <w:marRight w:val="0"/>
      <w:marTop w:val="0"/>
      <w:marBottom w:val="0"/>
      <w:divBdr>
        <w:top w:val="none" w:sz="0" w:space="0" w:color="auto"/>
        <w:left w:val="none" w:sz="0" w:space="0" w:color="auto"/>
        <w:bottom w:val="none" w:sz="0" w:space="0" w:color="auto"/>
        <w:right w:val="none" w:sz="0" w:space="0" w:color="auto"/>
      </w:divBdr>
    </w:div>
    <w:div w:id="1885215159">
      <w:bodyDiv w:val="1"/>
      <w:marLeft w:val="0"/>
      <w:marRight w:val="0"/>
      <w:marTop w:val="0"/>
      <w:marBottom w:val="0"/>
      <w:divBdr>
        <w:top w:val="none" w:sz="0" w:space="0" w:color="auto"/>
        <w:left w:val="none" w:sz="0" w:space="0" w:color="auto"/>
        <w:bottom w:val="none" w:sz="0" w:space="0" w:color="auto"/>
        <w:right w:val="none" w:sz="0" w:space="0" w:color="auto"/>
      </w:divBdr>
    </w:div>
    <w:div w:id="1885365859">
      <w:bodyDiv w:val="1"/>
      <w:marLeft w:val="0"/>
      <w:marRight w:val="0"/>
      <w:marTop w:val="0"/>
      <w:marBottom w:val="0"/>
      <w:divBdr>
        <w:top w:val="none" w:sz="0" w:space="0" w:color="auto"/>
        <w:left w:val="none" w:sz="0" w:space="0" w:color="auto"/>
        <w:bottom w:val="none" w:sz="0" w:space="0" w:color="auto"/>
        <w:right w:val="none" w:sz="0" w:space="0" w:color="auto"/>
      </w:divBdr>
    </w:div>
    <w:div w:id="1885603459">
      <w:bodyDiv w:val="1"/>
      <w:marLeft w:val="0"/>
      <w:marRight w:val="0"/>
      <w:marTop w:val="0"/>
      <w:marBottom w:val="0"/>
      <w:divBdr>
        <w:top w:val="none" w:sz="0" w:space="0" w:color="auto"/>
        <w:left w:val="none" w:sz="0" w:space="0" w:color="auto"/>
        <w:bottom w:val="none" w:sz="0" w:space="0" w:color="auto"/>
        <w:right w:val="none" w:sz="0" w:space="0" w:color="auto"/>
      </w:divBdr>
    </w:div>
    <w:div w:id="1885826492">
      <w:bodyDiv w:val="1"/>
      <w:marLeft w:val="0"/>
      <w:marRight w:val="0"/>
      <w:marTop w:val="0"/>
      <w:marBottom w:val="0"/>
      <w:divBdr>
        <w:top w:val="none" w:sz="0" w:space="0" w:color="auto"/>
        <w:left w:val="none" w:sz="0" w:space="0" w:color="auto"/>
        <w:bottom w:val="none" w:sz="0" w:space="0" w:color="auto"/>
        <w:right w:val="none" w:sz="0" w:space="0" w:color="auto"/>
      </w:divBdr>
    </w:div>
    <w:div w:id="1885869134">
      <w:bodyDiv w:val="1"/>
      <w:marLeft w:val="0"/>
      <w:marRight w:val="0"/>
      <w:marTop w:val="0"/>
      <w:marBottom w:val="0"/>
      <w:divBdr>
        <w:top w:val="none" w:sz="0" w:space="0" w:color="auto"/>
        <w:left w:val="none" w:sz="0" w:space="0" w:color="auto"/>
        <w:bottom w:val="none" w:sz="0" w:space="0" w:color="auto"/>
        <w:right w:val="none" w:sz="0" w:space="0" w:color="auto"/>
      </w:divBdr>
    </w:div>
    <w:div w:id="1886024222">
      <w:bodyDiv w:val="1"/>
      <w:marLeft w:val="0"/>
      <w:marRight w:val="0"/>
      <w:marTop w:val="0"/>
      <w:marBottom w:val="0"/>
      <w:divBdr>
        <w:top w:val="none" w:sz="0" w:space="0" w:color="auto"/>
        <w:left w:val="none" w:sz="0" w:space="0" w:color="auto"/>
        <w:bottom w:val="none" w:sz="0" w:space="0" w:color="auto"/>
        <w:right w:val="none" w:sz="0" w:space="0" w:color="auto"/>
      </w:divBdr>
    </w:div>
    <w:div w:id="1886485746">
      <w:bodyDiv w:val="1"/>
      <w:marLeft w:val="0"/>
      <w:marRight w:val="0"/>
      <w:marTop w:val="0"/>
      <w:marBottom w:val="0"/>
      <w:divBdr>
        <w:top w:val="none" w:sz="0" w:space="0" w:color="auto"/>
        <w:left w:val="none" w:sz="0" w:space="0" w:color="auto"/>
        <w:bottom w:val="none" w:sz="0" w:space="0" w:color="auto"/>
        <w:right w:val="none" w:sz="0" w:space="0" w:color="auto"/>
      </w:divBdr>
    </w:div>
    <w:div w:id="1886746020">
      <w:bodyDiv w:val="1"/>
      <w:marLeft w:val="0"/>
      <w:marRight w:val="0"/>
      <w:marTop w:val="0"/>
      <w:marBottom w:val="0"/>
      <w:divBdr>
        <w:top w:val="none" w:sz="0" w:space="0" w:color="auto"/>
        <w:left w:val="none" w:sz="0" w:space="0" w:color="auto"/>
        <w:bottom w:val="none" w:sz="0" w:space="0" w:color="auto"/>
        <w:right w:val="none" w:sz="0" w:space="0" w:color="auto"/>
      </w:divBdr>
    </w:div>
    <w:div w:id="1887256101">
      <w:bodyDiv w:val="1"/>
      <w:marLeft w:val="0"/>
      <w:marRight w:val="0"/>
      <w:marTop w:val="0"/>
      <w:marBottom w:val="0"/>
      <w:divBdr>
        <w:top w:val="none" w:sz="0" w:space="0" w:color="auto"/>
        <w:left w:val="none" w:sz="0" w:space="0" w:color="auto"/>
        <w:bottom w:val="none" w:sz="0" w:space="0" w:color="auto"/>
        <w:right w:val="none" w:sz="0" w:space="0" w:color="auto"/>
      </w:divBdr>
    </w:div>
    <w:div w:id="1887444211">
      <w:bodyDiv w:val="1"/>
      <w:marLeft w:val="0"/>
      <w:marRight w:val="0"/>
      <w:marTop w:val="0"/>
      <w:marBottom w:val="0"/>
      <w:divBdr>
        <w:top w:val="none" w:sz="0" w:space="0" w:color="auto"/>
        <w:left w:val="none" w:sz="0" w:space="0" w:color="auto"/>
        <w:bottom w:val="none" w:sz="0" w:space="0" w:color="auto"/>
        <w:right w:val="none" w:sz="0" w:space="0" w:color="auto"/>
      </w:divBdr>
    </w:div>
    <w:div w:id="1887450976">
      <w:bodyDiv w:val="1"/>
      <w:marLeft w:val="0"/>
      <w:marRight w:val="0"/>
      <w:marTop w:val="0"/>
      <w:marBottom w:val="0"/>
      <w:divBdr>
        <w:top w:val="none" w:sz="0" w:space="0" w:color="auto"/>
        <w:left w:val="none" w:sz="0" w:space="0" w:color="auto"/>
        <w:bottom w:val="none" w:sz="0" w:space="0" w:color="auto"/>
        <w:right w:val="none" w:sz="0" w:space="0" w:color="auto"/>
      </w:divBdr>
    </w:div>
    <w:div w:id="1887712855">
      <w:bodyDiv w:val="1"/>
      <w:marLeft w:val="0"/>
      <w:marRight w:val="0"/>
      <w:marTop w:val="0"/>
      <w:marBottom w:val="0"/>
      <w:divBdr>
        <w:top w:val="none" w:sz="0" w:space="0" w:color="auto"/>
        <w:left w:val="none" w:sz="0" w:space="0" w:color="auto"/>
        <w:bottom w:val="none" w:sz="0" w:space="0" w:color="auto"/>
        <w:right w:val="none" w:sz="0" w:space="0" w:color="auto"/>
      </w:divBdr>
    </w:div>
    <w:div w:id="1889075261">
      <w:bodyDiv w:val="1"/>
      <w:marLeft w:val="0"/>
      <w:marRight w:val="0"/>
      <w:marTop w:val="0"/>
      <w:marBottom w:val="0"/>
      <w:divBdr>
        <w:top w:val="none" w:sz="0" w:space="0" w:color="auto"/>
        <w:left w:val="none" w:sz="0" w:space="0" w:color="auto"/>
        <w:bottom w:val="none" w:sz="0" w:space="0" w:color="auto"/>
        <w:right w:val="none" w:sz="0" w:space="0" w:color="auto"/>
      </w:divBdr>
    </w:div>
    <w:div w:id="1889222043">
      <w:bodyDiv w:val="1"/>
      <w:marLeft w:val="0"/>
      <w:marRight w:val="0"/>
      <w:marTop w:val="0"/>
      <w:marBottom w:val="0"/>
      <w:divBdr>
        <w:top w:val="none" w:sz="0" w:space="0" w:color="auto"/>
        <w:left w:val="none" w:sz="0" w:space="0" w:color="auto"/>
        <w:bottom w:val="none" w:sz="0" w:space="0" w:color="auto"/>
        <w:right w:val="none" w:sz="0" w:space="0" w:color="auto"/>
      </w:divBdr>
    </w:div>
    <w:div w:id="1889412410">
      <w:bodyDiv w:val="1"/>
      <w:marLeft w:val="0"/>
      <w:marRight w:val="0"/>
      <w:marTop w:val="0"/>
      <w:marBottom w:val="0"/>
      <w:divBdr>
        <w:top w:val="none" w:sz="0" w:space="0" w:color="auto"/>
        <w:left w:val="none" w:sz="0" w:space="0" w:color="auto"/>
        <w:bottom w:val="none" w:sz="0" w:space="0" w:color="auto"/>
        <w:right w:val="none" w:sz="0" w:space="0" w:color="auto"/>
      </w:divBdr>
    </w:div>
    <w:div w:id="1889417757">
      <w:bodyDiv w:val="1"/>
      <w:marLeft w:val="0"/>
      <w:marRight w:val="0"/>
      <w:marTop w:val="0"/>
      <w:marBottom w:val="0"/>
      <w:divBdr>
        <w:top w:val="none" w:sz="0" w:space="0" w:color="auto"/>
        <w:left w:val="none" w:sz="0" w:space="0" w:color="auto"/>
        <w:bottom w:val="none" w:sz="0" w:space="0" w:color="auto"/>
        <w:right w:val="none" w:sz="0" w:space="0" w:color="auto"/>
      </w:divBdr>
    </w:div>
    <w:div w:id="1889490160">
      <w:bodyDiv w:val="1"/>
      <w:marLeft w:val="0"/>
      <w:marRight w:val="0"/>
      <w:marTop w:val="0"/>
      <w:marBottom w:val="0"/>
      <w:divBdr>
        <w:top w:val="none" w:sz="0" w:space="0" w:color="auto"/>
        <w:left w:val="none" w:sz="0" w:space="0" w:color="auto"/>
        <w:bottom w:val="none" w:sz="0" w:space="0" w:color="auto"/>
        <w:right w:val="none" w:sz="0" w:space="0" w:color="auto"/>
      </w:divBdr>
    </w:div>
    <w:div w:id="1889612296">
      <w:bodyDiv w:val="1"/>
      <w:marLeft w:val="0"/>
      <w:marRight w:val="0"/>
      <w:marTop w:val="0"/>
      <w:marBottom w:val="0"/>
      <w:divBdr>
        <w:top w:val="none" w:sz="0" w:space="0" w:color="auto"/>
        <w:left w:val="none" w:sz="0" w:space="0" w:color="auto"/>
        <w:bottom w:val="none" w:sz="0" w:space="0" w:color="auto"/>
        <w:right w:val="none" w:sz="0" w:space="0" w:color="auto"/>
      </w:divBdr>
    </w:div>
    <w:div w:id="1889679551">
      <w:bodyDiv w:val="1"/>
      <w:marLeft w:val="0"/>
      <w:marRight w:val="0"/>
      <w:marTop w:val="0"/>
      <w:marBottom w:val="0"/>
      <w:divBdr>
        <w:top w:val="none" w:sz="0" w:space="0" w:color="auto"/>
        <w:left w:val="none" w:sz="0" w:space="0" w:color="auto"/>
        <w:bottom w:val="none" w:sz="0" w:space="0" w:color="auto"/>
        <w:right w:val="none" w:sz="0" w:space="0" w:color="auto"/>
      </w:divBdr>
    </w:div>
    <w:div w:id="1889803443">
      <w:bodyDiv w:val="1"/>
      <w:marLeft w:val="0"/>
      <w:marRight w:val="0"/>
      <w:marTop w:val="0"/>
      <w:marBottom w:val="0"/>
      <w:divBdr>
        <w:top w:val="none" w:sz="0" w:space="0" w:color="auto"/>
        <w:left w:val="none" w:sz="0" w:space="0" w:color="auto"/>
        <w:bottom w:val="none" w:sz="0" w:space="0" w:color="auto"/>
        <w:right w:val="none" w:sz="0" w:space="0" w:color="auto"/>
      </w:divBdr>
    </w:div>
    <w:div w:id="1890192565">
      <w:bodyDiv w:val="1"/>
      <w:marLeft w:val="0"/>
      <w:marRight w:val="0"/>
      <w:marTop w:val="0"/>
      <w:marBottom w:val="0"/>
      <w:divBdr>
        <w:top w:val="none" w:sz="0" w:space="0" w:color="auto"/>
        <w:left w:val="none" w:sz="0" w:space="0" w:color="auto"/>
        <w:bottom w:val="none" w:sz="0" w:space="0" w:color="auto"/>
        <w:right w:val="none" w:sz="0" w:space="0" w:color="auto"/>
      </w:divBdr>
    </w:div>
    <w:div w:id="1890216426">
      <w:bodyDiv w:val="1"/>
      <w:marLeft w:val="0"/>
      <w:marRight w:val="0"/>
      <w:marTop w:val="0"/>
      <w:marBottom w:val="0"/>
      <w:divBdr>
        <w:top w:val="none" w:sz="0" w:space="0" w:color="auto"/>
        <w:left w:val="none" w:sz="0" w:space="0" w:color="auto"/>
        <w:bottom w:val="none" w:sz="0" w:space="0" w:color="auto"/>
        <w:right w:val="none" w:sz="0" w:space="0" w:color="auto"/>
      </w:divBdr>
    </w:div>
    <w:div w:id="1890267146">
      <w:bodyDiv w:val="1"/>
      <w:marLeft w:val="0"/>
      <w:marRight w:val="0"/>
      <w:marTop w:val="0"/>
      <w:marBottom w:val="0"/>
      <w:divBdr>
        <w:top w:val="none" w:sz="0" w:space="0" w:color="auto"/>
        <w:left w:val="none" w:sz="0" w:space="0" w:color="auto"/>
        <w:bottom w:val="none" w:sz="0" w:space="0" w:color="auto"/>
        <w:right w:val="none" w:sz="0" w:space="0" w:color="auto"/>
      </w:divBdr>
    </w:div>
    <w:div w:id="1890606503">
      <w:bodyDiv w:val="1"/>
      <w:marLeft w:val="0"/>
      <w:marRight w:val="0"/>
      <w:marTop w:val="0"/>
      <w:marBottom w:val="0"/>
      <w:divBdr>
        <w:top w:val="none" w:sz="0" w:space="0" w:color="auto"/>
        <w:left w:val="none" w:sz="0" w:space="0" w:color="auto"/>
        <w:bottom w:val="none" w:sz="0" w:space="0" w:color="auto"/>
        <w:right w:val="none" w:sz="0" w:space="0" w:color="auto"/>
      </w:divBdr>
    </w:div>
    <w:div w:id="1890610590">
      <w:bodyDiv w:val="1"/>
      <w:marLeft w:val="0"/>
      <w:marRight w:val="0"/>
      <w:marTop w:val="0"/>
      <w:marBottom w:val="0"/>
      <w:divBdr>
        <w:top w:val="none" w:sz="0" w:space="0" w:color="auto"/>
        <w:left w:val="none" w:sz="0" w:space="0" w:color="auto"/>
        <w:bottom w:val="none" w:sz="0" w:space="0" w:color="auto"/>
        <w:right w:val="none" w:sz="0" w:space="0" w:color="auto"/>
      </w:divBdr>
    </w:div>
    <w:div w:id="1890648412">
      <w:bodyDiv w:val="1"/>
      <w:marLeft w:val="0"/>
      <w:marRight w:val="0"/>
      <w:marTop w:val="0"/>
      <w:marBottom w:val="0"/>
      <w:divBdr>
        <w:top w:val="none" w:sz="0" w:space="0" w:color="auto"/>
        <w:left w:val="none" w:sz="0" w:space="0" w:color="auto"/>
        <w:bottom w:val="none" w:sz="0" w:space="0" w:color="auto"/>
        <w:right w:val="none" w:sz="0" w:space="0" w:color="auto"/>
      </w:divBdr>
    </w:div>
    <w:div w:id="1891113718">
      <w:bodyDiv w:val="1"/>
      <w:marLeft w:val="0"/>
      <w:marRight w:val="0"/>
      <w:marTop w:val="0"/>
      <w:marBottom w:val="0"/>
      <w:divBdr>
        <w:top w:val="none" w:sz="0" w:space="0" w:color="auto"/>
        <w:left w:val="none" w:sz="0" w:space="0" w:color="auto"/>
        <w:bottom w:val="none" w:sz="0" w:space="0" w:color="auto"/>
        <w:right w:val="none" w:sz="0" w:space="0" w:color="auto"/>
      </w:divBdr>
    </w:div>
    <w:div w:id="1891262964">
      <w:bodyDiv w:val="1"/>
      <w:marLeft w:val="0"/>
      <w:marRight w:val="0"/>
      <w:marTop w:val="0"/>
      <w:marBottom w:val="0"/>
      <w:divBdr>
        <w:top w:val="none" w:sz="0" w:space="0" w:color="auto"/>
        <w:left w:val="none" w:sz="0" w:space="0" w:color="auto"/>
        <w:bottom w:val="none" w:sz="0" w:space="0" w:color="auto"/>
        <w:right w:val="none" w:sz="0" w:space="0" w:color="auto"/>
      </w:divBdr>
    </w:div>
    <w:div w:id="1891335047">
      <w:bodyDiv w:val="1"/>
      <w:marLeft w:val="0"/>
      <w:marRight w:val="0"/>
      <w:marTop w:val="0"/>
      <w:marBottom w:val="0"/>
      <w:divBdr>
        <w:top w:val="none" w:sz="0" w:space="0" w:color="auto"/>
        <w:left w:val="none" w:sz="0" w:space="0" w:color="auto"/>
        <w:bottom w:val="none" w:sz="0" w:space="0" w:color="auto"/>
        <w:right w:val="none" w:sz="0" w:space="0" w:color="auto"/>
      </w:divBdr>
    </w:div>
    <w:div w:id="1891528446">
      <w:bodyDiv w:val="1"/>
      <w:marLeft w:val="0"/>
      <w:marRight w:val="0"/>
      <w:marTop w:val="0"/>
      <w:marBottom w:val="0"/>
      <w:divBdr>
        <w:top w:val="none" w:sz="0" w:space="0" w:color="auto"/>
        <w:left w:val="none" w:sz="0" w:space="0" w:color="auto"/>
        <w:bottom w:val="none" w:sz="0" w:space="0" w:color="auto"/>
        <w:right w:val="none" w:sz="0" w:space="0" w:color="auto"/>
      </w:divBdr>
    </w:div>
    <w:div w:id="1892644866">
      <w:bodyDiv w:val="1"/>
      <w:marLeft w:val="0"/>
      <w:marRight w:val="0"/>
      <w:marTop w:val="0"/>
      <w:marBottom w:val="0"/>
      <w:divBdr>
        <w:top w:val="none" w:sz="0" w:space="0" w:color="auto"/>
        <w:left w:val="none" w:sz="0" w:space="0" w:color="auto"/>
        <w:bottom w:val="none" w:sz="0" w:space="0" w:color="auto"/>
        <w:right w:val="none" w:sz="0" w:space="0" w:color="auto"/>
      </w:divBdr>
    </w:div>
    <w:div w:id="1892762054">
      <w:bodyDiv w:val="1"/>
      <w:marLeft w:val="0"/>
      <w:marRight w:val="0"/>
      <w:marTop w:val="0"/>
      <w:marBottom w:val="0"/>
      <w:divBdr>
        <w:top w:val="none" w:sz="0" w:space="0" w:color="auto"/>
        <w:left w:val="none" w:sz="0" w:space="0" w:color="auto"/>
        <w:bottom w:val="none" w:sz="0" w:space="0" w:color="auto"/>
        <w:right w:val="none" w:sz="0" w:space="0" w:color="auto"/>
      </w:divBdr>
    </w:div>
    <w:div w:id="1892842780">
      <w:bodyDiv w:val="1"/>
      <w:marLeft w:val="0"/>
      <w:marRight w:val="0"/>
      <w:marTop w:val="0"/>
      <w:marBottom w:val="0"/>
      <w:divBdr>
        <w:top w:val="none" w:sz="0" w:space="0" w:color="auto"/>
        <w:left w:val="none" w:sz="0" w:space="0" w:color="auto"/>
        <w:bottom w:val="none" w:sz="0" w:space="0" w:color="auto"/>
        <w:right w:val="none" w:sz="0" w:space="0" w:color="auto"/>
      </w:divBdr>
    </w:div>
    <w:div w:id="1892954909">
      <w:bodyDiv w:val="1"/>
      <w:marLeft w:val="0"/>
      <w:marRight w:val="0"/>
      <w:marTop w:val="0"/>
      <w:marBottom w:val="0"/>
      <w:divBdr>
        <w:top w:val="none" w:sz="0" w:space="0" w:color="auto"/>
        <w:left w:val="none" w:sz="0" w:space="0" w:color="auto"/>
        <w:bottom w:val="none" w:sz="0" w:space="0" w:color="auto"/>
        <w:right w:val="none" w:sz="0" w:space="0" w:color="auto"/>
      </w:divBdr>
    </w:div>
    <w:div w:id="1892960693">
      <w:bodyDiv w:val="1"/>
      <w:marLeft w:val="0"/>
      <w:marRight w:val="0"/>
      <w:marTop w:val="0"/>
      <w:marBottom w:val="0"/>
      <w:divBdr>
        <w:top w:val="none" w:sz="0" w:space="0" w:color="auto"/>
        <w:left w:val="none" w:sz="0" w:space="0" w:color="auto"/>
        <w:bottom w:val="none" w:sz="0" w:space="0" w:color="auto"/>
        <w:right w:val="none" w:sz="0" w:space="0" w:color="auto"/>
      </w:divBdr>
    </w:div>
    <w:div w:id="1893075985">
      <w:bodyDiv w:val="1"/>
      <w:marLeft w:val="0"/>
      <w:marRight w:val="0"/>
      <w:marTop w:val="0"/>
      <w:marBottom w:val="0"/>
      <w:divBdr>
        <w:top w:val="none" w:sz="0" w:space="0" w:color="auto"/>
        <w:left w:val="none" w:sz="0" w:space="0" w:color="auto"/>
        <w:bottom w:val="none" w:sz="0" w:space="0" w:color="auto"/>
        <w:right w:val="none" w:sz="0" w:space="0" w:color="auto"/>
      </w:divBdr>
    </w:div>
    <w:div w:id="1893693416">
      <w:bodyDiv w:val="1"/>
      <w:marLeft w:val="0"/>
      <w:marRight w:val="0"/>
      <w:marTop w:val="0"/>
      <w:marBottom w:val="0"/>
      <w:divBdr>
        <w:top w:val="none" w:sz="0" w:space="0" w:color="auto"/>
        <w:left w:val="none" w:sz="0" w:space="0" w:color="auto"/>
        <w:bottom w:val="none" w:sz="0" w:space="0" w:color="auto"/>
        <w:right w:val="none" w:sz="0" w:space="0" w:color="auto"/>
      </w:divBdr>
    </w:div>
    <w:div w:id="1894658040">
      <w:bodyDiv w:val="1"/>
      <w:marLeft w:val="0"/>
      <w:marRight w:val="0"/>
      <w:marTop w:val="0"/>
      <w:marBottom w:val="0"/>
      <w:divBdr>
        <w:top w:val="none" w:sz="0" w:space="0" w:color="auto"/>
        <w:left w:val="none" w:sz="0" w:space="0" w:color="auto"/>
        <w:bottom w:val="none" w:sz="0" w:space="0" w:color="auto"/>
        <w:right w:val="none" w:sz="0" w:space="0" w:color="auto"/>
      </w:divBdr>
    </w:div>
    <w:div w:id="1894661233">
      <w:bodyDiv w:val="1"/>
      <w:marLeft w:val="0"/>
      <w:marRight w:val="0"/>
      <w:marTop w:val="0"/>
      <w:marBottom w:val="0"/>
      <w:divBdr>
        <w:top w:val="none" w:sz="0" w:space="0" w:color="auto"/>
        <w:left w:val="none" w:sz="0" w:space="0" w:color="auto"/>
        <w:bottom w:val="none" w:sz="0" w:space="0" w:color="auto"/>
        <w:right w:val="none" w:sz="0" w:space="0" w:color="auto"/>
      </w:divBdr>
    </w:div>
    <w:div w:id="1894845513">
      <w:bodyDiv w:val="1"/>
      <w:marLeft w:val="0"/>
      <w:marRight w:val="0"/>
      <w:marTop w:val="0"/>
      <w:marBottom w:val="0"/>
      <w:divBdr>
        <w:top w:val="none" w:sz="0" w:space="0" w:color="auto"/>
        <w:left w:val="none" w:sz="0" w:space="0" w:color="auto"/>
        <w:bottom w:val="none" w:sz="0" w:space="0" w:color="auto"/>
        <w:right w:val="none" w:sz="0" w:space="0" w:color="auto"/>
      </w:divBdr>
    </w:div>
    <w:div w:id="1895039883">
      <w:bodyDiv w:val="1"/>
      <w:marLeft w:val="0"/>
      <w:marRight w:val="0"/>
      <w:marTop w:val="0"/>
      <w:marBottom w:val="0"/>
      <w:divBdr>
        <w:top w:val="none" w:sz="0" w:space="0" w:color="auto"/>
        <w:left w:val="none" w:sz="0" w:space="0" w:color="auto"/>
        <w:bottom w:val="none" w:sz="0" w:space="0" w:color="auto"/>
        <w:right w:val="none" w:sz="0" w:space="0" w:color="auto"/>
      </w:divBdr>
    </w:div>
    <w:div w:id="1895117614">
      <w:bodyDiv w:val="1"/>
      <w:marLeft w:val="0"/>
      <w:marRight w:val="0"/>
      <w:marTop w:val="0"/>
      <w:marBottom w:val="0"/>
      <w:divBdr>
        <w:top w:val="none" w:sz="0" w:space="0" w:color="auto"/>
        <w:left w:val="none" w:sz="0" w:space="0" w:color="auto"/>
        <w:bottom w:val="none" w:sz="0" w:space="0" w:color="auto"/>
        <w:right w:val="none" w:sz="0" w:space="0" w:color="auto"/>
      </w:divBdr>
    </w:div>
    <w:div w:id="1895238698">
      <w:bodyDiv w:val="1"/>
      <w:marLeft w:val="0"/>
      <w:marRight w:val="0"/>
      <w:marTop w:val="0"/>
      <w:marBottom w:val="0"/>
      <w:divBdr>
        <w:top w:val="none" w:sz="0" w:space="0" w:color="auto"/>
        <w:left w:val="none" w:sz="0" w:space="0" w:color="auto"/>
        <w:bottom w:val="none" w:sz="0" w:space="0" w:color="auto"/>
        <w:right w:val="none" w:sz="0" w:space="0" w:color="auto"/>
      </w:divBdr>
    </w:div>
    <w:div w:id="1895776281">
      <w:bodyDiv w:val="1"/>
      <w:marLeft w:val="0"/>
      <w:marRight w:val="0"/>
      <w:marTop w:val="0"/>
      <w:marBottom w:val="0"/>
      <w:divBdr>
        <w:top w:val="none" w:sz="0" w:space="0" w:color="auto"/>
        <w:left w:val="none" w:sz="0" w:space="0" w:color="auto"/>
        <w:bottom w:val="none" w:sz="0" w:space="0" w:color="auto"/>
        <w:right w:val="none" w:sz="0" w:space="0" w:color="auto"/>
      </w:divBdr>
    </w:div>
    <w:div w:id="1895964281">
      <w:bodyDiv w:val="1"/>
      <w:marLeft w:val="0"/>
      <w:marRight w:val="0"/>
      <w:marTop w:val="0"/>
      <w:marBottom w:val="0"/>
      <w:divBdr>
        <w:top w:val="none" w:sz="0" w:space="0" w:color="auto"/>
        <w:left w:val="none" w:sz="0" w:space="0" w:color="auto"/>
        <w:bottom w:val="none" w:sz="0" w:space="0" w:color="auto"/>
        <w:right w:val="none" w:sz="0" w:space="0" w:color="auto"/>
      </w:divBdr>
    </w:div>
    <w:div w:id="1896237865">
      <w:bodyDiv w:val="1"/>
      <w:marLeft w:val="0"/>
      <w:marRight w:val="0"/>
      <w:marTop w:val="0"/>
      <w:marBottom w:val="0"/>
      <w:divBdr>
        <w:top w:val="none" w:sz="0" w:space="0" w:color="auto"/>
        <w:left w:val="none" w:sz="0" w:space="0" w:color="auto"/>
        <w:bottom w:val="none" w:sz="0" w:space="0" w:color="auto"/>
        <w:right w:val="none" w:sz="0" w:space="0" w:color="auto"/>
      </w:divBdr>
    </w:div>
    <w:div w:id="1896313001">
      <w:bodyDiv w:val="1"/>
      <w:marLeft w:val="0"/>
      <w:marRight w:val="0"/>
      <w:marTop w:val="0"/>
      <w:marBottom w:val="0"/>
      <w:divBdr>
        <w:top w:val="none" w:sz="0" w:space="0" w:color="auto"/>
        <w:left w:val="none" w:sz="0" w:space="0" w:color="auto"/>
        <w:bottom w:val="none" w:sz="0" w:space="0" w:color="auto"/>
        <w:right w:val="none" w:sz="0" w:space="0" w:color="auto"/>
      </w:divBdr>
    </w:div>
    <w:div w:id="1896356858">
      <w:bodyDiv w:val="1"/>
      <w:marLeft w:val="0"/>
      <w:marRight w:val="0"/>
      <w:marTop w:val="0"/>
      <w:marBottom w:val="0"/>
      <w:divBdr>
        <w:top w:val="none" w:sz="0" w:space="0" w:color="auto"/>
        <w:left w:val="none" w:sz="0" w:space="0" w:color="auto"/>
        <w:bottom w:val="none" w:sz="0" w:space="0" w:color="auto"/>
        <w:right w:val="none" w:sz="0" w:space="0" w:color="auto"/>
      </w:divBdr>
    </w:div>
    <w:div w:id="1896768609">
      <w:bodyDiv w:val="1"/>
      <w:marLeft w:val="0"/>
      <w:marRight w:val="0"/>
      <w:marTop w:val="0"/>
      <w:marBottom w:val="0"/>
      <w:divBdr>
        <w:top w:val="none" w:sz="0" w:space="0" w:color="auto"/>
        <w:left w:val="none" w:sz="0" w:space="0" w:color="auto"/>
        <w:bottom w:val="none" w:sz="0" w:space="0" w:color="auto"/>
        <w:right w:val="none" w:sz="0" w:space="0" w:color="auto"/>
      </w:divBdr>
    </w:div>
    <w:div w:id="1896969812">
      <w:bodyDiv w:val="1"/>
      <w:marLeft w:val="0"/>
      <w:marRight w:val="0"/>
      <w:marTop w:val="0"/>
      <w:marBottom w:val="0"/>
      <w:divBdr>
        <w:top w:val="none" w:sz="0" w:space="0" w:color="auto"/>
        <w:left w:val="none" w:sz="0" w:space="0" w:color="auto"/>
        <w:bottom w:val="none" w:sz="0" w:space="0" w:color="auto"/>
        <w:right w:val="none" w:sz="0" w:space="0" w:color="auto"/>
      </w:divBdr>
    </w:div>
    <w:div w:id="1897161107">
      <w:bodyDiv w:val="1"/>
      <w:marLeft w:val="0"/>
      <w:marRight w:val="0"/>
      <w:marTop w:val="0"/>
      <w:marBottom w:val="0"/>
      <w:divBdr>
        <w:top w:val="none" w:sz="0" w:space="0" w:color="auto"/>
        <w:left w:val="none" w:sz="0" w:space="0" w:color="auto"/>
        <w:bottom w:val="none" w:sz="0" w:space="0" w:color="auto"/>
        <w:right w:val="none" w:sz="0" w:space="0" w:color="auto"/>
      </w:divBdr>
    </w:div>
    <w:div w:id="1897399920">
      <w:bodyDiv w:val="1"/>
      <w:marLeft w:val="0"/>
      <w:marRight w:val="0"/>
      <w:marTop w:val="0"/>
      <w:marBottom w:val="0"/>
      <w:divBdr>
        <w:top w:val="none" w:sz="0" w:space="0" w:color="auto"/>
        <w:left w:val="none" w:sz="0" w:space="0" w:color="auto"/>
        <w:bottom w:val="none" w:sz="0" w:space="0" w:color="auto"/>
        <w:right w:val="none" w:sz="0" w:space="0" w:color="auto"/>
      </w:divBdr>
    </w:div>
    <w:div w:id="1897887901">
      <w:bodyDiv w:val="1"/>
      <w:marLeft w:val="0"/>
      <w:marRight w:val="0"/>
      <w:marTop w:val="0"/>
      <w:marBottom w:val="0"/>
      <w:divBdr>
        <w:top w:val="none" w:sz="0" w:space="0" w:color="auto"/>
        <w:left w:val="none" w:sz="0" w:space="0" w:color="auto"/>
        <w:bottom w:val="none" w:sz="0" w:space="0" w:color="auto"/>
        <w:right w:val="none" w:sz="0" w:space="0" w:color="auto"/>
      </w:divBdr>
    </w:div>
    <w:div w:id="1898124346">
      <w:bodyDiv w:val="1"/>
      <w:marLeft w:val="0"/>
      <w:marRight w:val="0"/>
      <w:marTop w:val="0"/>
      <w:marBottom w:val="0"/>
      <w:divBdr>
        <w:top w:val="none" w:sz="0" w:space="0" w:color="auto"/>
        <w:left w:val="none" w:sz="0" w:space="0" w:color="auto"/>
        <w:bottom w:val="none" w:sz="0" w:space="0" w:color="auto"/>
        <w:right w:val="none" w:sz="0" w:space="0" w:color="auto"/>
      </w:divBdr>
    </w:div>
    <w:div w:id="1898128914">
      <w:bodyDiv w:val="1"/>
      <w:marLeft w:val="0"/>
      <w:marRight w:val="0"/>
      <w:marTop w:val="0"/>
      <w:marBottom w:val="0"/>
      <w:divBdr>
        <w:top w:val="none" w:sz="0" w:space="0" w:color="auto"/>
        <w:left w:val="none" w:sz="0" w:space="0" w:color="auto"/>
        <w:bottom w:val="none" w:sz="0" w:space="0" w:color="auto"/>
        <w:right w:val="none" w:sz="0" w:space="0" w:color="auto"/>
      </w:divBdr>
    </w:div>
    <w:div w:id="1898473362">
      <w:bodyDiv w:val="1"/>
      <w:marLeft w:val="0"/>
      <w:marRight w:val="0"/>
      <w:marTop w:val="0"/>
      <w:marBottom w:val="0"/>
      <w:divBdr>
        <w:top w:val="none" w:sz="0" w:space="0" w:color="auto"/>
        <w:left w:val="none" w:sz="0" w:space="0" w:color="auto"/>
        <w:bottom w:val="none" w:sz="0" w:space="0" w:color="auto"/>
        <w:right w:val="none" w:sz="0" w:space="0" w:color="auto"/>
      </w:divBdr>
    </w:div>
    <w:div w:id="1898739268">
      <w:bodyDiv w:val="1"/>
      <w:marLeft w:val="0"/>
      <w:marRight w:val="0"/>
      <w:marTop w:val="0"/>
      <w:marBottom w:val="0"/>
      <w:divBdr>
        <w:top w:val="none" w:sz="0" w:space="0" w:color="auto"/>
        <w:left w:val="none" w:sz="0" w:space="0" w:color="auto"/>
        <w:bottom w:val="none" w:sz="0" w:space="0" w:color="auto"/>
        <w:right w:val="none" w:sz="0" w:space="0" w:color="auto"/>
      </w:divBdr>
    </w:div>
    <w:div w:id="1898974369">
      <w:bodyDiv w:val="1"/>
      <w:marLeft w:val="0"/>
      <w:marRight w:val="0"/>
      <w:marTop w:val="0"/>
      <w:marBottom w:val="0"/>
      <w:divBdr>
        <w:top w:val="none" w:sz="0" w:space="0" w:color="auto"/>
        <w:left w:val="none" w:sz="0" w:space="0" w:color="auto"/>
        <w:bottom w:val="none" w:sz="0" w:space="0" w:color="auto"/>
        <w:right w:val="none" w:sz="0" w:space="0" w:color="auto"/>
      </w:divBdr>
    </w:div>
    <w:div w:id="1899171668">
      <w:bodyDiv w:val="1"/>
      <w:marLeft w:val="0"/>
      <w:marRight w:val="0"/>
      <w:marTop w:val="0"/>
      <w:marBottom w:val="0"/>
      <w:divBdr>
        <w:top w:val="none" w:sz="0" w:space="0" w:color="auto"/>
        <w:left w:val="none" w:sz="0" w:space="0" w:color="auto"/>
        <w:bottom w:val="none" w:sz="0" w:space="0" w:color="auto"/>
        <w:right w:val="none" w:sz="0" w:space="0" w:color="auto"/>
      </w:divBdr>
    </w:div>
    <w:div w:id="1899433548">
      <w:bodyDiv w:val="1"/>
      <w:marLeft w:val="0"/>
      <w:marRight w:val="0"/>
      <w:marTop w:val="0"/>
      <w:marBottom w:val="0"/>
      <w:divBdr>
        <w:top w:val="none" w:sz="0" w:space="0" w:color="auto"/>
        <w:left w:val="none" w:sz="0" w:space="0" w:color="auto"/>
        <w:bottom w:val="none" w:sz="0" w:space="0" w:color="auto"/>
        <w:right w:val="none" w:sz="0" w:space="0" w:color="auto"/>
      </w:divBdr>
    </w:div>
    <w:div w:id="1899438484">
      <w:bodyDiv w:val="1"/>
      <w:marLeft w:val="0"/>
      <w:marRight w:val="0"/>
      <w:marTop w:val="0"/>
      <w:marBottom w:val="0"/>
      <w:divBdr>
        <w:top w:val="none" w:sz="0" w:space="0" w:color="auto"/>
        <w:left w:val="none" w:sz="0" w:space="0" w:color="auto"/>
        <w:bottom w:val="none" w:sz="0" w:space="0" w:color="auto"/>
        <w:right w:val="none" w:sz="0" w:space="0" w:color="auto"/>
      </w:divBdr>
    </w:div>
    <w:div w:id="1899509771">
      <w:bodyDiv w:val="1"/>
      <w:marLeft w:val="0"/>
      <w:marRight w:val="0"/>
      <w:marTop w:val="0"/>
      <w:marBottom w:val="0"/>
      <w:divBdr>
        <w:top w:val="none" w:sz="0" w:space="0" w:color="auto"/>
        <w:left w:val="none" w:sz="0" w:space="0" w:color="auto"/>
        <w:bottom w:val="none" w:sz="0" w:space="0" w:color="auto"/>
        <w:right w:val="none" w:sz="0" w:space="0" w:color="auto"/>
      </w:divBdr>
    </w:div>
    <w:div w:id="1899586408">
      <w:bodyDiv w:val="1"/>
      <w:marLeft w:val="0"/>
      <w:marRight w:val="0"/>
      <w:marTop w:val="0"/>
      <w:marBottom w:val="0"/>
      <w:divBdr>
        <w:top w:val="none" w:sz="0" w:space="0" w:color="auto"/>
        <w:left w:val="none" w:sz="0" w:space="0" w:color="auto"/>
        <w:bottom w:val="none" w:sz="0" w:space="0" w:color="auto"/>
        <w:right w:val="none" w:sz="0" w:space="0" w:color="auto"/>
      </w:divBdr>
    </w:div>
    <w:div w:id="1899973618">
      <w:bodyDiv w:val="1"/>
      <w:marLeft w:val="0"/>
      <w:marRight w:val="0"/>
      <w:marTop w:val="0"/>
      <w:marBottom w:val="0"/>
      <w:divBdr>
        <w:top w:val="none" w:sz="0" w:space="0" w:color="auto"/>
        <w:left w:val="none" w:sz="0" w:space="0" w:color="auto"/>
        <w:bottom w:val="none" w:sz="0" w:space="0" w:color="auto"/>
        <w:right w:val="none" w:sz="0" w:space="0" w:color="auto"/>
      </w:divBdr>
    </w:div>
    <w:div w:id="1900171981">
      <w:bodyDiv w:val="1"/>
      <w:marLeft w:val="0"/>
      <w:marRight w:val="0"/>
      <w:marTop w:val="0"/>
      <w:marBottom w:val="0"/>
      <w:divBdr>
        <w:top w:val="none" w:sz="0" w:space="0" w:color="auto"/>
        <w:left w:val="none" w:sz="0" w:space="0" w:color="auto"/>
        <w:bottom w:val="none" w:sz="0" w:space="0" w:color="auto"/>
        <w:right w:val="none" w:sz="0" w:space="0" w:color="auto"/>
      </w:divBdr>
    </w:div>
    <w:div w:id="1900287187">
      <w:bodyDiv w:val="1"/>
      <w:marLeft w:val="0"/>
      <w:marRight w:val="0"/>
      <w:marTop w:val="0"/>
      <w:marBottom w:val="0"/>
      <w:divBdr>
        <w:top w:val="none" w:sz="0" w:space="0" w:color="auto"/>
        <w:left w:val="none" w:sz="0" w:space="0" w:color="auto"/>
        <w:bottom w:val="none" w:sz="0" w:space="0" w:color="auto"/>
        <w:right w:val="none" w:sz="0" w:space="0" w:color="auto"/>
      </w:divBdr>
    </w:div>
    <w:div w:id="1900555929">
      <w:bodyDiv w:val="1"/>
      <w:marLeft w:val="0"/>
      <w:marRight w:val="0"/>
      <w:marTop w:val="0"/>
      <w:marBottom w:val="0"/>
      <w:divBdr>
        <w:top w:val="none" w:sz="0" w:space="0" w:color="auto"/>
        <w:left w:val="none" w:sz="0" w:space="0" w:color="auto"/>
        <w:bottom w:val="none" w:sz="0" w:space="0" w:color="auto"/>
        <w:right w:val="none" w:sz="0" w:space="0" w:color="auto"/>
      </w:divBdr>
    </w:div>
    <w:div w:id="1901401215">
      <w:bodyDiv w:val="1"/>
      <w:marLeft w:val="0"/>
      <w:marRight w:val="0"/>
      <w:marTop w:val="0"/>
      <w:marBottom w:val="0"/>
      <w:divBdr>
        <w:top w:val="none" w:sz="0" w:space="0" w:color="auto"/>
        <w:left w:val="none" w:sz="0" w:space="0" w:color="auto"/>
        <w:bottom w:val="none" w:sz="0" w:space="0" w:color="auto"/>
        <w:right w:val="none" w:sz="0" w:space="0" w:color="auto"/>
      </w:divBdr>
    </w:div>
    <w:div w:id="1901554256">
      <w:bodyDiv w:val="1"/>
      <w:marLeft w:val="0"/>
      <w:marRight w:val="0"/>
      <w:marTop w:val="0"/>
      <w:marBottom w:val="0"/>
      <w:divBdr>
        <w:top w:val="none" w:sz="0" w:space="0" w:color="auto"/>
        <w:left w:val="none" w:sz="0" w:space="0" w:color="auto"/>
        <w:bottom w:val="none" w:sz="0" w:space="0" w:color="auto"/>
        <w:right w:val="none" w:sz="0" w:space="0" w:color="auto"/>
      </w:divBdr>
    </w:div>
    <w:div w:id="1901599404">
      <w:bodyDiv w:val="1"/>
      <w:marLeft w:val="0"/>
      <w:marRight w:val="0"/>
      <w:marTop w:val="0"/>
      <w:marBottom w:val="0"/>
      <w:divBdr>
        <w:top w:val="none" w:sz="0" w:space="0" w:color="auto"/>
        <w:left w:val="none" w:sz="0" w:space="0" w:color="auto"/>
        <w:bottom w:val="none" w:sz="0" w:space="0" w:color="auto"/>
        <w:right w:val="none" w:sz="0" w:space="0" w:color="auto"/>
      </w:divBdr>
    </w:div>
    <w:div w:id="1902059315">
      <w:bodyDiv w:val="1"/>
      <w:marLeft w:val="0"/>
      <w:marRight w:val="0"/>
      <w:marTop w:val="0"/>
      <w:marBottom w:val="0"/>
      <w:divBdr>
        <w:top w:val="none" w:sz="0" w:space="0" w:color="auto"/>
        <w:left w:val="none" w:sz="0" w:space="0" w:color="auto"/>
        <w:bottom w:val="none" w:sz="0" w:space="0" w:color="auto"/>
        <w:right w:val="none" w:sz="0" w:space="0" w:color="auto"/>
      </w:divBdr>
    </w:div>
    <w:div w:id="1902207846">
      <w:bodyDiv w:val="1"/>
      <w:marLeft w:val="0"/>
      <w:marRight w:val="0"/>
      <w:marTop w:val="0"/>
      <w:marBottom w:val="0"/>
      <w:divBdr>
        <w:top w:val="none" w:sz="0" w:space="0" w:color="auto"/>
        <w:left w:val="none" w:sz="0" w:space="0" w:color="auto"/>
        <w:bottom w:val="none" w:sz="0" w:space="0" w:color="auto"/>
        <w:right w:val="none" w:sz="0" w:space="0" w:color="auto"/>
      </w:divBdr>
    </w:div>
    <w:div w:id="1903062035">
      <w:bodyDiv w:val="1"/>
      <w:marLeft w:val="0"/>
      <w:marRight w:val="0"/>
      <w:marTop w:val="0"/>
      <w:marBottom w:val="0"/>
      <w:divBdr>
        <w:top w:val="none" w:sz="0" w:space="0" w:color="auto"/>
        <w:left w:val="none" w:sz="0" w:space="0" w:color="auto"/>
        <w:bottom w:val="none" w:sz="0" w:space="0" w:color="auto"/>
        <w:right w:val="none" w:sz="0" w:space="0" w:color="auto"/>
      </w:divBdr>
    </w:div>
    <w:div w:id="1903130027">
      <w:bodyDiv w:val="1"/>
      <w:marLeft w:val="0"/>
      <w:marRight w:val="0"/>
      <w:marTop w:val="0"/>
      <w:marBottom w:val="0"/>
      <w:divBdr>
        <w:top w:val="none" w:sz="0" w:space="0" w:color="auto"/>
        <w:left w:val="none" w:sz="0" w:space="0" w:color="auto"/>
        <w:bottom w:val="none" w:sz="0" w:space="0" w:color="auto"/>
        <w:right w:val="none" w:sz="0" w:space="0" w:color="auto"/>
      </w:divBdr>
    </w:div>
    <w:div w:id="1903131452">
      <w:bodyDiv w:val="1"/>
      <w:marLeft w:val="0"/>
      <w:marRight w:val="0"/>
      <w:marTop w:val="0"/>
      <w:marBottom w:val="0"/>
      <w:divBdr>
        <w:top w:val="none" w:sz="0" w:space="0" w:color="auto"/>
        <w:left w:val="none" w:sz="0" w:space="0" w:color="auto"/>
        <w:bottom w:val="none" w:sz="0" w:space="0" w:color="auto"/>
        <w:right w:val="none" w:sz="0" w:space="0" w:color="auto"/>
      </w:divBdr>
    </w:div>
    <w:div w:id="1903363991">
      <w:bodyDiv w:val="1"/>
      <w:marLeft w:val="0"/>
      <w:marRight w:val="0"/>
      <w:marTop w:val="0"/>
      <w:marBottom w:val="0"/>
      <w:divBdr>
        <w:top w:val="none" w:sz="0" w:space="0" w:color="auto"/>
        <w:left w:val="none" w:sz="0" w:space="0" w:color="auto"/>
        <w:bottom w:val="none" w:sz="0" w:space="0" w:color="auto"/>
        <w:right w:val="none" w:sz="0" w:space="0" w:color="auto"/>
      </w:divBdr>
    </w:div>
    <w:div w:id="1903372507">
      <w:bodyDiv w:val="1"/>
      <w:marLeft w:val="0"/>
      <w:marRight w:val="0"/>
      <w:marTop w:val="0"/>
      <w:marBottom w:val="0"/>
      <w:divBdr>
        <w:top w:val="none" w:sz="0" w:space="0" w:color="auto"/>
        <w:left w:val="none" w:sz="0" w:space="0" w:color="auto"/>
        <w:bottom w:val="none" w:sz="0" w:space="0" w:color="auto"/>
        <w:right w:val="none" w:sz="0" w:space="0" w:color="auto"/>
      </w:divBdr>
    </w:div>
    <w:div w:id="1903981850">
      <w:bodyDiv w:val="1"/>
      <w:marLeft w:val="0"/>
      <w:marRight w:val="0"/>
      <w:marTop w:val="0"/>
      <w:marBottom w:val="0"/>
      <w:divBdr>
        <w:top w:val="none" w:sz="0" w:space="0" w:color="auto"/>
        <w:left w:val="none" w:sz="0" w:space="0" w:color="auto"/>
        <w:bottom w:val="none" w:sz="0" w:space="0" w:color="auto"/>
        <w:right w:val="none" w:sz="0" w:space="0" w:color="auto"/>
      </w:divBdr>
    </w:div>
    <w:div w:id="1903983295">
      <w:bodyDiv w:val="1"/>
      <w:marLeft w:val="0"/>
      <w:marRight w:val="0"/>
      <w:marTop w:val="0"/>
      <w:marBottom w:val="0"/>
      <w:divBdr>
        <w:top w:val="none" w:sz="0" w:space="0" w:color="auto"/>
        <w:left w:val="none" w:sz="0" w:space="0" w:color="auto"/>
        <w:bottom w:val="none" w:sz="0" w:space="0" w:color="auto"/>
        <w:right w:val="none" w:sz="0" w:space="0" w:color="auto"/>
      </w:divBdr>
    </w:div>
    <w:div w:id="1904022611">
      <w:bodyDiv w:val="1"/>
      <w:marLeft w:val="0"/>
      <w:marRight w:val="0"/>
      <w:marTop w:val="0"/>
      <w:marBottom w:val="0"/>
      <w:divBdr>
        <w:top w:val="none" w:sz="0" w:space="0" w:color="auto"/>
        <w:left w:val="none" w:sz="0" w:space="0" w:color="auto"/>
        <w:bottom w:val="none" w:sz="0" w:space="0" w:color="auto"/>
        <w:right w:val="none" w:sz="0" w:space="0" w:color="auto"/>
      </w:divBdr>
    </w:div>
    <w:div w:id="1904440147">
      <w:bodyDiv w:val="1"/>
      <w:marLeft w:val="0"/>
      <w:marRight w:val="0"/>
      <w:marTop w:val="0"/>
      <w:marBottom w:val="0"/>
      <w:divBdr>
        <w:top w:val="none" w:sz="0" w:space="0" w:color="auto"/>
        <w:left w:val="none" w:sz="0" w:space="0" w:color="auto"/>
        <w:bottom w:val="none" w:sz="0" w:space="0" w:color="auto"/>
        <w:right w:val="none" w:sz="0" w:space="0" w:color="auto"/>
      </w:divBdr>
    </w:div>
    <w:div w:id="1905748901">
      <w:bodyDiv w:val="1"/>
      <w:marLeft w:val="0"/>
      <w:marRight w:val="0"/>
      <w:marTop w:val="0"/>
      <w:marBottom w:val="0"/>
      <w:divBdr>
        <w:top w:val="none" w:sz="0" w:space="0" w:color="auto"/>
        <w:left w:val="none" w:sz="0" w:space="0" w:color="auto"/>
        <w:bottom w:val="none" w:sz="0" w:space="0" w:color="auto"/>
        <w:right w:val="none" w:sz="0" w:space="0" w:color="auto"/>
      </w:divBdr>
    </w:div>
    <w:div w:id="1905918387">
      <w:bodyDiv w:val="1"/>
      <w:marLeft w:val="0"/>
      <w:marRight w:val="0"/>
      <w:marTop w:val="0"/>
      <w:marBottom w:val="0"/>
      <w:divBdr>
        <w:top w:val="none" w:sz="0" w:space="0" w:color="auto"/>
        <w:left w:val="none" w:sz="0" w:space="0" w:color="auto"/>
        <w:bottom w:val="none" w:sz="0" w:space="0" w:color="auto"/>
        <w:right w:val="none" w:sz="0" w:space="0" w:color="auto"/>
      </w:divBdr>
    </w:div>
    <w:div w:id="1906377775">
      <w:bodyDiv w:val="1"/>
      <w:marLeft w:val="0"/>
      <w:marRight w:val="0"/>
      <w:marTop w:val="0"/>
      <w:marBottom w:val="0"/>
      <w:divBdr>
        <w:top w:val="none" w:sz="0" w:space="0" w:color="auto"/>
        <w:left w:val="none" w:sz="0" w:space="0" w:color="auto"/>
        <w:bottom w:val="none" w:sz="0" w:space="0" w:color="auto"/>
        <w:right w:val="none" w:sz="0" w:space="0" w:color="auto"/>
      </w:divBdr>
    </w:div>
    <w:div w:id="1906531384">
      <w:bodyDiv w:val="1"/>
      <w:marLeft w:val="0"/>
      <w:marRight w:val="0"/>
      <w:marTop w:val="0"/>
      <w:marBottom w:val="0"/>
      <w:divBdr>
        <w:top w:val="none" w:sz="0" w:space="0" w:color="auto"/>
        <w:left w:val="none" w:sz="0" w:space="0" w:color="auto"/>
        <w:bottom w:val="none" w:sz="0" w:space="0" w:color="auto"/>
        <w:right w:val="none" w:sz="0" w:space="0" w:color="auto"/>
      </w:divBdr>
    </w:div>
    <w:div w:id="1906912173">
      <w:bodyDiv w:val="1"/>
      <w:marLeft w:val="0"/>
      <w:marRight w:val="0"/>
      <w:marTop w:val="0"/>
      <w:marBottom w:val="0"/>
      <w:divBdr>
        <w:top w:val="none" w:sz="0" w:space="0" w:color="auto"/>
        <w:left w:val="none" w:sz="0" w:space="0" w:color="auto"/>
        <w:bottom w:val="none" w:sz="0" w:space="0" w:color="auto"/>
        <w:right w:val="none" w:sz="0" w:space="0" w:color="auto"/>
      </w:divBdr>
    </w:div>
    <w:div w:id="1907913230">
      <w:bodyDiv w:val="1"/>
      <w:marLeft w:val="0"/>
      <w:marRight w:val="0"/>
      <w:marTop w:val="0"/>
      <w:marBottom w:val="0"/>
      <w:divBdr>
        <w:top w:val="none" w:sz="0" w:space="0" w:color="auto"/>
        <w:left w:val="none" w:sz="0" w:space="0" w:color="auto"/>
        <w:bottom w:val="none" w:sz="0" w:space="0" w:color="auto"/>
        <w:right w:val="none" w:sz="0" w:space="0" w:color="auto"/>
      </w:divBdr>
    </w:div>
    <w:div w:id="1908419743">
      <w:bodyDiv w:val="1"/>
      <w:marLeft w:val="0"/>
      <w:marRight w:val="0"/>
      <w:marTop w:val="0"/>
      <w:marBottom w:val="0"/>
      <w:divBdr>
        <w:top w:val="none" w:sz="0" w:space="0" w:color="auto"/>
        <w:left w:val="none" w:sz="0" w:space="0" w:color="auto"/>
        <w:bottom w:val="none" w:sz="0" w:space="0" w:color="auto"/>
        <w:right w:val="none" w:sz="0" w:space="0" w:color="auto"/>
      </w:divBdr>
    </w:div>
    <w:div w:id="1908421689">
      <w:bodyDiv w:val="1"/>
      <w:marLeft w:val="0"/>
      <w:marRight w:val="0"/>
      <w:marTop w:val="0"/>
      <w:marBottom w:val="0"/>
      <w:divBdr>
        <w:top w:val="none" w:sz="0" w:space="0" w:color="auto"/>
        <w:left w:val="none" w:sz="0" w:space="0" w:color="auto"/>
        <w:bottom w:val="none" w:sz="0" w:space="0" w:color="auto"/>
        <w:right w:val="none" w:sz="0" w:space="0" w:color="auto"/>
      </w:divBdr>
    </w:div>
    <w:div w:id="1908563253">
      <w:bodyDiv w:val="1"/>
      <w:marLeft w:val="0"/>
      <w:marRight w:val="0"/>
      <w:marTop w:val="0"/>
      <w:marBottom w:val="0"/>
      <w:divBdr>
        <w:top w:val="none" w:sz="0" w:space="0" w:color="auto"/>
        <w:left w:val="none" w:sz="0" w:space="0" w:color="auto"/>
        <w:bottom w:val="none" w:sz="0" w:space="0" w:color="auto"/>
        <w:right w:val="none" w:sz="0" w:space="0" w:color="auto"/>
      </w:divBdr>
    </w:div>
    <w:div w:id="1908609113">
      <w:bodyDiv w:val="1"/>
      <w:marLeft w:val="0"/>
      <w:marRight w:val="0"/>
      <w:marTop w:val="0"/>
      <w:marBottom w:val="0"/>
      <w:divBdr>
        <w:top w:val="none" w:sz="0" w:space="0" w:color="auto"/>
        <w:left w:val="none" w:sz="0" w:space="0" w:color="auto"/>
        <w:bottom w:val="none" w:sz="0" w:space="0" w:color="auto"/>
        <w:right w:val="none" w:sz="0" w:space="0" w:color="auto"/>
      </w:divBdr>
    </w:div>
    <w:div w:id="1908612575">
      <w:bodyDiv w:val="1"/>
      <w:marLeft w:val="0"/>
      <w:marRight w:val="0"/>
      <w:marTop w:val="0"/>
      <w:marBottom w:val="0"/>
      <w:divBdr>
        <w:top w:val="none" w:sz="0" w:space="0" w:color="auto"/>
        <w:left w:val="none" w:sz="0" w:space="0" w:color="auto"/>
        <w:bottom w:val="none" w:sz="0" w:space="0" w:color="auto"/>
        <w:right w:val="none" w:sz="0" w:space="0" w:color="auto"/>
      </w:divBdr>
    </w:div>
    <w:div w:id="1909457202">
      <w:bodyDiv w:val="1"/>
      <w:marLeft w:val="0"/>
      <w:marRight w:val="0"/>
      <w:marTop w:val="0"/>
      <w:marBottom w:val="0"/>
      <w:divBdr>
        <w:top w:val="none" w:sz="0" w:space="0" w:color="auto"/>
        <w:left w:val="none" w:sz="0" w:space="0" w:color="auto"/>
        <w:bottom w:val="none" w:sz="0" w:space="0" w:color="auto"/>
        <w:right w:val="none" w:sz="0" w:space="0" w:color="auto"/>
      </w:divBdr>
    </w:div>
    <w:div w:id="1909607641">
      <w:bodyDiv w:val="1"/>
      <w:marLeft w:val="0"/>
      <w:marRight w:val="0"/>
      <w:marTop w:val="0"/>
      <w:marBottom w:val="0"/>
      <w:divBdr>
        <w:top w:val="none" w:sz="0" w:space="0" w:color="auto"/>
        <w:left w:val="none" w:sz="0" w:space="0" w:color="auto"/>
        <w:bottom w:val="none" w:sz="0" w:space="0" w:color="auto"/>
        <w:right w:val="none" w:sz="0" w:space="0" w:color="auto"/>
      </w:divBdr>
    </w:div>
    <w:div w:id="1909684804">
      <w:bodyDiv w:val="1"/>
      <w:marLeft w:val="0"/>
      <w:marRight w:val="0"/>
      <w:marTop w:val="0"/>
      <w:marBottom w:val="0"/>
      <w:divBdr>
        <w:top w:val="none" w:sz="0" w:space="0" w:color="auto"/>
        <w:left w:val="none" w:sz="0" w:space="0" w:color="auto"/>
        <w:bottom w:val="none" w:sz="0" w:space="0" w:color="auto"/>
        <w:right w:val="none" w:sz="0" w:space="0" w:color="auto"/>
      </w:divBdr>
    </w:div>
    <w:div w:id="1909923574">
      <w:bodyDiv w:val="1"/>
      <w:marLeft w:val="0"/>
      <w:marRight w:val="0"/>
      <w:marTop w:val="0"/>
      <w:marBottom w:val="0"/>
      <w:divBdr>
        <w:top w:val="none" w:sz="0" w:space="0" w:color="auto"/>
        <w:left w:val="none" w:sz="0" w:space="0" w:color="auto"/>
        <w:bottom w:val="none" w:sz="0" w:space="0" w:color="auto"/>
        <w:right w:val="none" w:sz="0" w:space="0" w:color="auto"/>
      </w:divBdr>
    </w:div>
    <w:div w:id="1910076121">
      <w:bodyDiv w:val="1"/>
      <w:marLeft w:val="0"/>
      <w:marRight w:val="0"/>
      <w:marTop w:val="0"/>
      <w:marBottom w:val="0"/>
      <w:divBdr>
        <w:top w:val="none" w:sz="0" w:space="0" w:color="auto"/>
        <w:left w:val="none" w:sz="0" w:space="0" w:color="auto"/>
        <w:bottom w:val="none" w:sz="0" w:space="0" w:color="auto"/>
        <w:right w:val="none" w:sz="0" w:space="0" w:color="auto"/>
      </w:divBdr>
    </w:div>
    <w:div w:id="1910338905">
      <w:bodyDiv w:val="1"/>
      <w:marLeft w:val="0"/>
      <w:marRight w:val="0"/>
      <w:marTop w:val="0"/>
      <w:marBottom w:val="0"/>
      <w:divBdr>
        <w:top w:val="none" w:sz="0" w:space="0" w:color="auto"/>
        <w:left w:val="none" w:sz="0" w:space="0" w:color="auto"/>
        <w:bottom w:val="none" w:sz="0" w:space="0" w:color="auto"/>
        <w:right w:val="none" w:sz="0" w:space="0" w:color="auto"/>
      </w:divBdr>
    </w:div>
    <w:div w:id="1910339541">
      <w:bodyDiv w:val="1"/>
      <w:marLeft w:val="0"/>
      <w:marRight w:val="0"/>
      <w:marTop w:val="0"/>
      <w:marBottom w:val="0"/>
      <w:divBdr>
        <w:top w:val="none" w:sz="0" w:space="0" w:color="auto"/>
        <w:left w:val="none" w:sz="0" w:space="0" w:color="auto"/>
        <w:bottom w:val="none" w:sz="0" w:space="0" w:color="auto"/>
        <w:right w:val="none" w:sz="0" w:space="0" w:color="auto"/>
      </w:divBdr>
    </w:div>
    <w:div w:id="1910731034">
      <w:bodyDiv w:val="1"/>
      <w:marLeft w:val="0"/>
      <w:marRight w:val="0"/>
      <w:marTop w:val="0"/>
      <w:marBottom w:val="0"/>
      <w:divBdr>
        <w:top w:val="none" w:sz="0" w:space="0" w:color="auto"/>
        <w:left w:val="none" w:sz="0" w:space="0" w:color="auto"/>
        <w:bottom w:val="none" w:sz="0" w:space="0" w:color="auto"/>
        <w:right w:val="none" w:sz="0" w:space="0" w:color="auto"/>
      </w:divBdr>
    </w:div>
    <w:div w:id="1910768512">
      <w:bodyDiv w:val="1"/>
      <w:marLeft w:val="0"/>
      <w:marRight w:val="0"/>
      <w:marTop w:val="0"/>
      <w:marBottom w:val="0"/>
      <w:divBdr>
        <w:top w:val="none" w:sz="0" w:space="0" w:color="auto"/>
        <w:left w:val="none" w:sz="0" w:space="0" w:color="auto"/>
        <w:bottom w:val="none" w:sz="0" w:space="0" w:color="auto"/>
        <w:right w:val="none" w:sz="0" w:space="0" w:color="auto"/>
      </w:divBdr>
    </w:div>
    <w:div w:id="1910847017">
      <w:bodyDiv w:val="1"/>
      <w:marLeft w:val="0"/>
      <w:marRight w:val="0"/>
      <w:marTop w:val="0"/>
      <w:marBottom w:val="0"/>
      <w:divBdr>
        <w:top w:val="none" w:sz="0" w:space="0" w:color="auto"/>
        <w:left w:val="none" w:sz="0" w:space="0" w:color="auto"/>
        <w:bottom w:val="none" w:sz="0" w:space="0" w:color="auto"/>
        <w:right w:val="none" w:sz="0" w:space="0" w:color="auto"/>
      </w:divBdr>
    </w:div>
    <w:div w:id="1911236584">
      <w:bodyDiv w:val="1"/>
      <w:marLeft w:val="0"/>
      <w:marRight w:val="0"/>
      <w:marTop w:val="0"/>
      <w:marBottom w:val="0"/>
      <w:divBdr>
        <w:top w:val="none" w:sz="0" w:space="0" w:color="auto"/>
        <w:left w:val="none" w:sz="0" w:space="0" w:color="auto"/>
        <w:bottom w:val="none" w:sz="0" w:space="0" w:color="auto"/>
        <w:right w:val="none" w:sz="0" w:space="0" w:color="auto"/>
      </w:divBdr>
    </w:div>
    <w:div w:id="1911692412">
      <w:bodyDiv w:val="1"/>
      <w:marLeft w:val="0"/>
      <w:marRight w:val="0"/>
      <w:marTop w:val="0"/>
      <w:marBottom w:val="0"/>
      <w:divBdr>
        <w:top w:val="none" w:sz="0" w:space="0" w:color="auto"/>
        <w:left w:val="none" w:sz="0" w:space="0" w:color="auto"/>
        <w:bottom w:val="none" w:sz="0" w:space="0" w:color="auto"/>
        <w:right w:val="none" w:sz="0" w:space="0" w:color="auto"/>
      </w:divBdr>
    </w:div>
    <w:div w:id="1912277056">
      <w:bodyDiv w:val="1"/>
      <w:marLeft w:val="0"/>
      <w:marRight w:val="0"/>
      <w:marTop w:val="0"/>
      <w:marBottom w:val="0"/>
      <w:divBdr>
        <w:top w:val="none" w:sz="0" w:space="0" w:color="auto"/>
        <w:left w:val="none" w:sz="0" w:space="0" w:color="auto"/>
        <w:bottom w:val="none" w:sz="0" w:space="0" w:color="auto"/>
        <w:right w:val="none" w:sz="0" w:space="0" w:color="auto"/>
      </w:divBdr>
    </w:div>
    <w:div w:id="1912345385">
      <w:bodyDiv w:val="1"/>
      <w:marLeft w:val="0"/>
      <w:marRight w:val="0"/>
      <w:marTop w:val="0"/>
      <w:marBottom w:val="0"/>
      <w:divBdr>
        <w:top w:val="none" w:sz="0" w:space="0" w:color="auto"/>
        <w:left w:val="none" w:sz="0" w:space="0" w:color="auto"/>
        <w:bottom w:val="none" w:sz="0" w:space="0" w:color="auto"/>
        <w:right w:val="none" w:sz="0" w:space="0" w:color="auto"/>
      </w:divBdr>
    </w:div>
    <w:div w:id="1912419824">
      <w:bodyDiv w:val="1"/>
      <w:marLeft w:val="0"/>
      <w:marRight w:val="0"/>
      <w:marTop w:val="0"/>
      <w:marBottom w:val="0"/>
      <w:divBdr>
        <w:top w:val="none" w:sz="0" w:space="0" w:color="auto"/>
        <w:left w:val="none" w:sz="0" w:space="0" w:color="auto"/>
        <w:bottom w:val="none" w:sz="0" w:space="0" w:color="auto"/>
        <w:right w:val="none" w:sz="0" w:space="0" w:color="auto"/>
      </w:divBdr>
    </w:div>
    <w:div w:id="1912697594">
      <w:bodyDiv w:val="1"/>
      <w:marLeft w:val="0"/>
      <w:marRight w:val="0"/>
      <w:marTop w:val="0"/>
      <w:marBottom w:val="0"/>
      <w:divBdr>
        <w:top w:val="none" w:sz="0" w:space="0" w:color="auto"/>
        <w:left w:val="none" w:sz="0" w:space="0" w:color="auto"/>
        <w:bottom w:val="none" w:sz="0" w:space="0" w:color="auto"/>
        <w:right w:val="none" w:sz="0" w:space="0" w:color="auto"/>
      </w:divBdr>
    </w:div>
    <w:div w:id="1912764142">
      <w:bodyDiv w:val="1"/>
      <w:marLeft w:val="0"/>
      <w:marRight w:val="0"/>
      <w:marTop w:val="0"/>
      <w:marBottom w:val="0"/>
      <w:divBdr>
        <w:top w:val="none" w:sz="0" w:space="0" w:color="auto"/>
        <w:left w:val="none" w:sz="0" w:space="0" w:color="auto"/>
        <w:bottom w:val="none" w:sz="0" w:space="0" w:color="auto"/>
        <w:right w:val="none" w:sz="0" w:space="0" w:color="auto"/>
      </w:divBdr>
    </w:div>
    <w:div w:id="1913201438">
      <w:bodyDiv w:val="1"/>
      <w:marLeft w:val="0"/>
      <w:marRight w:val="0"/>
      <w:marTop w:val="0"/>
      <w:marBottom w:val="0"/>
      <w:divBdr>
        <w:top w:val="none" w:sz="0" w:space="0" w:color="auto"/>
        <w:left w:val="none" w:sz="0" w:space="0" w:color="auto"/>
        <w:bottom w:val="none" w:sz="0" w:space="0" w:color="auto"/>
        <w:right w:val="none" w:sz="0" w:space="0" w:color="auto"/>
      </w:divBdr>
    </w:div>
    <w:div w:id="1913735820">
      <w:bodyDiv w:val="1"/>
      <w:marLeft w:val="0"/>
      <w:marRight w:val="0"/>
      <w:marTop w:val="0"/>
      <w:marBottom w:val="0"/>
      <w:divBdr>
        <w:top w:val="none" w:sz="0" w:space="0" w:color="auto"/>
        <w:left w:val="none" w:sz="0" w:space="0" w:color="auto"/>
        <w:bottom w:val="none" w:sz="0" w:space="0" w:color="auto"/>
        <w:right w:val="none" w:sz="0" w:space="0" w:color="auto"/>
      </w:divBdr>
    </w:div>
    <w:div w:id="1913929581">
      <w:bodyDiv w:val="1"/>
      <w:marLeft w:val="0"/>
      <w:marRight w:val="0"/>
      <w:marTop w:val="0"/>
      <w:marBottom w:val="0"/>
      <w:divBdr>
        <w:top w:val="none" w:sz="0" w:space="0" w:color="auto"/>
        <w:left w:val="none" w:sz="0" w:space="0" w:color="auto"/>
        <w:bottom w:val="none" w:sz="0" w:space="0" w:color="auto"/>
        <w:right w:val="none" w:sz="0" w:space="0" w:color="auto"/>
      </w:divBdr>
    </w:div>
    <w:div w:id="1914000533">
      <w:bodyDiv w:val="1"/>
      <w:marLeft w:val="0"/>
      <w:marRight w:val="0"/>
      <w:marTop w:val="0"/>
      <w:marBottom w:val="0"/>
      <w:divBdr>
        <w:top w:val="none" w:sz="0" w:space="0" w:color="auto"/>
        <w:left w:val="none" w:sz="0" w:space="0" w:color="auto"/>
        <w:bottom w:val="none" w:sz="0" w:space="0" w:color="auto"/>
        <w:right w:val="none" w:sz="0" w:space="0" w:color="auto"/>
      </w:divBdr>
    </w:div>
    <w:div w:id="1914119388">
      <w:bodyDiv w:val="1"/>
      <w:marLeft w:val="0"/>
      <w:marRight w:val="0"/>
      <w:marTop w:val="0"/>
      <w:marBottom w:val="0"/>
      <w:divBdr>
        <w:top w:val="none" w:sz="0" w:space="0" w:color="auto"/>
        <w:left w:val="none" w:sz="0" w:space="0" w:color="auto"/>
        <w:bottom w:val="none" w:sz="0" w:space="0" w:color="auto"/>
        <w:right w:val="none" w:sz="0" w:space="0" w:color="auto"/>
      </w:divBdr>
    </w:div>
    <w:div w:id="1914582498">
      <w:bodyDiv w:val="1"/>
      <w:marLeft w:val="0"/>
      <w:marRight w:val="0"/>
      <w:marTop w:val="0"/>
      <w:marBottom w:val="0"/>
      <w:divBdr>
        <w:top w:val="none" w:sz="0" w:space="0" w:color="auto"/>
        <w:left w:val="none" w:sz="0" w:space="0" w:color="auto"/>
        <w:bottom w:val="none" w:sz="0" w:space="0" w:color="auto"/>
        <w:right w:val="none" w:sz="0" w:space="0" w:color="auto"/>
      </w:divBdr>
    </w:div>
    <w:div w:id="1915384869">
      <w:bodyDiv w:val="1"/>
      <w:marLeft w:val="0"/>
      <w:marRight w:val="0"/>
      <w:marTop w:val="0"/>
      <w:marBottom w:val="0"/>
      <w:divBdr>
        <w:top w:val="none" w:sz="0" w:space="0" w:color="auto"/>
        <w:left w:val="none" w:sz="0" w:space="0" w:color="auto"/>
        <w:bottom w:val="none" w:sz="0" w:space="0" w:color="auto"/>
        <w:right w:val="none" w:sz="0" w:space="0" w:color="auto"/>
      </w:divBdr>
    </w:div>
    <w:div w:id="1915699710">
      <w:bodyDiv w:val="1"/>
      <w:marLeft w:val="0"/>
      <w:marRight w:val="0"/>
      <w:marTop w:val="0"/>
      <w:marBottom w:val="0"/>
      <w:divBdr>
        <w:top w:val="none" w:sz="0" w:space="0" w:color="auto"/>
        <w:left w:val="none" w:sz="0" w:space="0" w:color="auto"/>
        <w:bottom w:val="none" w:sz="0" w:space="0" w:color="auto"/>
        <w:right w:val="none" w:sz="0" w:space="0" w:color="auto"/>
      </w:divBdr>
    </w:div>
    <w:div w:id="1916042745">
      <w:bodyDiv w:val="1"/>
      <w:marLeft w:val="0"/>
      <w:marRight w:val="0"/>
      <w:marTop w:val="0"/>
      <w:marBottom w:val="0"/>
      <w:divBdr>
        <w:top w:val="none" w:sz="0" w:space="0" w:color="auto"/>
        <w:left w:val="none" w:sz="0" w:space="0" w:color="auto"/>
        <w:bottom w:val="none" w:sz="0" w:space="0" w:color="auto"/>
        <w:right w:val="none" w:sz="0" w:space="0" w:color="auto"/>
      </w:divBdr>
    </w:div>
    <w:div w:id="1916285324">
      <w:bodyDiv w:val="1"/>
      <w:marLeft w:val="0"/>
      <w:marRight w:val="0"/>
      <w:marTop w:val="0"/>
      <w:marBottom w:val="0"/>
      <w:divBdr>
        <w:top w:val="none" w:sz="0" w:space="0" w:color="auto"/>
        <w:left w:val="none" w:sz="0" w:space="0" w:color="auto"/>
        <w:bottom w:val="none" w:sz="0" w:space="0" w:color="auto"/>
        <w:right w:val="none" w:sz="0" w:space="0" w:color="auto"/>
      </w:divBdr>
    </w:div>
    <w:div w:id="1916625467">
      <w:bodyDiv w:val="1"/>
      <w:marLeft w:val="0"/>
      <w:marRight w:val="0"/>
      <w:marTop w:val="0"/>
      <w:marBottom w:val="0"/>
      <w:divBdr>
        <w:top w:val="none" w:sz="0" w:space="0" w:color="auto"/>
        <w:left w:val="none" w:sz="0" w:space="0" w:color="auto"/>
        <w:bottom w:val="none" w:sz="0" w:space="0" w:color="auto"/>
        <w:right w:val="none" w:sz="0" w:space="0" w:color="auto"/>
      </w:divBdr>
    </w:div>
    <w:div w:id="1916747102">
      <w:bodyDiv w:val="1"/>
      <w:marLeft w:val="0"/>
      <w:marRight w:val="0"/>
      <w:marTop w:val="0"/>
      <w:marBottom w:val="0"/>
      <w:divBdr>
        <w:top w:val="none" w:sz="0" w:space="0" w:color="auto"/>
        <w:left w:val="none" w:sz="0" w:space="0" w:color="auto"/>
        <w:bottom w:val="none" w:sz="0" w:space="0" w:color="auto"/>
        <w:right w:val="none" w:sz="0" w:space="0" w:color="auto"/>
      </w:divBdr>
    </w:div>
    <w:div w:id="1916938324">
      <w:bodyDiv w:val="1"/>
      <w:marLeft w:val="0"/>
      <w:marRight w:val="0"/>
      <w:marTop w:val="0"/>
      <w:marBottom w:val="0"/>
      <w:divBdr>
        <w:top w:val="none" w:sz="0" w:space="0" w:color="auto"/>
        <w:left w:val="none" w:sz="0" w:space="0" w:color="auto"/>
        <w:bottom w:val="none" w:sz="0" w:space="0" w:color="auto"/>
        <w:right w:val="none" w:sz="0" w:space="0" w:color="auto"/>
      </w:divBdr>
    </w:div>
    <w:div w:id="1916940463">
      <w:bodyDiv w:val="1"/>
      <w:marLeft w:val="0"/>
      <w:marRight w:val="0"/>
      <w:marTop w:val="0"/>
      <w:marBottom w:val="0"/>
      <w:divBdr>
        <w:top w:val="none" w:sz="0" w:space="0" w:color="auto"/>
        <w:left w:val="none" w:sz="0" w:space="0" w:color="auto"/>
        <w:bottom w:val="none" w:sz="0" w:space="0" w:color="auto"/>
        <w:right w:val="none" w:sz="0" w:space="0" w:color="auto"/>
      </w:divBdr>
    </w:div>
    <w:div w:id="1917015526">
      <w:bodyDiv w:val="1"/>
      <w:marLeft w:val="0"/>
      <w:marRight w:val="0"/>
      <w:marTop w:val="0"/>
      <w:marBottom w:val="0"/>
      <w:divBdr>
        <w:top w:val="none" w:sz="0" w:space="0" w:color="auto"/>
        <w:left w:val="none" w:sz="0" w:space="0" w:color="auto"/>
        <w:bottom w:val="none" w:sz="0" w:space="0" w:color="auto"/>
        <w:right w:val="none" w:sz="0" w:space="0" w:color="auto"/>
      </w:divBdr>
    </w:div>
    <w:div w:id="1917396662">
      <w:bodyDiv w:val="1"/>
      <w:marLeft w:val="0"/>
      <w:marRight w:val="0"/>
      <w:marTop w:val="0"/>
      <w:marBottom w:val="0"/>
      <w:divBdr>
        <w:top w:val="none" w:sz="0" w:space="0" w:color="auto"/>
        <w:left w:val="none" w:sz="0" w:space="0" w:color="auto"/>
        <w:bottom w:val="none" w:sz="0" w:space="0" w:color="auto"/>
        <w:right w:val="none" w:sz="0" w:space="0" w:color="auto"/>
      </w:divBdr>
    </w:div>
    <w:div w:id="1917789097">
      <w:bodyDiv w:val="1"/>
      <w:marLeft w:val="0"/>
      <w:marRight w:val="0"/>
      <w:marTop w:val="0"/>
      <w:marBottom w:val="0"/>
      <w:divBdr>
        <w:top w:val="none" w:sz="0" w:space="0" w:color="auto"/>
        <w:left w:val="none" w:sz="0" w:space="0" w:color="auto"/>
        <w:bottom w:val="none" w:sz="0" w:space="0" w:color="auto"/>
        <w:right w:val="none" w:sz="0" w:space="0" w:color="auto"/>
      </w:divBdr>
    </w:div>
    <w:div w:id="1918008643">
      <w:bodyDiv w:val="1"/>
      <w:marLeft w:val="0"/>
      <w:marRight w:val="0"/>
      <w:marTop w:val="0"/>
      <w:marBottom w:val="0"/>
      <w:divBdr>
        <w:top w:val="none" w:sz="0" w:space="0" w:color="auto"/>
        <w:left w:val="none" w:sz="0" w:space="0" w:color="auto"/>
        <w:bottom w:val="none" w:sz="0" w:space="0" w:color="auto"/>
        <w:right w:val="none" w:sz="0" w:space="0" w:color="auto"/>
      </w:divBdr>
    </w:div>
    <w:div w:id="1918519855">
      <w:bodyDiv w:val="1"/>
      <w:marLeft w:val="0"/>
      <w:marRight w:val="0"/>
      <w:marTop w:val="0"/>
      <w:marBottom w:val="0"/>
      <w:divBdr>
        <w:top w:val="none" w:sz="0" w:space="0" w:color="auto"/>
        <w:left w:val="none" w:sz="0" w:space="0" w:color="auto"/>
        <w:bottom w:val="none" w:sz="0" w:space="0" w:color="auto"/>
        <w:right w:val="none" w:sz="0" w:space="0" w:color="auto"/>
      </w:divBdr>
    </w:div>
    <w:div w:id="1918707821">
      <w:bodyDiv w:val="1"/>
      <w:marLeft w:val="0"/>
      <w:marRight w:val="0"/>
      <w:marTop w:val="0"/>
      <w:marBottom w:val="0"/>
      <w:divBdr>
        <w:top w:val="none" w:sz="0" w:space="0" w:color="auto"/>
        <w:left w:val="none" w:sz="0" w:space="0" w:color="auto"/>
        <w:bottom w:val="none" w:sz="0" w:space="0" w:color="auto"/>
        <w:right w:val="none" w:sz="0" w:space="0" w:color="auto"/>
      </w:divBdr>
    </w:div>
    <w:div w:id="1919243990">
      <w:bodyDiv w:val="1"/>
      <w:marLeft w:val="0"/>
      <w:marRight w:val="0"/>
      <w:marTop w:val="0"/>
      <w:marBottom w:val="0"/>
      <w:divBdr>
        <w:top w:val="none" w:sz="0" w:space="0" w:color="auto"/>
        <w:left w:val="none" w:sz="0" w:space="0" w:color="auto"/>
        <w:bottom w:val="none" w:sz="0" w:space="0" w:color="auto"/>
        <w:right w:val="none" w:sz="0" w:space="0" w:color="auto"/>
      </w:divBdr>
    </w:div>
    <w:div w:id="1919442431">
      <w:bodyDiv w:val="1"/>
      <w:marLeft w:val="0"/>
      <w:marRight w:val="0"/>
      <w:marTop w:val="0"/>
      <w:marBottom w:val="0"/>
      <w:divBdr>
        <w:top w:val="none" w:sz="0" w:space="0" w:color="auto"/>
        <w:left w:val="none" w:sz="0" w:space="0" w:color="auto"/>
        <w:bottom w:val="none" w:sz="0" w:space="0" w:color="auto"/>
        <w:right w:val="none" w:sz="0" w:space="0" w:color="auto"/>
      </w:divBdr>
    </w:div>
    <w:div w:id="1919629823">
      <w:bodyDiv w:val="1"/>
      <w:marLeft w:val="0"/>
      <w:marRight w:val="0"/>
      <w:marTop w:val="0"/>
      <w:marBottom w:val="0"/>
      <w:divBdr>
        <w:top w:val="none" w:sz="0" w:space="0" w:color="auto"/>
        <w:left w:val="none" w:sz="0" w:space="0" w:color="auto"/>
        <w:bottom w:val="none" w:sz="0" w:space="0" w:color="auto"/>
        <w:right w:val="none" w:sz="0" w:space="0" w:color="auto"/>
      </w:divBdr>
    </w:div>
    <w:div w:id="1919900085">
      <w:bodyDiv w:val="1"/>
      <w:marLeft w:val="0"/>
      <w:marRight w:val="0"/>
      <w:marTop w:val="0"/>
      <w:marBottom w:val="0"/>
      <w:divBdr>
        <w:top w:val="none" w:sz="0" w:space="0" w:color="auto"/>
        <w:left w:val="none" w:sz="0" w:space="0" w:color="auto"/>
        <w:bottom w:val="none" w:sz="0" w:space="0" w:color="auto"/>
        <w:right w:val="none" w:sz="0" w:space="0" w:color="auto"/>
      </w:divBdr>
    </w:div>
    <w:div w:id="1920283373">
      <w:bodyDiv w:val="1"/>
      <w:marLeft w:val="0"/>
      <w:marRight w:val="0"/>
      <w:marTop w:val="0"/>
      <w:marBottom w:val="0"/>
      <w:divBdr>
        <w:top w:val="none" w:sz="0" w:space="0" w:color="auto"/>
        <w:left w:val="none" w:sz="0" w:space="0" w:color="auto"/>
        <w:bottom w:val="none" w:sz="0" w:space="0" w:color="auto"/>
        <w:right w:val="none" w:sz="0" w:space="0" w:color="auto"/>
      </w:divBdr>
    </w:div>
    <w:div w:id="1920750497">
      <w:bodyDiv w:val="1"/>
      <w:marLeft w:val="0"/>
      <w:marRight w:val="0"/>
      <w:marTop w:val="0"/>
      <w:marBottom w:val="0"/>
      <w:divBdr>
        <w:top w:val="none" w:sz="0" w:space="0" w:color="auto"/>
        <w:left w:val="none" w:sz="0" w:space="0" w:color="auto"/>
        <w:bottom w:val="none" w:sz="0" w:space="0" w:color="auto"/>
        <w:right w:val="none" w:sz="0" w:space="0" w:color="auto"/>
      </w:divBdr>
    </w:div>
    <w:div w:id="1920825868">
      <w:bodyDiv w:val="1"/>
      <w:marLeft w:val="0"/>
      <w:marRight w:val="0"/>
      <w:marTop w:val="0"/>
      <w:marBottom w:val="0"/>
      <w:divBdr>
        <w:top w:val="none" w:sz="0" w:space="0" w:color="auto"/>
        <w:left w:val="none" w:sz="0" w:space="0" w:color="auto"/>
        <w:bottom w:val="none" w:sz="0" w:space="0" w:color="auto"/>
        <w:right w:val="none" w:sz="0" w:space="0" w:color="auto"/>
      </w:divBdr>
    </w:div>
    <w:div w:id="1921015414">
      <w:bodyDiv w:val="1"/>
      <w:marLeft w:val="0"/>
      <w:marRight w:val="0"/>
      <w:marTop w:val="0"/>
      <w:marBottom w:val="0"/>
      <w:divBdr>
        <w:top w:val="none" w:sz="0" w:space="0" w:color="auto"/>
        <w:left w:val="none" w:sz="0" w:space="0" w:color="auto"/>
        <w:bottom w:val="none" w:sz="0" w:space="0" w:color="auto"/>
        <w:right w:val="none" w:sz="0" w:space="0" w:color="auto"/>
      </w:divBdr>
    </w:div>
    <w:div w:id="1921064813">
      <w:bodyDiv w:val="1"/>
      <w:marLeft w:val="0"/>
      <w:marRight w:val="0"/>
      <w:marTop w:val="0"/>
      <w:marBottom w:val="0"/>
      <w:divBdr>
        <w:top w:val="none" w:sz="0" w:space="0" w:color="auto"/>
        <w:left w:val="none" w:sz="0" w:space="0" w:color="auto"/>
        <w:bottom w:val="none" w:sz="0" w:space="0" w:color="auto"/>
        <w:right w:val="none" w:sz="0" w:space="0" w:color="auto"/>
      </w:divBdr>
    </w:div>
    <w:div w:id="1921209740">
      <w:bodyDiv w:val="1"/>
      <w:marLeft w:val="0"/>
      <w:marRight w:val="0"/>
      <w:marTop w:val="0"/>
      <w:marBottom w:val="0"/>
      <w:divBdr>
        <w:top w:val="none" w:sz="0" w:space="0" w:color="auto"/>
        <w:left w:val="none" w:sz="0" w:space="0" w:color="auto"/>
        <w:bottom w:val="none" w:sz="0" w:space="0" w:color="auto"/>
        <w:right w:val="none" w:sz="0" w:space="0" w:color="auto"/>
      </w:divBdr>
    </w:div>
    <w:div w:id="1921480097">
      <w:bodyDiv w:val="1"/>
      <w:marLeft w:val="0"/>
      <w:marRight w:val="0"/>
      <w:marTop w:val="0"/>
      <w:marBottom w:val="0"/>
      <w:divBdr>
        <w:top w:val="none" w:sz="0" w:space="0" w:color="auto"/>
        <w:left w:val="none" w:sz="0" w:space="0" w:color="auto"/>
        <w:bottom w:val="none" w:sz="0" w:space="0" w:color="auto"/>
        <w:right w:val="none" w:sz="0" w:space="0" w:color="auto"/>
      </w:divBdr>
    </w:div>
    <w:div w:id="1921939113">
      <w:bodyDiv w:val="1"/>
      <w:marLeft w:val="0"/>
      <w:marRight w:val="0"/>
      <w:marTop w:val="0"/>
      <w:marBottom w:val="0"/>
      <w:divBdr>
        <w:top w:val="none" w:sz="0" w:space="0" w:color="auto"/>
        <w:left w:val="none" w:sz="0" w:space="0" w:color="auto"/>
        <w:bottom w:val="none" w:sz="0" w:space="0" w:color="auto"/>
        <w:right w:val="none" w:sz="0" w:space="0" w:color="auto"/>
      </w:divBdr>
    </w:div>
    <w:div w:id="1921985824">
      <w:bodyDiv w:val="1"/>
      <w:marLeft w:val="0"/>
      <w:marRight w:val="0"/>
      <w:marTop w:val="0"/>
      <w:marBottom w:val="0"/>
      <w:divBdr>
        <w:top w:val="none" w:sz="0" w:space="0" w:color="auto"/>
        <w:left w:val="none" w:sz="0" w:space="0" w:color="auto"/>
        <w:bottom w:val="none" w:sz="0" w:space="0" w:color="auto"/>
        <w:right w:val="none" w:sz="0" w:space="0" w:color="auto"/>
      </w:divBdr>
    </w:div>
    <w:div w:id="1922059620">
      <w:bodyDiv w:val="1"/>
      <w:marLeft w:val="0"/>
      <w:marRight w:val="0"/>
      <w:marTop w:val="0"/>
      <w:marBottom w:val="0"/>
      <w:divBdr>
        <w:top w:val="none" w:sz="0" w:space="0" w:color="auto"/>
        <w:left w:val="none" w:sz="0" w:space="0" w:color="auto"/>
        <w:bottom w:val="none" w:sz="0" w:space="0" w:color="auto"/>
        <w:right w:val="none" w:sz="0" w:space="0" w:color="auto"/>
      </w:divBdr>
    </w:div>
    <w:div w:id="1922061218">
      <w:bodyDiv w:val="1"/>
      <w:marLeft w:val="0"/>
      <w:marRight w:val="0"/>
      <w:marTop w:val="0"/>
      <w:marBottom w:val="0"/>
      <w:divBdr>
        <w:top w:val="none" w:sz="0" w:space="0" w:color="auto"/>
        <w:left w:val="none" w:sz="0" w:space="0" w:color="auto"/>
        <w:bottom w:val="none" w:sz="0" w:space="0" w:color="auto"/>
        <w:right w:val="none" w:sz="0" w:space="0" w:color="auto"/>
      </w:divBdr>
    </w:div>
    <w:div w:id="1922592999">
      <w:bodyDiv w:val="1"/>
      <w:marLeft w:val="0"/>
      <w:marRight w:val="0"/>
      <w:marTop w:val="0"/>
      <w:marBottom w:val="0"/>
      <w:divBdr>
        <w:top w:val="none" w:sz="0" w:space="0" w:color="auto"/>
        <w:left w:val="none" w:sz="0" w:space="0" w:color="auto"/>
        <w:bottom w:val="none" w:sz="0" w:space="0" w:color="auto"/>
        <w:right w:val="none" w:sz="0" w:space="0" w:color="auto"/>
      </w:divBdr>
    </w:div>
    <w:div w:id="1923563498">
      <w:bodyDiv w:val="1"/>
      <w:marLeft w:val="0"/>
      <w:marRight w:val="0"/>
      <w:marTop w:val="0"/>
      <w:marBottom w:val="0"/>
      <w:divBdr>
        <w:top w:val="none" w:sz="0" w:space="0" w:color="auto"/>
        <w:left w:val="none" w:sz="0" w:space="0" w:color="auto"/>
        <w:bottom w:val="none" w:sz="0" w:space="0" w:color="auto"/>
        <w:right w:val="none" w:sz="0" w:space="0" w:color="auto"/>
      </w:divBdr>
    </w:div>
    <w:div w:id="1923758183">
      <w:bodyDiv w:val="1"/>
      <w:marLeft w:val="0"/>
      <w:marRight w:val="0"/>
      <w:marTop w:val="0"/>
      <w:marBottom w:val="0"/>
      <w:divBdr>
        <w:top w:val="none" w:sz="0" w:space="0" w:color="auto"/>
        <w:left w:val="none" w:sz="0" w:space="0" w:color="auto"/>
        <w:bottom w:val="none" w:sz="0" w:space="0" w:color="auto"/>
        <w:right w:val="none" w:sz="0" w:space="0" w:color="auto"/>
      </w:divBdr>
    </w:div>
    <w:div w:id="1924029459">
      <w:bodyDiv w:val="1"/>
      <w:marLeft w:val="0"/>
      <w:marRight w:val="0"/>
      <w:marTop w:val="0"/>
      <w:marBottom w:val="0"/>
      <w:divBdr>
        <w:top w:val="none" w:sz="0" w:space="0" w:color="auto"/>
        <w:left w:val="none" w:sz="0" w:space="0" w:color="auto"/>
        <w:bottom w:val="none" w:sz="0" w:space="0" w:color="auto"/>
        <w:right w:val="none" w:sz="0" w:space="0" w:color="auto"/>
      </w:divBdr>
    </w:div>
    <w:div w:id="1924214940">
      <w:bodyDiv w:val="1"/>
      <w:marLeft w:val="0"/>
      <w:marRight w:val="0"/>
      <w:marTop w:val="0"/>
      <w:marBottom w:val="0"/>
      <w:divBdr>
        <w:top w:val="none" w:sz="0" w:space="0" w:color="auto"/>
        <w:left w:val="none" w:sz="0" w:space="0" w:color="auto"/>
        <w:bottom w:val="none" w:sz="0" w:space="0" w:color="auto"/>
        <w:right w:val="none" w:sz="0" w:space="0" w:color="auto"/>
      </w:divBdr>
    </w:div>
    <w:div w:id="1924534141">
      <w:bodyDiv w:val="1"/>
      <w:marLeft w:val="0"/>
      <w:marRight w:val="0"/>
      <w:marTop w:val="0"/>
      <w:marBottom w:val="0"/>
      <w:divBdr>
        <w:top w:val="none" w:sz="0" w:space="0" w:color="auto"/>
        <w:left w:val="none" w:sz="0" w:space="0" w:color="auto"/>
        <w:bottom w:val="none" w:sz="0" w:space="0" w:color="auto"/>
        <w:right w:val="none" w:sz="0" w:space="0" w:color="auto"/>
      </w:divBdr>
    </w:div>
    <w:div w:id="1924677836">
      <w:bodyDiv w:val="1"/>
      <w:marLeft w:val="0"/>
      <w:marRight w:val="0"/>
      <w:marTop w:val="0"/>
      <w:marBottom w:val="0"/>
      <w:divBdr>
        <w:top w:val="none" w:sz="0" w:space="0" w:color="auto"/>
        <w:left w:val="none" w:sz="0" w:space="0" w:color="auto"/>
        <w:bottom w:val="none" w:sz="0" w:space="0" w:color="auto"/>
        <w:right w:val="none" w:sz="0" w:space="0" w:color="auto"/>
      </w:divBdr>
    </w:div>
    <w:div w:id="1924727830">
      <w:bodyDiv w:val="1"/>
      <w:marLeft w:val="0"/>
      <w:marRight w:val="0"/>
      <w:marTop w:val="0"/>
      <w:marBottom w:val="0"/>
      <w:divBdr>
        <w:top w:val="none" w:sz="0" w:space="0" w:color="auto"/>
        <w:left w:val="none" w:sz="0" w:space="0" w:color="auto"/>
        <w:bottom w:val="none" w:sz="0" w:space="0" w:color="auto"/>
        <w:right w:val="none" w:sz="0" w:space="0" w:color="auto"/>
      </w:divBdr>
    </w:div>
    <w:div w:id="1924799980">
      <w:bodyDiv w:val="1"/>
      <w:marLeft w:val="0"/>
      <w:marRight w:val="0"/>
      <w:marTop w:val="0"/>
      <w:marBottom w:val="0"/>
      <w:divBdr>
        <w:top w:val="none" w:sz="0" w:space="0" w:color="auto"/>
        <w:left w:val="none" w:sz="0" w:space="0" w:color="auto"/>
        <w:bottom w:val="none" w:sz="0" w:space="0" w:color="auto"/>
        <w:right w:val="none" w:sz="0" w:space="0" w:color="auto"/>
      </w:divBdr>
    </w:div>
    <w:div w:id="1924877868">
      <w:bodyDiv w:val="1"/>
      <w:marLeft w:val="0"/>
      <w:marRight w:val="0"/>
      <w:marTop w:val="0"/>
      <w:marBottom w:val="0"/>
      <w:divBdr>
        <w:top w:val="none" w:sz="0" w:space="0" w:color="auto"/>
        <w:left w:val="none" w:sz="0" w:space="0" w:color="auto"/>
        <w:bottom w:val="none" w:sz="0" w:space="0" w:color="auto"/>
        <w:right w:val="none" w:sz="0" w:space="0" w:color="auto"/>
      </w:divBdr>
    </w:div>
    <w:div w:id="1924992866">
      <w:bodyDiv w:val="1"/>
      <w:marLeft w:val="0"/>
      <w:marRight w:val="0"/>
      <w:marTop w:val="0"/>
      <w:marBottom w:val="0"/>
      <w:divBdr>
        <w:top w:val="none" w:sz="0" w:space="0" w:color="auto"/>
        <w:left w:val="none" w:sz="0" w:space="0" w:color="auto"/>
        <w:bottom w:val="none" w:sz="0" w:space="0" w:color="auto"/>
        <w:right w:val="none" w:sz="0" w:space="0" w:color="auto"/>
      </w:divBdr>
    </w:div>
    <w:div w:id="1925412022">
      <w:bodyDiv w:val="1"/>
      <w:marLeft w:val="0"/>
      <w:marRight w:val="0"/>
      <w:marTop w:val="0"/>
      <w:marBottom w:val="0"/>
      <w:divBdr>
        <w:top w:val="none" w:sz="0" w:space="0" w:color="auto"/>
        <w:left w:val="none" w:sz="0" w:space="0" w:color="auto"/>
        <w:bottom w:val="none" w:sz="0" w:space="0" w:color="auto"/>
        <w:right w:val="none" w:sz="0" w:space="0" w:color="auto"/>
      </w:divBdr>
    </w:div>
    <w:div w:id="1925606773">
      <w:bodyDiv w:val="1"/>
      <w:marLeft w:val="0"/>
      <w:marRight w:val="0"/>
      <w:marTop w:val="0"/>
      <w:marBottom w:val="0"/>
      <w:divBdr>
        <w:top w:val="none" w:sz="0" w:space="0" w:color="auto"/>
        <w:left w:val="none" w:sz="0" w:space="0" w:color="auto"/>
        <w:bottom w:val="none" w:sz="0" w:space="0" w:color="auto"/>
        <w:right w:val="none" w:sz="0" w:space="0" w:color="auto"/>
      </w:divBdr>
    </w:div>
    <w:div w:id="1925872348">
      <w:bodyDiv w:val="1"/>
      <w:marLeft w:val="0"/>
      <w:marRight w:val="0"/>
      <w:marTop w:val="0"/>
      <w:marBottom w:val="0"/>
      <w:divBdr>
        <w:top w:val="none" w:sz="0" w:space="0" w:color="auto"/>
        <w:left w:val="none" w:sz="0" w:space="0" w:color="auto"/>
        <w:bottom w:val="none" w:sz="0" w:space="0" w:color="auto"/>
        <w:right w:val="none" w:sz="0" w:space="0" w:color="auto"/>
      </w:divBdr>
    </w:div>
    <w:div w:id="1926113390">
      <w:bodyDiv w:val="1"/>
      <w:marLeft w:val="0"/>
      <w:marRight w:val="0"/>
      <w:marTop w:val="0"/>
      <w:marBottom w:val="0"/>
      <w:divBdr>
        <w:top w:val="none" w:sz="0" w:space="0" w:color="auto"/>
        <w:left w:val="none" w:sz="0" w:space="0" w:color="auto"/>
        <w:bottom w:val="none" w:sz="0" w:space="0" w:color="auto"/>
        <w:right w:val="none" w:sz="0" w:space="0" w:color="auto"/>
      </w:divBdr>
    </w:div>
    <w:div w:id="1926183136">
      <w:bodyDiv w:val="1"/>
      <w:marLeft w:val="0"/>
      <w:marRight w:val="0"/>
      <w:marTop w:val="0"/>
      <w:marBottom w:val="0"/>
      <w:divBdr>
        <w:top w:val="none" w:sz="0" w:space="0" w:color="auto"/>
        <w:left w:val="none" w:sz="0" w:space="0" w:color="auto"/>
        <w:bottom w:val="none" w:sz="0" w:space="0" w:color="auto"/>
        <w:right w:val="none" w:sz="0" w:space="0" w:color="auto"/>
      </w:divBdr>
    </w:div>
    <w:div w:id="1926456633">
      <w:bodyDiv w:val="1"/>
      <w:marLeft w:val="0"/>
      <w:marRight w:val="0"/>
      <w:marTop w:val="0"/>
      <w:marBottom w:val="0"/>
      <w:divBdr>
        <w:top w:val="none" w:sz="0" w:space="0" w:color="auto"/>
        <w:left w:val="none" w:sz="0" w:space="0" w:color="auto"/>
        <w:bottom w:val="none" w:sz="0" w:space="0" w:color="auto"/>
        <w:right w:val="none" w:sz="0" w:space="0" w:color="auto"/>
      </w:divBdr>
    </w:div>
    <w:div w:id="1926567170">
      <w:bodyDiv w:val="1"/>
      <w:marLeft w:val="0"/>
      <w:marRight w:val="0"/>
      <w:marTop w:val="0"/>
      <w:marBottom w:val="0"/>
      <w:divBdr>
        <w:top w:val="none" w:sz="0" w:space="0" w:color="auto"/>
        <w:left w:val="none" w:sz="0" w:space="0" w:color="auto"/>
        <w:bottom w:val="none" w:sz="0" w:space="0" w:color="auto"/>
        <w:right w:val="none" w:sz="0" w:space="0" w:color="auto"/>
      </w:divBdr>
    </w:div>
    <w:div w:id="1926765987">
      <w:bodyDiv w:val="1"/>
      <w:marLeft w:val="0"/>
      <w:marRight w:val="0"/>
      <w:marTop w:val="0"/>
      <w:marBottom w:val="0"/>
      <w:divBdr>
        <w:top w:val="none" w:sz="0" w:space="0" w:color="auto"/>
        <w:left w:val="none" w:sz="0" w:space="0" w:color="auto"/>
        <w:bottom w:val="none" w:sz="0" w:space="0" w:color="auto"/>
        <w:right w:val="none" w:sz="0" w:space="0" w:color="auto"/>
      </w:divBdr>
    </w:div>
    <w:div w:id="1927423714">
      <w:bodyDiv w:val="1"/>
      <w:marLeft w:val="0"/>
      <w:marRight w:val="0"/>
      <w:marTop w:val="0"/>
      <w:marBottom w:val="0"/>
      <w:divBdr>
        <w:top w:val="none" w:sz="0" w:space="0" w:color="auto"/>
        <w:left w:val="none" w:sz="0" w:space="0" w:color="auto"/>
        <w:bottom w:val="none" w:sz="0" w:space="0" w:color="auto"/>
        <w:right w:val="none" w:sz="0" w:space="0" w:color="auto"/>
      </w:divBdr>
    </w:div>
    <w:div w:id="1927424939">
      <w:bodyDiv w:val="1"/>
      <w:marLeft w:val="0"/>
      <w:marRight w:val="0"/>
      <w:marTop w:val="0"/>
      <w:marBottom w:val="0"/>
      <w:divBdr>
        <w:top w:val="none" w:sz="0" w:space="0" w:color="auto"/>
        <w:left w:val="none" w:sz="0" w:space="0" w:color="auto"/>
        <w:bottom w:val="none" w:sz="0" w:space="0" w:color="auto"/>
        <w:right w:val="none" w:sz="0" w:space="0" w:color="auto"/>
      </w:divBdr>
    </w:div>
    <w:div w:id="1927693143">
      <w:bodyDiv w:val="1"/>
      <w:marLeft w:val="0"/>
      <w:marRight w:val="0"/>
      <w:marTop w:val="0"/>
      <w:marBottom w:val="0"/>
      <w:divBdr>
        <w:top w:val="none" w:sz="0" w:space="0" w:color="auto"/>
        <w:left w:val="none" w:sz="0" w:space="0" w:color="auto"/>
        <w:bottom w:val="none" w:sz="0" w:space="0" w:color="auto"/>
        <w:right w:val="none" w:sz="0" w:space="0" w:color="auto"/>
      </w:divBdr>
    </w:div>
    <w:div w:id="1927954311">
      <w:bodyDiv w:val="1"/>
      <w:marLeft w:val="0"/>
      <w:marRight w:val="0"/>
      <w:marTop w:val="0"/>
      <w:marBottom w:val="0"/>
      <w:divBdr>
        <w:top w:val="none" w:sz="0" w:space="0" w:color="auto"/>
        <w:left w:val="none" w:sz="0" w:space="0" w:color="auto"/>
        <w:bottom w:val="none" w:sz="0" w:space="0" w:color="auto"/>
        <w:right w:val="none" w:sz="0" w:space="0" w:color="auto"/>
      </w:divBdr>
    </w:div>
    <w:div w:id="1928029659">
      <w:bodyDiv w:val="1"/>
      <w:marLeft w:val="0"/>
      <w:marRight w:val="0"/>
      <w:marTop w:val="0"/>
      <w:marBottom w:val="0"/>
      <w:divBdr>
        <w:top w:val="none" w:sz="0" w:space="0" w:color="auto"/>
        <w:left w:val="none" w:sz="0" w:space="0" w:color="auto"/>
        <w:bottom w:val="none" w:sz="0" w:space="0" w:color="auto"/>
        <w:right w:val="none" w:sz="0" w:space="0" w:color="auto"/>
      </w:divBdr>
    </w:div>
    <w:div w:id="1928072232">
      <w:bodyDiv w:val="1"/>
      <w:marLeft w:val="0"/>
      <w:marRight w:val="0"/>
      <w:marTop w:val="0"/>
      <w:marBottom w:val="0"/>
      <w:divBdr>
        <w:top w:val="none" w:sz="0" w:space="0" w:color="auto"/>
        <w:left w:val="none" w:sz="0" w:space="0" w:color="auto"/>
        <w:bottom w:val="none" w:sz="0" w:space="0" w:color="auto"/>
        <w:right w:val="none" w:sz="0" w:space="0" w:color="auto"/>
      </w:divBdr>
    </w:div>
    <w:div w:id="1928228000">
      <w:bodyDiv w:val="1"/>
      <w:marLeft w:val="0"/>
      <w:marRight w:val="0"/>
      <w:marTop w:val="0"/>
      <w:marBottom w:val="0"/>
      <w:divBdr>
        <w:top w:val="none" w:sz="0" w:space="0" w:color="auto"/>
        <w:left w:val="none" w:sz="0" w:space="0" w:color="auto"/>
        <w:bottom w:val="none" w:sz="0" w:space="0" w:color="auto"/>
        <w:right w:val="none" w:sz="0" w:space="0" w:color="auto"/>
      </w:divBdr>
    </w:div>
    <w:div w:id="1928688362">
      <w:bodyDiv w:val="1"/>
      <w:marLeft w:val="0"/>
      <w:marRight w:val="0"/>
      <w:marTop w:val="0"/>
      <w:marBottom w:val="0"/>
      <w:divBdr>
        <w:top w:val="none" w:sz="0" w:space="0" w:color="auto"/>
        <w:left w:val="none" w:sz="0" w:space="0" w:color="auto"/>
        <w:bottom w:val="none" w:sz="0" w:space="0" w:color="auto"/>
        <w:right w:val="none" w:sz="0" w:space="0" w:color="auto"/>
      </w:divBdr>
    </w:div>
    <w:div w:id="1928690249">
      <w:bodyDiv w:val="1"/>
      <w:marLeft w:val="0"/>
      <w:marRight w:val="0"/>
      <w:marTop w:val="0"/>
      <w:marBottom w:val="0"/>
      <w:divBdr>
        <w:top w:val="none" w:sz="0" w:space="0" w:color="auto"/>
        <w:left w:val="none" w:sz="0" w:space="0" w:color="auto"/>
        <w:bottom w:val="none" w:sz="0" w:space="0" w:color="auto"/>
        <w:right w:val="none" w:sz="0" w:space="0" w:color="auto"/>
      </w:divBdr>
    </w:div>
    <w:div w:id="1928880409">
      <w:bodyDiv w:val="1"/>
      <w:marLeft w:val="0"/>
      <w:marRight w:val="0"/>
      <w:marTop w:val="0"/>
      <w:marBottom w:val="0"/>
      <w:divBdr>
        <w:top w:val="none" w:sz="0" w:space="0" w:color="auto"/>
        <w:left w:val="none" w:sz="0" w:space="0" w:color="auto"/>
        <w:bottom w:val="none" w:sz="0" w:space="0" w:color="auto"/>
        <w:right w:val="none" w:sz="0" w:space="0" w:color="auto"/>
      </w:divBdr>
    </w:div>
    <w:div w:id="1929268530">
      <w:bodyDiv w:val="1"/>
      <w:marLeft w:val="0"/>
      <w:marRight w:val="0"/>
      <w:marTop w:val="0"/>
      <w:marBottom w:val="0"/>
      <w:divBdr>
        <w:top w:val="none" w:sz="0" w:space="0" w:color="auto"/>
        <w:left w:val="none" w:sz="0" w:space="0" w:color="auto"/>
        <w:bottom w:val="none" w:sz="0" w:space="0" w:color="auto"/>
        <w:right w:val="none" w:sz="0" w:space="0" w:color="auto"/>
      </w:divBdr>
    </w:div>
    <w:div w:id="1929385133">
      <w:bodyDiv w:val="1"/>
      <w:marLeft w:val="0"/>
      <w:marRight w:val="0"/>
      <w:marTop w:val="0"/>
      <w:marBottom w:val="0"/>
      <w:divBdr>
        <w:top w:val="none" w:sz="0" w:space="0" w:color="auto"/>
        <w:left w:val="none" w:sz="0" w:space="0" w:color="auto"/>
        <w:bottom w:val="none" w:sz="0" w:space="0" w:color="auto"/>
        <w:right w:val="none" w:sz="0" w:space="0" w:color="auto"/>
      </w:divBdr>
    </w:div>
    <w:div w:id="1930039207">
      <w:bodyDiv w:val="1"/>
      <w:marLeft w:val="0"/>
      <w:marRight w:val="0"/>
      <w:marTop w:val="0"/>
      <w:marBottom w:val="0"/>
      <w:divBdr>
        <w:top w:val="none" w:sz="0" w:space="0" w:color="auto"/>
        <w:left w:val="none" w:sz="0" w:space="0" w:color="auto"/>
        <w:bottom w:val="none" w:sz="0" w:space="0" w:color="auto"/>
        <w:right w:val="none" w:sz="0" w:space="0" w:color="auto"/>
      </w:divBdr>
    </w:div>
    <w:div w:id="1930389827">
      <w:bodyDiv w:val="1"/>
      <w:marLeft w:val="0"/>
      <w:marRight w:val="0"/>
      <w:marTop w:val="0"/>
      <w:marBottom w:val="0"/>
      <w:divBdr>
        <w:top w:val="none" w:sz="0" w:space="0" w:color="auto"/>
        <w:left w:val="none" w:sz="0" w:space="0" w:color="auto"/>
        <w:bottom w:val="none" w:sz="0" w:space="0" w:color="auto"/>
        <w:right w:val="none" w:sz="0" w:space="0" w:color="auto"/>
      </w:divBdr>
    </w:div>
    <w:div w:id="1930772151">
      <w:bodyDiv w:val="1"/>
      <w:marLeft w:val="0"/>
      <w:marRight w:val="0"/>
      <w:marTop w:val="0"/>
      <w:marBottom w:val="0"/>
      <w:divBdr>
        <w:top w:val="none" w:sz="0" w:space="0" w:color="auto"/>
        <w:left w:val="none" w:sz="0" w:space="0" w:color="auto"/>
        <w:bottom w:val="none" w:sz="0" w:space="0" w:color="auto"/>
        <w:right w:val="none" w:sz="0" w:space="0" w:color="auto"/>
      </w:divBdr>
    </w:div>
    <w:div w:id="1930961338">
      <w:bodyDiv w:val="1"/>
      <w:marLeft w:val="0"/>
      <w:marRight w:val="0"/>
      <w:marTop w:val="0"/>
      <w:marBottom w:val="0"/>
      <w:divBdr>
        <w:top w:val="none" w:sz="0" w:space="0" w:color="auto"/>
        <w:left w:val="none" w:sz="0" w:space="0" w:color="auto"/>
        <w:bottom w:val="none" w:sz="0" w:space="0" w:color="auto"/>
        <w:right w:val="none" w:sz="0" w:space="0" w:color="auto"/>
      </w:divBdr>
    </w:div>
    <w:div w:id="1930961887">
      <w:bodyDiv w:val="1"/>
      <w:marLeft w:val="0"/>
      <w:marRight w:val="0"/>
      <w:marTop w:val="0"/>
      <w:marBottom w:val="0"/>
      <w:divBdr>
        <w:top w:val="none" w:sz="0" w:space="0" w:color="auto"/>
        <w:left w:val="none" w:sz="0" w:space="0" w:color="auto"/>
        <w:bottom w:val="none" w:sz="0" w:space="0" w:color="auto"/>
        <w:right w:val="none" w:sz="0" w:space="0" w:color="auto"/>
      </w:divBdr>
    </w:div>
    <w:div w:id="1931039417">
      <w:bodyDiv w:val="1"/>
      <w:marLeft w:val="0"/>
      <w:marRight w:val="0"/>
      <w:marTop w:val="0"/>
      <w:marBottom w:val="0"/>
      <w:divBdr>
        <w:top w:val="none" w:sz="0" w:space="0" w:color="auto"/>
        <w:left w:val="none" w:sz="0" w:space="0" w:color="auto"/>
        <w:bottom w:val="none" w:sz="0" w:space="0" w:color="auto"/>
        <w:right w:val="none" w:sz="0" w:space="0" w:color="auto"/>
      </w:divBdr>
    </w:div>
    <w:div w:id="1931231542">
      <w:bodyDiv w:val="1"/>
      <w:marLeft w:val="0"/>
      <w:marRight w:val="0"/>
      <w:marTop w:val="0"/>
      <w:marBottom w:val="0"/>
      <w:divBdr>
        <w:top w:val="none" w:sz="0" w:space="0" w:color="auto"/>
        <w:left w:val="none" w:sz="0" w:space="0" w:color="auto"/>
        <w:bottom w:val="none" w:sz="0" w:space="0" w:color="auto"/>
        <w:right w:val="none" w:sz="0" w:space="0" w:color="auto"/>
      </w:divBdr>
    </w:div>
    <w:div w:id="1931349423">
      <w:bodyDiv w:val="1"/>
      <w:marLeft w:val="0"/>
      <w:marRight w:val="0"/>
      <w:marTop w:val="0"/>
      <w:marBottom w:val="0"/>
      <w:divBdr>
        <w:top w:val="none" w:sz="0" w:space="0" w:color="auto"/>
        <w:left w:val="none" w:sz="0" w:space="0" w:color="auto"/>
        <w:bottom w:val="none" w:sz="0" w:space="0" w:color="auto"/>
        <w:right w:val="none" w:sz="0" w:space="0" w:color="auto"/>
      </w:divBdr>
    </w:div>
    <w:div w:id="1931623830">
      <w:bodyDiv w:val="1"/>
      <w:marLeft w:val="0"/>
      <w:marRight w:val="0"/>
      <w:marTop w:val="0"/>
      <w:marBottom w:val="0"/>
      <w:divBdr>
        <w:top w:val="none" w:sz="0" w:space="0" w:color="auto"/>
        <w:left w:val="none" w:sz="0" w:space="0" w:color="auto"/>
        <w:bottom w:val="none" w:sz="0" w:space="0" w:color="auto"/>
        <w:right w:val="none" w:sz="0" w:space="0" w:color="auto"/>
      </w:divBdr>
    </w:div>
    <w:div w:id="1932353115">
      <w:bodyDiv w:val="1"/>
      <w:marLeft w:val="0"/>
      <w:marRight w:val="0"/>
      <w:marTop w:val="0"/>
      <w:marBottom w:val="0"/>
      <w:divBdr>
        <w:top w:val="none" w:sz="0" w:space="0" w:color="auto"/>
        <w:left w:val="none" w:sz="0" w:space="0" w:color="auto"/>
        <w:bottom w:val="none" w:sz="0" w:space="0" w:color="auto"/>
        <w:right w:val="none" w:sz="0" w:space="0" w:color="auto"/>
      </w:divBdr>
    </w:div>
    <w:div w:id="1932395754">
      <w:bodyDiv w:val="1"/>
      <w:marLeft w:val="0"/>
      <w:marRight w:val="0"/>
      <w:marTop w:val="0"/>
      <w:marBottom w:val="0"/>
      <w:divBdr>
        <w:top w:val="none" w:sz="0" w:space="0" w:color="auto"/>
        <w:left w:val="none" w:sz="0" w:space="0" w:color="auto"/>
        <w:bottom w:val="none" w:sz="0" w:space="0" w:color="auto"/>
        <w:right w:val="none" w:sz="0" w:space="0" w:color="auto"/>
      </w:divBdr>
    </w:div>
    <w:div w:id="1933077215">
      <w:bodyDiv w:val="1"/>
      <w:marLeft w:val="0"/>
      <w:marRight w:val="0"/>
      <w:marTop w:val="0"/>
      <w:marBottom w:val="0"/>
      <w:divBdr>
        <w:top w:val="none" w:sz="0" w:space="0" w:color="auto"/>
        <w:left w:val="none" w:sz="0" w:space="0" w:color="auto"/>
        <w:bottom w:val="none" w:sz="0" w:space="0" w:color="auto"/>
        <w:right w:val="none" w:sz="0" w:space="0" w:color="auto"/>
      </w:divBdr>
    </w:div>
    <w:div w:id="1933201309">
      <w:bodyDiv w:val="1"/>
      <w:marLeft w:val="0"/>
      <w:marRight w:val="0"/>
      <w:marTop w:val="0"/>
      <w:marBottom w:val="0"/>
      <w:divBdr>
        <w:top w:val="none" w:sz="0" w:space="0" w:color="auto"/>
        <w:left w:val="none" w:sz="0" w:space="0" w:color="auto"/>
        <w:bottom w:val="none" w:sz="0" w:space="0" w:color="auto"/>
        <w:right w:val="none" w:sz="0" w:space="0" w:color="auto"/>
      </w:divBdr>
    </w:div>
    <w:div w:id="1933246794">
      <w:bodyDiv w:val="1"/>
      <w:marLeft w:val="0"/>
      <w:marRight w:val="0"/>
      <w:marTop w:val="0"/>
      <w:marBottom w:val="0"/>
      <w:divBdr>
        <w:top w:val="none" w:sz="0" w:space="0" w:color="auto"/>
        <w:left w:val="none" w:sz="0" w:space="0" w:color="auto"/>
        <w:bottom w:val="none" w:sz="0" w:space="0" w:color="auto"/>
        <w:right w:val="none" w:sz="0" w:space="0" w:color="auto"/>
      </w:divBdr>
    </w:div>
    <w:div w:id="1933510033">
      <w:bodyDiv w:val="1"/>
      <w:marLeft w:val="0"/>
      <w:marRight w:val="0"/>
      <w:marTop w:val="0"/>
      <w:marBottom w:val="0"/>
      <w:divBdr>
        <w:top w:val="none" w:sz="0" w:space="0" w:color="auto"/>
        <w:left w:val="none" w:sz="0" w:space="0" w:color="auto"/>
        <w:bottom w:val="none" w:sz="0" w:space="0" w:color="auto"/>
        <w:right w:val="none" w:sz="0" w:space="0" w:color="auto"/>
      </w:divBdr>
    </w:div>
    <w:div w:id="1935088312">
      <w:bodyDiv w:val="1"/>
      <w:marLeft w:val="0"/>
      <w:marRight w:val="0"/>
      <w:marTop w:val="0"/>
      <w:marBottom w:val="0"/>
      <w:divBdr>
        <w:top w:val="none" w:sz="0" w:space="0" w:color="auto"/>
        <w:left w:val="none" w:sz="0" w:space="0" w:color="auto"/>
        <w:bottom w:val="none" w:sz="0" w:space="0" w:color="auto"/>
        <w:right w:val="none" w:sz="0" w:space="0" w:color="auto"/>
      </w:divBdr>
    </w:div>
    <w:div w:id="1935235942">
      <w:bodyDiv w:val="1"/>
      <w:marLeft w:val="0"/>
      <w:marRight w:val="0"/>
      <w:marTop w:val="0"/>
      <w:marBottom w:val="0"/>
      <w:divBdr>
        <w:top w:val="none" w:sz="0" w:space="0" w:color="auto"/>
        <w:left w:val="none" w:sz="0" w:space="0" w:color="auto"/>
        <w:bottom w:val="none" w:sz="0" w:space="0" w:color="auto"/>
        <w:right w:val="none" w:sz="0" w:space="0" w:color="auto"/>
      </w:divBdr>
    </w:div>
    <w:div w:id="1935362120">
      <w:bodyDiv w:val="1"/>
      <w:marLeft w:val="0"/>
      <w:marRight w:val="0"/>
      <w:marTop w:val="0"/>
      <w:marBottom w:val="0"/>
      <w:divBdr>
        <w:top w:val="none" w:sz="0" w:space="0" w:color="auto"/>
        <w:left w:val="none" w:sz="0" w:space="0" w:color="auto"/>
        <w:bottom w:val="none" w:sz="0" w:space="0" w:color="auto"/>
        <w:right w:val="none" w:sz="0" w:space="0" w:color="auto"/>
      </w:divBdr>
    </w:div>
    <w:div w:id="1935703047">
      <w:bodyDiv w:val="1"/>
      <w:marLeft w:val="0"/>
      <w:marRight w:val="0"/>
      <w:marTop w:val="0"/>
      <w:marBottom w:val="0"/>
      <w:divBdr>
        <w:top w:val="none" w:sz="0" w:space="0" w:color="auto"/>
        <w:left w:val="none" w:sz="0" w:space="0" w:color="auto"/>
        <w:bottom w:val="none" w:sz="0" w:space="0" w:color="auto"/>
        <w:right w:val="none" w:sz="0" w:space="0" w:color="auto"/>
      </w:divBdr>
    </w:div>
    <w:div w:id="1935893424">
      <w:bodyDiv w:val="1"/>
      <w:marLeft w:val="0"/>
      <w:marRight w:val="0"/>
      <w:marTop w:val="0"/>
      <w:marBottom w:val="0"/>
      <w:divBdr>
        <w:top w:val="none" w:sz="0" w:space="0" w:color="auto"/>
        <w:left w:val="none" w:sz="0" w:space="0" w:color="auto"/>
        <w:bottom w:val="none" w:sz="0" w:space="0" w:color="auto"/>
        <w:right w:val="none" w:sz="0" w:space="0" w:color="auto"/>
      </w:divBdr>
    </w:div>
    <w:div w:id="1936329510">
      <w:bodyDiv w:val="1"/>
      <w:marLeft w:val="0"/>
      <w:marRight w:val="0"/>
      <w:marTop w:val="0"/>
      <w:marBottom w:val="0"/>
      <w:divBdr>
        <w:top w:val="none" w:sz="0" w:space="0" w:color="auto"/>
        <w:left w:val="none" w:sz="0" w:space="0" w:color="auto"/>
        <w:bottom w:val="none" w:sz="0" w:space="0" w:color="auto"/>
        <w:right w:val="none" w:sz="0" w:space="0" w:color="auto"/>
      </w:divBdr>
    </w:div>
    <w:div w:id="1936743509">
      <w:bodyDiv w:val="1"/>
      <w:marLeft w:val="0"/>
      <w:marRight w:val="0"/>
      <w:marTop w:val="0"/>
      <w:marBottom w:val="0"/>
      <w:divBdr>
        <w:top w:val="none" w:sz="0" w:space="0" w:color="auto"/>
        <w:left w:val="none" w:sz="0" w:space="0" w:color="auto"/>
        <w:bottom w:val="none" w:sz="0" w:space="0" w:color="auto"/>
        <w:right w:val="none" w:sz="0" w:space="0" w:color="auto"/>
      </w:divBdr>
    </w:div>
    <w:div w:id="1936983149">
      <w:bodyDiv w:val="1"/>
      <w:marLeft w:val="0"/>
      <w:marRight w:val="0"/>
      <w:marTop w:val="0"/>
      <w:marBottom w:val="0"/>
      <w:divBdr>
        <w:top w:val="none" w:sz="0" w:space="0" w:color="auto"/>
        <w:left w:val="none" w:sz="0" w:space="0" w:color="auto"/>
        <w:bottom w:val="none" w:sz="0" w:space="0" w:color="auto"/>
        <w:right w:val="none" w:sz="0" w:space="0" w:color="auto"/>
      </w:divBdr>
    </w:div>
    <w:div w:id="1937056980">
      <w:bodyDiv w:val="1"/>
      <w:marLeft w:val="0"/>
      <w:marRight w:val="0"/>
      <w:marTop w:val="0"/>
      <w:marBottom w:val="0"/>
      <w:divBdr>
        <w:top w:val="none" w:sz="0" w:space="0" w:color="auto"/>
        <w:left w:val="none" w:sz="0" w:space="0" w:color="auto"/>
        <w:bottom w:val="none" w:sz="0" w:space="0" w:color="auto"/>
        <w:right w:val="none" w:sz="0" w:space="0" w:color="auto"/>
      </w:divBdr>
    </w:div>
    <w:div w:id="1937325375">
      <w:bodyDiv w:val="1"/>
      <w:marLeft w:val="0"/>
      <w:marRight w:val="0"/>
      <w:marTop w:val="0"/>
      <w:marBottom w:val="0"/>
      <w:divBdr>
        <w:top w:val="none" w:sz="0" w:space="0" w:color="auto"/>
        <w:left w:val="none" w:sz="0" w:space="0" w:color="auto"/>
        <w:bottom w:val="none" w:sz="0" w:space="0" w:color="auto"/>
        <w:right w:val="none" w:sz="0" w:space="0" w:color="auto"/>
      </w:divBdr>
    </w:div>
    <w:div w:id="1937401735">
      <w:bodyDiv w:val="1"/>
      <w:marLeft w:val="0"/>
      <w:marRight w:val="0"/>
      <w:marTop w:val="0"/>
      <w:marBottom w:val="0"/>
      <w:divBdr>
        <w:top w:val="none" w:sz="0" w:space="0" w:color="auto"/>
        <w:left w:val="none" w:sz="0" w:space="0" w:color="auto"/>
        <w:bottom w:val="none" w:sz="0" w:space="0" w:color="auto"/>
        <w:right w:val="none" w:sz="0" w:space="0" w:color="auto"/>
      </w:divBdr>
    </w:div>
    <w:div w:id="1937707346">
      <w:bodyDiv w:val="1"/>
      <w:marLeft w:val="0"/>
      <w:marRight w:val="0"/>
      <w:marTop w:val="0"/>
      <w:marBottom w:val="0"/>
      <w:divBdr>
        <w:top w:val="none" w:sz="0" w:space="0" w:color="auto"/>
        <w:left w:val="none" w:sz="0" w:space="0" w:color="auto"/>
        <w:bottom w:val="none" w:sz="0" w:space="0" w:color="auto"/>
        <w:right w:val="none" w:sz="0" w:space="0" w:color="auto"/>
      </w:divBdr>
    </w:div>
    <w:div w:id="1937786794">
      <w:bodyDiv w:val="1"/>
      <w:marLeft w:val="0"/>
      <w:marRight w:val="0"/>
      <w:marTop w:val="0"/>
      <w:marBottom w:val="0"/>
      <w:divBdr>
        <w:top w:val="none" w:sz="0" w:space="0" w:color="auto"/>
        <w:left w:val="none" w:sz="0" w:space="0" w:color="auto"/>
        <w:bottom w:val="none" w:sz="0" w:space="0" w:color="auto"/>
        <w:right w:val="none" w:sz="0" w:space="0" w:color="auto"/>
      </w:divBdr>
    </w:div>
    <w:div w:id="1938362138">
      <w:bodyDiv w:val="1"/>
      <w:marLeft w:val="0"/>
      <w:marRight w:val="0"/>
      <w:marTop w:val="0"/>
      <w:marBottom w:val="0"/>
      <w:divBdr>
        <w:top w:val="none" w:sz="0" w:space="0" w:color="auto"/>
        <w:left w:val="none" w:sz="0" w:space="0" w:color="auto"/>
        <w:bottom w:val="none" w:sz="0" w:space="0" w:color="auto"/>
        <w:right w:val="none" w:sz="0" w:space="0" w:color="auto"/>
      </w:divBdr>
    </w:div>
    <w:div w:id="1938367829">
      <w:bodyDiv w:val="1"/>
      <w:marLeft w:val="0"/>
      <w:marRight w:val="0"/>
      <w:marTop w:val="0"/>
      <w:marBottom w:val="0"/>
      <w:divBdr>
        <w:top w:val="none" w:sz="0" w:space="0" w:color="auto"/>
        <w:left w:val="none" w:sz="0" w:space="0" w:color="auto"/>
        <w:bottom w:val="none" w:sz="0" w:space="0" w:color="auto"/>
        <w:right w:val="none" w:sz="0" w:space="0" w:color="auto"/>
      </w:divBdr>
    </w:div>
    <w:div w:id="1938639878">
      <w:bodyDiv w:val="1"/>
      <w:marLeft w:val="0"/>
      <w:marRight w:val="0"/>
      <w:marTop w:val="0"/>
      <w:marBottom w:val="0"/>
      <w:divBdr>
        <w:top w:val="none" w:sz="0" w:space="0" w:color="auto"/>
        <w:left w:val="none" w:sz="0" w:space="0" w:color="auto"/>
        <w:bottom w:val="none" w:sz="0" w:space="0" w:color="auto"/>
        <w:right w:val="none" w:sz="0" w:space="0" w:color="auto"/>
      </w:divBdr>
    </w:div>
    <w:div w:id="1939171455">
      <w:bodyDiv w:val="1"/>
      <w:marLeft w:val="0"/>
      <w:marRight w:val="0"/>
      <w:marTop w:val="0"/>
      <w:marBottom w:val="0"/>
      <w:divBdr>
        <w:top w:val="none" w:sz="0" w:space="0" w:color="auto"/>
        <w:left w:val="none" w:sz="0" w:space="0" w:color="auto"/>
        <w:bottom w:val="none" w:sz="0" w:space="0" w:color="auto"/>
        <w:right w:val="none" w:sz="0" w:space="0" w:color="auto"/>
      </w:divBdr>
    </w:div>
    <w:div w:id="1939874435">
      <w:bodyDiv w:val="1"/>
      <w:marLeft w:val="0"/>
      <w:marRight w:val="0"/>
      <w:marTop w:val="0"/>
      <w:marBottom w:val="0"/>
      <w:divBdr>
        <w:top w:val="none" w:sz="0" w:space="0" w:color="auto"/>
        <w:left w:val="none" w:sz="0" w:space="0" w:color="auto"/>
        <w:bottom w:val="none" w:sz="0" w:space="0" w:color="auto"/>
        <w:right w:val="none" w:sz="0" w:space="0" w:color="auto"/>
      </w:divBdr>
    </w:div>
    <w:div w:id="1939947244">
      <w:bodyDiv w:val="1"/>
      <w:marLeft w:val="0"/>
      <w:marRight w:val="0"/>
      <w:marTop w:val="0"/>
      <w:marBottom w:val="0"/>
      <w:divBdr>
        <w:top w:val="none" w:sz="0" w:space="0" w:color="auto"/>
        <w:left w:val="none" w:sz="0" w:space="0" w:color="auto"/>
        <w:bottom w:val="none" w:sz="0" w:space="0" w:color="auto"/>
        <w:right w:val="none" w:sz="0" w:space="0" w:color="auto"/>
      </w:divBdr>
    </w:div>
    <w:div w:id="1940483695">
      <w:bodyDiv w:val="1"/>
      <w:marLeft w:val="0"/>
      <w:marRight w:val="0"/>
      <w:marTop w:val="0"/>
      <w:marBottom w:val="0"/>
      <w:divBdr>
        <w:top w:val="none" w:sz="0" w:space="0" w:color="auto"/>
        <w:left w:val="none" w:sz="0" w:space="0" w:color="auto"/>
        <w:bottom w:val="none" w:sz="0" w:space="0" w:color="auto"/>
        <w:right w:val="none" w:sz="0" w:space="0" w:color="auto"/>
      </w:divBdr>
    </w:div>
    <w:div w:id="1940484726">
      <w:bodyDiv w:val="1"/>
      <w:marLeft w:val="0"/>
      <w:marRight w:val="0"/>
      <w:marTop w:val="0"/>
      <w:marBottom w:val="0"/>
      <w:divBdr>
        <w:top w:val="none" w:sz="0" w:space="0" w:color="auto"/>
        <w:left w:val="none" w:sz="0" w:space="0" w:color="auto"/>
        <w:bottom w:val="none" w:sz="0" w:space="0" w:color="auto"/>
        <w:right w:val="none" w:sz="0" w:space="0" w:color="auto"/>
      </w:divBdr>
    </w:div>
    <w:div w:id="1940748175">
      <w:bodyDiv w:val="1"/>
      <w:marLeft w:val="0"/>
      <w:marRight w:val="0"/>
      <w:marTop w:val="0"/>
      <w:marBottom w:val="0"/>
      <w:divBdr>
        <w:top w:val="none" w:sz="0" w:space="0" w:color="auto"/>
        <w:left w:val="none" w:sz="0" w:space="0" w:color="auto"/>
        <w:bottom w:val="none" w:sz="0" w:space="0" w:color="auto"/>
        <w:right w:val="none" w:sz="0" w:space="0" w:color="auto"/>
      </w:divBdr>
    </w:div>
    <w:div w:id="1940750078">
      <w:bodyDiv w:val="1"/>
      <w:marLeft w:val="0"/>
      <w:marRight w:val="0"/>
      <w:marTop w:val="0"/>
      <w:marBottom w:val="0"/>
      <w:divBdr>
        <w:top w:val="none" w:sz="0" w:space="0" w:color="auto"/>
        <w:left w:val="none" w:sz="0" w:space="0" w:color="auto"/>
        <w:bottom w:val="none" w:sz="0" w:space="0" w:color="auto"/>
        <w:right w:val="none" w:sz="0" w:space="0" w:color="auto"/>
      </w:divBdr>
    </w:div>
    <w:div w:id="1940946736">
      <w:bodyDiv w:val="1"/>
      <w:marLeft w:val="0"/>
      <w:marRight w:val="0"/>
      <w:marTop w:val="0"/>
      <w:marBottom w:val="0"/>
      <w:divBdr>
        <w:top w:val="none" w:sz="0" w:space="0" w:color="auto"/>
        <w:left w:val="none" w:sz="0" w:space="0" w:color="auto"/>
        <w:bottom w:val="none" w:sz="0" w:space="0" w:color="auto"/>
        <w:right w:val="none" w:sz="0" w:space="0" w:color="auto"/>
      </w:divBdr>
    </w:div>
    <w:div w:id="1941063392">
      <w:bodyDiv w:val="1"/>
      <w:marLeft w:val="0"/>
      <w:marRight w:val="0"/>
      <w:marTop w:val="0"/>
      <w:marBottom w:val="0"/>
      <w:divBdr>
        <w:top w:val="none" w:sz="0" w:space="0" w:color="auto"/>
        <w:left w:val="none" w:sz="0" w:space="0" w:color="auto"/>
        <w:bottom w:val="none" w:sz="0" w:space="0" w:color="auto"/>
        <w:right w:val="none" w:sz="0" w:space="0" w:color="auto"/>
      </w:divBdr>
    </w:div>
    <w:div w:id="1941332804">
      <w:bodyDiv w:val="1"/>
      <w:marLeft w:val="0"/>
      <w:marRight w:val="0"/>
      <w:marTop w:val="0"/>
      <w:marBottom w:val="0"/>
      <w:divBdr>
        <w:top w:val="none" w:sz="0" w:space="0" w:color="auto"/>
        <w:left w:val="none" w:sz="0" w:space="0" w:color="auto"/>
        <w:bottom w:val="none" w:sz="0" w:space="0" w:color="auto"/>
        <w:right w:val="none" w:sz="0" w:space="0" w:color="auto"/>
      </w:divBdr>
    </w:div>
    <w:div w:id="1941990970">
      <w:bodyDiv w:val="1"/>
      <w:marLeft w:val="0"/>
      <w:marRight w:val="0"/>
      <w:marTop w:val="0"/>
      <w:marBottom w:val="0"/>
      <w:divBdr>
        <w:top w:val="none" w:sz="0" w:space="0" w:color="auto"/>
        <w:left w:val="none" w:sz="0" w:space="0" w:color="auto"/>
        <w:bottom w:val="none" w:sz="0" w:space="0" w:color="auto"/>
        <w:right w:val="none" w:sz="0" w:space="0" w:color="auto"/>
      </w:divBdr>
    </w:div>
    <w:div w:id="1942252497">
      <w:bodyDiv w:val="1"/>
      <w:marLeft w:val="0"/>
      <w:marRight w:val="0"/>
      <w:marTop w:val="0"/>
      <w:marBottom w:val="0"/>
      <w:divBdr>
        <w:top w:val="none" w:sz="0" w:space="0" w:color="auto"/>
        <w:left w:val="none" w:sz="0" w:space="0" w:color="auto"/>
        <w:bottom w:val="none" w:sz="0" w:space="0" w:color="auto"/>
        <w:right w:val="none" w:sz="0" w:space="0" w:color="auto"/>
      </w:divBdr>
    </w:div>
    <w:div w:id="1942374380">
      <w:bodyDiv w:val="1"/>
      <w:marLeft w:val="0"/>
      <w:marRight w:val="0"/>
      <w:marTop w:val="0"/>
      <w:marBottom w:val="0"/>
      <w:divBdr>
        <w:top w:val="none" w:sz="0" w:space="0" w:color="auto"/>
        <w:left w:val="none" w:sz="0" w:space="0" w:color="auto"/>
        <w:bottom w:val="none" w:sz="0" w:space="0" w:color="auto"/>
        <w:right w:val="none" w:sz="0" w:space="0" w:color="auto"/>
      </w:divBdr>
    </w:div>
    <w:div w:id="1942684301">
      <w:bodyDiv w:val="1"/>
      <w:marLeft w:val="0"/>
      <w:marRight w:val="0"/>
      <w:marTop w:val="0"/>
      <w:marBottom w:val="0"/>
      <w:divBdr>
        <w:top w:val="none" w:sz="0" w:space="0" w:color="auto"/>
        <w:left w:val="none" w:sz="0" w:space="0" w:color="auto"/>
        <w:bottom w:val="none" w:sz="0" w:space="0" w:color="auto"/>
        <w:right w:val="none" w:sz="0" w:space="0" w:color="auto"/>
      </w:divBdr>
    </w:div>
    <w:div w:id="1942833912">
      <w:bodyDiv w:val="1"/>
      <w:marLeft w:val="0"/>
      <w:marRight w:val="0"/>
      <w:marTop w:val="0"/>
      <w:marBottom w:val="0"/>
      <w:divBdr>
        <w:top w:val="none" w:sz="0" w:space="0" w:color="auto"/>
        <w:left w:val="none" w:sz="0" w:space="0" w:color="auto"/>
        <w:bottom w:val="none" w:sz="0" w:space="0" w:color="auto"/>
        <w:right w:val="none" w:sz="0" w:space="0" w:color="auto"/>
      </w:divBdr>
    </w:div>
    <w:div w:id="1942948545">
      <w:bodyDiv w:val="1"/>
      <w:marLeft w:val="0"/>
      <w:marRight w:val="0"/>
      <w:marTop w:val="0"/>
      <w:marBottom w:val="0"/>
      <w:divBdr>
        <w:top w:val="none" w:sz="0" w:space="0" w:color="auto"/>
        <w:left w:val="none" w:sz="0" w:space="0" w:color="auto"/>
        <w:bottom w:val="none" w:sz="0" w:space="0" w:color="auto"/>
        <w:right w:val="none" w:sz="0" w:space="0" w:color="auto"/>
      </w:divBdr>
    </w:div>
    <w:div w:id="1943343222">
      <w:bodyDiv w:val="1"/>
      <w:marLeft w:val="0"/>
      <w:marRight w:val="0"/>
      <w:marTop w:val="0"/>
      <w:marBottom w:val="0"/>
      <w:divBdr>
        <w:top w:val="none" w:sz="0" w:space="0" w:color="auto"/>
        <w:left w:val="none" w:sz="0" w:space="0" w:color="auto"/>
        <w:bottom w:val="none" w:sz="0" w:space="0" w:color="auto"/>
        <w:right w:val="none" w:sz="0" w:space="0" w:color="auto"/>
      </w:divBdr>
    </w:div>
    <w:div w:id="1943368540">
      <w:bodyDiv w:val="1"/>
      <w:marLeft w:val="0"/>
      <w:marRight w:val="0"/>
      <w:marTop w:val="0"/>
      <w:marBottom w:val="0"/>
      <w:divBdr>
        <w:top w:val="none" w:sz="0" w:space="0" w:color="auto"/>
        <w:left w:val="none" w:sz="0" w:space="0" w:color="auto"/>
        <w:bottom w:val="none" w:sz="0" w:space="0" w:color="auto"/>
        <w:right w:val="none" w:sz="0" w:space="0" w:color="auto"/>
      </w:divBdr>
    </w:div>
    <w:div w:id="1943949366">
      <w:bodyDiv w:val="1"/>
      <w:marLeft w:val="0"/>
      <w:marRight w:val="0"/>
      <w:marTop w:val="0"/>
      <w:marBottom w:val="0"/>
      <w:divBdr>
        <w:top w:val="none" w:sz="0" w:space="0" w:color="auto"/>
        <w:left w:val="none" w:sz="0" w:space="0" w:color="auto"/>
        <w:bottom w:val="none" w:sz="0" w:space="0" w:color="auto"/>
        <w:right w:val="none" w:sz="0" w:space="0" w:color="auto"/>
      </w:divBdr>
    </w:div>
    <w:div w:id="1944414738">
      <w:bodyDiv w:val="1"/>
      <w:marLeft w:val="0"/>
      <w:marRight w:val="0"/>
      <w:marTop w:val="0"/>
      <w:marBottom w:val="0"/>
      <w:divBdr>
        <w:top w:val="none" w:sz="0" w:space="0" w:color="auto"/>
        <w:left w:val="none" w:sz="0" w:space="0" w:color="auto"/>
        <w:bottom w:val="none" w:sz="0" w:space="0" w:color="auto"/>
        <w:right w:val="none" w:sz="0" w:space="0" w:color="auto"/>
      </w:divBdr>
    </w:div>
    <w:div w:id="1944418003">
      <w:bodyDiv w:val="1"/>
      <w:marLeft w:val="0"/>
      <w:marRight w:val="0"/>
      <w:marTop w:val="0"/>
      <w:marBottom w:val="0"/>
      <w:divBdr>
        <w:top w:val="none" w:sz="0" w:space="0" w:color="auto"/>
        <w:left w:val="none" w:sz="0" w:space="0" w:color="auto"/>
        <w:bottom w:val="none" w:sz="0" w:space="0" w:color="auto"/>
        <w:right w:val="none" w:sz="0" w:space="0" w:color="auto"/>
      </w:divBdr>
    </w:div>
    <w:div w:id="1944455541">
      <w:bodyDiv w:val="1"/>
      <w:marLeft w:val="0"/>
      <w:marRight w:val="0"/>
      <w:marTop w:val="0"/>
      <w:marBottom w:val="0"/>
      <w:divBdr>
        <w:top w:val="none" w:sz="0" w:space="0" w:color="auto"/>
        <w:left w:val="none" w:sz="0" w:space="0" w:color="auto"/>
        <w:bottom w:val="none" w:sz="0" w:space="0" w:color="auto"/>
        <w:right w:val="none" w:sz="0" w:space="0" w:color="auto"/>
      </w:divBdr>
    </w:div>
    <w:div w:id="1944530174">
      <w:bodyDiv w:val="1"/>
      <w:marLeft w:val="0"/>
      <w:marRight w:val="0"/>
      <w:marTop w:val="0"/>
      <w:marBottom w:val="0"/>
      <w:divBdr>
        <w:top w:val="none" w:sz="0" w:space="0" w:color="auto"/>
        <w:left w:val="none" w:sz="0" w:space="0" w:color="auto"/>
        <w:bottom w:val="none" w:sz="0" w:space="0" w:color="auto"/>
        <w:right w:val="none" w:sz="0" w:space="0" w:color="auto"/>
      </w:divBdr>
    </w:div>
    <w:div w:id="1944800401">
      <w:bodyDiv w:val="1"/>
      <w:marLeft w:val="0"/>
      <w:marRight w:val="0"/>
      <w:marTop w:val="0"/>
      <w:marBottom w:val="0"/>
      <w:divBdr>
        <w:top w:val="none" w:sz="0" w:space="0" w:color="auto"/>
        <w:left w:val="none" w:sz="0" w:space="0" w:color="auto"/>
        <w:bottom w:val="none" w:sz="0" w:space="0" w:color="auto"/>
        <w:right w:val="none" w:sz="0" w:space="0" w:color="auto"/>
      </w:divBdr>
    </w:div>
    <w:div w:id="1944803005">
      <w:bodyDiv w:val="1"/>
      <w:marLeft w:val="0"/>
      <w:marRight w:val="0"/>
      <w:marTop w:val="0"/>
      <w:marBottom w:val="0"/>
      <w:divBdr>
        <w:top w:val="none" w:sz="0" w:space="0" w:color="auto"/>
        <w:left w:val="none" w:sz="0" w:space="0" w:color="auto"/>
        <w:bottom w:val="none" w:sz="0" w:space="0" w:color="auto"/>
        <w:right w:val="none" w:sz="0" w:space="0" w:color="auto"/>
      </w:divBdr>
    </w:div>
    <w:div w:id="1944847150">
      <w:bodyDiv w:val="1"/>
      <w:marLeft w:val="0"/>
      <w:marRight w:val="0"/>
      <w:marTop w:val="0"/>
      <w:marBottom w:val="0"/>
      <w:divBdr>
        <w:top w:val="none" w:sz="0" w:space="0" w:color="auto"/>
        <w:left w:val="none" w:sz="0" w:space="0" w:color="auto"/>
        <w:bottom w:val="none" w:sz="0" w:space="0" w:color="auto"/>
        <w:right w:val="none" w:sz="0" w:space="0" w:color="auto"/>
      </w:divBdr>
    </w:div>
    <w:div w:id="1944874377">
      <w:bodyDiv w:val="1"/>
      <w:marLeft w:val="0"/>
      <w:marRight w:val="0"/>
      <w:marTop w:val="0"/>
      <w:marBottom w:val="0"/>
      <w:divBdr>
        <w:top w:val="none" w:sz="0" w:space="0" w:color="auto"/>
        <w:left w:val="none" w:sz="0" w:space="0" w:color="auto"/>
        <w:bottom w:val="none" w:sz="0" w:space="0" w:color="auto"/>
        <w:right w:val="none" w:sz="0" w:space="0" w:color="auto"/>
      </w:divBdr>
    </w:div>
    <w:div w:id="1944996124">
      <w:bodyDiv w:val="1"/>
      <w:marLeft w:val="0"/>
      <w:marRight w:val="0"/>
      <w:marTop w:val="0"/>
      <w:marBottom w:val="0"/>
      <w:divBdr>
        <w:top w:val="none" w:sz="0" w:space="0" w:color="auto"/>
        <w:left w:val="none" w:sz="0" w:space="0" w:color="auto"/>
        <w:bottom w:val="none" w:sz="0" w:space="0" w:color="auto"/>
        <w:right w:val="none" w:sz="0" w:space="0" w:color="auto"/>
      </w:divBdr>
    </w:div>
    <w:div w:id="1945066671">
      <w:bodyDiv w:val="1"/>
      <w:marLeft w:val="0"/>
      <w:marRight w:val="0"/>
      <w:marTop w:val="0"/>
      <w:marBottom w:val="0"/>
      <w:divBdr>
        <w:top w:val="none" w:sz="0" w:space="0" w:color="auto"/>
        <w:left w:val="none" w:sz="0" w:space="0" w:color="auto"/>
        <w:bottom w:val="none" w:sz="0" w:space="0" w:color="auto"/>
        <w:right w:val="none" w:sz="0" w:space="0" w:color="auto"/>
      </w:divBdr>
    </w:div>
    <w:div w:id="1945069920">
      <w:bodyDiv w:val="1"/>
      <w:marLeft w:val="0"/>
      <w:marRight w:val="0"/>
      <w:marTop w:val="0"/>
      <w:marBottom w:val="0"/>
      <w:divBdr>
        <w:top w:val="none" w:sz="0" w:space="0" w:color="auto"/>
        <w:left w:val="none" w:sz="0" w:space="0" w:color="auto"/>
        <w:bottom w:val="none" w:sz="0" w:space="0" w:color="auto"/>
        <w:right w:val="none" w:sz="0" w:space="0" w:color="auto"/>
      </w:divBdr>
    </w:div>
    <w:div w:id="1945184157">
      <w:bodyDiv w:val="1"/>
      <w:marLeft w:val="0"/>
      <w:marRight w:val="0"/>
      <w:marTop w:val="0"/>
      <w:marBottom w:val="0"/>
      <w:divBdr>
        <w:top w:val="none" w:sz="0" w:space="0" w:color="auto"/>
        <w:left w:val="none" w:sz="0" w:space="0" w:color="auto"/>
        <w:bottom w:val="none" w:sz="0" w:space="0" w:color="auto"/>
        <w:right w:val="none" w:sz="0" w:space="0" w:color="auto"/>
      </w:divBdr>
    </w:div>
    <w:div w:id="1945188159">
      <w:bodyDiv w:val="1"/>
      <w:marLeft w:val="0"/>
      <w:marRight w:val="0"/>
      <w:marTop w:val="0"/>
      <w:marBottom w:val="0"/>
      <w:divBdr>
        <w:top w:val="none" w:sz="0" w:space="0" w:color="auto"/>
        <w:left w:val="none" w:sz="0" w:space="0" w:color="auto"/>
        <w:bottom w:val="none" w:sz="0" w:space="0" w:color="auto"/>
        <w:right w:val="none" w:sz="0" w:space="0" w:color="auto"/>
      </w:divBdr>
    </w:div>
    <w:div w:id="1945263266">
      <w:bodyDiv w:val="1"/>
      <w:marLeft w:val="0"/>
      <w:marRight w:val="0"/>
      <w:marTop w:val="0"/>
      <w:marBottom w:val="0"/>
      <w:divBdr>
        <w:top w:val="none" w:sz="0" w:space="0" w:color="auto"/>
        <w:left w:val="none" w:sz="0" w:space="0" w:color="auto"/>
        <w:bottom w:val="none" w:sz="0" w:space="0" w:color="auto"/>
        <w:right w:val="none" w:sz="0" w:space="0" w:color="auto"/>
      </w:divBdr>
    </w:div>
    <w:div w:id="1945770734">
      <w:bodyDiv w:val="1"/>
      <w:marLeft w:val="0"/>
      <w:marRight w:val="0"/>
      <w:marTop w:val="0"/>
      <w:marBottom w:val="0"/>
      <w:divBdr>
        <w:top w:val="none" w:sz="0" w:space="0" w:color="auto"/>
        <w:left w:val="none" w:sz="0" w:space="0" w:color="auto"/>
        <w:bottom w:val="none" w:sz="0" w:space="0" w:color="auto"/>
        <w:right w:val="none" w:sz="0" w:space="0" w:color="auto"/>
      </w:divBdr>
    </w:div>
    <w:div w:id="1946300088">
      <w:bodyDiv w:val="1"/>
      <w:marLeft w:val="0"/>
      <w:marRight w:val="0"/>
      <w:marTop w:val="0"/>
      <w:marBottom w:val="0"/>
      <w:divBdr>
        <w:top w:val="none" w:sz="0" w:space="0" w:color="auto"/>
        <w:left w:val="none" w:sz="0" w:space="0" w:color="auto"/>
        <w:bottom w:val="none" w:sz="0" w:space="0" w:color="auto"/>
        <w:right w:val="none" w:sz="0" w:space="0" w:color="auto"/>
      </w:divBdr>
    </w:div>
    <w:div w:id="1946881487">
      <w:bodyDiv w:val="1"/>
      <w:marLeft w:val="0"/>
      <w:marRight w:val="0"/>
      <w:marTop w:val="0"/>
      <w:marBottom w:val="0"/>
      <w:divBdr>
        <w:top w:val="none" w:sz="0" w:space="0" w:color="auto"/>
        <w:left w:val="none" w:sz="0" w:space="0" w:color="auto"/>
        <w:bottom w:val="none" w:sz="0" w:space="0" w:color="auto"/>
        <w:right w:val="none" w:sz="0" w:space="0" w:color="auto"/>
      </w:divBdr>
    </w:div>
    <w:div w:id="1946886839">
      <w:bodyDiv w:val="1"/>
      <w:marLeft w:val="0"/>
      <w:marRight w:val="0"/>
      <w:marTop w:val="0"/>
      <w:marBottom w:val="0"/>
      <w:divBdr>
        <w:top w:val="none" w:sz="0" w:space="0" w:color="auto"/>
        <w:left w:val="none" w:sz="0" w:space="0" w:color="auto"/>
        <w:bottom w:val="none" w:sz="0" w:space="0" w:color="auto"/>
        <w:right w:val="none" w:sz="0" w:space="0" w:color="auto"/>
      </w:divBdr>
    </w:div>
    <w:div w:id="1947150052">
      <w:bodyDiv w:val="1"/>
      <w:marLeft w:val="0"/>
      <w:marRight w:val="0"/>
      <w:marTop w:val="0"/>
      <w:marBottom w:val="0"/>
      <w:divBdr>
        <w:top w:val="none" w:sz="0" w:space="0" w:color="auto"/>
        <w:left w:val="none" w:sz="0" w:space="0" w:color="auto"/>
        <w:bottom w:val="none" w:sz="0" w:space="0" w:color="auto"/>
        <w:right w:val="none" w:sz="0" w:space="0" w:color="auto"/>
      </w:divBdr>
    </w:div>
    <w:div w:id="1947150696">
      <w:bodyDiv w:val="1"/>
      <w:marLeft w:val="0"/>
      <w:marRight w:val="0"/>
      <w:marTop w:val="0"/>
      <w:marBottom w:val="0"/>
      <w:divBdr>
        <w:top w:val="none" w:sz="0" w:space="0" w:color="auto"/>
        <w:left w:val="none" w:sz="0" w:space="0" w:color="auto"/>
        <w:bottom w:val="none" w:sz="0" w:space="0" w:color="auto"/>
        <w:right w:val="none" w:sz="0" w:space="0" w:color="auto"/>
      </w:divBdr>
    </w:div>
    <w:div w:id="1947690827">
      <w:bodyDiv w:val="1"/>
      <w:marLeft w:val="0"/>
      <w:marRight w:val="0"/>
      <w:marTop w:val="0"/>
      <w:marBottom w:val="0"/>
      <w:divBdr>
        <w:top w:val="none" w:sz="0" w:space="0" w:color="auto"/>
        <w:left w:val="none" w:sz="0" w:space="0" w:color="auto"/>
        <w:bottom w:val="none" w:sz="0" w:space="0" w:color="auto"/>
        <w:right w:val="none" w:sz="0" w:space="0" w:color="auto"/>
      </w:divBdr>
    </w:div>
    <w:div w:id="1947928158">
      <w:bodyDiv w:val="1"/>
      <w:marLeft w:val="0"/>
      <w:marRight w:val="0"/>
      <w:marTop w:val="0"/>
      <w:marBottom w:val="0"/>
      <w:divBdr>
        <w:top w:val="none" w:sz="0" w:space="0" w:color="auto"/>
        <w:left w:val="none" w:sz="0" w:space="0" w:color="auto"/>
        <w:bottom w:val="none" w:sz="0" w:space="0" w:color="auto"/>
        <w:right w:val="none" w:sz="0" w:space="0" w:color="auto"/>
      </w:divBdr>
    </w:div>
    <w:div w:id="1948081669">
      <w:bodyDiv w:val="1"/>
      <w:marLeft w:val="0"/>
      <w:marRight w:val="0"/>
      <w:marTop w:val="0"/>
      <w:marBottom w:val="0"/>
      <w:divBdr>
        <w:top w:val="none" w:sz="0" w:space="0" w:color="auto"/>
        <w:left w:val="none" w:sz="0" w:space="0" w:color="auto"/>
        <w:bottom w:val="none" w:sz="0" w:space="0" w:color="auto"/>
        <w:right w:val="none" w:sz="0" w:space="0" w:color="auto"/>
      </w:divBdr>
    </w:div>
    <w:div w:id="1948341458">
      <w:bodyDiv w:val="1"/>
      <w:marLeft w:val="0"/>
      <w:marRight w:val="0"/>
      <w:marTop w:val="0"/>
      <w:marBottom w:val="0"/>
      <w:divBdr>
        <w:top w:val="none" w:sz="0" w:space="0" w:color="auto"/>
        <w:left w:val="none" w:sz="0" w:space="0" w:color="auto"/>
        <w:bottom w:val="none" w:sz="0" w:space="0" w:color="auto"/>
        <w:right w:val="none" w:sz="0" w:space="0" w:color="auto"/>
      </w:divBdr>
    </w:div>
    <w:div w:id="1948348201">
      <w:bodyDiv w:val="1"/>
      <w:marLeft w:val="0"/>
      <w:marRight w:val="0"/>
      <w:marTop w:val="0"/>
      <w:marBottom w:val="0"/>
      <w:divBdr>
        <w:top w:val="none" w:sz="0" w:space="0" w:color="auto"/>
        <w:left w:val="none" w:sz="0" w:space="0" w:color="auto"/>
        <w:bottom w:val="none" w:sz="0" w:space="0" w:color="auto"/>
        <w:right w:val="none" w:sz="0" w:space="0" w:color="auto"/>
      </w:divBdr>
    </w:div>
    <w:div w:id="1948806841">
      <w:bodyDiv w:val="1"/>
      <w:marLeft w:val="0"/>
      <w:marRight w:val="0"/>
      <w:marTop w:val="0"/>
      <w:marBottom w:val="0"/>
      <w:divBdr>
        <w:top w:val="none" w:sz="0" w:space="0" w:color="auto"/>
        <w:left w:val="none" w:sz="0" w:space="0" w:color="auto"/>
        <w:bottom w:val="none" w:sz="0" w:space="0" w:color="auto"/>
        <w:right w:val="none" w:sz="0" w:space="0" w:color="auto"/>
      </w:divBdr>
    </w:div>
    <w:div w:id="1949118530">
      <w:bodyDiv w:val="1"/>
      <w:marLeft w:val="0"/>
      <w:marRight w:val="0"/>
      <w:marTop w:val="0"/>
      <w:marBottom w:val="0"/>
      <w:divBdr>
        <w:top w:val="none" w:sz="0" w:space="0" w:color="auto"/>
        <w:left w:val="none" w:sz="0" w:space="0" w:color="auto"/>
        <w:bottom w:val="none" w:sz="0" w:space="0" w:color="auto"/>
        <w:right w:val="none" w:sz="0" w:space="0" w:color="auto"/>
      </w:divBdr>
    </w:div>
    <w:div w:id="1949389290">
      <w:bodyDiv w:val="1"/>
      <w:marLeft w:val="0"/>
      <w:marRight w:val="0"/>
      <w:marTop w:val="0"/>
      <w:marBottom w:val="0"/>
      <w:divBdr>
        <w:top w:val="none" w:sz="0" w:space="0" w:color="auto"/>
        <w:left w:val="none" w:sz="0" w:space="0" w:color="auto"/>
        <w:bottom w:val="none" w:sz="0" w:space="0" w:color="auto"/>
        <w:right w:val="none" w:sz="0" w:space="0" w:color="auto"/>
      </w:divBdr>
    </w:div>
    <w:div w:id="1949922231">
      <w:bodyDiv w:val="1"/>
      <w:marLeft w:val="0"/>
      <w:marRight w:val="0"/>
      <w:marTop w:val="0"/>
      <w:marBottom w:val="0"/>
      <w:divBdr>
        <w:top w:val="none" w:sz="0" w:space="0" w:color="auto"/>
        <w:left w:val="none" w:sz="0" w:space="0" w:color="auto"/>
        <w:bottom w:val="none" w:sz="0" w:space="0" w:color="auto"/>
        <w:right w:val="none" w:sz="0" w:space="0" w:color="auto"/>
      </w:divBdr>
    </w:div>
    <w:div w:id="1950352235">
      <w:bodyDiv w:val="1"/>
      <w:marLeft w:val="0"/>
      <w:marRight w:val="0"/>
      <w:marTop w:val="0"/>
      <w:marBottom w:val="0"/>
      <w:divBdr>
        <w:top w:val="none" w:sz="0" w:space="0" w:color="auto"/>
        <w:left w:val="none" w:sz="0" w:space="0" w:color="auto"/>
        <w:bottom w:val="none" w:sz="0" w:space="0" w:color="auto"/>
        <w:right w:val="none" w:sz="0" w:space="0" w:color="auto"/>
      </w:divBdr>
    </w:div>
    <w:div w:id="1950626318">
      <w:bodyDiv w:val="1"/>
      <w:marLeft w:val="0"/>
      <w:marRight w:val="0"/>
      <w:marTop w:val="0"/>
      <w:marBottom w:val="0"/>
      <w:divBdr>
        <w:top w:val="none" w:sz="0" w:space="0" w:color="auto"/>
        <w:left w:val="none" w:sz="0" w:space="0" w:color="auto"/>
        <w:bottom w:val="none" w:sz="0" w:space="0" w:color="auto"/>
        <w:right w:val="none" w:sz="0" w:space="0" w:color="auto"/>
      </w:divBdr>
    </w:div>
    <w:div w:id="1950965370">
      <w:bodyDiv w:val="1"/>
      <w:marLeft w:val="0"/>
      <w:marRight w:val="0"/>
      <w:marTop w:val="0"/>
      <w:marBottom w:val="0"/>
      <w:divBdr>
        <w:top w:val="none" w:sz="0" w:space="0" w:color="auto"/>
        <w:left w:val="none" w:sz="0" w:space="0" w:color="auto"/>
        <w:bottom w:val="none" w:sz="0" w:space="0" w:color="auto"/>
        <w:right w:val="none" w:sz="0" w:space="0" w:color="auto"/>
      </w:divBdr>
    </w:div>
    <w:div w:id="1951156486">
      <w:bodyDiv w:val="1"/>
      <w:marLeft w:val="0"/>
      <w:marRight w:val="0"/>
      <w:marTop w:val="0"/>
      <w:marBottom w:val="0"/>
      <w:divBdr>
        <w:top w:val="none" w:sz="0" w:space="0" w:color="auto"/>
        <w:left w:val="none" w:sz="0" w:space="0" w:color="auto"/>
        <w:bottom w:val="none" w:sz="0" w:space="0" w:color="auto"/>
        <w:right w:val="none" w:sz="0" w:space="0" w:color="auto"/>
      </w:divBdr>
    </w:div>
    <w:div w:id="1951163475">
      <w:bodyDiv w:val="1"/>
      <w:marLeft w:val="0"/>
      <w:marRight w:val="0"/>
      <w:marTop w:val="0"/>
      <w:marBottom w:val="0"/>
      <w:divBdr>
        <w:top w:val="none" w:sz="0" w:space="0" w:color="auto"/>
        <w:left w:val="none" w:sz="0" w:space="0" w:color="auto"/>
        <w:bottom w:val="none" w:sz="0" w:space="0" w:color="auto"/>
        <w:right w:val="none" w:sz="0" w:space="0" w:color="auto"/>
      </w:divBdr>
    </w:div>
    <w:div w:id="1951235680">
      <w:bodyDiv w:val="1"/>
      <w:marLeft w:val="0"/>
      <w:marRight w:val="0"/>
      <w:marTop w:val="0"/>
      <w:marBottom w:val="0"/>
      <w:divBdr>
        <w:top w:val="none" w:sz="0" w:space="0" w:color="auto"/>
        <w:left w:val="none" w:sz="0" w:space="0" w:color="auto"/>
        <w:bottom w:val="none" w:sz="0" w:space="0" w:color="auto"/>
        <w:right w:val="none" w:sz="0" w:space="0" w:color="auto"/>
      </w:divBdr>
    </w:div>
    <w:div w:id="1952125514">
      <w:bodyDiv w:val="1"/>
      <w:marLeft w:val="0"/>
      <w:marRight w:val="0"/>
      <w:marTop w:val="0"/>
      <w:marBottom w:val="0"/>
      <w:divBdr>
        <w:top w:val="none" w:sz="0" w:space="0" w:color="auto"/>
        <w:left w:val="none" w:sz="0" w:space="0" w:color="auto"/>
        <w:bottom w:val="none" w:sz="0" w:space="0" w:color="auto"/>
        <w:right w:val="none" w:sz="0" w:space="0" w:color="auto"/>
      </w:divBdr>
    </w:div>
    <w:div w:id="1952128967">
      <w:bodyDiv w:val="1"/>
      <w:marLeft w:val="0"/>
      <w:marRight w:val="0"/>
      <w:marTop w:val="0"/>
      <w:marBottom w:val="0"/>
      <w:divBdr>
        <w:top w:val="none" w:sz="0" w:space="0" w:color="auto"/>
        <w:left w:val="none" w:sz="0" w:space="0" w:color="auto"/>
        <w:bottom w:val="none" w:sz="0" w:space="0" w:color="auto"/>
        <w:right w:val="none" w:sz="0" w:space="0" w:color="auto"/>
      </w:divBdr>
    </w:div>
    <w:div w:id="1952514214">
      <w:bodyDiv w:val="1"/>
      <w:marLeft w:val="0"/>
      <w:marRight w:val="0"/>
      <w:marTop w:val="0"/>
      <w:marBottom w:val="0"/>
      <w:divBdr>
        <w:top w:val="none" w:sz="0" w:space="0" w:color="auto"/>
        <w:left w:val="none" w:sz="0" w:space="0" w:color="auto"/>
        <w:bottom w:val="none" w:sz="0" w:space="0" w:color="auto"/>
        <w:right w:val="none" w:sz="0" w:space="0" w:color="auto"/>
      </w:divBdr>
    </w:div>
    <w:div w:id="1952928677">
      <w:bodyDiv w:val="1"/>
      <w:marLeft w:val="0"/>
      <w:marRight w:val="0"/>
      <w:marTop w:val="0"/>
      <w:marBottom w:val="0"/>
      <w:divBdr>
        <w:top w:val="none" w:sz="0" w:space="0" w:color="auto"/>
        <w:left w:val="none" w:sz="0" w:space="0" w:color="auto"/>
        <w:bottom w:val="none" w:sz="0" w:space="0" w:color="auto"/>
        <w:right w:val="none" w:sz="0" w:space="0" w:color="auto"/>
      </w:divBdr>
    </w:div>
    <w:div w:id="1953047005">
      <w:bodyDiv w:val="1"/>
      <w:marLeft w:val="0"/>
      <w:marRight w:val="0"/>
      <w:marTop w:val="0"/>
      <w:marBottom w:val="0"/>
      <w:divBdr>
        <w:top w:val="none" w:sz="0" w:space="0" w:color="auto"/>
        <w:left w:val="none" w:sz="0" w:space="0" w:color="auto"/>
        <w:bottom w:val="none" w:sz="0" w:space="0" w:color="auto"/>
        <w:right w:val="none" w:sz="0" w:space="0" w:color="auto"/>
      </w:divBdr>
    </w:div>
    <w:div w:id="1953125108">
      <w:bodyDiv w:val="1"/>
      <w:marLeft w:val="0"/>
      <w:marRight w:val="0"/>
      <w:marTop w:val="0"/>
      <w:marBottom w:val="0"/>
      <w:divBdr>
        <w:top w:val="none" w:sz="0" w:space="0" w:color="auto"/>
        <w:left w:val="none" w:sz="0" w:space="0" w:color="auto"/>
        <w:bottom w:val="none" w:sz="0" w:space="0" w:color="auto"/>
        <w:right w:val="none" w:sz="0" w:space="0" w:color="auto"/>
      </w:divBdr>
    </w:div>
    <w:div w:id="1953241136">
      <w:bodyDiv w:val="1"/>
      <w:marLeft w:val="0"/>
      <w:marRight w:val="0"/>
      <w:marTop w:val="0"/>
      <w:marBottom w:val="0"/>
      <w:divBdr>
        <w:top w:val="none" w:sz="0" w:space="0" w:color="auto"/>
        <w:left w:val="none" w:sz="0" w:space="0" w:color="auto"/>
        <w:bottom w:val="none" w:sz="0" w:space="0" w:color="auto"/>
        <w:right w:val="none" w:sz="0" w:space="0" w:color="auto"/>
      </w:divBdr>
    </w:div>
    <w:div w:id="1953317242">
      <w:bodyDiv w:val="1"/>
      <w:marLeft w:val="0"/>
      <w:marRight w:val="0"/>
      <w:marTop w:val="0"/>
      <w:marBottom w:val="0"/>
      <w:divBdr>
        <w:top w:val="none" w:sz="0" w:space="0" w:color="auto"/>
        <w:left w:val="none" w:sz="0" w:space="0" w:color="auto"/>
        <w:bottom w:val="none" w:sz="0" w:space="0" w:color="auto"/>
        <w:right w:val="none" w:sz="0" w:space="0" w:color="auto"/>
      </w:divBdr>
    </w:div>
    <w:div w:id="1953508900">
      <w:bodyDiv w:val="1"/>
      <w:marLeft w:val="0"/>
      <w:marRight w:val="0"/>
      <w:marTop w:val="0"/>
      <w:marBottom w:val="0"/>
      <w:divBdr>
        <w:top w:val="none" w:sz="0" w:space="0" w:color="auto"/>
        <w:left w:val="none" w:sz="0" w:space="0" w:color="auto"/>
        <w:bottom w:val="none" w:sz="0" w:space="0" w:color="auto"/>
        <w:right w:val="none" w:sz="0" w:space="0" w:color="auto"/>
      </w:divBdr>
    </w:div>
    <w:div w:id="1953591869">
      <w:bodyDiv w:val="1"/>
      <w:marLeft w:val="0"/>
      <w:marRight w:val="0"/>
      <w:marTop w:val="0"/>
      <w:marBottom w:val="0"/>
      <w:divBdr>
        <w:top w:val="none" w:sz="0" w:space="0" w:color="auto"/>
        <w:left w:val="none" w:sz="0" w:space="0" w:color="auto"/>
        <w:bottom w:val="none" w:sz="0" w:space="0" w:color="auto"/>
        <w:right w:val="none" w:sz="0" w:space="0" w:color="auto"/>
      </w:divBdr>
    </w:div>
    <w:div w:id="1954095083">
      <w:bodyDiv w:val="1"/>
      <w:marLeft w:val="0"/>
      <w:marRight w:val="0"/>
      <w:marTop w:val="0"/>
      <w:marBottom w:val="0"/>
      <w:divBdr>
        <w:top w:val="none" w:sz="0" w:space="0" w:color="auto"/>
        <w:left w:val="none" w:sz="0" w:space="0" w:color="auto"/>
        <w:bottom w:val="none" w:sz="0" w:space="0" w:color="auto"/>
        <w:right w:val="none" w:sz="0" w:space="0" w:color="auto"/>
      </w:divBdr>
    </w:div>
    <w:div w:id="1954095966">
      <w:bodyDiv w:val="1"/>
      <w:marLeft w:val="0"/>
      <w:marRight w:val="0"/>
      <w:marTop w:val="0"/>
      <w:marBottom w:val="0"/>
      <w:divBdr>
        <w:top w:val="none" w:sz="0" w:space="0" w:color="auto"/>
        <w:left w:val="none" w:sz="0" w:space="0" w:color="auto"/>
        <w:bottom w:val="none" w:sz="0" w:space="0" w:color="auto"/>
        <w:right w:val="none" w:sz="0" w:space="0" w:color="auto"/>
      </w:divBdr>
    </w:div>
    <w:div w:id="1954630992">
      <w:bodyDiv w:val="1"/>
      <w:marLeft w:val="0"/>
      <w:marRight w:val="0"/>
      <w:marTop w:val="0"/>
      <w:marBottom w:val="0"/>
      <w:divBdr>
        <w:top w:val="none" w:sz="0" w:space="0" w:color="auto"/>
        <w:left w:val="none" w:sz="0" w:space="0" w:color="auto"/>
        <w:bottom w:val="none" w:sz="0" w:space="0" w:color="auto"/>
        <w:right w:val="none" w:sz="0" w:space="0" w:color="auto"/>
      </w:divBdr>
    </w:div>
    <w:div w:id="1954749891">
      <w:bodyDiv w:val="1"/>
      <w:marLeft w:val="0"/>
      <w:marRight w:val="0"/>
      <w:marTop w:val="0"/>
      <w:marBottom w:val="0"/>
      <w:divBdr>
        <w:top w:val="none" w:sz="0" w:space="0" w:color="auto"/>
        <w:left w:val="none" w:sz="0" w:space="0" w:color="auto"/>
        <w:bottom w:val="none" w:sz="0" w:space="0" w:color="auto"/>
        <w:right w:val="none" w:sz="0" w:space="0" w:color="auto"/>
      </w:divBdr>
    </w:div>
    <w:div w:id="1955093201">
      <w:bodyDiv w:val="1"/>
      <w:marLeft w:val="0"/>
      <w:marRight w:val="0"/>
      <w:marTop w:val="0"/>
      <w:marBottom w:val="0"/>
      <w:divBdr>
        <w:top w:val="none" w:sz="0" w:space="0" w:color="auto"/>
        <w:left w:val="none" w:sz="0" w:space="0" w:color="auto"/>
        <w:bottom w:val="none" w:sz="0" w:space="0" w:color="auto"/>
        <w:right w:val="none" w:sz="0" w:space="0" w:color="auto"/>
      </w:divBdr>
    </w:div>
    <w:div w:id="1955095299">
      <w:bodyDiv w:val="1"/>
      <w:marLeft w:val="0"/>
      <w:marRight w:val="0"/>
      <w:marTop w:val="0"/>
      <w:marBottom w:val="0"/>
      <w:divBdr>
        <w:top w:val="none" w:sz="0" w:space="0" w:color="auto"/>
        <w:left w:val="none" w:sz="0" w:space="0" w:color="auto"/>
        <w:bottom w:val="none" w:sz="0" w:space="0" w:color="auto"/>
        <w:right w:val="none" w:sz="0" w:space="0" w:color="auto"/>
      </w:divBdr>
    </w:div>
    <w:div w:id="1955166769">
      <w:bodyDiv w:val="1"/>
      <w:marLeft w:val="0"/>
      <w:marRight w:val="0"/>
      <w:marTop w:val="0"/>
      <w:marBottom w:val="0"/>
      <w:divBdr>
        <w:top w:val="none" w:sz="0" w:space="0" w:color="auto"/>
        <w:left w:val="none" w:sz="0" w:space="0" w:color="auto"/>
        <w:bottom w:val="none" w:sz="0" w:space="0" w:color="auto"/>
        <w:right w:val="none" w:sz="0" w:space="0" w:color="auto"/>
      </w:divBdr>
    </w:div>
    <w:div w:id="1955358881">
      <w:bodyDiv w:val="1"/>
      <w:marLeft w:val="0"/>
      <w:marRight w:val="0"/>
      <w:marTop w:val="0"/>
      <w:marBottom w:val="0"/>
      <w:divBdr>
        <w:top w:val="none" w:sz="0" w:space="0" w:color="auto"/>
        <w:left w:val="none" w:sz="0" w:space="0" w:color="auto"/>
        <w:bottom w:val="none" w:sz="0" w:space="0" w:color="auto"/>
        <w:right w:val="none" w:sz="0" w:space="0" w:color="auto"/>
      </w:divBdr>
    </w:div>
    <w:div w:id="1955404935">
      <w:bodyDiv w:val="1"/>
      <w:marLeft w:val="0"/>
      <w:marRight w:val="0"/>
      <w:marTop w:val="0"/>
      <w:marBottom w:val="0"/>
      <w:divBdr>
        <w:top w:val="none" w:sz="0" w:space="0" w:color="auto"/>
        <w:left w:val="none" w:sz="0" w:space="0" w:color="auto"/>
        <w:bottom w:val="none" w:sz="0" w:space="0" w:color="auto"/>
        <w:right w:val="none" w:sz="0" w:space="0" w:color="auto"/>
      </w:divBdr>
    </w:div>
    <w:div w:id="1956205883">
      <w:bodyDiv w:val="1"/>
      <w:marLeft w:val="0"/>
      <w:marRight w:val="0"/>
      <w:marTop w:val="0"/>
      <w:marBottom w:val="0"/>
      <w:divBdr>
        <w:top w:val="none" w:sz="0" w:space="0" w:color="auto"/>
        <w:left w:val="none" w:sz="0" w:space="0" w:color="auto"/>
        <w:bottom w:val="none" w:sz="0" w:space="0" w:color="auto"/>
        <w:right w:val="none" w:sz="0" w:space="0" w:color="auto"/>
      </w:divBdr>
    </w:div>
    <w:div w:id="1956593339">
      <w:bodyDiv w:val="1"/>
      <w:marLeft w:val="0"/>
      <w:marRight w:val="0"/>
      <w:marTop w:val="0"/>
      <w:marBottom w:val="0"/>
      <w:divBdr>
        <w:top w:val="none" w:sz="0" w:space="0" w:color="auto"/>
        <w:left w:val="none" w:sz="0" w:space="0" w:color="auto"/>
        <w:bottom w:val="none" w:sz="0" w:space="0" w:color="auto"/>
        <w:right w:val="none" w:sz="0" w:space="0" w:color="auto"/>
      </w:divBdr>
    </w:div>
    <w:div w:id="1956860345">
      <w:bodyDiv w:val="1"/>
      <w:marLeft w:val="0"/>
      <w:marRight w:val="0"/>
      <w:marTop w:val="0"/>
      <w:marBottom w:val="0"/>
      <w:divBdr>
        <w:top w:val="none" w:sz="0" w:space="0" w:color="auto"/>
        <w:left w:val="none" w:sz="0" w:space="0" w:color="auto"/>
        <w:bottom w:val="none" w:sz="0" w:space="0" w:color="auto"/>
        <w:right w:val="none" w:sz="0" w:space="0" w:color="auto"/>
      </w:divBdr>
    </w:div>
    <w:div w:id="1957058111">
      <w:bodyDiv w:val="1"/>
      <w:marLeft w:val="0"/>
      <w:marRight w:val="0"/>
      <w:marTop w:val="0"/>
      <w:marBottom w:val="0"/>
      <w:divBdr>
        <w:top w:val="none" w:sz="0" w:space="0" w:color="auto"/>
        <w:left w:val="none" w:sz="0" w:space="0" w:color="auto"/>
        <w:bottom w:val="none" w:sz="0" w:space="0" w:color="auto"/>
        <w:right w:val="none" w:sz="0" w:space="0" w:color="auto"/>
      </w:divBdr>
    </w:div>
    <w:div w:id="1957102483">
      <w:bodyDiv w:val="1"/>
      <w:marLeft w:val="0"/>
      <w:marRight w:val="0"/>
      <w:marTop w:val="0"/>
      <w:marBottom w:val="0"/>
      <w:divBdr>
        <w:top w:val="none" w:sz="0" w:space="0" w:color="auto"/>
        <w:left w:val="none" w:sz="0" w:space="0" w:color="auto"/>
        <w:bottom w:val="none" w:sz="0" w:space="0" w:color="auto"/>
        <w:right w:val="none" w:sz="0" w:space="0" w:color="auto"/>
      </w:divBdr>
    </w:div>
    <w:div w:id="1957327450">
      <w:bodyDiv w:val="1"/>
      <w:marLeft w:val="0"/>
      <w:marRight w:val="0"/>
      <w:marTop w:val="0"/>
      <w:marBottom w:val="0"/>
      <w:divBdr>
        <w:top w:val="none" w:sz="0" w:space="0" w:color="auto"/>
        <w:left w:val="none" w:sz="0" w:space="0" w:color="auto"/>
        <w:bottom w:val="none" w:sz="0" w:space="0" w:color="auto"/>
        <w:right w:val="none" w:sz="0" w:space="0" w:color="auto"/>
      </w:divBdr>
    </w:div>
    <w:div w:id="1957443454">
      <w:bodyDiv w:val="1"/>
      <w:marLeft w:val="0"/>
      <w:marRight w:val="0"/>
      <w:marTop w:val="0"/>
      <w:marBottom w:val="0"/>
      <w:divBdr>
        <w:top w:val="none" w:sz="0" w:space="0" w:color="auto"/>
        <w:left w:val="none" w:sz="0" w:space="0" w:color="auto"/>
        <w:bottom w:val="none" w:sz="0" w:space="0" w:color="auto"/>
        <w:right w:val="none" w:sz="0" w:space="0" w:color="auto"/>
      </w:divBdr>
    </w:div>
    <w:div w:id="1957523564">
      <w:bodyDiv w:val="1"/>
      <w:marLeft w:val="0"/>
      <w:marRight w:val="0"/>
      <w:marTop w:val="0"/>
      <w:marBottom w:val="0"/>
      <w:divBdr>
        <w:top w:val="none" w:sz="0" w:space="0" w:color="auto"/>
        <w:left w:val="none" w:sz="0" w:space="0" w:color="auto"/>
        <w:bottom w:val="none" w:sz="0" w:space="0" w:color="auto"/>
        <w:right w:val="none" w:sz="0" w:space="0" w:color="auto"/>
      </w:divBdr>
    </w:div>
    <w:div w:id="1957641475">
      <w:bodyDiv w:val="1"/>
      <w:marLeft w:val="0"/>
      <w:marRight w:val="0"/>
      <w:marTop w:val="0"/>
      <w:marBottom w:val="0"/>
      <w:divBdr>
        <w:top w:val="none" w:sz="0" w:space="0" w:color="auto"/>
        <w:left w:val="none" w:sz="0" w:space="0" w:color="auto"/>
        <w:bottom w:val="none" w:sz="0" w:space="0" w:color="auto"/>
        <w:right w:val="none" w:sz="0" w:space="0" w:color="auto"/>
      </w:divBdr>
    </w:div>
    <w:div w:id="1957787773">
      <w:bodyDiv w:val="1"/>
      <w:marLeft w:val="0"/>
      <w:marRight w:val="0"/>
      <w:marTop w:val="0"/>
      <w:marBottom w:val="0"/>
      <w:divBdr>
        <w:top w:val="none" w:sz="0" w:space="0" w:color="auto"/>
        <w:left w:val="none" w:sz="0" w:space="0" w:color="auto"/>
        <w:bottom w:val="none" w:sz="0" w:space="0" w:color="auto"/>
        <w:right w:val="none" w:sz="0" w:space="0" w:color="auto"/>
      </w:divBdr>
    </w:div>
    <w:div w:id="1958174463">
      <w:bodyDiv w:val="1"/>
      <w:marLeft w:val="0"/>
      <w:marRight w:val="0"/>
      <w:marTop w:val="0"/>
      <w:marBottom w:val="0"/>
      <w:divBdr>
        <w:top w:val="none" w:sz="0" w:space="0" w:color="auto"/>
        <w:left w:val="none" w:sz="0" w:space="0" w:color="auto"/>
        <w:bottom w:val="none" w:sz="0" w:space="0" w:color="auto"/>
        <w:right w:val="none" w:sz="0" w:space="0" w:color="auto"/>
      </w:divBdr>
    </w:div>
    <w:div w:id="1958178773">
      <w:bodyDiv w:val="1"/>
      <w:marLeft w:val="0"/>
      <w:marRight w:val="0"/>
      <w:marTop w:val="0"/>
      <w:marBottom w:val="0"/>
      <w:divBdr>
        <w:top w:val="none" w:sz="0" w:space="0" w:color="auto"/>
        <w:left w:val="none" w:sz="0" w:space="0" w:color="auto"/>
        <w:bottom w:val="none" w:sz="0" w:space="0" w:color="auto"/>
        <w:right w:val="none" w:sz="0" w:space="0" w:color="auto"/>
      </w:divBdr>
    </w:div>
    <w:div w:id="1958566563">
      <w:bodyDiv w:val="1"/>
      <w:marLeft w:val="0"/>
      <w:marRight w:val="0"/>
      <w:marTop w:val="0"/>
      <w:marBottom w:val="0"/>
      <w:divBdr>
        <w:top w:val="none" w:sz="0" w:space="0" w:color="auto"/>
        <w:left w:val="none" w:sz="0" w:space="0" w:color="auto"/>
        <w:bottom w:val="none" w:sz="0" w:space="0" w:color="auto"/>
        <w:right w:val="none" w:sz="0" w:space="0" w:color="auto"/>
      </w:divBdr>
    </w:div>
    <w:div w:id="1958948322">
      <w:bodyDiv w:val="1"/>
      <w:marLeft w:val="0"/>
      <w:marRight w:val="0"/>
      <w:marTop w:val="0"/>
      <w:marBottom w:val="0"/>
      <w:divBdr>
        <w:top w:val="none" w:sz="0" w:space="0" w:color="auto"/>
        <w:left w:val="none" w:sz="0" w:space="0" w:color="auto"/>
        <w:bottom w:val="none" w:sz="0" w:space="0" w:color="auto"/>
        <w:right w:val="none" w:sz="0" w:space="0" w:color="auto"/>
      </w:divBdr>
    </w:div>
    <w:div w:id="1959296293">
      <w:bodyDiv w:val="1"/>
      <w:marLeft w:val="0"/>
      <w:marRight w:val="0"/>
      <w:marTop w:val="0"/>
      <w:marBottom w:val="0"/>
      <w:divBdr>
        <w:top w:val="none" w:sz="0" w:space="0" w:color="auto"/>
        <w:left w:val="none" w:sz="0" w:space="0" w:color="auto"/>
        <w:bottom w:val="none" w:sz="0" w:space="0" w:color="auto"/>
        <w:right w:val="none" w:sz="0" w:space="0" w:color="auto"/>
      </w:divBdr>
    </w:div>
    <w:div w:id="1959409276">
      <w:bodyDiv w:val="1"/>
      <w:marLeft w:val="0"/>
      <w:marRight w:val="0"/>
      <w:marTop w:val="0"/>
      <w:marBottom w:val="0"/>
      <w:divBdr>
        <w:top w:val="none" w:sz="0" w:space="0" w:color="auto"/>
        <w:left w:val="none" w:sz="0" w:space="0" w:color="auto"/>
        <w:bottom w:val="none" w:sz="0" w:space="0" w:color="auto"/>
        <w:right w:val="none" w:sz="0" w:space="0" w:color="auto"/>
      </w:divBdr>
    </w:div>
    <w:div w:id="1959485908">
      <w:bodyDiv w:val="1"/>
      <w:marLeft w:val="0"/>
      <w:marRight w:val="0"/>
      <w:marTop w:val="0"/>
      <w:marBottom w:val="0"/>
      <w:divBdr>
        <w:top w:val="none" w:sz="0" w:space="0" w:color="auto"/>
        <w:left w:val="none" w:sz="0" w:space="0" w:color="auto"/>
        <w:bottom w:val="none" w:sz="0" w:space="0" w:color="auto"/>
        <w:right w:val="none" w:sz="0" w:space="0" w:color="auto"/>
      </w:divBdr>
    </w:div>
    <w:div w:id="1959608473">
      <w:bodyDiv w:val="1"/>
      <w:marLeft w:val="0"/>
      <w:marRight w:val="0"/>
      <w:marTop w:val="0"/>
      <w:marBottom w:val="0"/>
      <w:divBdr>
        <w:top w:val="none" w:sz="0" w:space="0" w:color="auto"/>
        <w:left w:val="none" w:sz="0" w:space="0" w:color="auto"/>
        <w:bottom w:val="none" w:sz="0" w:space="0" w:color="auto"/>
        <w:right w:val="none" w:sz="0" w:space="0" w:color="auto"/>
      </w:divBdr>
    </w:div>
    <w:div w:id="1959752498">
      <w:bodyDiv w:val="1"/>
      <w:marLeft w:val="0"/>
      <w:marRight w:val="0"/>
      <w:marTop w:val="0"/>
      <w:marBottom w:val="0"/>
      <w:divBdr>
        <w:top w:val="none" w:sz="0" w:space="0" w:color="auto"/>
        <w:left w:val="none" w:sz="0" w:space="0" w:color="auto"/>
        <w:bottom w:val="none" w:sz="0" w:space="0" w:color="auto"/>
        <w:right w:val="none" w:sz="0" w:space="0" w:color="auto"/>
      </w:divBdr>
    </w:div>
    <w:div w:id="1959867508">
      <w:bodyDiv w:val="1"/>
      <w:marLeft w:val="0"/>
      <w:marRight w:val="0"/>
      <w:marTop w:val="0"/>
      <w:marBottom w:val="0"/>
      <w:divBdr>
        <w:top w:val="none" w:sz="0" w:space="0" w:color="auto"/>
        <w:left w:val="none" w:sz="0" w:space="0" w:color="auto"/>
        <w:bottom w:val="none" w:sz="0" w:space="0" w:color="auto"/>
        <w:right w:val="none" w:sz="0" w:space="0" w:color="auto"/>
      </w:divBdr>
    </w:div>
    <w:div w:id="1960329480">
      <w:bodyDiv w:val="1"/>
      <w:marLeft w:val="0"/>
      <w:marRight w:val="0"/>
      <w:marTop w:val="0"/>
      <w:marBottom w:val="0"/>
      <w:divBdr>
        <w:top w:val="none" w:sz="0" w:space="0" w:color="auto"/>
        <w:left w:val="none" w:sz="0" w:space="0" w:color="auto"/>
        <w:bottom w:val="none" w:sz="0" w:space="0" w:color="auto"/>
        <w:right w:val="none" w:sz="0" w:space="0" w:color="auto"/>
      </w:divBdr>
    </w:div>
    <w:div w:id="1960406393">
      <w:bodyDiv w:val="1"/>
      <w:marLeft w:val="0"/>
      <w:marRight w:val="0"/>
      <w:marTop w:val="0"/>
      <w:marBottom w:val="0"/>
      <w:divBdr>
        <w:top w:val="none" w:sz="0" w:space="0" w:color="auto"/>
        <w:left w:val="none" w:sz="0" w:space="0" w:color="auto"/>
        <w:bottom w:val="none" w:sz="0" w:space="0" w:color="auto"/>
        <w:right w:val="none" w:sz="0" w:space="0" w:color="auto"/>
      </w:divBdr>
    </w:div>
    <w:div w:id="1960598147">
      <w:bodyDiv w:val="1"/>
      <w:marLeft w:val="0"/>
      <w:marRight w:val="0"/>
      <w:marTop w:val="0"/>
      <w:marBottom w:val="0"/>
      <w:divBdr>
        <w:top w:val="none" w:sz="0" w:space="0" w:color="auto"/>
        <w:left w:val="none" w:sz="0" w:space="0" w:color="auto"/>
        <w:bottom w:val="none" w:sz="0" w:space="0" w:color="auto"/>
        <w:right w:val="none" w:sz="0" w:space="0" w:color="auto"/>
      </w:divBdr>
    </w:div>
    <w:div w:id="1960719941">
      <w:bodyDiv w:val="1"/>
      <w:marLeft w:val="0"/>
      <w:marRight w:val="0"/>
      <w:marTop w:val="0"/>
      <w:marBottom w:val="0"/>
      <w:divBdr>
        <w:top w:val="none" w:sz="0" w:space="0" w:color="auto"/>
        <w:left w:val="none" w:sz="0" w:space="0" w:color="auto"/>
        <w:bottom w:val="none" w:sz="0" w:space="0" w:color="auto"/>
        <w:right w:val="none" w:sz="0" w:space="0" w:color="auto"/>
      </w:divBdr>
    </w:div>
    <w:div w:id="1960985563">
      <w:bodyDiv w:val="1"/>
      <w:marLeft w:val="0"/>
      <w:marRight w:val="0"/>
      <w:marTop w:val="0"/>
      <w:marBottom w:val="0"/>
      <w:divBdr>
        <w:top w:val="none" w:sz="0" w:space="0" w:color="auto"/>
        <w:left w:val="none" w:sz="0" w:space="0" w:color="auto"/>
        <w:bottom w:val="none" w:sz="0" w:space="0" w:color="auto"/>
        <w:right w:val="none" w:sz="0" w:space="0" w:color="auto"/>
      </w:divBdr>
    </w:div>
    <w:div w:id="1961261421">
      <w:bodyDiv w:val="1"/>
      <w:marLeft w:val="0"/>
      <w:marRight w:val="0"/>
      <w:marTop w:val="0"/>
      <w:marBottom w:val="0"/>
      <w:divBdr>
        <w:top w:val="none" w:sz="0" w:space="0" w:color="auto"/>
        <w:left w:val="none" w:sz="0" w:space="0" w:color="auto"/>
        <w:bottom w:val="none" w:sz="0" w:space="0" w:color="auto"/>
        <w:right w:val="none" w:sz="0" w:space="0" w:color="auto"/>
      </w:divBdr>
    </w:div>
    <w:div w:id="1962153327">
      <w:bodyDiv w:val="1"/>
      <w:marLeft w:val="0"/>
      <w:marRight w:val="0"/>
      <w:marTop w:val="0"/>
      <w:marBottom w:val="0"/>
      <w:divBdr>
        <w:top w:val="none" w:sz="0" w:space="0" w:color="auto"/>
        <w:left w:val="none" w:sz="0" w:space="0" w:color="auto"/>
        <w:bottom w:val="none" w:sz="0" w:space="0" w:color="auto"/>
        <w:right w:val="none" w:sz="0" w:space="0" w:color="auto"/>
      </w:divBdr>
    </w:div>
    <w:div w:id="1962227560">
      <w:bodyDiv w:val="1"/>
      <w:marLeft w:val="0"/>
      <w:marRight w:val="0"/>
      <w:marTop w:val="0"/>
      <w:marBottom w:val="0"/>
      <w:divBdr>
        <w:top w:val="none" w:sz="0" w:space="0" w:color="auto"/>
        <w:left w:val="none" w:sz="0" w:space="0" w:color="auto"/>
        <w:bottom w:val="none" w:sz="0" w:space="0" w:color="auto"/>
        <w:right w:val="none" w:sz="0" w:space="0" w:color="auto"/>
      </w:divBdr>
    </w:div>
    <w:div w:id="1962765589">
      <w:bodyDiv w:val="1"/>
      <w:marLeft w:val="0"/>
      <w:marRight w:val="0"/>
      <w:marTop w:val="0"/>
      <w:marBottom w:val="0"/>
      <w:divBdr>
        <w:top w:val="none" w:sz="0" w:space="0" w:color="auto"/>
        <w:left w:val="none" w:sz="0" w:space="0" w:color="auto"/>
        <w:bottom w:val="none" w:sz="0" w:space="0" w:color="auto"/>
        <w:right w:val="none" w:sz="0" w:space="0" w:color="auto"/>
      </w:divBdr>
    </w:div>
    <w:div w:id="1963026778">
      <w:bodyDiv w:val="1"/>
      <w:marLeft w:val="0"/>
      <w:marRight w:val="0"/>
      <w:marTop w:val="0"/>
      <w:marBottom w:val="0"/>
      <w:divBdr>
        <w:top w:val="none" w:sz="0" w:space="0" w:color="auto"/>
        <w:left w:val="none" w:sz="0" w:space="0" w:color="auto"/>
        <w:bottom w:val="none" w:sz="0" w:space="0" w:color="auto"/>
        <w:right w:val="none" w:sz="0" w:space="0" w:color="auto"/>
      </w:divBdr>
    </w:div>
    <w:div w:id="1963417205">
      <w:bodyDiv w:val="1"/>
      <w:marLeft w:val="0"/>
      <w:marRight w:val="0"/>
      <w:marTop w:val="0"/>
      <w:marBottom w:val="0"/>
      <w:divBdr>
        <w:top w:val="none" w:sz="0" w:space="0" w:color="auto"/>
        <w:left w:val="none" w:sz="0" w:space="0" w:color="auto"/>
        <w:bottom w:val="none" w:sz="0" w:space="0" w:color="auto"/>
        <w:right w:val="none" w:sz="0" w:space="0" w:color="auto"/>
      </w:divBdr>
    </w:div>
    <w:div w:id="1963459510">
      <w:bodyDiv w:val="1"/>
      <w:marLeft w:val="0"/>
      <w:marRight w:val="0"/>
      <w:marTop w:val="0"/>
      <w:marBottom w:val="0"/>
      <w:divBdr>
        <w:top w:val="none" w:sz="0" w:space="0" w:color="auto"/>
        <w:left w:val="none" w:sz="0" w:space="0" w:color="auto"/>
        <w:bottom w:val="none" w:sz="0" w:space="0" w:color="auto"/>
        <w:right w:val="none" w:sz="0" w:space="0" w:color="auto"/>
      </w:divBdr>
    </w:div>
    <w:div w:id="1963731325">
      <w:bodyDiv w:val="1"/>
      <w:marLeft w:val="0"/>
      <w:marRight w:val="0"/>
      <w:marTop w:val="0"/>
      <w:marBottom w:val="0"/>
      <w:divBdr>
        <w:top w:val="none" w:sz="0" w:space="0" w:color="auto"/>
        <w:left w:val="none" w:sz="0" w:space="0" w:color="auto"/>
        <w:bottom w:val="none" w:sz="0" w:space="0" w:color="auto"/>
        <w:right w:val="none" w:sz="0" w:space="0" w:color="auto"/>
      </w:divBdr>
    </w:div>
    <w:div w:id="1964312540">
      <w:bodyDiv w:val="1"/>
      <w:marLeft w:val="0"/>
      <w:marRight w:val="0"/>
      <w:marTop w:val="0"/>
      <w:marBottom w:val="0"/>
      <w:divBdr>
        <w:top w:val="none" w:sz="0" w:space="0" w:color="auto"/>
        <w:left w:val="none" w:sz="0" w:space="0" w:color="auto"/>
        <w:bottom w:val="none" w:sz="0" w:space="0" w:color="auto"/>
        <w:right w:val="none" w:sz="0" w:space="0" w:color="auto"/>
      </w:divBdr>
    </w:div>
    <w:div w:id="1964923506">
      <w:bodyDiv w:val="1"/>
      <w:marLeft w:val="0"/>
      <w:marRight w:val="0"/>
      <w:marTop w:val="0"/>
      <w:marBottom w:val="0"/>
      <w:divBdr>
        <w:top w:val="none" w:sz="0" w:space="0" w:color="auto"/>
        <w:left w:val="none" w:sz="0" w:space="0" w:color="auto"/>
        <w:bottom w:val="none" w:sz="0" w:space="0" w:color="auto"/>
        <w:right w:val="none" w:sz="0" w:space="0" w:color="auto"/>
      </w:divBdr>
    </w:div>
    <w:div w:id="1964993532">
      <w:bodyDiv w:val="1"/>
      <w:marLeft w:val="0"/>
      <w:marRight w:val="0"/>
      <w:marTop w:val="0"/>
      <w:marBottom w:val="0"/>
      <w:divBdr>
        <w:top w:val="none" w:sz="0" w:space="0" w:color="auto"/>
        <w:left w:val="none" w:sz="0" w:space="0" w:color="auto"/>
        <w:bottom w:val="none" w:sz="0" w:space="0" w:color="auto"/>
        <w:right w:val="none" w:sz="0" w:space="0" w:color="auto"/>
      </w:divBdr>
    </w:div>
    <w:div w:id="1965115033">
      <w:bodyDiv w:val="1"/>
      <w:marLeft w:val="0"/>
      <w:marRight w:val="0"/>
      <w:marTop w:val="0"/>
      <w:marBottom w:val="0"/>
      <w:divBdr>
        <w:top w:val="none" w:sz="0" w:space="0" w:color="auto"/>
        <w:left w:val="none" w:sz="0" w:space="0" w:color="auto"/>
        <w:bottom w:val="none" w:sz="0" w:space="0" w:color="auto"/>
        <w:right w:val="none" w:sz="0" w:space="0" w:color="auto"/>
      </w:divBdr>
    </w:div>
    <w:div w:id="1965386241">
      <w:bodyDiv w:val="1"/>
      <w:marLeft w:val="0"/>
      <w:marRight w:val="0"/>
      <w:marTop w:val="0"/>
      <w:marBottom w:val="0"/>
      <w:divBdr>
        <w:top w:val="none" w:sz="0" w:space="0" w:color="auto"/>
        <w:left w:val="none" w:sz="0" w:space="0" w:color="auto"/>
        <w:bottom w:val="none" w:sz="0" w:space="0" w:color="auto"/>
        <w:right w:val="none" w:sz="0" w:space="0" w:color="auto"/>
      </w:divBdr>
    </w:div>
    <w:div w:id="1965692126">
      <w:bodyDiv w:val="1"/>
      <w:marLeft w:val="0"/>
      <w:marRight w:val="0"/>
      <w:marTop w:val="0"/>
      <w:marBottom w:val="0"/>
      <w:divBdr>
        <w:top w:val="none" w:sz="0" w:space="0" w:color="auto"/>
        <w:left w:val="none" w:sz="0" w:space="0" w:color="auto"/>
        <w:bottom w:val="none" w:sz="0" w:space="0" w:color="auto"/>
        <w:right w:val="none" w:sz="0" w:space="0" w:color="auto"/>
      </w:divBdr>
    </w:div>
    <w:div w:id="1966080175">
      <w:bodyDiv w:val="1"/>
      <w:marLeft w:val="0"/>
      <w:marRight w:val="0"/>
      <w:marTop w:val="0"/>
      <w:marBottom w:val="0"/>
      <w:divBdr>
        <w:top w:val="none" w:sz="0" w:space="0" w:color="auto"/>
        <w:left w:val="none" w:sz="0" w:space="0" w:color="auto"/>
        <w:bottom w:val="none" w:sz="0" w:space="0" w:color="auto"/>
        <w:right w:val="none" w:sz="0" w:space="0" w:color="auto"/>
      </w:divBdr>
    </w:div>
    <w:div w:id="1966499398">
      <w:bodyDiv w:val="1"/>
      <w:marLeft w:val="0"/>
      <w:marRight w:val="0"/>
      <w:marTop w:val="0"/>
      <w:marBottom w:val="0"/>
      <w:divBdr>
        <w:top w:val="none" w:sz="0" w:space="0" w:color="auto"/>
        <w:left w:val="none" w:sz="0" w:space="0" w:color="auto"/>
        <w:bottom w:val="none" w:sz="0" w:space="0" w:color="auto"/>
        <w:right w:val="none" w:sz="0" w:space="0" w:color="auto"/>
      </w:divBdr>
    </w:div>
    <w:div w:id="1966543607">
      <w:bodyDiv w:val="1"/>
      <w:marLeft w:val="0"/>
      <w:marRight w:val="0"/>
      <w:marTop w:val="0"/>
      <w:marBottom w:val="0"/>
      <w:divBdr>
        <w:top w:val="none" w:sz="0" w:space="0" w:color="auto"/>
        <w:left w:val="none" w:sz="0" w:space="0" w:color="auto"/>
        <w:bottom w:val="none" w:sz="0" w:space="0" w:color="auto"/>
        <w:right w:val="none" w:sz="0" w:space="0" w:color="auto"/>
      </w:divBdr>
    </w:div>
    <w:div w:id="1966618235">
      <w:bodyDiv w:val="1"/>
      <w:marLeft w:val="0"/>
      <w:marRight w:val="0"/>
      <w:marTop w:val="0"/>
      <w:marBottom w:val="0"/>
      <w:divBdr>
        <w:top w:val="none" w:sz="0" w:space="0" w:color="auto"/>
        <w:left w:val="none" w:sz="0" w:space="0" w:color="auto"/>
        <w:bottom w:val="none" w:sz="0" w:space="0" w:color="auto"/>
        <w:right w:val="none" w:sz="0" w:space="0" w:color="auto"/>
      </w:divBdr>
    </w:div>
    <w:div w:id="1966698137">
      <w:bodyDiv w:val="1"/>
      <w:marLeft w:val="0"/>
      <w:marRight w:val="0"/>
      <w:marTop w:val="0"/>
      <w:marBottom w:val="0"/>
      <w:divBdr>
        <w:top w:val="none" w:sz="0" w:space="0" w:color="auto"/>
        <w:left w:val="none" w:sz="0" w:space="0" w:color="auto"/>
        <w:bottom w:val="none" w:sz="0" w:space="0" w:color="auto"/>
        <w:right w:val="none" w:sz="0" w:space="0" w:color="auto"/>
      </w:divBdr>
    </w:div>
    <w:div w:id="1966885457">
      <w:bodyDiv w:val="1"/>
      <w:marLeft w:val="0"/>
      <w:marRight w:val="0"/>
      <w:marTop w:val="0"/>
      <w:marBottom w:val="0"/>
      <w:divBdr>
        <w:top w:val="none" w:sz="0" w:space="0" w:color="auto"/>
        <w:left w:val="none" w:sz="0" w:space="0" w:color="auto"/>
        <w:bottom w:val="none" w:sz="0" w:space="0" w:color="auto"/>
        <w:right w:val="none" w:sz="0" w:space="0" w:color="auto"/>
      </w:divBdr>
    </w:div>
    <w:div w:id="1967081762">
      <w:bodyDiv w:val="1"/>
      <w:marLeft w:val="0"/>
      <w:marRight w:val="0"/>
      <w:marTop w:val="0"/>
      <w:marBottom w:val="0"/>
      <w:divBdr>
        <w:top w:val="none" w:sz="0" w:space="0" w:color="auto"/>
        <w:left w:val="none" w:sz="0" w:space="0" w:color="auto"/>
        <w:bottom w:val="none" w:sz="0" w:space="0" w:color="auto"/>
        <w:right w:val="none" w:sz="0" w:space="0" w:color="auto"/>
      </w:divBdr>
    </w:div>
    <w:div w:id="1967538195">
      <w:bodyDiv w:val="1"/>
      <w:marLeft w:val="0"/>
      <w:marRight w:val="0"/>
      <w:marTop w:val="0"/>
      <w:marBottom w:val="0"/>
      <w:divBdr>
        <w:top w:val="none" w:sz="0" w:space="0" w:color="auto"/>
        <w:left w:val="none" w:sz="0" w:space="0" w:color="auto"/>
        <w:bottom w:val="none" w:sz="0" w:space="0" w:color="auto"/>
        <w:right w:val="none" w:sz="0" w:space="0" w:color="auto"/>
      </w:divBdr>
    </w:div>
    <w:div w:id="1967542186">
      <w:bodyDiv w:val="1"/>
      <w:marLeft w:val="0"/>
      <w:marRight w:val="0"/>
      <w:marTop w:val="0"/>
      <w:marBottom w:val="0"/>
      <w:divBdr>
        <w:top w:val="none" w:sz="0" w:space="0" w:color="auto"/>
        <w:left w:val="none" w:sz="0" w:space="0" w:color="auto"/>
        <w:bottom w:val="none" w:sz="0" w:space="0" w:color="auto"/>
        <w:right w:val="none" w:sz="0" w:space="0" w:color="auto"/>
      </w:divBdr>
    </w:div>
    <w:div w:id="1967542473">
      <w:bodyDiv w:val="1"/>
      <w:marLeft w:val="0"/>
      <w:marRight w:val="0"/>
      <w:marTop w:val="0"/>
      <w:marBottom w:val="0"/>
      <w:divBdr>
        <w:top w:val="none" w:sz="0" w:space="0" w:color="auto"/>
        <w:left w:val="none" w:sz="0" w:space="0" w:color="auto"/>
        <w:bottom w:val="none" w:sz="0" w:space="0" w:color="auto"/>
        <w:right w:val="none" w:sz="0" w:space="0" w:color="auto"/>
      </w:divBdr>
    </w:div>
    <w:div w:id="1968390003">
      <w:bodyDiv w:val="1"/>
      <w:marLeft w:val="0"/>
      <w:marRight w:val="0"/>
      <w:marTop w:val="0"/>
      <w:marBottom w:val="0"/>
      <w:divBdr>
        <w:top w:val="none" w:sz="0" w:space="0" w:color="auto"/>
        <w:left w:val="none" w:sz="0" w:space="0" w:color="auto"/>
        <w:bottom w:val="none" w:sz="0" w:space="0" w:color="auto"/>
        <w:right w:val="none" w:sz="0" w:space="0" w:color="auto"/>
      </w:divBdr>
    </w:div>
    <w:div w:id="1969116823">
      <w:bodyDiv w:val="1"/>
      <w:marLeft w:val="0"/>
      <w:marRight w:val="0"/>
      <w:marTop w:val="0"/>
      <w:marBottom w:val="0"/>
      <w:divBdr>
        <w:top w:val="none" w:sz="0" w:space="0" w:color="auto"/>
        <w:left w:val="none" w:sz="0" w:space="0" w:color="auto"/>
        <w:bottom w:val="none" w:sz="0" w:space="0" w:color="auto"/>
        <w:right w:val="none" w:sz="0" w:space="0" w:color="auto"/>
      </w:divBdr>
    </w:div>
    <w:div w:id="1969817509">
      <w:bodyDiv w:val="1"/>
      <w:marLeft w:val="0"/>
      <w:marRight w:val="0"/>
      <w:marTop w:val="0"/>
      <w:marBottom w:val="0"/>
      <w:divBdr>
        <w:top w:val="none" w:sz="0" w:space="0" w:color="auto"/>
        <w:left w:val="none" w:sz="0" w:space="0" w:color="auto"/>
        <w:bottom w:val="none" w:sz="0" w:space="0" w:color="auto"/>
        <w:right w:val="none" w:sz="0" w:space="0" w:color="auto"/>
      </w:divBdr>
    </w:div>
    <w:div w:id="1970042767">
      <w:bodyDiv w:val="1"/>
      <w:marLeft w:val="0"/>
      <w:marRight w:val="0"/>
      <w:marTop w:val="0"/>
      <w:marBottom w:val="0"/>
      <w:divBdr>
        <w:top w:val="none" w:sz="0" w:space="0" w:color="auto"/>
        <w:left w:val="none" w:sz="0" w:space="0" w:color="auto"/>
        <w:bottom w:val="none" w:sz="0" w:space="0" w:color="auto"/>
        <w:right w:val="none" w:sz="0" w:space="0" w:color="auto"/>
      </w:divBdr>
    </w:div>
    <w:div w:id="1970284374">
      <w:bodyDiv w:val="1"/>
      <w:marLeft w:val="0"/>
      <w:marRight w:val="0"/>
      <w:marTop w:val="0"/>
      <w:marBottom w:val="0"/>
      <w:divBdr>
        <w:top w:val="none" w:sz="0" w:space="0" w:color="auto"/>
        <w:left w:val="none" w:sz="0" w:space="0" w:color="auto"/>
        <w:bottom w:val="none" w:sz="0" w:space="0" w:color="auto"/>
        <w:right w:val="none" w:sz="0" w:space="0" w:color="auto"/>
      </w:divBdr>
    </w:div>
    <w:div w:id="1970698389">
      <w:bodyDiv w:val="1"/>
      <w:marLeft w:val="0"/>
      <w:marRight w:val="0"/>
      <w:marTop w:val="0"/>
      <w:marBottom w:val="0"/>
      <w:divBdr>
        <w:top w:val="none" w:sz="0" w:space="0" w:color="auto"/>
        <w:left w:val="none" w:sz="0" w:space="0" w:color="auto"/>
        <w:bottom w:val="none" w:sz="0" w:space="0" w:color="auto"/>
        <w:right w:val="none" w:sz="0" w:space="0" w:color="auto"/>
      </w:divBdr>
    </w:div>
    <w:div w:id="1971784866">
      <w:bodyDiv w:val="1"/>
      <w:marLeft w:val="0"/>
      <w:marRight w:val="0"/>
      <w:marTop w:val="0"/>
      <w:marBottom w:val="0"/>
      <w:divBdr>
        <w:top w:val="none" w:sz="0" w:space="0" w:color="auto"/>
        <w:left w:val="none" w:sz="0" w:space="0" w:color="auto"/>
        <w:bottom w:val="none" w:sz="0" w:space="0" w:color="auto"/>
        <w:right w:val="none" w:sz="0" w:space="0" w:color="auto"/>
      </w:divBdr>
    </w:div>
    <w:div w:id="1972175345">
      <w:bodyDiv w:val="1"/>
      <w:marLeft w:val="0"/>
      <w:marRight w:val="0"/>
      <w:marTop w:val="0"/>
      <w:marBottom w:val="0"/>
      <w:divBdr>
        <w:top w:val="none" w:sz="0" w:space="0" w:color="auto"/>
        <w:left w:val="none" w:sz="0" w:space="0" w:color="auto"/>
        <w:bottom w:val="none" w:sz="0" w:space="0" w:color="auto"/>
        <w:right w:val="none" w:sz="0" w:space="0" w:color="auto"/>
      </w:divBdr>
    </w:div>
    <w:div w:id="1972206851">
      <w:bodyDiv w:val="1"/>
      <w:marLeft w:val="0"/>
      <w:marRight w:val="0"/>
      <w:marTop w:val="0"/>
      <w:marBottom w:val="0"/>
      <w:divBdr>
        <w:top w:val="none" w:sz="0" w:space="0" w:color="auto"/>
        <w:left w:val="none" w:sz="0" w:space="0" w:color="auto"/>
        <w:bottom w:val="none" w:sz="0" w:space="0" w:color="auto"/>
        <w:right w:val="none" w:sz="0" w:space="0" w:color="auto"/>
      </w:divBdr>
    </w:div>
    <w:div w:id="1972245179">
      <w:bodyDiv w:val="1"/>
      <w:marLeft w:val="0"/>
      <w:marRight w:val="0"/>
      <w:marTop w:val="0"/>
      <w:marBottom w:val="0"/>
      <w:divBdr>
        <w:top w:val="none" w:sz="0" w:space="0" w:color="auto"/>
        <w:left w:val="none" w:sz="0" w:space="0" w:color="auto"/>
        <w:bottom w:val="none" w:sz="0" w:space="0" w:color="auto"/>
        <w:right w:val="none" w:sz="0" w:space="0" w:color="auto"/>
      </w:divBdr>
    </w:div>
    <w:div w:id="1972318762">
      <w:bodyDiv w:val="1"/>
      <w:marLeft w:val="0"/>
      <w:marRight w:val="0"/>
      <w:marTop w:val="0"/>
      <w:marBottom w:val="0"/>
      <w:divBdr>
        <w:top w:val="none" w:sz="0" w:space="0" w:color="auto"/>
        <w:left w:val="none" w:sz="0" w:space="0" w:color="auto"/>
        <w:bottom w:val="none" w:sz="0" w:space="0" w:color="auto"/>
        <w:right w:val="none" w:sz="0" w:space="0" w:color="auto"/>
      </w:divBdr>
    </w:div>
    <w:div w:id="1972590428">
      <w:bodyDiv w:val="1"/>
      <w:marLeft w:val="0"/>
      <w:marRight w:val="0"/>
      <w:marTop w:val="0"/>
      <w:marBottom w:val="0"/>
      <w:divBdr>
        <w:top w:val="none" w:sz="0" w:space="0" w:color="auto"/>
        <w:left w:val="none" w:sz="0" w:space="0" w:color="auto"/>
        <w:bottom w:val="none" w:sz="0" w:space="0" w:color="auto"/>
        <w:right w:val="none" w:sz="0" w:space="0" w:color="auto"/>
      </w:divBdr>
    </w:div>
    <w:div w:id="1973051538">
      <w:bodyDiv w:val="1"/>
      <w:marLeft w:val="0"/>
      <w:marRight w:val="0"/>
      <w:marTop w:val="0"/>
      <w:marBottom w:val="0"/>
      <w:divBdr>
        <w:top w:val="none" w:sz="0" w:space="0" w:color="auto"/>
        <w:left w:val="none" w:sz="0" w:space="0" w:color="auto"/>
        <w:bottom w:val="none" w:sz="0" w:space="0" w:color="auto"/>
        <w:right w:val="none" w:sz="0" w:space="0" w:color="auto"/>
      </w:divBdr>
    </w:div>
    <w:div w:id="1973054789">
      <w:bodyDiv w:val="1"/>
      <w:marLeft w:val="0"/>
      <w:marRight w:val="0"/>
      <w:marTop w:val="0"/>
      <w:marBottom w:val="0"/>
      <w:divBdr>
        <w:top w:val="none" w:sz="0" w:space="0" w:color="auto"/>
        <w:left w:val="none" w:sz="0" w:space="0" w:color="auto"/>
        <w:bottom w:val="none" w:sz="0" w:space="0" w:color="auto"/>
        <w:right w:val="none" w:sz="0" w:space="0" w:color="auto"/>
      </w:divBdr>
    </w:div>
    <w:div w:id="1973319146">
      <w:bodyDiv w:val="1"/>
      <w:marLeft w:val="0"/>
      <w:marRight w:val="0"/>
      <w:marTop w:val="0"/>
      <w:marBottom w:val="0"/>
      <w:divBdr>
        <w:top w:val="none" w:sz="0" w:space="0" w:color="auto"/>
        <w:left w:val="none" w:sz="0" w:space="0" w:color="auto"/>
        <w:bottom w:val="none" w:sz="0" w:space="0" w:color="auto"/>
        <w:right w:val="none" w:sz="0" w:space="0" w:color="auto"/>
      </w:divBdr>
    </w:div>
    <w:div w:id="1973366157">
      <w:bodyDiv w:val="1"/>
      <w:marLeft w:val="0"/>
      <w:marRight w:val="0"/>
      <w:marTop w:val="0"/>
      <w:marBottom w:val="0"/>
      <w:divBdr>
        <w:top w:val="none" w:sz="0" w:space="0" w:color="auto"/>
        <w:left w:val="none" w:sz="0" w:space="0" w:color="auto"/>
        <w:bottom w:val="none" w:sz="0" w:space="0" w:color="auto"/>
        <w:right w:val="none" w:sz="0" w:space="0" w:color="auto"/>
      </w:divBdr>
    </w:div>
    <w:div w:id="1973633645">
      <w:bodyDiv w:val="1"/>
      <w:marLeft w:val="0"/>
      <w:marRight w:val="0"/>
      <w:marTop w:val="0"/>
      <w:marBottom w:val="0"/>
      <w:divBdr>
        <w:top w:val="none" w:sz="0" w:space="0" w:color="auto"/>
        <w:left w:val="none" w:sz="0" w:space="0" w:color="auto"/>
        <w:bottom w:val="none" w:sz="0" w:space="0" w:color="auto"/>
        <w:right w:val="none" w:sz="0" w:space="0" w:color="auto"/>
      </w:divBdr>
    </w:div>
    <w:div w:id="1973637537">
      <w:bodyDiv w:val="1"/>
      <w:marLeft w:val="0"/>
      <w:marRight w:val="0"/>
      <w:marTop w:val="0"/>
      <w:marBottom w:val="0"/>
      <w:divBdr>
        <w:top w:val="none" w:sz="0" w:space="0" w:color="auto"/>
        <w:left w:val="none" w:sz="0" w:space="0" w:color="auto"/>
        <w:bottom w:val="none" w:sz="0" w:space="0" w:color="auto"/>
        <w:right w:val="none" w:sz="0" w:space="0" w:color="auto"/>
      </w:divBdr>
    </w:div>
    <w:div w:id="1973824030">
      <w:bodyDiv w:val="1"/>
      <w:marLeft w:val="0"/>
      <w:marRight w:val="0"/>
      <w:marTop w:val="0"/>
      <w:marBottom w:val="0"/>
      <w:divBdr>
        <w:top w:val="none" w:sz="0" w:space="0" w:color="auto"/>
        <w:left w:val="none" w:sz="0" w:space="0" w:color="auto"/>
        <w:bottom w:val="none" w:sz="0" w:space="0" w:color="auto"/>
        <w:right w:val="none" w:sz="0" w:space="0" w:color="auto"/>
      </w:divBdr>
    </w:div>
    <w:div w:id="1973947556">
      <w:bodyDiv w:val="1"/>
      <w:marLeft w:val="0"/>
      <w:marRight w:val="0"/>
      <w:marTop w:val="0"/>
      <w:marBottom w:val="0"/>
      <w:divBdr>
        <w:top w:val="none" w:sz="0" w:space="0" w:color="auto"/>
        <w:left w:val="none" w:sz="0" w:space="0" w:color="auto"/>
        <w:bottom w:val="none" w:sz="0" w:space="0" w:color="auto"/>
        <w:right w:val="none" w:sz="0" w:space="0" w:color="auto"/>
      </w:divBdr>
    </w:div>
    <w:div w:id="1973973248">
      <w:bodyDiv w:val="1"/>
      <w:marLeft w:val="0"/>
      <w:marRight w:val="0"/>
      <w:marTop w:val="0"/>
      <w:marBottom w:val="0"/>
      <w:divBdr>
        <w:top w:val="none" w:sz="0" w:space="0" w:color="auto"/>
        <w:left w:val="none" w:sz="0" w:space="0" w:color="auto"/>
        <w:bottom w:val="none" w:sz="0" w:space="0" w:color="auto"/>
        <w:right w:val="none" w:sz="0" w:space="0" w:color="auto"/>
      </w:divBdr>
    </w:div>
    <w:div w:id="1974209762">
      <w:bodyDiv w:val="1"/>
      <w:marLeft w:val="0"/>
      <w:marRight w:val="0"/>
      <w:marTop w:val="0"/>
      <w:marBottom w:val="0"/>
      <w:divBdr>
        <w:top w:val="none" w:sz="0" w:space="0" w:color="auto"/>
        <w:left w:val="none" w:sz="0" w:space="0" w:color="auto"/>
        <w:bottom w:val="none" w:sz="0" w:space="0" w:color="auto"/>
        <w:right w:val="none" w:sz="0" w:space="0" w:color="auto"/>
      </w:divBdr>
    </w:div>
    <w:div w:id="1974558024">
      <w:bodyDiv w:val="1"/>
      <w:marLeft w:val="0"/>
      <w:marRight w:val="0"/>
      <w:marTop w:val="0"/>
      <w:marBottom w:val="0"/>
      <w:divBdr>
        <w:top w:val="none" w:sz="0" w:space="0" w:color="auto"/>
        <w:left w:val="none" w:sz="0" w:space="0" w:color="auto"/>
        <w:bottom w:val="none" w:sz="0" w:space="0" w:color="auto"/>
        <w:right w:val="none" w:sz="0" w:space="0" w:color="auto"/>
      </w:divBdr>
    </w:div>
    <w:div w:id="1974750985">
      <w:bodyDiv w:val="1"/>
      <w:marLeft w:val="0"/>
      <w:marRight w:val="0"/>
      <w:marTop w:val="0"/>
      <w:marBottom w:val="0"/>
      <w:divBdr>
        <w:top w:val="none" w:sz="0" w:space="0" w:color="auto"/>
        <w:left w:val="none" w:sz="0" w:space="0" w:color="auto"/>
        <w:bottom w:val="none" w:sz="0" w:space="0" w:color="auto"/>
        <w:right w:val="none" w:sz="0" w:space="0" w:color="auto"/>
      </w:divBdr>
    </w:div>
    <w:div w:id="1975332119">
      <w:bodyDiv w:val="1"/>
      <w:marLeft w:val="0"/>
      <w:marRight w:val="0"/>
      <w:marTop w:val="0"/>
      <w:marBottom w:val="0"/>
      <w:divBdr>
        <w:top w:val="none" w:sz="0" w:space="0" w:color="auto"/>
        <w:left w:val="none" w:sz="0" w:space="0" w:color="auto"/>
        <w:bottom w:val="none" w:sz="0" w:space="0" w:color="auto"/>
        <w:right w:val="none" w:sz="0" w:space="0" w:color="auto"/>
      </w:divBdr>
    </w:div>
    <w:div w:id="1976907066">
      <w:bodyDiv w:val="1"/>
      <w:marLeft w:val="0"/>
      <w:marRight w:val="0"/>
      <w:marTop w:val="0"/>
      <w:marBottom w:val="0"/>
      <w:divBdr>
        <w:top w:val="none" w:sz="0" w:space="0" w:color="auto"/>
        <w:left w:val="none" w:sz="0" w:space="0" w:color="auto"/>
        <w:bottom w:val="none" w:sz="0" w:space="0" w:color="auto"/>
        <w:right w:val="none" w:sz="0" w:space="0" w:color="auto"/>
      </w:divBdr>
    </w:div>
    <w:div w:id="1977251103">
      <w:bodyDiv w:val="1"/>
      <w:marLeft w:val="0"/>
      <w:marRight w:val="0"/>
      <w:marTop w:val="0"/>
      <w:marBottom w:val="0"/>
      <w:divBdr>
        <w:top w:val="none" w:sz="0" w:space="0" w:color="auto"/>
        <w:left w:val="none" w:sz="0" w:space="0" w:color="auto"/>
        <w:bottom w:val="none" w:sz="0" w:space="0" w:color="auto"/>
        <w:right w:val="none" w:sz="0" w:space="0" w:color="auto"/>
      </w:divBdr>
    </w:div>
    <w:div w:id="1977949812">
      <w:bodyDiv w:val="1"/>
      <w:marLeft w:val="0"/>
      <w:marRight w:val="0"/>
      <w:marTop w:val="0"/>
      <w:marBottom w:val="0"/>
      <w:divBdr>
        <w:top w:val="none" w:sz="0" w:space="0" w:color="auto"/>
        <w:left w:val="none" w:sz="0" w:space="0" w:color="auto"/>
        <w:bottom w:val="none" w:sz="0" w:space="0" w:color="auto"/>
        <w:right w:val="none" w:sz="0" w:space="0" w:color="auto"/>
      </w:divBdr>
    </w:div>
    <w:div w:id="1978073629">
      <w:bodyDiv w:val="1"/>
      <w:marLeft w:val="0"/>
      <w:marRight w:val="0"/>
      <w:marTop w:val="0"/>
      <w:marBottom w:val="0"/>
      <w:divBdr>
        <w:top w:val="none" w:sz="0" w:space="0" w:color="auto"/>
        <w:left w:val="none" w:sz="0" w:space="0" w:color="auto"/>
        <w:bottom w:val="none" w:sz="0" w:space="0" w:color="auto"/>
        <w:right w:val="none" w:sz="0" w:space="0" w:color="auto"/>
      </w:divBdr>
    </w:div>
    <w:div w:id="1978408237">
      <w:bodyDiv w:val="1"/>
      <w:marLeft w:val="0"/>
      <w:marRight w:val="0"/>
      <w:marTop w:val="0"/>
      <w:marBottom w:val="0"/>
      <w:divBdr>
        <w:top w:val="none" w:sz="0" w:space="0" w:color="auto"/>
        <w:left w:val="none" w:sz="0" w:space="0" w:color="auto"/>
        <w:bottom w:val="none" w:sz="0" w:space="0" w:color="auto"/>
        <w:right w:val="none" w:sz="0" w:space="0" w:color="auto"/>
      </w:divBdr>
    </w:div>
    <w:div w:id="1978611043">
      <w:bodyDiv w:val="1"/>
      <w:marLeft w:val="0"/>
      <w:marRight w:val="0"/>
      <w:marTop w:val="0"/>
      <w:marBottom w:val="0"/>
      <w:divBdr>
        <w:top w:val="none" w:sz="0" w:space="0" w:color="auto"/>
        <w:left w:val="none" w:sz="0" w:space="0" w:color="auto"/>
        <w:bottom w:val="none" w:sz="0" w:space="0" w:color="auto"/>
        <w:right w:val="none" w:sz="0" w:space="0" w:color="auto"/>
      </w:divBdr>
    </w:div>
    <w:div w:id="1978754288">
      <w:bodyDiv w:val="1"/>
      <w:marLeft w:val="0"/>
      <w:marRight w:val="0"/>
      <w:marTop w:val="0"/>
      <w:marBottom w:val="0"/>
      <w:divBdr>
        <w:top w:val="none" w:sz="0" w:space="0" w:color="auto"/>
        <w:left w:val="none" w:sz="0" w:space="0" w:color="auto"/>
        <w:bottom w:val="none" w:sz="0" w:space="0" w:color="auto"/>
        <w:right w:val="none" w:sz="0" w:space="0" w:color="auto"/>
      </w:divBdr>
    </w:div>
    <w:div w:id="1979215180">
      <w:bodyDiv w:val="1"/>
      <w:marLeft w:val="0"/>
      <w:marRight w:val="0"/>
      <w:marTop w:val="0"/>
      <w:marBottom w:val="0"/>
      <w:divBdr>
        <w:top w:val="none" w:sz="0" w:space="0" w:color="auto"/>
        <w:left w:val="none" w:sz="0" w:space="0" w:color="auto"/>
        <w:bottom w:val="none" w:sz="0" w:space="0" w:color="auto"/>
        <w:right w:val="none" w:sz="0" w:space="0" w:color="auto"/>
      </w:divBdr>
    </w:div>
    <w:div w:id="1979458637">
      <w:bodyDiv w:val="1"/>
      <w:marLeft w:val="0"/>
      <w:marRight w:val="0"/>
      <w:marTop w:val="0"/>
      <w:marBottom w:val="0"/>
      <w:divBdr>
        <w:top w:val="none" w:sz="0" w:space="0" w:color="auto"/>
        <w:left w:val="none" w:sz="0" w:space="0" w:color="auto"/>
        <w:bottom w:val="none" w:sz="0" w:space="0" w:color="auto"/>
        <w:right w:val="none" w:sz="0" w:space="0" w:color="auto"/>
      </w:divBdr>
    </w:div>
    <w:div w:id="1980262029">
      <w:bodyDiv w:val="1"/>
      <w:marLeft w:val="0"/>
      <w:marRight w:val="0"/>
      <w:marTop w:val="0"/>
      <w:marBottom w:val="0"/>
      <w:divBdr>
        <w:top w:val="none" w:sz="0" w:space="0" w:color="auto"/>
        <w:left w:val="none" w:sz="0" w:space="0" w:color="auto"/>
        <w:bottom w:val="none" w:sz="0" w:space="0" w:color="auto"/>
        <w:right w:val="none" w:sz="0" w:space="0" w:color="auto"/>
      </w:divBdr>
    </w:div>
    <w:div w:id="1980762223">
      <w:bodyDiv w:val="1"/>
      <w:marLeft w:val="0"/>
      <w:marRight w:val="0"/>
      <w:marTop w:val="0"/>
      <w:marBottom w:val="0"/>
      <w:divBdr>
        <w:top w:val="none" w:sz="0" w:space="0" w:color="auto"/>
        <w:left w:val="none" w:sz="0" w:space="0" w:color="auto"/>
        <w:bottom w:val="none" w:sz="0" w:space="0" w:color="auto"/>
        <w:right w:val="none" w:sz="0" w:space="0" w:color="auto"/>
      </w:divBdr>
    </w:div>
    <w:div w:id="1980768197">
      <w:bodyDiv w:val="1"/>
      <w:marLeft w:val="0"/>
      <w:marRight w:val="0"/>
      <w:marTop w:val="0"/>
      <w:marBottom w:val="0"/>
      <w:divBdr>
        <w:top w:val="none" w:sz="0" w:space="0" w:color="auto"/>
        <w:left w:val="none" w:sz="0" w:space="0" w:color="auto"/>
        <w:bottom w:val="none" w:sz="0" w:space="0" w:color="auto"/>
        <w:right w:val="none" w:sz="0" w:space="0" w:color="auto"/>
      </w:divBdr>
    </w:div>
    <w:div w:id="1982268409">
      <w:bodyDiv w:val="1"/>
      <w:marLeft w:val="0"/>
      <w:marRight w:val="0"/>
      <w:marTop w:val="0"/>
      <w:marBottom w:val="0"/>
      <w:divBdr>
        <w:top w:val="none" w:sz="0" w:space="0" w:color="auto"/>
        <w:left w:val="none" w:sz="0" w:space="0" w:color="auto"/>
        <w:bottom w:val="none" w:sz="0" w:space="0" w:color="auto"/>
        <w:right w:val="none" w:sz="0" w:space="0" w:color="auto"/>
      </w:divBdr>
    </w:div>
    <w:div w:id="1982493978">
      <w:bodyDiv w:val="1"/>
      <w:marLeft w:val="0"/>
      <w:marRight w:val="0"/>
      <w:marTop w:val="0"/>
      <w:marBottom w:val="0"/>
      <w:divBdr>
        <w:top w:val="none" w:sz="0" w:space="0" w:color="auto"/>
        <w:left w:val="none" w:sz="0" w:space="0" w:color="auto"/>
        <w:bottom w:val="none" w:sz="0" w:space="0" w:color="auto"/>
        <w:right w:val="none" w:sz="0" w:space="0" w:color="auto"/>
      </w:divBdr>
    </w:div>
    <w:div w:id="1982691297">
      <w:bodyDiv w:val="1"/>
      <w:marLeft w:val="0"/>
      <w:marRight w:val="0"/>
      <w:marTop w:val="0"/>
      <w:marBottom w:val="0"/>
      <w:divBdr>
        <w:top w:val="none" w:sz="0" w:space="0" w:color="auto"/>
        <w:left w:val="none" w:sz="0" w:space="0" w:color="auto"/>
        <w:bottom w:val="none" w:sz="0" w:space="0" w:color="auto"/>
        <w:right w:val="none" w:sz="0" w:space="0" w:color="auto"/>
      </w:divBdr>
    </w:div>
    <w:div w:id="1982736149">
      <w:bodyDiv w:val="1"/>
      <w:marLeft w:val="0"/>
      <w:marRight w:val="0"/>
      <w:marTop w:val="0"/>
      <w:marBottom w:val="0"/>
      <w:divBdr>
        <w:top w:val="none" w:sz="0" w:space="0" w:color="auto"/>
        <w:left w:val="none" w:sz="0" w:space="0" w:color="auto"/>
        <w:bottom w:val="none" w:sz="0" w:space="0" w:color="auto"/>
        <w:right w:val="none" w:sz="0" w:space="0" w:color="auto"/>
      </w:divBdr>
    </w:div>
    <w:div w:id="1983146311">
      <w:bodyDiv w:val="1"/>
      <w:marLeft w:val="0"/>
      <w:marRight w:val="0"/>
      <w:marTop w:val="0"/>
      <w:marBottom w:val="0"/>
      <w:divBdr>
        <w:top w:val="none" w:sz="0" w:space="0" w:color="auto"/>
        <w:left w:val="none" w:sz="0" w:space="0" w:color="auto"/>
        <w:bottom w:val="none" w:sz="0" w:space="0" w:color="auto"/>
        <w:right w:val="none" w:sz="0" w:space="0" w:color="auto"/>
      </w:divBdr>
    </w:div>
    <w:div w:id="1983348326">
      <w:bodyDiv w:val="1"/>
      <w:marLeft w:val="0"/>
      <w:marRight w:val="0"/>
      <w:marTop w:val="0"/>
      <w:marBottom w:val="0"/>
      <w:divBdr>
        <w:top w:val="none" w:sz="0" w:space="0" w:color="auto"/>
        <w:left w:val="none" w:sz="0" w:space="0" w:color="auto"/>
        <w:bottom w:val="none" w:sz="0" w:space="0" w:color="auto"/>
        <w:right w:val="none" w:sz="0" w:space="0" w:color="auto"/>
      </w:divBdr>
    </w:div>
    <w:div w:id="1983389429">
      <w:bodyDiv w:val="1"/>
      <w:marLeft w:val="0"/>
      <w:marRight w:val="0"/>
      <w:marTop w:val="0"/>
      <w:marBottom w:val="0"/>
      <w:divBdr>
        <w:top w:val="none" w:sz="0" w:space="0" w:color="auto"/>
        <w:left w:val="none" w:sz="0" w:space="0" w:color="auto"/>
        <w:bottom w:val="none" w:sz="0" w:space="0" w:color="auto"/>
        <w:right w:val="none" w:sz="0" w:space="0" w:color="auto"/>
      </w:divBdr>
    </w:div>
    <w:div w:id="1983919395">
      <w:bodyDiv w:val="1"/>
      <w:marLeft w:val="0"/>
      <w:marRight w:val="0"/>
      <w:marTop w:val="0"/>
      <w:marBottom w:val="0"/>
      <w:divBdr>
        <w:top w:val="none" w:sz="0" w:space="0" w:color="auto"/>
        <w:left w:val="none" w:sz="0" w:space="0" w:color="auto"/>
        <w:bottom w:val="none" w:sz="0" w:space="0" w:color="auto"/>
        <w:right w:val="none" w:sz="0" w:space="0" w:color="auto"/>
      </w:divBdr>
    </w:div>
    <w:div w:id="1984000782">
      <w:bodyDiv w:val="1"/>
      <w:marLeft w:val="0"/>
      <w:marRight w:val="0"/>
      <w:marTop w:val="0"/>
      <w:marBottom w:val="0"/>
      <w:divBdr>
        <w:top w:val="none" w:sz="0" w:space="0" w:color="auto"/>
        <w:left w:val="none" w:sz="0" w:space="0" w:color="auto"/>
        <w:bottom w:val="none" w:sz="0" w:space="0" w:color="auto"/>
        <w:right w:val="none" w:sz="0" w:space="0" w:color="auto"/>
      </w:divBdr>
    </w:div>
    <w:div w:id="1984263330">
      <w:bodyDiv w:val="1"/>
      <w:marLeft w:val="0"/>
      <w:marRight w:val="0"/>
      <w:marTop w:val="0"/>
      <w:marBottom w:val="0"/>
      <w:divBdr>
        <w:top w:val="none" w:sz="0" w:space="0" w:color="auto"/>
        <w:left w:val="none" w:sz="0" w:space="0" w:color="auto"/>
        <w:bottom w:val="none" w:sz="0" w:space="0" w:color="auto"/>
        <w:right w:val="none" w:sz="0" w:space="0" w:color="auto"/>
      </w:divBdr>
    </w:div>
    <w:div w:id="1984387525">
      <w:bodyDiv w:val="1"/>
      <w:marLeft w:val="0"/>
      <w:marRight w:val="0"/>
      <w:marTop w:val="0"/>
      <w:marBottom w:val="0"/>
      <w:divBdr>
        <w:top w:val="none" w:sz="0" w:space="0" w:color="auto"/>
        <w:left w:val="none" w:sz="0" w:space="0" w:color="auto"/>
        <w:bottom w:val="none" w:sz="0" w:space="0" w:color="auto"/>
        <w:right w:val="none" w:sz="0" w:space="0" w:color="auto"/>
      </w:divBdr>
    </w:div>
    <w:div w:id="1984457593">
      <w:bodyDiv w:val="1"/>
      <w:marLeft w:val="0"/>
      <w:marRight w:val="0"/>
      <w:marTop w:val="0"/>
      <w:marBottom w:val="0"/>
      <w:divBdr>
        <w:top w:val="none" w:sz="0" w:space="0" w:color="auto"/>
        <w:left w:val="none" w:sz="0" w:space="0" w:color="auto"/>
        <w:bottom w:val="none" w:sz="0" w:space="0" w:color="auto"/>
        <w:right w:val="none" w:sz="0" w:space="0" w:color="auto"/>
      </w:divBdr>
    </w:div>
    <w:div w:id="1984771770">
      <w:bodyDiv w:val="1"/>
      <w:marLeft w:val="0"/>
      <w:marRight w:val="0"/>
      <w:marTop w:val="0"/>
      <w:marBottom w:val="0"/>
      <w:divBdr>
        <w:top w:val="none" w:sz="0" w:space="0" w:color="auto"/>
        <w:left w:val="none" w:sz="0" w:space="0" w:color="auto"/>
        <w:bottom w:val="none" w:sz="0" w:space="0" w:color="auto"/>
        <w:right w:val="none" w:sz="0" w:space="0" w:color="auto"/>
      </w:divBdr>
    </w:div>
    <w:div w:id="1984849927">
      <w:bodyDiv w:val="1"/>
      <w:marLeft w:val="0"/>
      <w:marRight w:val="0"/>
      <w:marTop w:val="0"/>
      <w:marBottom w:val="0"/>
      <w:divBdr>
        <w:top w:val="none" w:sz="0" w:space="0" w:color="auto"/>
        <w:left w:val="none" w:sz="0" w:space="0" w:color="auto"/>
        <w:bottom w:val="none" w:sz="0" w:space="0" w:color="auto"/>
        <w:right w:val="none" w:sz="0" w:space="0" w:color="auto"/>
      </w:divBdr>
    </w:div>
    <w:div w:id="1985308917">
      <w:bodyDiv w:val="1"/>
      <w:marLeft w:val="0"/>
      <w:marRight w:val="0"/>
      <w:marTop w:val="0"/>
      <w:marBottom w:val="0"/>
      <w:divBdr>
        <w:top w:val="none" w:sz="0" w:space="0" w:color="auto"/>
        <w:left w:val="none" w:sz="0" w:space="0" w:color="auto"/>
        <w:bottom w:val="none" w:sz="0" w:space="0" w:color="auto"/>
        <w:right w:val="none" w:sz="0" w:space="0" w:color="auto"/>
      </w:divBdr>
    </w:div>
    <w:div w:id="1985771940">
      <w:bodyDiv w:val="1"/>
      <w:marLeft w:val="0"/>
      <w:marRight w:val="0"/>
      <w:marTop w:val="0"/>
      <w:marBottom w:val="0"/>
      <w:divBdr>
        <w:top w:val="none" w:sz="0" w:space="0" w:color="auto"/>
        <w:left w:val="none" w:sz="0" w:space="0" w:color="auto"/>
        <w:bottom w:val="none" w:sz="0" w:space="0" w:color="auto"/>
        <w:right w:val="none" w:sz="0" w:space="0" w:color="auto"/>
      </w:divBdr>
    </w:div>
    <w:div w:id="1985892059">
      <w:bodyDiv w:val="1"/>
      <w:marLeft w:val="0"/>
      <w:marRight w:val="0"/>
      <w:marTop w:val="0"/>
      <w:marBottom w:val="0"/>
      <w:divBdr>
        <w:top w:val="none" w:sz="0" w:space="0" w:color="auto"/>
        <w:left w:val="none" w:sz="0" w:space="0" w:color="auto"/>
        <w:bottom w:val="none" w:sz="0" w:space="0" w:color="auto"/>
        <w:right w:val="none" w:sz="0" w:space="0" w:color="auto"/>
      </w:divBdr>
    </w:div>
    <w:div w:id="1986203209">
      <w:bodyDiv w:val="1"/>
      <w:marLeft w:val="0"/>
      <w:marRight w:val="0"/>
      <w:marTop w:val="0"/>
      <w:marBottom w:val="0"/>
      <w:divBdr>
        <w:top w:val="none" w:sz="0" w:space="0" w:color="auto"/>
        <w:left w:val="none" w:sz="0" w:space="0" w:color="auto"/>
        <w:bottom w:val="none" w:sz="0" w:space="0" w:color="auto"/>
        <w:right w:val="none" w:sz="0" w:space="0" w:color="auto"/>
      </w:divBdr>
    </w:div>
    <w:div w:id="1986350218">
      <w:bodyDiv w:val="1"/>
      <w:marLeft w:val="0"/>
      <w:marRight w:val="0"/>
      <w:marTop w:val="0"/>
      <w:marBottom w:val="0"/>
      <w:divBdr>
        <w:top w:val="none" w:sz="0" w:space="0" w:color="auto"/>
        <w:left w:val="none" w:sz="0" w:space="0" w:color="auto"/>
        <w:bottom w:val="none" w:sz="0" w:space="0" w:color="auto"/>
        <w:right w:val="none" w:sz="0" w:space="0" w:color="auto"/>
      </w:divBdr>
    </w:div>
    <w:div w:id="1986353023">
      <w:bodyDiv w:val="1"/>
      <w:marLeft w:val="0"/>
      <w:marRight w:val="0"/>
      <w:marTop w:val="0"/>
      <w:marBottom w:val="0"/>
      <w:divBdr>
        <w:top w:val="none" w:sz="0" w:space="0" w:color="auto"/>
        <w:left w:val="none" w:sz="0" w:space="0" w:color="auto"/>
        <w:bottom w:val="none" w:sz="0" w:space="0" w:color="auto"/>
        <w:right w:val="none" w:sz="0" w:space="0" w:color="auto"/>
      </w:divBdr>
    </w:div>
    <w:div w:id="1986541028">
      <w:bodyDiv w:val="1"/>
      <w:marLeft w:val="0"/>
      <w:marRight w:val="0"/>
      <w:marTop w:val="0"/>
      <w:marBottom w:val="0"/>
      <w:divBdr>
        <w:top w:val="none" w:sz="0" w:space="0" w:color="auto"/>
        <w:left w:val="none" w:sz="0" w:space="0" w:color="auto"/>
        <w:bottom w:val="none" w:sz="0" w:space="0" w:color="auto"/>
        <w:right w:val="none" w:sz="0" w:space="0" w:color="auto"/>
      </w:divBdr>
    </w:div>
    <w:div w:id="1986616120">
      <w:bodyDiv w:val="1"/>
      <w:marLeft w:val="0"/>
      <w:marRight w:val="0"/>
      <w:marTop w:val="0"/>
      <w:marBottom w:val="0"/>
      <w:divBdr>
        <w:top w:val="none" w:sz="0" w:space="0" w:color="auto"/>
        <w:left w:val="none" w:sz="0" w:space="0" w:color="auto"/>
        <w:bottom w:val="none" w:sz="0" w:space="0" w:color="auto"/>
        <w:right w:val="none" w:sz="0" w:space="0" w:color="auto"/>
      </w:divBdr>
    </w:div>
    <w:div w:id="1986666312">
      <w:bodyDiv w:val="1"/>
      <w:marLeft w:val="0"/>
      <w:marRight w:val="0"/>
      <w:marTop w:val="0"/>
      <w:marBottom w:val="0"/>
      <w:divBdr>
        <w:top w:val="none" w:sz="0" w:space="0" w:color="auto"/>
        <w:left w:val="none" w:sz="0" w:space="0" w:color="auto"/>
        <w:bottom w:val="none" w:sz="0" w:space="0" w:color="auto"/>
        <w:right w:val="none" w:sz="0" w:space="0" w:color="auto"/>
      </w:divBdr>
    </w:div>
    <w:div w:id="1988319127">
      <w:bodyDiv w:val="1"/>
      <w:marLeft w:val="0"/>
      <w:marRight w:val="0"/>
      <w:marTop w:val="0"/>
      <w:marBottom w:val="0"/>
      <w:divBdr>
        <w:top w:val="none" w:sz="0" w:space="0" w:color="auto"/>
        <w:left w:val="none" w:sz="0" w:space="0" w:color="auto"/>
        <w:bottom w:val="none" w:sz="0" w:space="0" w:color="auto"/>
        <w:right w:val="none" w:sz="0" w:space="0" w:color="auto"/>
      </w:divBdr>
    </w:div>
    <w:div w:id="1989049971">
      <w:bodyDiv w:val="1"/>
      <w:marLeft w:val="0"/>
      <w:marRight w:val="0"/>
      <w:marTop w:val="0"/>
      <w:marBottom w:val="0"/>
      <w:divBdr>
        <w:top w:val="none" w:sz="0" w:space="0" w:color="auto"/>
        <w:left w:val="none" w:sz="0" w:space="0" w:color="auto"/>
        <w:bottom w:val="none" w:sz="0" w:space="0" w:color="auto"/>
        <w:right w:val="none" w:sz="0" w:space="0" w:color="auto"/>
      </w:divBdr>
    </w:div>
    <w:div w:id="1989311926">
      <w:bodyDiv w:val="1"/>
      <w:marLeft w:val="0"/>
      <w:marRight w:val="0"/>
      <w:marTop w:val="0"/>
      <w:marBottom w:val="0"/>
      <w:divBdr>
        <w:top w:val="none" w:sz="0" w:space="0" w:color="auto"/>
        <w:left w:val="none" w:sz="0" w:space="0" w:color="auto"/>
        <w:bottom w:val="none" w:sz="0" w:space="0" w:color="auto"/>
        <w:right w:val="none" w:sz="0" w:space="0" w:color="auto"/>
      </w:divBdr>
    </w:div>
    <w:div w:id="1989705674">
      <w:bodyDiv w:val="1"/>
      <w:marLeft w:val="0"/>
      <w:marRight w:val="0"/>
      <w:marTop w:val="0"/>
      <w:marBottom w:val="0"/>
      <w:divBdr>
        <w:top w:val="none" w:sz="0" w:space="0" w:color="auto"/>
        <w:left w:val="none" w:sz="0" w:space="0" w:color="auto"/>
        <w:bottom w:val="none" w:sz="0" w:space="0" w:color="auto"/>
        <w:right w:val="none" w:sz="0" w:space="0" w:color="auto"/>
      </w:divBdr>
    </w:div>
    <w:div w:id="1989825371">
      <w:bodyDiv w:val="1"/>
      <w:marLeft w:val="0"/>
      <w:marRight w:val="0"/>
      <w:marTop w:val="0"/>
      <w:marBottom w:val="0"/>
      <w:divBdr>
        <w:top w:val="none" w:sz="0" w:space="0" w:color="auto"/>
        <w:left w:val="none" w:sz="0" w:space="0" w:color="auto"/>
        <w:bottom w:val="none" w:sz="0" w:space="0" w:color="auto"/>
        <w:right w:val="none" w:sz="0" w:space="0" w:color="auto"/>
      </w:divBdr>
    </w:div>
    <w:div w:id="1990134485">
      <w:bodyDiv w:val="1"/>
      <w:marLeft w:val="0"/>
      <w:marRight w:val="0"/>
      <w:marTop w:val="0"/>
      <w:marBottom w:val="0"/>
      <w:divBdr>
        <w:top w:val="none" w:sz="0" w:space="0" w:color="auto"/>
        <w:left w:val="none" w:sz="0" w:space="0" w:color="auto"/>
        <w:bottom w:val="none" w:sz="0" w:space="0" w:color="auto"/>
        <w:right w:val="none" w:sz="0" w:space="0" w:color="auto"/>
      </w:divBdr>
    </w:div>
    <w:div w:id="1990591983">
      <w:bodyDiv w:val="1"/>
      <w:marLeft w:val="0"/>
      <w:marRight w:val="0"/>
      <w:marTop w:val="0"/>
      <w:marBottom w:val="0"/>
      <w:divBdr>
        <w:top w:val="none" w:sz="0" w:space="0" w:color="auto"/>
        <w:left w:val="none" w:sz="0" w:space="0" w:color="auto"/>
        <w:bottom w:val="none" w:sz="0" w:space="0" w:color="auto"/>
        <w:right w:val="none" w:sz="0" w:space="0" w:color="auto"/>
      </w:divBdr>
    </w:div>
    <w:div w:id="1990592506">
      <w:bodyDiv w:val="1"/>
      <w:marLeft w:val="0"/>
      <w:marRight w:val="0"/>
      <w:marTop w:val="0"/>
      <w:marBottom w:val="0"/>
      <w:divBdr>
        <w:top w:val="none" w:sz="0" w:space="0" w:color="auto"/>
        <w:left w:val="none" w:sz="0" w:space="0" w:color="auto"/>
        <w:bottom w:val="none" w:sz="0" w:space="0" w:color="auto"/>
        <w:right w:val="none" w:sz="0" w:space="0" w:color="auto"/>
      </w:divBdr>
    </w:div>
    <w:div w:id="1990984795">
      <w:bodyDiv w:val="1"/>
      <w:marLeft w:val="0"/>
      <w:marRight w:val="0"/>
      <w:marTop w:val="0"/>
      <w:marBottom w:val="0"/>
      <w:divBdr>
        <w:top w:val="none" w:sz="0" w:space="0" w:color="auto"/>
        <w:left w:val="none" w:sz="0" w:space="0" w:color="auto"/>
        <w:bottom w:val="none" w:sz="0" w:space="0" w:color="auto"/>
        <w:right w:val="none" w:sz="0" w:space="0" w:color="auto"/>
      </w:divBdr>
    </w:div>
    <w:div w:id="1991133250">
      <w:bodyDiv w:val="1"/>
      <w:marLeft w:val="0"/>
      <w:marRight w:val="0"/>
      <w:marTop w:val="0"/>
      <w:marBottom w:val="0"/>
      <w:divBdr>
        <w:top w:val="none" w:sz="0" w:space="0" w:color="auto"/>
        <w:left w:val="none" w:sz="0" w:space="0" w:color="auto"/>
        <w:bottom w:val="none" w:sz="0" w:space="0" w:color="auto"/>
        <w:right w:val="none" w:sz="0" w:space="0" w:color="auto"/>
      </w:divBdr>
    </w:div>
    <w:div w:id="1991443130">
      <w:bodyDiv w:val="1"/>
      <w:marLeft w:val="0"/>
      <w:marRight w:val="0"/>
      <w:marTop w:val="0"/>
      <w:marBottom w:val="0"/>
      <w:divBdr>
        <w:top w:val="none" w:sz="0" w:space="0" w:color="auto"/>
        <w:left w:val="none" w:sz="0" w:space="0" w:color="auto"/>
        <w:bottom w:val="none" w:sz="0" w:space="0" w:color="auto"/>
        <w:right w:val="none" w:sz="0" w:space="0" w:color="auto"/>
      </w:divBdr>
    </w:div>
    <w:div w:id="1991907831">
      <w:bodyDiv w:val="1"/>
      <w:marLeft w:val="0"/>
      <w:marRight w:val="0"/>
      <w:marTop w:val="0"/>
      <w:marBottom w:val="0"/>
      <w:divBdr>
        <w:top w:val="none" w:sz="0" w:space="0" w:color="auto"/>
        <w:left w:val="none" w:sz="0" w:space="0" w:color="auto"/>
        <w:bottom w:val="none" w:sz="0" w:space="0" w:color="auto"/>
        <w:right w:val="none" w:sz="0" w:space="0" w:color="auto"/>
      </w:divBdr>
    </w:div>
    <w:div w:id="1992172206">
      <w:bodyDiv w:val="1"/>
      <w:marLeft w:val="0"/>
      <w:marRight w:val="0"/>
      <w:marTop w:val="0"/>
      <w:marBottom w:val="0"/>
      <w:divBdr>
        <w:top w:val="none" w:sz="0" w:space="0" w:color="auto"/>
        <w:left w:val="none" w:sz="0" w:space="0" w:color="auto"/>
        <w:bottom w:val="none" w:sz="0" w:space="0" w:color="auto"/>
        <w:right w:val="none" w:sz="0" w:space="0" w:color="auto"/>
      </w:divBdr>
    </w:div>
    <w:div w:id="1992445359">
      <w:bodyDiv w:val="1"/>
      <w:marLeft w:val="0"/>
      <w:marRight w:val="0"/>
      <w:marTop w:val="0"/>
      <w:marBottom w:val="0"/>
      <w:divBdr>
        <w:top w:val="none" w:sz="0" w:space="0" w:color="auto"/>
        <w:left w:val="none" w:sz="0" w:space="0" w:color="auto"/>
        <w:bottom w:val="none" w:sz="0" w:space="0" w:color="auto"/>
        <w:right w:val="none" w:sz="0" w:space="0" w:color="auto"/>
      </w:divBdr>
    </w:div>
    <w:div w:id="1993019340">
      <w:bodyDiv w:val="1"/>
      <w:marLeft w:val="0"/>
      <w:marRight w:val="0"/>
      <w:marTop w:val="0"/>
      <w:marBottom w:val="0"/>
      <w:divBdr>
        <w:top w:val="none" w:sz="0" w:space="0" w:color="auto"/>
        <w:left w:val="none" w:sz="0" w:space="0" w:color="auto"/>
        <w:bottom w:val="none" w:sz="0" w:space="0" w:color="auto"/>
        <w:right w:val="none" w:sz="0" w:space="0" w:color="auto"/>
      </w:divBdr>
    </w:div>
    <w:div w:id="1993095959">
      <w:bodyDiv w:val="1"/>
      <w:marLeft w:val="0"/>
      <w:marRight w:val="0"/>
      <w:marTop w:val="0"/>
      <w:marBottom w:val="0"/>
      <w:divBdr>
        <w:top w:val="none" w:sz="0" w:space="0" w:color="auto"/>
        <w:left w:val="none" w:sz="0" w:space="0" w:color="auto"/>
        <w:bottom w:val="none" w:sz="0" w:space="0" w:color="auto"/>
        <w:right w:val="none" w:sz="0" w:space="0" w:color="auto"/>
      </w:divBdr>
    </w:div>
    <w:div w:id="1993100429">
      <w:bodyDiv w:val="1"/>
      <w:marLeft w:val="0"/>
      <w:marRight w:val="0"/>
      <w:marTop w:val="0"/>
      <w:marBottom w:val="0"/>
      <w:divBdr>
        <w:top w:val="none" w:sz="0" w:space="0" w:color="auto"/>
        <w:left w:val="none" w:sz="0" w:space="0" w:color="auto"/>
        <w:bottom w:val="none" w:sz="0" w:space="0" w:color="auto"/>
        <w:right w:val="none" w:sz="0" w:space="0" w:color="auto"/>
      </w:divBdr>
    </w:div>
    <w:div w:id="1993169590">
      <w:bodyDiv w:val="1"/>
      <w:marLeft w:val="0"/>
      <w:marRight w:val="0"/>
      <w:marTop w:val="0"/>
      <w:marBottom w:val="0"/>
      <w:divBdr>
        <w:top w:val="none" w:sz="0" w:space="0" w:color="auto"/>
        <w:left w:val="none" w:sz="0" w:space="0" w:color="auto"/>
        <w:bottom w:val="none" w:sz="0" w:space="0" w:color="auto"/>
        <w:right w:val="none" w:sz="0" w:space="0" w:color="auto"/>
      </w:divBdr>
    </w:div>
    <w:div w:id="1993560937">
      <w:bodyDiv w:val="1"/>
      <w:marLeft w:val="0"/>
      <w:marRight w:val="0"/>
      <w:marTop w:val="0"/>
      <w:marBottom w:val="0"/>
      <w:divBdr>
        <w:top w:val="none" w:sz="0" w:space="0" w:color="auto"/>
        <w:left w:val="none" w:sz="0" w:space="0" w:color="auto"/>
        <w:bottom w:val="none" w:sz="0" w:space="0" w:color="auto"/>
        <w:right w:val="none" w:sz="0" w:space="0" w:color="auto"/>
      </w:divBdr>
    </w:div>
    <w:div w:id="1993675532">
      <w:bodyDiv w:val="1"/>
      <w:marLeft w:val="0"/>
      <w:marRight w:val="0"/>
      <w:marTop w:val="0"/>
      <w:marBottom w:val="0"/>
      <w:divBdr>
        <w:top w:val="none" w:sz="0" w:space="0" w:color="auto"/>
        <w:left w:val="none" w:sz="0" w:space="0" w:color="auto"/>
        <w:bottom w:val="none" w:sz="0" w:space="0" w:color="auto"/>
        <w:right w:val="none" w:sz="0" w:space="0" w:color="auto"/>
      </w:divBdr>
    </w:div>
    <w:div w:id="1993749411">
      <w:bodyDiv w:val="1"/>
      <w:marLeft w:val="0"/>
      <w:marRight w:val="0"/>
      <w:marTop w:val="0"/>
      <w:marBottom w:val="0"/>
      <w:divBdr>
        <w:top w:val="none" w:sz="0" w:space="0" w:color="auto"/>
        <w:left w:val="none" w:sz="0" w:space="0" w:color="auto"/>
        <w:bottom w:val="none" w:sz="0" w:space="0" w:color="auto"/>
        <w:right w:val="none" w:sz="0" w:space="0" w:color="auto"/>
      </w:divBdr>
    </w:div>
    <w:div w:id="1993873319">
      <w:bodyDiv w:val="1"/>
      <w:marLeft w:val="0"/>
      <w:marRight w:val="0"/>
      <w:marTop w:val="0"/>
      <w:marBottom w:val="0"/>
      <w:divBdr>
        <w:top w:val="none" w:sz="0" w:space="0" w:color="auto"/>
        <w:left w:val="none" w:sz="0" w:space="0" w:color="auto"/>
        <w:bottom w:val="none" w:sz="0" w:space="0" w:color="auto"/>
        <w:right w:val="none" w:sz="0" w:space="0" w:color="auto"/>
      </w:divBdr>
    </w:div>
    <w:div w:id="1993950259">
      <w:bodyDiv w:val="1"/>
      <w:marLeft w:val="0"/>
      <w:marRight w:val="0"/>
      <w:marTop w:val="0"/>
      <w:marBottom w:val="0"/>
      <w:divBdr>
        <w:top w:val="none" w:sz="0" w:space="0" w:color="auto"/>
        <w:left w:val="none" w:sz="0" w:space="0" w:color="auto"/>
        <w:bottom w:val="none" w:sz="0" w:space="0" w:color="auto"/>
        <w:right w:val="none" w:sz="0" w:space="0" w:color="auto"/>
      </w:divBdr>
    </w:div>
    <w:div w:id="1994332971">
      <w:bodyDiv w:val="1"/>
      <w:marLeft w:val="0"/>
      <w:marRight w:val="0"/>
      <w:marTop w:val="0"/>
      <w:marBottom w:val="0"/>
      <w:divBdr>
        <w:top w:val="none" w:sz="0" w:space="0" w:color="auto"/>
        <w:left w:val="none" w:sz="0" w:space="0" w:color="auto"/>
        <w:bottom w:val="none" w:sz="0" w:space="0" w:color="auto"/>
        <w:right w:val="none" w:sz="0" w:space="0" w:color="auto"/>
      </w:divBdr>
    </w:div>
    <w:div w:id="1994597007">
      <w:bodyDiv w:val="1"/>
      <w:marLeft w:val="0"/>
      <w:marRight w:val="0"/>
      <w:marTop w:val="0"/>
      <w:marBottom w:val="0"/>
      <w:divBdr>
        <w:top w:val="none" w:sz="0" w:space="0" w:color="auto"/>
        <w:left w:val="none" w:sz="0" w:space="0" w:color="auto"/>
        <w:bottom w:val="none" w:sz="0" w:space="0" w:color="auto"/>
        <w:right w:val="none" w:sz="0" w:space="0" w:color="auto"/>
      </w:divBdr>
    </w:div>
    <w:div w:id="1994599037">
      <w:bodyDiv w:val="1"/>
      <w:marLeft w:val="0"/>
      <w:marRight w:val="0"/>
      <w:marTop w:val="0"/>
      <w:marBottom w:val="0"/>
      <w:divBdr>
        <w:top w:val="none" w:sz="0" w:space="0" w:color="auto"/>
        <w:left w:val="none" w:sz="0" w:space="0" w:color="auto"/>
        <w:bottom w:val="none" w:sz="0" w:space="0" w:color="auto"/>
        <w:right w:val="none" w:sz="0" w:space="0" w:color="auto"/>
      </w:divBdr>
    </w:div>
    <w:div w:id="1994941818">
      <w:bodyDiv w:val="1"/>
      <w:marLeft w:val="0"/>
      <w:marRight w:val="0"/>
      <w:marTop w:val="0"/>
      <w:marBottom w:val="0"/>
      <w:divBdr>
        <w:top w:val="none" w:sz="0" w:space="0" w:color="auto"/>
        <w:left w:val="none" w:sz="0" w:space="0" w:color="auto"/>
        <w:bottom w:val="none" w:sz="0" w:space="0" w:color="auto"/>
        <w:right w:val="none" w:sz="0" w:space="0" w:color="auto"/>
      </w:divBdr>
    </w:div>
    <w:div w:id="1995066130">
      <w:bodyDiv w:val="1"/>
      <w:marLeft w:val="0"/>
      <w:marRight w:val="0"/>
      <w:marTop w:val="0"/>
      <w:marBottom w:val="0"/>
      <w:divBdr>
        <w:top w:val="none" w:sz="0" w:space="0" w:color="auto"/>
        <w:left w:val="none" w:sz="0" w:space="0" w:color="auto"/>
        <w:bottom w:val="none" w:sz="0" w:space="0" w:color="auto"/>
        <w:right w:val="none" w:sz="0" w:space="0" w:color="auto"/>
      </w:divBdr>
    </w:div>
    <w:div w:id="1995336870">
      <w:bodyDiv w:val="1"/>
      <w:marLeft w:val="0"/>
      <w:marRight w:val="0"/>
      <w:marTop w:val="0"/>
      <w:marBottom w:val="0"/>
      <w:divBdr>
        <w:top w:val="none" w:sz="0" w:space="0" w:color="auto"/>
        <w:left w:val="none" w:sz="0" w:space="0" w:color="auto"/>
        <w:bottom w:val="none" w:sz="0" w:space="0" w:color="auto"/>
        <w:right w:val="none" w:sz="0" w:space="0" w:color="auto"/>
      </w:divBdr>
    </w:div>
    <w:div w:id="1995647822">
      <w:bodyDiv w:val="1"/>
      <w:marLeft w:val="0"/>
      <w:marRight w:val="0"/>
      <w:marTop w:val="0"/>
      <w:marBottom w:val="0"/>
      <w:divBdr>
        <w:top w:val="none" w:sz="0" w:space="0" w:color="auto"/>
        <w:left w:val="none" w:sz="0" w:space="0" w:color="auto"/>
        <w:bottom w:val="none" w:sz="0" w:space="0" w:color="auto"/>
        <w:right w:val="none" w:sz="0" w:space="0" w:color="auto"/>
      </w:divBdr>
    </w:div>
    <w:div w:id="1996184730">
      <w:bodyDiv w:val="1"/>
      <w:marLeft w:val="0"/>
      <w:marRight w:val="0"/>
      <w:marTop w:val="0"/>
      <w:marBottom w:val="0"/>
      <w:divBdr>
        <w:top w:val="none" w:sz="0" w:space="0" w:color="auto"/>
        <w:left w:val="none" w:sz="0" w:space="0" w:color="auto"/>
        <w:bottom w:val="none" w:sz="0" w:space="0" w:color="auto"/>
        <w:right w:val="none" w:sz="0" w:space="0" w:color="auto"/>
      </w:divBdr>
    </w:div>
    <w:div w:id="1997417802">
      <w:bodyDiv w:val="1"/>
      <w:marLeft w:val="0"/>
      <w:marRight w:val="0"/>
      <w:marTop w:val="0"/>
      <w:marBottom w:val="0"/>
      <w:divBdr>
        <w:top w:val="none" w:sz="0" w:space="0" w:color="auto"/>
        <w:left w:val="none" w:sz="0" w:space="0" w:color="auto"/>
        <w:bottom w:val="none" w:sz="0" w:space="0" w:color="auto"/>
        <w:right w:val="none" w:sz="0" w:space="0" w:color="auto"/>
      </w:divBdr>
    </w:div>
    <w:div w:id="1997755863">
      <w:bodyDiv w:val="1"/>
      <w:marLeft w:val="0"/>
      <w:marRight w:val="0"/>
      <w:marTop w:val="0"/>
      <w:marBottom w:val="0"/>
      <w:divBdr>
        <w:top w:val="none" w:sz="0" w:space="0" w:color="auto"/>
        <w:left w:val="none" w:sz="0" w:space="0" w:color="auto"/>
        <w:bottom w:val="none" w:sz="0" w:space="0" w:color="auto"/>
        <w:right w:val="none" w:sz="0" w:space="0" w:color="auto"/>
      </w:divBdr>
    </w:div>
    <w:div w:id="1997876143">
      <w:bodyDiv w:val="1"/>
      <w:marLeft w:val="0"/>
      <w:marRight w:val="0"/>
      <w:marTop w:val="0"/>
      <w:marBottom w:val="0"/>
      <w:divBdr>
        <w:top w:val="none" w:sz="0" w:space="0" w:color="auto"/>
        <w:left w:val="none" w:sz="0" w:space="0" w:color="auto"/>
        <w:bottom w:val="none" w:sz="0" w:space="0" w:color="auto"/>
        <w:right w:val="none" w:sz="0" w:space="0" w:color="auto"/>
      </w:divBdr>
    </w:div>
    <w:div w:id="1998073499">
      <w:bodyDiv w:val="1"/>
      <w:marLeft w:val="0"/>
      <w:marRight w:val="0"/>
      <w:marTop w:val="0"/>
      <w:marBottom w:val="0"/>
      <w:divBdr>
        <w:top w:val="none" w:sz="0" w:space="0" w:color="auto"/>
        <w:left w:val="none" w:sz="0" w:space="0" w:color="auto"/>
        <w:bottom w:val="none" w:sz="0" w:space="0" w:color="auto"/>
        <w:right w:val="none" w:sz="0" w:space="0" w:color="auto"/>
      </w:divBdr>
    </w:div>
    <w:div w:id="1998268487">
      <w:bodyDiv w:val="1"/>
      <w:marLeft w:val="0"/>
      <w:marRight w:val="0"/>
      <w:marTop w:val="0"/>
      <w:marBottom w:val="0"/>
      <w:divBdr>
        <w:top w:val="none" w:sz="0" w:space="0" w:color="auto"/>
        <w:left w:val="none" w:sz="0" w:space="0" w:color="auto"/>
        <w:bottom w:val="none" w:sz="0" w:space="0" w:color="auto"/>
        <w:right w:val="none" w:sz="0" w:space="0" w:color="auto"/>
      </w:divBdr>
    </w:div>
    <w:div w:id="1998336527">
      <w:bodyDiv w:val="1"/>
      <w:marLeft w:val="0"/>
      <w:marRight w:val="0"/>
      <w:marTop w:val="0"/>
      <w:marBottom w:val="0"/>
      <w:divBdr>
        <w:top w:val="none" w:sz="0" w:space="0" w:color="auto"/>
        <w:left w:val="none" w:sz="0" w:space="0" w:color="auto"/>
        <w:bottom w:val="none" w:sz="0" w:space="0" w:color="auto"/>
        <w:right w:val="none" w:sz="0" w:space="0" w:color="auto"/>
      </w:divBdr>
    </w:div>
    <w:div w:id="1998340484">
      <w:bodyDiv w:val="1"/>
      <w:marLeft w:val="0"/>
      <w:marRight w:val="0"/>
      <w:marTop w:val="0"/>
      <w:marBottom w:val="0"/>
      <w:divBdr>
        <w:top w:val="none" w:sz="0" w:space="0" w:color="auto"/>
        <w:left w:val="none" w:sz="0" w:space="0" w:color="auto"/>
        <w:bottom w:val="none" w:sz="0" w:space="0" w:color="auto"/>
        <w:right w:val="none" w:sz="0" w:space="0" w:color="auto"/>
      </w:divBdr>
    </w:div>
    <w:div w:id="1998679553">
      <w:bodyDiv w:val="1"/>
      <w:marLeft w:val="0"/>
      <w:marRight w:val="0"/>
      <w:marTop w:val="0"/>
      <w:marBottom w:val="0"/>
      <w:divBdr>
        <w:top w:val="none" w:sz="0" w:space="0" w:color="auto"/>
        <w:left w:val="none" w:sz="0" w:space="0" w:color="auto"/>
        <w:bottom w:val="none" w:sz="0" w:space="0" w:color="auto"/>
        <w:right w:val="none" w:sz="0" w:space="0" w:color="auto"/>
      </w:divBdr>
    </w:div>
    <w:div w:id="1998878728">
      <w:bodyDiv w:val="1"/>
      <w:marLeft w:val="0"/>
      <w:marRight w:val="0"/>
      <w:marTop w:val="0"/>
      <w:marBottom w:val="0"/>
      <w:divBdr>
        <w:top w:val="none" w:sz="0" w:space="0" w:color="auto"/>
        <w:left w:val="none" w:sz="0" w:space="0" w:color="auto"/>
        <w:bottom w:val="none" w:sz="0" w:space="0" w:color="auto"/>
        <w:right w:val="none" w:sz="0" w:space="0" w:color="auto"/>
      </w:divBdr>
    </w:div>
    <w:div w:id="2000186333">
      <w:bodyDiv w:val="1"/>
      <w:marLeft w:val="0"/>
      <w:marRight w:val="0"/>
      <w:marTop w:val="0"/>
      <w:marBottom w:val="0"/>
      <w:divBdr>
        <w:top w:val="none" w:sz="0" w:space="0" w:color="auto"/>
        <w:left w:val="none" w:sz="0" w:space="0" w:color="auto"/>
        <w:bottom w:val="none" w:sz="0" w:space="0" w:color="auto"/>
        <w:right w:val="none" w:sz="0" w:space="0" w:color="auto"/>
      </w:divBdr>
    </w:div>
    <w:div w:id="2000307874">
      <w:bodyDiv w:val="1"/>
      <w:marLeft w:val="0"/>
      <w:marRight w:val="0"/>
      <w:marTop w:val="0"/>
      <w:marBottom w:val="0"/>
      <w:divBdr>
        <w:top w:val="none" w:sz="0" w:space="0" w:color="auto"/>
        <w:left w:val="none" w:sz="0" w:space="0" w:color="auto"/>
        <w:bottom w:val="none" w:sz="0" w:space="0" w:color="auto"/>
        <w:right w:val="none" w:sz="0" w:space="0" w:color="auto"/>
      </w:divBdr>
    </w:div>
    <w:div w:id="2000771974">
      <w:bodyDiv w:val="1"/>
      <w:marLeft w:val="0"/>
      <w:marRight w:val="0"/>
      <w:marTop w:val="0"/>
      <w:marBottom w:val="0"/>
      <w:divBdr>
        <w:top w:val="none" w:sz="0" w:space="0" w:color="auto"/>
        <w:left w:val="none" w:sz="0" w:space="0" w:color="auto"/>
        <w:bottom w:val="none" w:sz="0" w:space="0" w:color="auto"/>
        <w:right w:val="none" w:sz="0" w:space="0" w:color="auto"/>
      </w:divBdr>
    </w:div>
    <w:div w:id="2000882674">
      <w:bodyDiv w:val="1"/>
      <w:marLeft w:val="0"/>
      <w:marRight w:val="0"/>
      <w:marTop w:val="0"/>
      <w:marBottom w:val="0"/>
      <w:divBdr>
        <w:top w:val="none" w:sz="0" w:space="0" w:color="auto"/>
        <w:left w:val="none" w:sz="0" w:space="0" w:color="auto"/>
        <w:bottom w:val="none" w:sz="0" w:space="0" w:color="auto"/>
        <w:right w:val="none" w:sz="0" w:space="0" w:color="auto"/>
      </w:divBdr>
    </w:div>
    <w:div w:id="2001035967">
      <w:bodyDiv w:val="1"/>
      <w:marLeft w:val="0"/>
      <w:marRight w:val="0"/>
      <w:marTop w:val="0"/>
      <w:marBottom w:val="0"/>
      <w:divBdr>
        <w:top w:val="none" w:sz="0" w:space="0" w:color="auto"/>
        <w:left w:val="none" w:sz="0" w:space="0" w:color="auto"/>
        <w:bottom w:val="none" w:sz="0" w:space="0" w:color="auto"/>
        <w:right w:val="none" w:sz="0" w:space="0" w:color="auto"/>
      </w:divBdr>
    </w:div>
    <w:div w:id="2001275944">
      <w:bodyDiv w:val="1"/>
      <w:marLeft w:val="0"/>
      <w:marRight w:val="0"/>
      <w:marTop w:val="0"/>
      <w:marBottom w:val="0"/>
      <w:divBdr>
        <w:top w:val="none" w:sz="0" w:space="0" w:color="auto"/>
        <w:left w:val="none" w:sz="0" w:space="0" w:color="auto"/>
        <w:bottom w:val="none" w:sz="0" w:space="0" w:color="auto"/>
        <w:right w:val="none" w:sz="0" w:space="0" w:color="auto"/>
      </w:divBdr>
    </w:div>
    <w:div w:id="2001612024">
      <w:bodyDiv w:val="1"/>
      <w:marLeft w:val="0"/>
      <w:marRight w:val="0"/>
      <w:marTop w:val="0"/>
      <w:marBottom w:val="0"/>
      <w:divBdr>
        <w:top w:val="none" w:sz="0" w:space="0" w:color="auto"/>
        <w:left w:val="none" w:sz="0" w:space="0" w:color="auto"/>
        <w:bottom w:val="none" w:sz="0" w:space="0" w:color="auto"/>
        <w:right w:val="none" w:sz="0" w:space="0" w:color="auto"/>
      </w:divBdr>
    </w:div>
    <w:div w:id="2002006671">
      <w:bodyDiv w:val="1"/>
      <w:marLeft w:val="0"/>
      <w:marRight w:val="0"/>
      <w:marTop w:val="0"/>
      <w:marBottom w:val="0"/>
      <w:divBdr>
        <w:top w:val="none" w:sz="0" w:space="0" w:color="auto"/>
        <w:left w:val="none" w:sz="0" w:space="0" w:color="auto"/>
        <w:bottom w:val="none" w:sz="0" w:space="0" w:color="auto"/>
        <w:right w:val="none" w:sz="0" w:space="0" w:color="auto"/>
      </w:divBdr>
    </w:div>
    <w:div w:id="2002657498">
      <w:bodyDiv w:val="1"/>
      <w:marLeft w:val="0"/>
      <w:marRight w:val="0"/>
      <w:marTop w:val="0"/>
      <w:marBottom w:val="0"/>
      <w:divBdr>
        <w:top w:val="none" w:sz="0" w:space="0" w:color="auto"/>
        <w:left w:val="none" w:sz="0" w:space="0" w:color="auto"/>
        <w:bottom w:val="none" w:sz="0" w:space="0" w:color="auto"/>
        <w:right w:val="none" w:sz="0" w:space="0" w:color="auto"/>
      </w:divBdr>
    </w:div>
    <w:div w:id="2003505284">
      <w:bodyDiv w:val="1"/>
      <w:marLeft w:val="0"/>
      <w:marRight w:val="0"/>
      <w:marTop w:val="0"/>
      <w:marBottom w:val="0"/>
      <w:divBdr>
        <w:top w:val="none" w:sz="0" w:space="0" w:color="auto"/>
        <w:left w:val="none" w:sz="0" w:space="0" w:color="auto"/>
        <w:bottom w:val="none" w:sz="0" w:space="0" w:color="auto"/>
        <w:right w:val="none" w:sz="0" w:space="0" w:color="auto"/>
      </w:divBdr>
    </w:div>
    <w:div w:id="2003654587">
      <w:bodyDiv w:val="1"/>
      <w:marLeft w:val="0"/>
      <w:marRight w:val="0"/>
      <w:marTop w:val="0"/>
      <w:marBottom w:val="0"/>
      <w:divBdr>
        <w:top w:val="none" w:sz="0" w:space="0" w:color="auto"/>
        <w:left w:val="none" w:sz="0" w:space="0" w:color="auto"/>
        <w:bottom w:val="none" w:sz="0" w:space="0" w:color="auto"/>
        <w:right w:val="none" w:sz="0" w:space="0" w:color="auto"/>
      </w:divBdr>
    </w:div>
    <w:div w:id="2003699464">
      <w:bodyDiv w:val="1"/>
      <w:marLeft w:val="0"/>
      <w:marRight w:val="0"/>
      <w:marTop w:val="0"/>
      <w:marBottom w:val="0"/>
      <w:divBdr>
        <w:top w:val="none" w:sz="0" w:space="0" w:color="auto"/>
        <w:left w:val="none" w:sz="0" w:space="0" w:color="auto"/>
        <w:bottom w:val="none" w:sz="0" w:space="0" w:color="auto"/>
        <w:right w:val="none" w:sz="0" w:space="0" w:color="auto"/>
      </w:divBdr>
    </w:div>
    <w:div w:id="2004235827">
      <w:bodyDiv w:val="1"/>
      <w:marLeft w:val="0"/>
      <w:marRight w:val="0"/>
      <w:marTop w:val="0"/>
      <w:marBottom w:val="0"/>
      <w:divBdr>
        <w:top w:val="none" w:sz="0" w:space="0" w:color="auto"/>
        <w:left w:val="none" w:sz="0" w:space="0" w:color="auto"/>
        <w:bottom w:val="none" w:sz="0" w:space="0" w:color="auto"/>
        <w:right w:val="none" w:sz="0" w:space="0" w:color="auto"/>
      </w:divBdr>
    </w:div>
    <w:div w:id="2004353029">
      <w:bodyDiv w:val="1"/>
      <w:marLeft w:val="0"/>
      <w:marRight w:val="0"/>
      <w:marTop w:val="0"/>
      <w:marBottom w:val="0"/>
      <w:divBdr>
        <w:top w:val="none" w:sz="0" w:space="0" w:color="auto"/>
        <w:left w:val="none" w:sz="0" w:space="0" w:color="auto"/>
        <w:bottom w:val="none" w:sz="0" w:space="0" w:color="auto"/>
        <w:right w:val="none" w:sz="0" w:space="0" w:color="auto"/>
      </w:divBdr>
    </w:div>
    <w:div w:id="2005279192">
      <w:bodyDiv w:val="1"/>
      <w:marLeft w:val="0"/>
      <w:marRight w:val="0"/>
      <w:marTop w:val="0"/>
      <w:marBottom w:val="0"/>
      <w:divBdr>
        <w:top w:val="none" w:sz="0" w:space="0" w:color="auto"/>
        <w:left w:val="none" w:sz="0" w:space="0" w:color="auto"/>
        <w:bottom w:val="none" w:sz="0" w:space="0" w:color="auto"/>
        <w:right w:val="none" w:sz="0" w:space="0" w:color="auto"/>
      </w:divBdr>
    </w:div>
    <w:div w:id="2005474972">
      <w:bodyDiv w:val="1"/>
      <w:marLeft w:val="0"/>
      <w:marRight w:val="0"/>
      <w:marTop w:val="0"/>
      <w:marBottom w:val="0"/>
      <w:divBdr>
        <w:top w:val="none" w:sz="0" w:space="0" w:color="auto"/>
        <w:left w:val="none" w:sz="0" w:space="0" w:color="auto"/>
        <w:bottom w:val="none" w:sz="0" w:space="0" w:color="auto"/>
        <w:right w:val="none" w:sz="0" w:space="0" w:color="auto"/>
      </w:divBdr>
    </w:div>
    <w:div w:id="2005741143">
      <w:bodyDiv w:val="1"/>
      <w:marLeft w:val="0"/>
      <w:marRight w:val="0"/>
      <w:marTop w:val="0"/>
      <w:marBottom w:val="0"/>
      <w:divBdr>
        <w:top w:val="none" w:sz="0" w:space="0" w:color="auto"/>
        <w:left w:val="none" w:sz="0" w:space="0" w:color="auto"/>
        <w:bottom w:val="none" w:sz="0" w:space="0" w:color="auto"/>
        <w:right w:val="none" w:sz="0" w:space="0" w:color="auto"/>
      </w:divBdr>
    </w:div>
    <w:div w:id="2005742270">
      <w:bodyDiv w:val="1"/>
      <w:marLeft w:val="0"/>
      <w:marRight w:val="0"/>
      <w:marTop w:val="0"/>
      <w:marBottom w:val="0"/>
      <w:divBdr>
        <w:top w:val="none" w:sz="0" w:space="0" w:color="auto"/>
        <w:left w:val="none" w:sz="0" w:space="0" w:color="auto"/>
        <w:bottom w:val="none" w:sz="0" w:space="0" w:color="auto"/>
        <w:right w:val="none" w:sz="0" w:space="0" w:color="auto"/>
      </w:divBdr>
    </w:div>
    <w:div w:id="2006589342">
      <w:bodyDiv w:val="1"/>
      <w:marLeft w:val="0"/>
      <w:marRight w:val="0"/>
      <w:marTop w:val="0"/>
      <w:marBottom w:val="0"/>
      <w:divBdr>
        <w:top w:val="none" w:sz="0" w:space="0" w:color="auto"/>
        <w:left w:val="none" w:sz="0" w:space="0" w:color="auto"/>
        <w:bottom w:val="none" w:sz="0" w:space="0" w:color="auto"/>
        <w:right w:val="none" w:sz="0" w:space="0" w:color="auto"/>
      </w:divBdr>
    </w:div>
    <w:div w:id="2007200141">
      <w:bodyDiv w:val="1"/>
      <w:marLeft w:val="0"/>
      <w:marRight w:val="0"/>
      <w:marTop w:val="0"/>
      <w:marBottom w:val="0"/>
      <w:divBdr>
        <w:top w:val="none" w:sz="0" w:space="0" w:color="auto"/>
        <w:left w:val="none" w:sz="0" w:space="0" w:color="auto"/>
        <w:bottom w:val="none" w:sz="0" w:space="0" w:color="auto"/>
        <w:right w:val="none" w:sz="0" w:space="0" w:color="auto"/>
      </w:divBdr>
    </w:div>
    <w:div w:id="2007242332">
      <w:bodyDiv w:val="1"/>
      <w:marLeft w:val="0"/>
      <w:marRight w:val="0"/>
      <w:marTop w:val="0"/>
      <w:marBottom w:val="0"/>
      <w:divBdr>
        <w:top w:val="none" w:sz="0" w:space="0" w:color="auto"/>
        <w:left w:val="none" w:sz="0" w:space="0" w:color="auto"/>
        <w:bottom w:val="none" w:sz="0" w:space="0" w:color="auto"/>
        <w:right w:val="none" w:sz="0" w:space="0" w:color="auto"/>
      </w:divBdr>
    </w:div>
    <w:div w:id="2007316832">
      <w:bodyDiv w:val="1"/>
      <w:marLeft w:val="0"/>
      <w:marRight w:val="0"/>
      <w:marTop w:val="0"/>
      <w:marBottom w:val="0"/>
      <w:divBdr>
        <w:top w:val="none" w:sz="0" w:space="0" w:color="auto"/>
        <w:left w:val="none" w:sz="0" w:space="0" w:color="auto"/>
        <w:bottom w:val="none" w:sz="0" w:space="0" w:color="auto"/>
        <w:right w:val="none" w:sz="0" w:space="0" w:color="auto"/>
      </w:divBdr>
    </w:div>
    <w:div w:id="2007513919">
      <w:bodyDiv w:val="1"/>
      <w:marLeft w:val="0"/>
      <w:marRight w:val="0"/>
      <w:marTop w:val="0"/>
      <w:marBottom w:val="0"/>
      <w:divBdr>
        <w:top w:val="none" w:sz="0" w:space="0" w:color="auto"/>
        <w:left w:val="none" w:sz="0" w:space="0" w:color="auto"/>
        <w:bottom w:val="none" w:sz="0" w:space="0" w:color="auto"/>
        <w:right w:val="none" w:sz="0" w:space="0" w:color="auto"/>
      </w:divBdr>
    </w:div>
    <w:div w:id="2007702781">
      <w:bodyDiv w:val="1"/>
      <w:marLeft w:val="0"/>
      <w:marRight w:val="0"/>
      <w:marTop w:val="0"/>
      <w:marBottom w:val="0"/>
      <w:divBdr>
        <w:top w:val="none" w:sz="0" w:space="0" w:color="auto"/>
        <w:left w:val="none" w:sz="0" w:space="0" w:color="auto"/>
        <w:bottom w:val="none" w:sz="0" w:space="0" w:color="auto"/>
        <w:right w:val="none" w:sz="0" w:space="0" w:color="auto"/>
      </w:divBdr>
    </w:div>
    <w:div w:id="2007708139">
      <w:bodyDiv w:val="1"/>
      <w:marLeft w:val="0"/>
      <w:marRight w:val="0"/>
      <w:marTop w:val="0"/>
      <w:marBottom w:val="0"/>
      <w:divBdr>
        <w:top w:val="none" w:sz="0" w:space="0" w:color="auto"/>
        <w:left w:val="none" w:sz="0" w:space="0" w:color="auto"/>
        <w:bottom w:val="none" w:sz="0" w:space="0" w:color="auto"/>
        <w:right w:val="none" w:sz="0" w:space="0" w:color="auto"/>
      </w:divBdr>
    </w:div>
    <w:div w:id="2007896963">
      <w:bodyDiv w:val="1"/>
      <w:marLeft w:val="0"/>
      <w:marRight w:val="0"/>
      <w:marTop w:val="0"/>
      <w:marBottom w:val="0"/>
      <w:divBdr>
        <w:top w:val="none" w:sz="0" w:space="0" w:color="auto"/>
        <w:left w:val="none" w:sz="0" w:space="0" w:color="auto"/>
        <w:bottom w:val="none" w:sz="0" w:space="0" w:color="auto"/>
        <w:right w:val="none" w:sz="0" w:space="0" w:color="auto"/>
      </w:divBdr>
    </w:div>
    <w:div w:id="2009164724">
      <w:bodyDiv w:val="1"/>
      <w:marLeft w:val="0"/>
      <w:marRight w:val="0"/>
      <w:marTop w:val="0"/>
      <w:marBottom w:val="0"/>
      <w:divBdr>
        <w:top w:val="none" w:sz="0" w:space="0" w:color="auto"/>
        <w:left w:val="none" w:sz="0" w:space="0" w:color="auto"/>
        <w:bottom w:val="none" w:sz="0" w:space="0" w:color="auto"/>
        <w:right w:val="none" w:sz="0" w:space="0" w:color="auto"/>
      </w:divBdr>
    </w:div>
    <w:div w:id="2009166437">
      <w:bodyDiv w:val="1"/>
      <w:marLeft w:val="0"/>
      <w:marRight w:val="0"/>
      <w:marTop w:val="0"/>
      <w:marBottom w:val="0"/>
      <w:divBdr>
        <w:top w:val="none" w:sz="0" w:space="0" w:color="auto"/>
        <w:left w:val="none" w:sz="0" w:space="0" w:color="auto"/>
        <w:bottom w:val="none" w:sz="0" w:space="0" w:color="auto"/>
        <w:right w:val="none" w:sz="0" w:space="0" w:color="auto"/>
      </w:divBdr>
    </w:div>
    <w:div w:id="2009482255">
      <w:bodyDiv w:val="1"/>
      <w:marLeft w:val="0"/>
      <w:marRight w:val="0"/>
      <w:marTop w:val="0"/>
      <w:marBottom w:val="0"/>
      <w:divBdr>
        <w:top w:val="none" w:sz="0" w:space="0" w:color="auto"/>
        <w:left w:val="none" w:sz="0" w:space="0" w:color="auto"/>
        <w:bottom w:val="none" w:sz="0" w:space="0" w:color="auto"/>
        <w:right w:val="none" w:sz="0" w:space="0" w:color="auto"/>
      </w:divBdr>
    </w:div>
    <w:div w:id="2009556206">
      <w:bodyDiv w:val="1"/>
      <w:marLeft w:val="0"/>
      <w:marRight w:val="0"/>
      <w:marTop w:val="0"/>
      <w:marBottom w:val="0"/>
      <w:divBdr>
        <w:top w:val="none" w:sz="0" w:space="0" w:color="auto"/>
        <w:left w:val="none" w:sz="0" w:space="0" w:color="auto"/>
        <w:bottom w:val="none" w:sz="0" w:space="0" w:color="auto"/>
        <w:right w:val="none" w:sz="0" w:space="0" w:color="auto"/>
      </w:divBdr>
    </w:div>
    <w:div w:id="2009938923">
      <w:bodyDiv w:val="1"/>
      <w:marLeft w:val="0"/>
      <w:marRight w:val="0"/>
      <w:marTop w:val="0"/>
      <w:marBottom w:val="0"/>
      <w:divBdr>
        <w:top w:val="none" w:sz="0" w:space="0" w:color="auto"/>
        <w:left w:val="none" w:sz="0" w:space="0" w:color="auto"/>
        <w:bottom w:val="none" w:sz="0" w:space="0" w:color="auto"/>
        <w:right w:val="none" w:sz="0" w:space="0" w:color="auto"/>
      </w:divBdr>
    </w:div>
    <w:div w:id="2010212562">
      <w:bodyDiv w:val="1"/>
      <w:marLeft w:val="0"/>
      <w:marRight w:val="0"/>
      <w:marTop w:val="0"/>
      <w:marBottom w:val="0"/>
      <w:divBdr>
        <w:top w:val="none" w:sz="0" w:space="0" w:color="auto"/>
        <w:left w:val="none" w:sz="0" w:space="0" w:color="auto"/>
        <w:bottom w:val="none" w:sz="0" w:space="0" w:color="auto"/>
        <w:right w:val="none" w:sz="0" w:space="0" w:color="auto"/>
      </w:divBdr>
    </w:div>
    <w:div w:id="2010517951">
      <w:bodyDiv w:val="1"/>
      <w:marLeft w:val="0"/>
      <w:marRight w:val="0"/>
      <w:marTop w:val="0"/>
      <w:marBottom w:val="0"/>
      <w:divBdr>
        <w:top w:val="none" w:sz="0" w:space="0" w:color="auto"/>
        <w:left w:val="none" w:sz="0" w:space="0" w:color="auto"/>
        <w:bottom w:val="none" w:sz="0" w:space="0" w:color="auto"/>
        <w:right w:val="none" w:sz="0" w:space="0" w:color="auto"/>
      </w:divBdr>
    </w:div>
    <w:div w:id="2010601336">
      <w:bodyDiv w:val="1"/>
      <w:marLeft w:val="0"/>
      <w:marRight w:val="0"/>
      <w:marTop w:val="0"/>
      <w:marBottom w:val="0"/>
      <w:divBdr>
        <w:top w:val="none" w:sz="0" w:space="0" w:color="auto"/>
        <w:left w:val="none" w:sz="0" w:space="0" w:color="auto"/>
        <w:bottom w:val="none" w:sz="0" w:space="0" w:color="auto"/>
        <w:right w:val="none" w:sz="0" w:space="0" w:color="auto"/>
      </w:divBdr>
    </w:div>
    <w:div w:id="2011365750">
      <w:bodyDiv w:val="1"/>
      <w:marLeft w:val="0"/>
      <w:marRight w:val="0"/>
      <w:marTop w:val="0"/>
      <w:marBottom w:val="0"/>
      <w:divBdr>
        <w:top w:val="none" w:sz="0" w:space="0" w:color="auto"/>
        <w:left w:val="none" w:sz="0" w:space="0" w:color="auto"/>
        <w:bottom w:val="none" w:sz="0" w:space="0" w:color="auto"/>
        <w:right w:val="none" w:sz="0" w:space="0" w:color="auto"/>
      </w:divBdr>
    </w:div>
    <w:div w:id="2011448753">
      <w:bodyDiv w:val="1"/>
      <w:marLeft w:val="0"/>
      <w:marRight w:val="0"/>
      <w:marTop w:val="0"/>
      <w:marBottom w:val="0"/>
      <w:divBdr>
        <w:top w:val="none" w:sz="0" w:space="0" w:color="auto"/>
        <w:left w:val="none" w:sz="0" w:space="0" w:color="auto"/>
        <w:bottom w:val="none" w:sz="0" w:space="0" w:color="auto"/>
        <w:right w:val="none" w:sz="0" w:space="0" w:color="auto"/>
      </w:divBdr>
    </w:div>
    <w:div w:id="2011758594">
      <w:bodyDiv w:val="1"/>
      <w:marLeft w:val="0"/>
      <w:marRight w:val="0"/>
      <w:marTop w:val="0"/>
      <w:marBottom w:val="0"/>
      <w:divBdr>
        <w:top w:val="none" w:sz="0" w:space="0" w:color="auto"/>
        <w:left w:val="none" w:sz="0" w:space="0" w:color="auto"/>
        <w:bottom w:val="none" w:sz="0" w:space="0" w:color="auto"/>
        <w:right w:val="none" w:sz="0" w:space="0" w:color="auto"/>
      </w:divBdr>
    </w:div>
    <w:div w:id="2011785735">
      <w:bodyDiv w:val="1"/>
      <w:marLeft w:val="0"/>
      <w:marRight w:val="0"/>
      <w:marTop w:val="0"/>
      <w:marBottom w:val="0"/>
      <w:divBdr>
        <w:top w:val="none" w:sz="0" w:space="0" w:color="auto"/>
        <w:left w:val="none" w:sz="0" w:space="0" w:color="auto"/>
        <w:bottom w:val="none" w:sz="0" w:space="0" w:color="auto"/>
        <w:right w:val="none" w:sz="0" w:space="0" w:color="auto"/>
      </w:divBdr>
    </w:div>
    <w:div w:id="2011830741">
      <w:bodyDiv w:val="1"/>
      <w:marLeft w:val="0"/>
      <w:marRight w:val="0"/>
      <w:marTop w:val="0"/>
      <w:marBottom w:val="0"/>
      <w:divBdr>
        <w:top w:val="none" w:sz="0" w:space="0" w:color="auto"/>
        <w:left w:val="none" w:sz="0" w:space="0" w:color="auto"/>
        <w:bottom w:val="none" w:sz="0" w:space="0" w:color="auto"/>
        <w:right w:val="none" w:sz="0" w:space="0" w:color="auto"/>
      </w:divBdr>
    </w:div>
    <w:div w:id="2012247676">
      <w:bodyDiv w:val="1"/>
      <w:marLeft w:val="0"/>
      <w:marRight w:val="0"/>
      <w:marTop w:val="0"/>
      <w:marBottom w:val="0"/>
      <w:divBdr>
        <w:top w:val="none" w:sz="0" w:space="0" w:color="auto"/>
        <w:left w:val="none" w:sz="0" w:space="0" w:color="auto"/>
        <w:bottom w:val="none" w:sz="0" w:space="0" w:color="auto"/>
        <w:right w:val="none" w:sz="0" w:space="0" w:color="auto"/>
      </w:divBdr>
    </w:div>
    <w:div w:id="2012373122">
      <w:bodyDiv w:val="1"/>
      <w:marLeft w:val="0"/>
      <w:marRight w:val="0"/>
      <w:marTop w:val="0"/>
      <w:marBottom w:val="0"/>
      <w:divBdr>
        <w:top w:val="none" w:sz="0" w:space="0" w:color="auto"/>
        <w:left w:val="none" w:sz="0" w:space="0" w:color="auto"/>
        <w:bottom w:val="none" w:sz="0" w:space="0" w:color="auto"/>
        <w:right w:val="none" w:sz="0" w:space="0" w:color="auto"/>
      </w:divBdr>
    </w:div>
    <w:div w:id="2012445631">
      <w:bodyDiv w:val="1"/>
      <w:marLeft w:val="0"/>
      <w:marRight w:val="0"/>
      <w:marTop w:val="0"/>
      <w:marBottom w:val="0"/>
      <w:divBdr>
        <w:top w:val="none" w:sz="0" w:space="0" w:color="auto"/>
        <w:left w:val="none" w:sz="0" w:space="0" w:color="auto"/>
        <w:bottom w:val="none" w:sz="0" w:space="0" w:color="auto"/>
        <w:right w:val="none" w:sz="0" w:space="0" w:color="auto"/>
      </w:divBdr>
    </w:div>
    <w:div w:id="2012634947">
      <w:bodyDiv w:val="1"/>
      <w:marLeft w:val="0"/>
      <w:marRight w:val="0"/>
      <w:marTop w:val="0"/>
      <w:marBottom w:val="0"/>
      <w:divBdr>
        <w:top w:val="none" w:sz="0" w:space="0" w:color="auto"/>
        <w:left w:val="none" w:sz="0" w:space="0" w:color="auto"/>
        <w:bottom w:val="none" w:sz="0" w:space="0" w:color="auto"/>
        <w:right w:val="none" w:sz="0" w:space="0" w:color="auto"/>
      </w:divBdr>
    </w:div>
    <w:div w:id="2012874707">
      <w:bodyDiv w:val="1"/>
      <w:marLeft w:val="0"/>
      <w:marRight w:val="0"/>
      <w:marTop w:val="0"/>
      <w:marBottom w:val="0"/>
      <w:divBdr>
        <w:top w:val="none" w:sz="0" w:space="0" w:color="auto"/>
        <w:left w:val="none" w:sz="0" w:space="0" w:color="auto"/>
        <w:bottom w:val="none" w:sz="0" w:space="0" w:color="auto"/>
        <w:right w:val="none" w:sz="0" w:space="0" w:color="auto"/>
      </w:divBdr>
    </w:div>
    <w:div w:id="2012905219">
      <w:bodyDiv w:val="1"/>
      <w:marLeft w:val="0"/>
      <w:marRight w:val="0"/>
      <w:marTop w:val="0"/>
      <w:marBottom w:val="0"/>
      <w:divBdr>
        <w:top w:val="none" w:sz="0" w:space="0" w:color="auto"/>
        <w:left w:val="none" w:sz="0" w:space="0" w:color="auto"/>
        <w:bottom w:val="none" w:sz="0" w:space="0" w:color="auto"/>
        <w:right w:val="none" w:sz="0" w:space="0" w:color="auto"/>
      </w:divBdr>
    </w:div>
    <w:div w:id="2013406394">
      <w:bodyDiv w:val="1"/>
      <w:marLeft w:val="0"/>
      <w:marRight w:val="0"/>
      <w:marTop w:val="0"/>
      <w:marBottom w:val="0"/>
      <w:divBdr>
        <w:top w:val="none" w:sz="0" w:space="0" w:color="auto"/>
        <w:left w:val="none" w:sz="0" w:space="0" w:color="auto"/>
        <w:bottom w:val="none" w:sz="0" w:space="0" w:color="auto"/>
        <w:right w:val="none" w:sz="0" w:space="0" w:color="auto"/>
      </w:divBdr>
    </w:div>
    <w:div w:id="2013602111">
      <w:bodyDiv w:val="1"/>
      <w:marLeft w:val="0"/>
      <w:marRight w:val="0"/>
      <w:marTop w:val="0"/>
      <w:marBottom w:val="0"/>
      <w:divBdr>
        <w:top w:val="none" w:sz="0" w:space="0" w:color="auto"/>
        <w:left w:val="none" w:sz="0" w:space="0" w:color="auto"/>
        <w:bottom w:val="none" w:sz="0" w:space="0" w:color="auto"/>
        <w:right w:val="none" w:sz="0" w:space="0" w:color="auto"/>
      </w:divBdr>
    </w:div>
    <w:div w:id="2013945736">
      <w:bodyDiv w:val="1"/>
      <w:marLeft w:val="0"/>
      <w:marRight w:val="0"/>
      <w:marTop w:val="0"/>
      <w:marBottom w:val="0"/>
      <w:divBdr>
        <w:top w:val="none" w:sz="0" w:space="0" w:color="auto"/>
        <w:left w:val="none" w:sz="0" w:space="0" w:color="auto"/>
        <w:bottom w:val="none" w:sz="0" w:space="0" w:color="auto"/>
        <w:right w:val="none" w:sz="0" w:space="0" w:color="auto"/>
      </w:divBdr>
    </w:div>
    <w:div w:id="2014067672">
      <w:bodyDiv w:val="1"/>
      <w:marLeft w:val="0"/>
      <w:marRight w:val="0"/>
      <w:marTop w:val="0"/>
      <w:marBottom w:val="0"/>
      <w:divBdr>
        <w:top w:val="none" w:sz="0" w:space="0" w:color="auto"/>
        <w:left w:val="none" w:sz="0" w:space="0" w:color="auto"/>
        <w:bottom w:val="none" w:sz="0" w:space="0" w:color="auto"/>
        <w:right w:val="none" w:sz="0" w:space="0" w:color="auto"/>
      </w:divBdr>
    </w:div>
    <w:div w:id="2014144655">
      <w:bodyDiv w:val="1"/>
      <w:marLeft w:val="0"/>
      <w:marRight w:val="0"/>
      <w:marTop w:val="0"/>
      <w:marBottom w:val="0"/>
      <w:divBdr>
        <w:top w:val="none" w:sz="0" w:space="0" w:color="auto"/>
        <w:left w:val="none" w:sz="0" w:space="0" w:color="auto"/>
        <w:bottom w:val="none" w:sz="0" w:space="0" w:color="auto"/>
        <w:right w:val="none" w:sz="0" w:space="0" w:color="auto"/>
      </w:divBdr>
    </w:div>
    <w:div w:id="2014146424">
      <w:bodyDiv w:val="1"/>
      <w:marLeft w:val="0"/>
      <w:marRight w:val="0"/>
      <w:marTop w:val="0"/>
      <w:marBottom w:val="0"/>
      <w:divBdr>
        <w:top w:val="none" w:sz="0" w:space="0" w:color="auto"/>
        <w:left w:val="none" w:sz="0" w:space="0" w:color="auto"/>
        <w:bottom w:val="none" w:sz="0" w:space="0" w:color="auto"/>
        <w:right w:val="none" w:sz="0" w:space="0" w:color="auto"/>
      </w:divBdr>
    </w:div>
    <w:div w:id="2014338142">
      <w:bodyDiv w:val="1"/>
      <w:marLeft w:val="0"/>
      <w:marRight w:val="0"/>
      <w:marTop w:val="0"/>
      <w:marBottom w:val="0"/>
      <w:divBdr>
        <w:top w:val="none" w:sz="0" w:space="0" w:color="auto"/>
        <w:left w:val="none" w:sz="0" w:space="0" w:color="auto"/>
        <w:bottom w:val="none" w:sz="0" w:space="0" w:color="auto"/>
        <w:right w:val="none" w:sz="0" w:space="0" w:color="auto"/>
      </w:divBdr>
    </w:div>
    <w:div w:id="2014382047">
      <w:bodyDiv w:val="1"/>
      <w:marLeft w:val="0"/>
      <w:marRight w:val="0"/>
      <w:marTop w:val="0"/>
      <w:marBottom w:val="0"/>
      <w:divBdr>
        <w:top w:val="none" w:sz="0" w:space="0" w:color="auto"/>
        <w:left w:val="none" w:sz="0" w:space="0" w:color="auto"/>
        <w:bottom w:val="none" w:sz="0" w:space="0" w:color="auto"/>
        <w:right w:val="none" w:sz="0" w:space="0" w:color="auto"/>
      </w:divBdr>
    </w:div>
    <w:div w:id="2014454984">
      <w:bodyDiv w:val="1"/>
      <w:marLeft w:val="0"/>
      <w:marRight w:val="0"/>
      <w:marTop w:val="0"/>
      <w:marBottom w:val="0"/>
      <w:divBdr>
        <w:top w:val="none" w:sz="0" w:space="0" w:color="auto"/>
        <w:left w:val="none" w:sz="0" w:space="0" w:color="auto"/>
        <w:bottom w:val="none" w:sz="0" w:space="0" w:color="auto"/>
        <w:right w:val="none" w:sz="0" w:space="0" w:color="auto"/>
      </w:divBdr>
    </w:div>
    <w:div w:id="2014606080">
      <w:bodyDiv w:val="1"/>
      <w:marLeft w:val="0"/>
      <w:marRight w:val="0"/>
      <w:marTop w:val="0"/>
      <w:marBottom w:val="0"/>
      <w:divBdr>
        <w:top w:val="none" w:sz="0" w:space="0" w:color="auto"/>
        <w:left w:val="none" w:sz="0" w:space="0" w:color="auto"/>
        <w:bottom w:val="none" w:sz="0" w:space="0" w:color="auto"/>
        <w:right w:val="none" w:sz="0" w:space="0" w:color="auto"/>
      </w:divBdr>
    </w:div>
    <w:div w:id="2014798030">
      <w:bodyDiv w:val="1"/>
      <w:marLeft w:val="0"/>
      <w:marRight w:val="0"/>
      <w:marTop w:val="0"/>
      <w:marBottom w:val="0"/>
      <w:divBdr>
        <w:top w:val="none" w:sz="0" w:space="0" w:color="auto"/>
        <w:left w:val="none" w:sz="0" w:space="0" w:color="auto"/>
        <w:bottom w:val="none" w:sz="0" w:space="0" w:color="auto"/>
        <w:right w:val="none" w:sz="0" w:space="0" w:color="auto"/>
      </w:divBdr>
    </w:div>
    <w:div w:id="2015185767">
      <w:bodyDiv w:val="1"/>
      <w:marLeft w:val="0"/>
      <w:marRight w:val="0"/>
      <w:marTop w:val="0"/>
      <w:marBottom w:val="0"/>
      <w:divBdr>
        <w:top w:val="none" w:sz="0" w:space="0" w:color="auto"/>
        <w:left w:val="none" w:sz="0" w:space="0" w:color="auto"/>
        <w:bottom w:val="none" w:sz="0" w:space="0" w:color="auto"/>
        <w:right w:val="none" w:sz="0" w:space="0" w:color="auto"/>
      </w:divBdr>
    </w:div>
    <w:div w:id="2015376010">
      <w:bodyDiv w:val="1"/>
      <w:marLeft w:val="0"/>
      <w:marRight w:val="0"/>
      <w:marTop w:val="0"/>
      <w:marBottom w:val="0"/>
      <w:divBdr>
        <w:top w:val="none" w:sz="0" w:space="0" w:color="auto"/>
        <w:left w:val="none" w:sz="0" w:space="0" w:color="auto"/>
        <w:bottom w:val="none" w:sz="0" w:space="0" w:color="auto"/>
        <w:right w:val="none" w:sz="0" w:space="0" w:color="auto"/>
      </w:divBdr>
    </w:div>
    <w:div w:id="2015647696">
      <w:bodyDiv w:val="1"/>
      <w:marLeft w:val="0"/>
      <w:marRight w:val="0"/>
      <w:marTop w:val="0"/>
      <w:marBottom w:val="0"/>
      <w:divBdr>
        <w:top w:val="none" w:sz="0" w:space="0" w:color="auto"/>
        <w:left w:val="none" w:sz="0" w:space="0" w:color="auto"/>
        <w:bottom w:val="none" w:sz="0" w:space="0" w:color="auto"/>
        <w:right w:val="none" w:sz="0" w:space="0" w:color="auto"/>
      </w:divBdr>
    </w:div>
    <w:div w:id="2016153910">
      <w:bodyDiv w:val="1"/>
      <w:marLeft w:val="0"/>
      <w:marRight w:val="0"/>
      <w:marTop w:val="0"/>
      <w:marBottom w:val="0"/>
      <w:divBdr>
        <w:top w:val="none" w:sz="0" w:space="0" w:color="auto"/>
        <w:left w:val="none" w:sz="0" w:space="0" w:color="auto"/>
        <w:bottom w:val="none" w:sz="0" w:space="0" w:color="auto"/>
        <w:right w:val="none" w:sz="0" w:space="0" w:color="auto"/>
      </w:divBdr>
    </w:div>
    <w:div w:id="2016956056">
      <w:bodyDiv w:val="1"/>
      <w:marLeft w:val="0"/>
      <w:marRight w:val="0"/>
      <w:marTop w:val="0"/>
      <w:marBottom w:val="0"/>
      <w:divBdr>
        <w:top w:val="none" w:sz="0" w:space="0" w:color="auto"/>
        <w:left w:val="none" w:sz="0" w:space="0" w:color="auto"/>
        <w:bottom w:val="none" w:sz="0" w:space="0" w:color="auto"/>
        <w:right w:val="none" w:sz="0" w:space="0" w:color="auto"/>
      </w:divBdr>
    </w:div>
    <w:div w:id="2017271142">
      <w:bodyDiv w:val="1"/>
      <w:marLeft w:val="0"/>
      <w:marRight w:val="0"/>
      <w:marTop w:val="0"/>
      <w:marBottom w:val="0"/>
      <w:divBdr>
        <w:top w:val="none" w:sz="0" w:space="0" w:color="auto"/>
        <w:left w:val="none" w:sz="0" w:space="0" w:color="auto"/>
        <w:bottom w:val="none" w:sz="0" w:space="0" w:color="auto"/>
        <w:right w:val="none" w:sz="0" w:space="0" w:color="auto"/>
      </w:divBdr>
    </w:div>
    <w:div w:id="2017726803">
      <w:bodyDiv w:val="1"/>
      <w:marLeft w:val="0"/>
      <w:marRight w:val="0"/>
      <w:marTop w:val="0"/>
      <w:marBottom w:val="0"/>
      <w:divBdr>
        <w:top w:val="none" w:sz="0" w:space="0" w:color="auto"/>
        <w:left w:val="none" w:sz="0" w:space="0" w:color="auto"/>
        <w:bottom w:val="none" w:sz="0" w:space="0" w:color="auto"/>
        <w:right w:val="none" w:sz="0" w:space="0" w:color="auto"/>
      </w:divBdr>
    </w:div>
    <w:div w:id="2017731819">
      <w:bodyDiv w:val="1"/>
      <w:marLeft w:val="0"/>
      <w:marRight w:val="0"/>
      <w:marTop w:val="0"/>
      <w:marBottom w:val="0"/>
      <w:divBdr>
        <w:top w:val="none" w:sz="0" w:space="0" w:color="auto"/>
        <w:left w:val="none" w:sz="0" w:space="0" w:color="auto"/>
        <w:bottom w:val="none" w:sz="0" w:space="0" w:color="auto"/>
        <w:right w:val="none" w:sz="0" w:space="0" w:color="auto"/>
      </w:divBdr>
    </w:div>
    <w:div w:id="2017951266">
      <w:bodyDiv w:val="1"/>
      <w:marLeft w:val="0"/>
      <w:marRight w:val="0"/>
      <w:marTop w:val="0"/>
      <w:marBottom w:val="0"/>
      <w:divBdr>
        <w:top w:val="none" w:sz="0" w:space="0" w:color="auto"/>
        <w:left w:val="none" w:sz="0" w:space="0" w:color="auto"/>
        <w:bottom w:val="none" w:sz="0" w:space="0" w:color="auto"/>
        <w:right w:val="none" w:sz="0" w:space="0" w:color="auto"/>
      </w:divBdr>
    </w:div>
    <w:div w:id="2017999289">
      <w:bodyDiv w:val="1"/>
      <w:marLeft w:val="0"/>
      <w:marRight w:val="0"/>
      <w:marTop w:val="0"/>
      <w:marBottom w:val="0"/>
      <w:divBdr>
        <w:top w:val="none" w:sz="0" w:space="0" w:color="auto"/>
        <w:left w:val="none" w:sz="0" w:space="0" w:color="auto"/>
        <w:bottom w:val="none" w:sz="0" w:space="0" w:color="auto"/>
        <w:right w:val="none" w:sz="0" w:space="0" w:color="auto"/>
      </w:divBdr>
    </w:div>
    <w:div w:id="2018267810">
      <w:bodyDiv w:val="1"/>
      <w:marLeft w:val="0"/>
      <w:marRight w:val="0"/>
      <w:marTop w:val="0"/>
      <w:marBottom w:val="0"/>
      <w:divBdr>
        <w:top w:val="none" w:sz="0" w:space="0" w:color="auto"/>
        <w:left w:val="none" w:sz="0" w:space="0" w:color="auto"/>
        <w:bottom w:val="none" w:sz="0" w:space="0" w:color="auto"/>
        <w:right w:val="none" w:sz="0" w:space="0" w:color="auto"/>
      </w:divBdr>
    </w:div>
    <w:div w:id="2018576612">
      <w:bodyDiv w:val="1"/>
      <w:marLeft w:val="0"/>
      <w:marRight w:val="0"/>
      <w:marTop w:val="0"/>
      <w:marBottom w:val="0"/>
      <w:divBdr>
        <w:top w:val="none" w:sz="0" w:space="0" w:color="auto"/>
        <w:left w:val="none" w:sz="0" w:space="0" w:color="auto"/>
        <w:bottom w:val="none" w:sz="0" w:space="0" w:color="auto"/>
        <w:right w:val="none" w:sz="0" w:space="0" w:color="auto"/>
      </w:divBdr>
    </w:div>
    <w:div w:id="2019650637">
      <w:bodyDiv w:val="1"/>
      <w:marLeft w:val="0"/>
      <w:marRight w:val="0"/>
      <w:marTop w:val="0"/>
      <w:marBottom w:val="0"/>
      <w:divBdr>
        <w:top w:val="none" w:sz="0" w:space="0" w:color="auto"/>
        <w:left w:val="none" w:sz="0" w:space="0" w:color="auto"/>
        <w:bottom w:val="none" w:sz="0" w:space="0" w:color="auto"/>
        <w:right w:val="none" w:sz="0" w:space="0" w:color="auto"/>
      </w:divBdr>
    </w:div>
    <w:div w:id="2020422751">
      <w:bodyDiv w:val="1"/>
      <w:marLeft w:val="0"/>
      <w:marRight w:val="0"/>
      <w:marTop w:val="0"/>
      <w:marBottom w:val="0"/>
      <w:divBdr>
        <w:top w:val="none" w:sz="0" w:space="0" w:color="auto"/>
        <w:left w:val="none" w:sz="0" w:space="0" w:color="auto"/>
        <w:bottom w:val="none" w:sz="0" w:space="0" w:color="auto"/>
        <w:right w:val="none" w:sz="0" w:space="0" w:color="auto"/>
      </w:divBdr>
    </w:div>
    <w:div w:id="2020767210">
      <w:bodyDiv w:val="1"/>
      <w:marLeft w:val="0"/>
      <w:marRight w:val="0"/>
      <w:marTop w:val="0"/>
      <w:marBottom w:val="0"/>
      <w:divBdr>
        <w:top w:val="none" w:sz="0" w:space="0" w:color="auto"/>
        <w:left w:val="none" w:sz="0" w:space="0" w:color="auto"/>
        <w:bottom w:val="none" w:sz="0" w:space="0" w:color="auto"/>
        <w:right w:val="none" w:sz="0" w:space="0" w:color="auto"/>
      </w:divBdr>
    </w:div>
    <w:div w:id="2020960903">
      <w:bodyDiv w:val="1"/>
      <w:marLeft w:val="0"/>
      <w:marRight w:val="0"/>
      <w:marTop w:val="0"/>
      <w:marBottom w:val="0"/>
      <w:divBdr>
        <w:top w:val="none" w:sz="0" w:space="0" w:color="auto"/>
        <w:left w:val="none" w:sz="0" w:space="0" w:color="auto"/>
        <w:bottom w:val="none" w:sz="0" w:space="0" w:color="auto"/>
        <w:right w:val="none" w:sz="0" w:space="0" w:color="auto"/>
      </w:divBdr>
    </w:div>
    <w:div w:id="2021006585">
      <w:bodyDiv w:val="1"/>
      <w:marLeft w:val="0"/>
      <w:marRight w:val="0"/>
      <w:marTop w:val="0"/>
      <w:marBottom w:val="0"/>
      <w:divBdr>
        <w:top w:val="none" w:sz="0" w:space="0" w:color="auto"/>
        <w:left w:val="none" w:sz="0" w:space="0" w:color="auto"/>
        <w:bottom w:val="none" w:sz="0" w:space="0" w:color="auto"/>
        <w:right w:val="none" w:sz="0" w:space="0" w:color="auto"/>
      </w:divBdr>
    </w:div>
    <w:div w:id="2021421795">
      <w:bodyDiv w:val="1"/>
      <w:marLeft w:val="0"/>
      <w:marRight w:val="0"/>
      <w:marTop w:val="0"/>
      <w:marBottom w:val="0"/>
      <w:divBdr>
        <w:top w:val="none" w:sz="0" w:space="0" w:color="auto"/>
        <w:left w:val="none" w:sz="0" w:space="0" w:color="auto"/>
        <w:bottom w:val="none" w:sz="0" w:space="0" w:color="auto"/>
        <w:right w:val="none" w:sz="0" w:space="0" w:color="auto"/>
      </w:divBdr>
    </w:div>
    <w:div w:id="2021740040">
      <w:bodyDiv w:val="1"/>
      <w:marLeft w:val="0"/>
      <w:marRight w:val="0"/>
      <w:marTop w:val="0"/>
      <w:marBottom w:val="0"/>
      <w:divBdr>
        <w:top w:val="none" w:sz="0" w:space="0" w:color="auto"/>
        <w:left w:val="none" w:sz="0" w:space="0" w:color="auto"/>
        <w:bottom w:val="none" w:sz="0" w:space="0" w:color="auto"/>
        <w:right w:val="none" w:sz="0" w:space="0" w:color="auto"/>
      </w:divBdr>
    </w:div>
    <w:div w:id="2021812746">
      <w:bodyDiv w:val="1"/>
      <w:marLeft w:val="0"/>
      <w:marRight w:val="0"/>
      <w:marTop w:val="0"/>
      <w:marBottom w:val="0"/>
      <w:divBdr>
        <w:top w:val="none" w:sz="0" w:space="0" w:color="auto"/>
        <w:left w:val="none" w:sz="0" w:space="0" w:color="auto"/>
        <w:bottom w:val="none" w:sz="0" w:space="0" w:color="auto"/>
        <w:right w:val="none" w:sz="0" w:space="0" w:color="auto"/>
      </w:divBdr>
    </w:div>
    <w:div w:id="2021928040">
      <w:bodyDiv w:val="1"/>
      <w:marLeft w:val="0"/>
      <w:marRight w:val="0"/>
      <w:marTop w:val="0"/>
      <w:marBottom w:val="0"/>
      <w:divBdr>
        <w:top w:val="none" w:sz="0" w:space="0" w:color="auto"/>
        <w:left w:val="none" w:sz="0" w:space="0" w:color="auto"/>
        <w:bottom w:val="none" w:sz="0" w:space="0" w:color="auto"/>
        <w:right w:val="none" w:sz="0" w:space="0" w:color="auto"/>
      </w:divBdr>
    </w:div>
    <w:div w:id="2022121158">
      <w:bodyDiv w:val="1"/>
      <w:marLeft w:val="0"/>
      <w:marRight w:val="0"/>
      <w:marTop w:val="0"/>
      <w:marBottom w:val="0"/>
      <w:divBdr>
        <w:top w:val="none" w:sz="0" w:space="0" w:color="auto"/>
        <w:left w:val="none" w:sz="0" w:space="0" w:color="auto"/>
        <w:bottom w:val="none" w:sz="0" w:space="0" w:color="auto"/>
        <w:right w:val="none" w:sz="0" w:space="0" w:color="auto"/>
      </w:divBdr>
    </w:div>
    <w:div w:id="2022275448">
      <w:bodyDiv w:val="1"/>
      <w:marLeft w:val="0"/>
      <w:marRight w:val="0"/>
      <w:marTop w:val="0"/>
      <w:marBottom w:val="0"/>
      <w:divBdr>
        <w:top w:val="none" w:sz="0" w:space="0" w:color="auto"/>
        <w:left w:val="none" w:sz="0" w:space="0" w:color="auto"/>
        <w:bottom w:val="none" w:sz="0" w:space="0" w:color="auto"/>
        <w:right w:val="none" w:sz="0" w:space="0" w:color="auto"/>
      </w:divBdr>
    </w:div>
    <w:div w:id="2022314133">
      <w:bodyDiv w:val="1"/>
      <w:marLeft w:val="0"/>
      <w:marRight w:val="0"/>
      <w:marTop w:val="0"/>
      <w:marBottom w:val="0"/>
      <w:divBdr>
        <w:top w:val="none" w:sz="0" w:space="0" w:color="auto"/>
        <w:left w:val="none" w:sz="0" w:space="0" w:color="auto"/>
        <w:bottom w:val="none" w:sz="0" w:space="0" w:color="auto"/>
        <w:right w:val="none" w:sz="0" w:space="0" w:color="auto"/>
      </w:divBdr>
    </w:div>
    <w:div w:id="2022513403">
      <w:bodyDiv w:val="1"/>
      <w:marLeft w:val="0"/>
      <w:marRight w:val="0"/>
      <w:marTop w:val="0"/>
      <w:marBottom w:val="0"/>
      <w:divBdr>
        <w:top w:val="none" w:sz="0" w:space="0" w:color="auto"/>
        <w:left w:val="none" w:sz="0" w:space="0" w:color="auto"/>
        <w:bottom w:val="none" w:sz="0" w:space="0" w:color="auto"/>
        <w:right w:val="none" w:sz="0" w:space="0" w:color="auto"/>
      </w:divBdr>
    </w:div>
    <w:div w:id="2022581805">
      <w:bodyDiv w:val="1"/>
      <w:marLeft w:val="0"/>
      <w:marRight w:val="0"/>
      <w:marTop w:val="0"/>
      <w:marBottom w:val="0"/>
      <w:divBdr>
        <w:top w:val="none" w:sz="0" w:space="0" w:color="auto"/>
        <w:left w:val="none" w:sz="0" w:space="0" w:color="auto"/>
        <w:bottom w:val="none" w:sz="0" w:space="0" w:color="auto"/>
        <w:right w:val="none" w:sz="0" w:space="0" w:color="auto"/>
      </w:divBdr>
    </w:div>
    <w:div w:id="2022732049">
      <w:bodyDiv w:val="1"/>
      <w:marLeft w:val="0"/>
      <w:marRight w:val="0"/>
      <w:marTop w:val="0"/>
      <w:marBottom w:val="0"/>
      <w:divBdr>
        <w:top w:val="none" w:sz="0" w:space="0" w:color="auto"/>
        <w:left w:val="none" w:sz="0" w:space="0" w:color="auto"/>
        <w:bottom w:val="none" w:sz="0" w:space="0" w:color="auto"/>
        <w:right w:val="none" w:sz="0" w:space="0" w:color="auto"/>
      </w:divBdr>
    </w:div>
    <w:div w:id="2022972172">
      <w:bodyDiv w:val="1"/>
      <w:marLeft w:val="0"/>
      <w:marRight w:val="0"/>
      <w:marTop w:val="0"/>
      <w:marBottom w:val="0"/>
      <w:divBdr>
        <w:top w:val="none" w:sz="0" w:space="0" w:color="auto"/>
        <w:left w:val="none" w:sz="0" w:space="0" w:color="auto"/>
        <w:bottom w:val="none" w:sz="0" w:space="0" w:color="auto"/>
        <w:right w:val="none" w:sz="0" w:space="0" w:color="auto"/>
      </w:divBdr>
    </w:div>
    <w:div w:id="2023124034">
      <w:bodyDiv w:val="1"/>
      <w:marLeft w:val="0"/>
      <w:marRight w:val="0"/>
      <w:marTop w:val="0"/>
      <w:marBottom w:val="0"/>
      <w:divBdr>
        <w:top w:val="none" w:sz="0" w:space="0" w:color="auto"/>
        <w:left w:val="none" w:sz="0" w:space="0" w:color="auto"/>
        <w:bottom w:val="none" w:sz="0" w:space="0" w:color="auto"/>
        <w:right w:val="none" w:sz="0" w:space="0" w:color="auto"/>
      </w:divBdr>
    </w:div>
    <w:div w:id="2023165872">
      <w:bodyDiv w:val="1"/>
      <w:marLeft w:val="0"/>
      <w:marRight w:val="0"/>
      <w:marTop w:val="0"/>
      <w:marBottom w:val="0"/>
      <w:divBdr>
        <w:top w:val="none" w:sz="0" w:space="0" w:color="auto"/>
        <w:left w:val="none" w:sz="0" w:space="0" w:color="auto"/>
        <w:bottom w:val="none" w:sz="0" w:space="0" w:color="auto"/>
        <w:right w:val="none" w:sz="0" w:space="0" w:color="auto"/>
      </w:divBdr>
    </w:div>
    <w:div w:id="2023436302">
      <w:bodyDiv w:val="1"/>
      <w:marLeft w:val="0"/>
      <w:marRight w:val="0"/>
      <w:marTop w:val="0"/>
      <w:marBottom w:val="0"/>
      <w:divBdr>
        <w:top w:val="none" w:sz="0" w:space="0" w:color="auto"/>
        <w:left w:val="none" w:sz="0" w:space="0" w:color="auto"/>
        <w:bottom w:val="none" w:sz="0" w:space="0" w:color="auto"/>
        <w:right w:val="none" w:sz="0" w:space="0" w:color="auto"/>
      </w:divBdr>
    </w:div>
    <w:div w:id="2024238997">
      <w:bodyDiv w:val="1"/>
      <w:marLeft w:val="0"/>
      <w:marRight w:val="0"/>
      <w:marTop w:val="0"/>
      <w:marBottom w:val="0"/>
      <w:divBdr>
        <w:top w:val="none" w:sz="0" w:space="0" w:color="auto"/>
        <w:left w:val="none" w:sz="0" w:space="0" w:color="auto"/>
        <w:bottom w:val="none" w:sz="0" w:space="0" w:color="auto"/>
        <w:right w:val="none" w:sz="0" w:space="0" w:color="auto"/>
      </w:divBdr>
    </w:div>
    <w:div w:id="2024435759">
      <w:bodyDiv w:val="1"/>
      <w:marLeft w:val="0"/>
      <w:marRight w:val="0"/>
      <w:marTop w:val="0"/>
      <w:marBottom w:val="0"/>
      <w:divBdr>
        <w:top w:val="none" w:sz="0" w:space="0" w:color="auto"/>
        <w:left w:val="none" w:sz="0" w:space="0" w:color="auto"/>
        <w:bottom w:val="none" w:sz="0" w:space="0" w:color="auto"/>
        <w:right w:val="none" w:sz="0" w:space="0" w:color="auto"/>
      </w:divBdr>
    </w:div>
    <w:div w:id="2024866270">
      <w:bodyDiv w:val="1"/>
      <w:marLeft w:val="0"/>
      <w:marRight w:val="0"/>
      <w:marTop w:val="0"/>
      <w:marBottom w:val="0"/>
      <w:divBdr>
        <w:top w:val="none" w:sz="0" w:space="0" w:color="auto"/>
        <w:left w:val="none" w:sz="0" w:space="0" w:color="auto"/>
        <w:bottom w:val="none" w:sz="0" w:space="0" w:color="auto"/>
        <w:right w:val="none" w:sz="0" w:space="0" w:color="auto"/>
      </w:divBdr>
    </w:div>
    <w:div w:id="2025473164">
      <w:bodyDiv w:val="1"/>
      <w:marLeft w:val="0"/>
      <w:marRight w:val="0"/>
      <w:marTop w:val="0"/>
      <w:marBottom w:val="0"/>
      <w:divBdr>
        <w:top w:val="none" w:sz="0" w:space="0" w:color="auto"/>
        <w:left w:val="none" w:sz="0" w:space="0" w:color="auto"/>
        <w:bottom w:val="none" w:sz="0" w:space="0" w:color="auto"/>
        <w:right w:val="none" w:sz="0" w:space="0" w:color="auto"/>
      </w:divBdr>
    </w:div>
    <w:div w:id="2026008068">
      <w:bodyDiv w:val="1"/>
      <w:marLeft w:val="0"/>
      <w:marRight w:val="0"/>
      <w:marTop w:val="0"/>
      <w:marBottom w:val="0"/>
      <w:divBdr>
        <w:top w:val="none" w:sz="0" w:space="0" w:color="auto"/>
        <w:left w:val="none" w:sz="0" w:space="0" w:color="auto"/>
        <w:bottom w:val="none" w:sz="0" w:space="0" w:color="auto"/>
        <w:right w:val="none" w:sz="0" w:space="0" w:color="auto"/>
      </w:divBdr>
    </w:div>
    <w:div w:id="2026444053">
      <w:bodyDiv w:val="1"/>
      <w:marLeft w:val="0"/>
      <w:marRight w:val="0"/>
      <w:marTop w:val="0"/>
      <w:marBottom w:val="0"/>
      <w:divBdr>
        <w:top w:val="none" w:sz="0" w:space="0" w:color="auto"/>
        <w:left w:val="none" w:sz="0" w:space="0" w:color="auto"/>
        <w:bottom w:val="none" w:sz="0" w:space="0" w:color="auto"/>
        <w:right w:val="none" w:sz="0" w:space="0" w:color="auto"/>
      </w:divBdr>
    </w:div>
    <w:div w:id="2026710760">
      <w:bodyDiv w:val="1"/>
      <w:marLeft w:val="0"/>
      <w:marRight w:val="0"/>
      <w:marTop w:val="0"/>
      <w:marBottom w:val="0"/>
      <w:divBdr>
        <w:top w:val="none" w:sz="0" w:space="0" w:color="auto"/>
        <w:left w:val="none" w:sz="0" w:space="0" w:color="auto"/>
        <w:bottom w:val="none" w:sz="0" w:space="0" w:color="auto"/>
        <w:right w:val="none" w:sz="0" w:space="0" w:color="auto"/>
      </w:divBdr>
    </w:div>
    <w:div w:id="2026903323">
      <w:bodyDiv w:val="1"/>
      <w:marLeft w:val="0"/>
      <w:marRight w:val="0"/>
      <w:marTop w:val="0"/>
      <w:marBottom w:val="0"/>
      <w:divBdr>
        <w:top w:val="none" w:sz="0" w:space="0" w:color="auto"/>
        <w:left w:val="none" w:sz="0" w:space="0" w:color="auto"/>
        <w:bottom w:val="none" w:sz="0" w:space="0" w:color="auto"/>
        <w:right w:val="none" w:sz="0" w:space="0" w:color="auto"/>
      </w:divBdr>
    </w:div>
    <w:div w:id="2027100014">
      <w:bodyDiv w:val="1"/>
      <w:marLeft w:val="0"/>
      <w:marRight w:val="0"/>
      <w:marTop w:val="0"/>
      <w:marBottom w:val="0"/>
      <w:divBdr>
        <w:top w:val="none" w:sz="0" w:space="0" w:color="auto"/>
        <w:left w:val="none" w:sz="0" w:space="0" w:color="auto"/>
        <w:bottom w:val="none" w:sz="0" w:space="0" w:color="auto"/>
        <w:right w:val="none" w:sz="0" w:space="0" w:color="auto"/>
      </w:divBdr>
    </w:div>
    <w:div w:id="2027437644">
      <w:bodyDiv w:val="1"/>
      <w:marLeft w:val="0"/>
      <w:marRight w:val="0"/>
      <w:marTop w:val="0"/>
      <w:marBottom w:val="0"/>
      <w:divBdr>
        <w:top w:val="none" w:sz="0" w:space="0" w:color="auto"/>
        <w:left w:val="none" w:sz="0" w:space="0" w:color="auto"/>
        <w:bottom w:val="none" w:sz="0" w:space="0" w:color="auto"/>
        <w:right w:val="none" w:sz="0" w:space="0" w:color="auto"/>
      </w:divBdr>
    </w:div>
    <w:div w:id="2027710801">
      <w:bodyDiv w:val="1"/>
      <w:marLeft w:val="0"/>
      <w:marRight w:val="0"/>
      <w:marTop w:val="0"/>
      <w:marBottom w:val="0"/>
      <w:divBdr>
        <w:top w:val="none" w:sz="0" w:space="0" w:color="auto"/>
        <w:left w:val="none" w:sz="0" w:space="0" w:color="auto"/>
        <w:bottom w:val="none" w:sz="0" w:space="0" w:color="auto"/>
        <w:right w:val="none" w:sz="0" w:space="0" w:color="auto"/>
      </w:divBdr>
    </w:div>
    <w:div w:id="2027752651">
      <w:bodyDiv w:val="1"/>
      <w:marLeft w:val="0"/>
      <w:marRight w:val="0"/>
      <w:marTop w:val="0"/>
      <w:marBottom w:val="0"/>
      <w:divBdr>
        <w:top w:val="none" w:sz="0" w:space="0" w:color="auto"/>
        <w:left w:val="none" w:sz="0" w:space="0" w:color="auto"/>
        <w:bottom w:val="none" w:sz="0" w:space="0" w:color="auto"/>
        <w:right w:val="none" w:sz="0" w:space="0" w:color="auto"/>
      </w:divBdr>
    </w:div>
    <w:div w:id="2028166809">
      <w:bodyDiv w:val="1"/>
      <w:marLeft w:val="0"/>
      <w:marRight w:val="0"/>
      <w:marTop w:val="0"/>
      <w:marBottom w:val="0"/>
      <w:divBdr>
        <w:top w:val="none" w:sz="0" w:space="0" w:color="auto"/>
        <w:left w:val="none" w:sz="0" w:space="0" w:color="auto"/>
        <w:bottom w:val="none" w:sz="0" w:space="0" w:color="auto"/>
        <w:right w:val="none" w:sz="0" w:space="0" w:color="auto"/>
      </w:divBdr>
    </w:div>
    <w:div w:id="2028366655">
      <w:bodyDiv w:val="1"/>
      <w:marLeft w:val="0"/>
      <w:marRight w:val="0"/>
      <w:marTop w:val="0"/>
      <w:marBottom w:val="0"/>
      <w:divBdr>
        <w:top w:val="none" w:sz="0" w:space="0" w:color="auto"/>
        <w:left w:val="none" w:sz="0" w:space="0" w:color="auto"/>
        <w:bottom w:val="none" w:sz="0" w:space="0" w:color="auto"/>
        <w:right w:val="none" w:sz="0" w:space="0" w:color="auto"/>
      </w:divBdr>
    </w:div>
    <w:div w:id="2028560111">
      <w:bodyDiv w:val="1"/>
      <w:marLeft w:val="0"/>
      <w:marRight w:val="0"/>
      <w:marTop w:val="0"/>
      <w:marBottom w:val="0"/>
      <w:divBdr>
        <w:top w:val="none" w:sz="0" w:space="0" w:color="auto"/>
        <w:left w:val="none" w:sz="0" w:space="0" w:color="auto"/>
        <w:bottom w:val="none" w:sz="0" w:space="0" w:color="auto"/>
        <w:right w:val="none" w:sz="0" w:space="0" w:color="auto"/>
      </w:divBdr>
    </w:div>
    <w:div w:id="2029021666">
      <w:bodyDiv w:val="1"/>
      <w:marLeft w:val="0"/>
      <w:marRight w:val="0"/>
      <w:marTop w:val="0"/>
      <w:marBottom w:val="0"/>
      <w:divBdr>
        <w:top w:val="none" w:sz="0" w:space="0" w:color="auto"/>
        <w:left w:val="none" w:sz="0" w:space="0" w:color="auto"/>
        <w:bottom w:val="none" w:sz="0" w:space="0" w:color="auto"/>
        <w:right w:val="none" w:sz="0" w:space="0" w:color="auto"/>
      </w:divBdr>
    </w:div>
    <w:div w:id="2029795480">
      <w:bodyDiv w:val="1"/>
      <w:marLeft w:val="0"/>
      <w:marRight w:val="0"/>
      <w:marTop w:val="0"/>
      <w:marBottom w:val="0"/>
      <w:divBdr>
        <w:top w:val="none" w:sz="0" w:space="0" w:color="auto"/>
        <w:left w:val="none" w:sz="0" w:space="0" w:color="auto"/>
        <w:bottom w:val="none" w:sz="0" w:space="0" w:color="auto"/>
        <w:right w:val="none" w:sz="0" w:space="0" w:color="auto"/>
      </w:divBdr>
    </w:div>
    <w:div w:id="2030063554">
      <w:bodyDiv w:val="1"/>
      <w:marLeft w:val="0"/>
      <w:marRight w:val="0"/>
      <w:marTop w:val="0"/>
      <w:marBottom w:val="0"/>
      <w:divBdr>
        <w:top w:val="none" w:sz="0" w:space="0" w:color="auto"/>
        <w:left w:val="none" w:sz="0" w:space="0" w:color="auto"/>
        <w:bottom w:val="none" w:sz="0" w:space="0" w:color="auto"/>
        <w:right w:val="none" w:sz="0" w:space="0" w:color="auto"/>
      </w:divBdr>
    </w:div>
    <w:div w:id="2030177391">
      <w:bodyDiv w:val="1"/>
      <w:marLeft w:val="0"/>
      <w:marRight w:val="0"/>
      <w:marTop w:val="0"/>
      <w:marBottom w:val="0"/>
      <w:divBdr>
        <w:top w:val="none" w:sz="0" w:space="0" w:color="auto"/>
        <w:left w:val="none" w:sz="0" w:space="0" w:color="auto"/>
        <w:bottom w:val="none" w:sz="0" w:space="0" w:color="auto"/>
        <w:right w:val="none" w:sz="0" w:space="0" w:color="auto"/>
      </w:divBdr>
    </w:div>
    <w:div w:id="2030791871">
      <w:bodyDiv w:val="1"/>
      <w:marLeft w:val="0"/>
      <w:marRight w:val="0"/>
      <w:marTop w:val="0"/>
      <w:marBottom w:val="0"/>
      <w:divBdr>
        <w:top w:val="none" w:sz="0" w:space="0" w:color="auto"/>
        <w:left w:val="none" w:sz="0" w:space="0" w:color="auto"/>
        <w:bottom w:val="none" w:sz="0" w:space="0" w:color="auto"/>
        <w:right w:val="none" w:sz="0" w:space="0" w:color="auto"/>
      </w:divBdr>
    </w:div>
    <w:div w:id="2030911171">
      <w:bodyDiv w:val="1"/>
      <w:marLeft w:val="0"/>
      <w:marRight w:val="0"/>
      <w:marTop w:val="0"/>
      <w:marBottom w:val="0"/>
      <w:divBdr>
        <w:top w:val="none" w:sz="0" w:space="0" w:color="auto"/>
        <w:left w:val="none" w:sz="0" w:space="0" w:color="auto"/>
        <w:bottom w:val="none" w:sz="0" w:space="0" w:color="auto"/>
        <w:right w:val="none" w:sz="0" w:space="0" w:color="auto"/>
      </w:divBdr>
    </w:div>
    <w:div w:id="2031224411">
      <w:bodyDiv w:val="1"/>
      <w:marLeft w:val="0"/>
      <w:marRight w:val="0"/>
      <w:marTop w:val="0"/>
      <w:marBottom w:val="0"/>
      <w:divBdr>
        <w:top w:val="none" w:sz="0" w:space="0" w:color="auto"/>
        <w:left w:val="none" w:sz="0" w:space="0" w:color="auto"/>
        <w:bottom w:val="none" w:sz="0" w:space="0" w:color="auto"/>
        <w:right w:val="none" w:sz="0" w:space="0" w:color="auto"/>
      </w:divBdr>
    </w:div>
    <w:div w:id="2032338476">
      <w:bodyDiv w:val="1"/>
      <w:marLeft w:val="0"/>
      <w:marRight w:val="0"/>
      <w:marTop w:val="0"/>
      <w:marBottom w:val="0"/>
      <w:divBdr>
        <w:top w:val="none" w:sz="0" w:space="0" w:color="auto"/>
        <w:left w:val="none" w:sz="0" w:space="0" w:color="auto"/>
        <w:bottom w:val="none" w:sz="0" w:space="0" w:color="auto"/>
        <w:right w:val="none" w:sz="0" w:space="0" w:color="auto"/>
      </w:divBdr>
    </w:div>
    <w:div w:id="2032755808">
      <w:bodyDiv w:val="1"/>
      <w:marLeft w:val="0"/>
      <w:marRight w:val="0"/>
      <w:marTop w:val="0"/>
      <w:marBottom w:val="0"/>
      <w:divBdr>
        <w:top w:val="none" w:sz="0" w:space="0" w:color="auto"/>
        <w:left w:val="none" w:sz="0" w:space="0" w:color="auto"/>
        <w:bottom w:val="none" w:sz="0" w:space="0" w:color="auto"/>
        <w:right w:val="none" w:sz="0" w:space="0" w:color="auto"/>
      </w:divBdr>
    </w:div>
    <w:div w:id="2033219038">
      <w:bodyDiv w:val="1"/>
      <w:marLeft w:val="0"/>
      <w:marRight w:val="0"/>
      <w:marTop w:val="0"/>
      <w:marBottom w:val="0"/>
      <w:divBdr>
        <w:top w:val="none" w:sz="0" w:space="0" w:color="auto"/>
        <w:left w:val="none" w:sz="0" w:space="0" w:color="auto"/>
        <w:bottom w:val="none" w:sz="0" w:space="0" w:color="auto"/>
        <w:right w:val="none" w:sz="0" w:space="0" w:color="auto"/>
      </w:divBdr>
    </w:div>
    <w:div w:id="2033799234">
      <w:bodyDiv w:val="1"/>
      <w:marLeft w:val="0"/>
      <w:marRight w:val="0"/>
      <w:marTop w:val="0"/>
      <w:marBottom w:val="0"/>
      <w:divBdr>
        <w:top w:val="none" w:sz="0" w:space="0" w:color="auto"/>
        <w:left w:val="none" w:sz="0" w:space="0" w:color="auto"/>
        <w:bottom w:val="none" w:sz="0" w:space="0" w:color="auto"/>
        <w:right w:val="none" w:sz="0" w:space="0" w:color="auto"/>
      </w:divBdr>
    </w:div>
    <w:div w:id="2033875648">
      <w:bodyDiv w:val="1"/>
      <w:marLeft w:val="0"/>
      <w:marRight w:val="0"/>
      <w:marTop w:val="0"/>
      <w:marBottom w:val="0"/>
      <w:divBdr>
        <w:top w:val="none" w:sz="0" w:space="0" w:color="auto"/>
        <w:left w:val="none" w:sz="0" w:space="0" w:color="auto"/>
        <w:bottom w:val="none" w:sz="0" w:space="0" w:color="auto"/>
        <w:right w:val="none" w:sz="0" w:space="0" w:color="auto"/>
      </w:divBdr>
    </w:div>
    <w:div w:id="2034571992">
      <w:bodyDiv w:val="1"/>
      <w:marLeft w:val="0"/>
      <w:marRight w:val="0"/>
      <w:marTop w:val="0"/>
      <w:marBottom w:val="0"/>
      <w:divBdr>
        <w:top w:val="none" w:sz="0" w:space="0" w:color="auto"/>
        <w:left w:val="none" w:sz="0" w:space="0" w:color="auto"/>
        <w:bottom w:val="none" w:sz="0" w:space="0" w:color="auto"/>
        <w:right w:val="none" w:sz="0" w:space="0" w:color="auto"/>
      </w:divBdr>
    </w:div>
    <w:div w:id="2034719110">
      <w:bodyDiv w:val="1"/>
      <w:marLeft w:val="0"/>
      <w:marRight w:val="0"/>
      <w:marTop w:val="0"/>
      <w:marBottom w:val="0"/>
      <w:divBdr>
        <w:top w:val="none" w:sz="0" w:space="0" w:color="auto"/>
        <w:left w:val="none" w:sz="0" w:space="0" w:color="auto"/>
        <w:bottom w:val="none" w:sz="0" w:space="0" w:color="auto"/>
        <w:right w:val="none" w:sz="0" w:space="0" w:color="auto"/>
      </w:divBdr>
    </w:div>
    <w:div w:id="2034719862">
      <w:bodyDiv w:val="1"/>
      <w:marLeft w:val="0"/>
      <w:marRight w:val="0"/>
      <w:marTop w:val="0"/>
      <w:marBottom w:val="0"/>
      <w:divBdr>
        <w:top w:val="none" w:sz="0" w:space="0" w:color="auto"/>
        <w:left w:val="none" w:sz="0" w:space="0" w:color="auto"/>
        <w:bottom w:val="none" w:sz="0" w:space="0" w:color="auto"/>
        <w:right w:val="none" w:sz="0" w:space="0" w:color="auto"/>
      </w:divBdr>
    </w:div>
    <w:div w:id="2034720871">
      <w:bodyDiv w:val="1"/>
      <w:marLeft w:val="0"/>
      <w:marRight w:val="0"/>
      <w:marTop w:val="0"/>
      <w:marBottom w:val="0"/>
      <w:divBdr>
        <w:top w:val="none" w:sz="0" w:space="0" w:color="auto"/>
        <w:left w:val="none" w:sz="0" w:space="0" w:color="auto"/>
        <w:bottom w:val="none" w:sz="0" w:space="0" w:color="auto"/>
        <w:right w:val="none" w:sz="0" w:space="0" w:color="auto"/>
      </w:divBdr>
    </w:div>
    <w:div w:id="2035110066">
      <w:bodyDiv w:val="1"/>
      <w:marLeft w:val="0"/>
      <w:marRight w:val="0"/>
      <w:marTop w:val="0"/>
      <w:marBottom w:val="0"/>
      <w:divBdr>
        <w:top w:val="none" w:sz="0" w:space="0" w:color="auto"/>
        <w:left w:val="none" w:sz="0" w:space="0" w:color="auto"/>
        <w:bottom w:val="none" w:sz="0" w:space="0" w:color="auto"/>
        <w:right w:val="none" w:sz="0" w:space="0" w:color="auto"/>
      </w:divBdr>
    </w:div>
    <w:div w:id="2035232689">
      <w:bodyDiv w:val="1"/>
      <w:marLeft w:val="0"/>
      <w:marRight w:val="0"/>
      <w:marTop w:val="0"/>
      <w:marBottom w:val="0"/>
      <w:divBdr>
        <w:top w:val="none" w:sz="0" w:space="0" w:color="auto"/>
        <w:left w:val="none" w:sz="0" w:space="0" w:color="auto"/>
        <w:bottom w:val="none" w:sz="0" w:space="0" w:color="auto"/>
        <w:right w:val="none" w:sz="0" w:space="0" w:color="auto"/>
      </w:divBdr>
    </w:div>
    <w:div w:id="2035501155">
      <w:bodyDiv w:val="1"/>
      <w:marLeft w:val="0"/>
      <w:marRight w:val="0"/>
      <w:marTop w:val="0"/>
      <w:marBottom w:val="0"/>
      <w:divBdr>
        <w:top w:val="none" w:sz="0" w:space="0" w:color="auto"/>
        <w:left w:val="none" w:sz="0" w:space="0" w:color="auto"/>
        <w:bottom w:val="none" w:sz="0" w:space="0" w:color="auto"/>
        <w:right w:val="none" w:sz="0" w:space="0" w:color="auto"/>
      </w:divBdr>
    </w:div>
    <w:div w:id="2036298342">
      <w:bodyDiv w:val="1"/>
      <w:marLeft w:val="0"/>
      <w:marRight w:val="0"/>
      <w:marTop w:val="0"/>
      <w:marBottom w:val="0"/>
      <w:divBdr>
        <w:top w:val="none" w:sz="0" w:space="0" w:color="auto"/>
        <w:left w:val="none" w:sz="0" w:space="0" w:color="auto"/>
        <w:bottom w:val="none" w:sz="0" w:space="0" w:color="auto"/>
        <w:right w:val="none" w:sz="0" w:space="0" w:color="auto"/>
      </w:divBdr>
    </w:div>
    <w:div w:id="2036416858">
      <w:bodyDiv w:val="1"/>
      <w:marLeft w:val="0"/>
      <w:marRight w:val="0"/>
      <w:marTop w:val="0"/>
      <w:marBottom w:val="0"/>
      <w:divBdr>
        <w:top w:val="none" w:sz="0" w:space="0" w:color="auto"/>
        <w:left w:val="none" w:sz="0" w:space="0" w:color="auto"/>
        <w:bottom w:val="none" w:sz="0" w:space="0" w:color="auto"/>
        <w:right w:val="none" w:sz="0" w:space="0" w:color="auto"/>
      </w:divBdr>
    </w:div>
    <w:div w:id="2036496620">
      <w:bodyDiv w:val="1"/>
      <w:marLeft w:val="0"/>
      <w:marRight w:val="0"/>
      <w:marTop w:val="0"/>
      <w:marBottom w:val="0"/>
      <w:divBdr>
        <w:top w:val="none" w:sz="0" w:space="0" w:color="auto"/>
        <w:left w:val="none" w:sz="0" w:space="0" w:color="auto"/>
        <w:bottom w:val="none" w:sz="0" w:space="0" w:color="auto"/>
        <w:right w:val="none" w:sz="0" w:space="0" w:color="auto"/>
      </w:divBdr>
    </w:div>
    <w:div w:id="2036689649">
      <w:bodyDiv w:val="1"/>
      <w:marLeft w:val="0"/>
      <w:marRight w:val="0"/>
      <w:marTop w:val="0"/>
      <w:marBottom w:val="0"/>
      <w:divBdr>
        <w:top w:val="none" w:sz="0" w:space="0" w:color="auto"/>
        <w:left w:val="none" w:sz="0" w:space="0" w:color="auto"/>
        <w:bottom w:val="none" w:sz="0" w:space="0" w:color="auto"/>
        <w:right w:val="none" w:sz="0" w:space="0" w:color="auto"/>
      </w:divBdr>
    </w:div>
    <w:div w:id="2036998996">
      <w:bodyDiv w:val="1"/>
      <w:marLeft w:val="0"/>
      <w:marRight w:val="0"/>
      <w:marTop w:val="0"/>
      <w:marBottom w:val="0"/>
      <w:divBdr>
        <w:top w:val="none" w:sz="0" w:space="0" w:color="auto"/>
        <w:left w:val="none" w:sz="0" w:space="0" w:color="auto"/>
        <w:bottom w:val="none" w:sz="0" w:space="0" w:color="auto"/>
        <w:right w:val="none" w:sz="0" w:space="0" w:color="auto"/>
      </w:divBdr>
    </w:div>
    <w:div w:id="2037273970">
      <w:bodyDiv w:val="1"/>
      <w:marLeft w:val="0"/>
      <w:marRight w:val="0"/>
      <w:marTop w:val="0"/>
      <w:marBottom w:val="0"/>
      <w:divBdr>
        <w:top w:val="none" w:sz="0" w:space="0" w:color="auto"/>
        <w:left w:val="none" w:sz="0" w:space="0" w:color="auto"/>
        <w:bottom w:val="none" w:sz="0" w:space="0" w:color="auto"/>
        <w:right w:val="none" w:sz="0" w:space="0" w:color="auto"/>
      </w:divBdr>
    </w:div>
    <w:div w:id="2037345080">
      <w:bodyDiv w:val="1"/>
      <w:marLeft w:val="0"/>
      <w:marRight w:val="0"/>
      <w:marTop w:val="0"/>
      <w:marBottom w:val="0"/>
      <w:divBdr>
        <w:top w:val="none" w:sz="0" w:space="0" w:color="auto"/>
        <w:left w:val="none" w:sz="0" w:space="0" w:color="auto"/>
        <w:bottom w:val="none" w:sz="0" w:space="0" w:color="auto"/>
        <w:right w:val="none" w:sz="0" w:space="0" w:color="auto"/>
      </w:divBdr>
    </w:div>
    <w:div w:id="2038190037">
      <w:bodyDiv w:val="1"/>
      <w:marLeft w:val="0"/>
      <w:marRight w:val="0"/>
      <w:marTop w:val="0"/>
      <w:marBottom w:val="0"/>
      <w:divBdr>
        <w:top w:val="none" w:sz="0" w:space="0" w:color="auto"/>
        <w:left w:val="none" w:sz="0" w:space="0" w:color="auto"/>
        <w:bottom w:val="none" w:sz="0" w:space="0" w:color="auto"/>
        <w:right w:val="none" w:sz="0" w:space="0" w:color="auto"/>
      </w:divBdr>
    </w:div>
    <w:div w:id="2038193796">
      <w:bodyDiv w:val="1"/>
      <w:marLeft w:val="0"/>
      <w:marRight w:val="0"/>
      <w:marTop w:val="0"/>
      <w:marBottom w:val="0"/>
      <w:divBdr>
        <w:top w:val="none" w:sz="0" w:space="0" w:color="auto"/>
        <w:left w:val="none" w:sz="0" w:space="0" w:color="auto"/>
        <w:bottom w:val="none" w:sz="0" w:space="0" w:color="auto"/>
        <w:right w:val="none" w:sz="0" w:space="0" w:color="auto"/>
      </w:divBdr>
    </w:div>
    <w:div w:id="2038309471">
      <w:bodyDiv w:val="1"/>
      <w:marLeft w:val="0"/>
      <w:marRight w:val="0"/>
      <w:marTop w:val="0"/>
      <w:marBottom w:val="0"/>
      <w:divBdr>
        <w:top w:val="none" w:sz="0" w:space="0" w:color="auto"/>
        <w:left w:val="none" w:sz="0" w:space="0" w:color="auto"/>
        <w:bottom w:val="none" w:sz="0" w:space="0" w:color="auto"/>
        <w:right w:val="none" w:sz="0" w:space="0" w:color="auto"/>
      </w:divBdr>
    </w:div>
    <w:div w:id="2038769332">
      <w:bodyDiv w:val="1"/>
      <w:marLeft w:val="0"/>
      <w:marRight w:val="0"/>
      <w:marTop w:val="0"/>
      <w:marBottom w:val="0"/>
      <w:divBdr>
        <w:top w:val="none" w:sz="0" w:space="0" w:color="auto"/>
        <w:left w:val="none" w:sz="0" w:space="0" w:color="auto"/>
        <w:bottom w:val="none" w:sz="0" w:space="0" w:color="auto"/>
        <w:right w:val="none" w:sz="0" w:space="0" w:color="auto"/>
      </w:divBdr>
    </w:div>
    <w:div w:id="2038844045">
      <w:bodyDiv w:val="1"/>
      <w:marLeft w:val="0"/>
      <w:marRight w:val="0"/>
      <w:marTop w:val="0"/>
      <w:marBottom w:val="0"/>
      <w:divBdr>
        <w:top w:val="none" w:sz="0" w:space="0" w:color="auto"/>
        <w:left w:val="none" w:sz="0" w:space="0" w:color="auto"/>
        <w:bottom w:val="none" w:sz="0" w:space="0" w:color="auto"/>
        <w:right w:val="none" w:sz="0" w:space="0" w:color="auto"/>
      </w:divBdr>
    </w:div>
    <w:div w:id="2038852759">
      <w:bodyDiv w:val="1"/>
      <w:marLeft w:val="0"/>
      <w:marRight w:val="0"/>
      <w:marTop w:val="0"/>
      <w:marBottom w:val="0"/>
      <w:divBdr>
        <w:top w:val="none" w:sz="0" w:space="0" w:color="auto"/>
        <w:left w:val="none" w:sz="0" w:space="0" w:color="auto"/>
        <w:bottom w:val="none" w:sz="0" w:space="0" w:color="auto"/>
        <w:right w:val="none" w:sz="0" w:space="0" w:color="auto"/>
      </w:divBdr>
    </w:div>
    <w:div w:id="2039310368">
      <w:bodyDiv w:val="1"/>
      <w:marLeft w:val="0"/>
      <w:marRight w:val="0"/>
      <w:marTop w:val="0"/>
      <w:marBottom w:val="0"/>
      <w:divBdr>
        <w:top w:val="none" w:sz="0" w:space="0" w:color="auto"/>
        <w:left w:val="none" w:sz="0" w:space="0" w:color="auto"/>
        <w:bottom w:val="none" w:sz="0" w:space="0" w:color="auto"/>
        <w:right w:val="none" w:sz="0" w:space="0" w:color="auto"/>
      </w:divBdr>
    </w:div>
    <w:div w:id="2039504882">
      <w:bodyDiv w:val="1"/>
      <w:marLeft w:val="0"/>
      <w:marRight w:val="0"/>
      <w:marTop w:val="0"/>
      <w:marBottom w:val="0"/>
      <w:divBdr>
        <w:top w:val="none" w:sz="0" w:space="0" w:color="auto"/>
        <w:left w:val="none" w:sz="0" w:space="0" w:color="auto"/>
        <w:bottom w:val="none" w:sz="0" w:space="0" w:color="auto"/>
        <w:right w:val="none" w:sz="0" w:space="0" w:color="auto"/>
      </w:divBdr>
    </w:div>
    <w:div w:id="2039768093">
      <w:bodyDiv w:val="1"/>
      <w:marLeft w:val="0"/>
      <w:marRight w:val="0"/>
      <w:marTop w:val="0"/>
      <w:marBottom w:val="0"/>
      <w:divBdr>
        <w:top w:val="none" w:sz="0" w:space="0" w:color="auto"/>
        <w:left w:val="none" w:sz="0" w:space="0" w:color="auto"/>
        <w:bottom w:val="none" w:sz="0" w:space="0" w:color="auto"/>
        <w:right w:val="none" w:sz="0" w:space="0" w:color="auto"/>
      </w:divBdr>
    </w:div>
    <w:div w:id="2040011157">
      <w:bodyDiv w:val="1"/>
      <w:marLeft w:val="0"/>
      <w:marRight w:val="0"/>
      <w:marTop w:val="0"/>
      <w:marBottom w:val="0"/>
      <w:divBdr>
        <w:top w:val="none" w:sz="0" w:space="0" w:color="auto"/>
        <w:left w:val="none" w:sz="0" w:space="0" w:color="auto"/>
        <w:bottom w:val="none" w:sz="0" w:space="0" w:color="auto"/>
        <w:right w:val="none" w:sz="0" w:space="0" w:color="auto"/>
      </w:divBdr>
    </w:div>
    <w:div w:id="2040811738">
      <w:bodyDiv w:val="1"/>
      <w:marLeft w:val="0"/>
      <w:marRight w:val="0"/>
      <w:marTop w:val="0"/>
      <w:marBottom w:val="0"/>
      <w:divBdr>
        <w:top w:val="none" w:sz="0" w:space="0" w:color="auto"/>
        <w:left w:val="none" w:sz="0" w:space="0" w:color="auto"/>
        <w:bottom w:val="none" w:sz="0" w:space="0" w:color="auto"/>
        <w:right w:val="none" w:sz="0" w:space="0" w:color="auto"/>
      </w:divBdr>
    </w:div>
    <w:div w:id="2040813430">
      <w:bodyDiv w:val="1"/>
      <w:marLeft w:val="0"/>
      <w:marRight w:val="0"/>
      <w:marTop w:val="0"/>
      <w:marBottom w:val="0"/>
      <w:divBdr>
        <w:top w:val="none" w:sz="0" w:space="0" w:color="auto"/>
        <w:left w:val="none" w:sz="0" w:space="0" w:color="auto"/>
        <w:bottom w:val="none" w:sz="0" w:space="0" w:color="auto"/>
        <w:right w:val="none" w:sz="0" w:space="0" w:color="auto"/>
      </w:divBdr>
    </w:div>
    <w:div w:id="2040857105">
      <w:bodyDiv w:val="1"/>
      <w:marLeft w:val="0"/>
      <w:marRight w:val="0"/>
      <w:marTop w:val="0"/>
      <w:marBottom w:val="0"/>
      <w:divBdr>
        <w:top w:val="none" w:sz="0" w:space="0" w:color="auto"/>
        <w:left w:val="none" w:sz="0" w:space="0" w:color="auto"/>
        <w:bottom w:val="none" w:sz="0" w:space="0" w:color="auto"/>
        <w:right w:val="none" w:sz="0" w:space="0" w:color="auto"/>
      </w:divBdr>
    </w:div>
    <w:div w:id="2040857939">
      <w:bodyDiv w:val="1"/>
      <w:marLeft w:val="0"/>
      <w:marRight w:val="0"/>
      <w:marTop w:val="0"/>
      <w:marBottom w:val="0"/>
      <w:divBdr>
        <w:top w:val="none" w:sz="0" w:space="0" w:color="auto"/>
        <w:left w:val="none" w:sz="0" w:space="0" w:color="auto"/>
        <w:bottom w:val="none" w:sz="0" w:space="0" w:color="auto"/>
        <w:right w:val="none" w:sz="0" w:space="0" w:color="auto"/>
      </w:divBdr>
    </w:div>
    <w:div w:id="2041316271">
      <w:bodyDiv w:val="1"/>
      <w:marLeft w:val="0"/>
      <w:marRight w:val="0"/>
      <w:marTop w:val="0"/>
      <w:marBottom w:val="0"/>
      <w:divBdr>
        <w:top w:val="none" w:sz="0" w:space="0" w:color="auto"/>
        <w:left w:val="none" w:sz="0" w:space="0" w:color="auto"/>
        <w:bottom w:val="none" w:sz="0" w:space="0" w:color="auto"/>
        <w:right w:val="none" w:sz="0" w:space="0" w:color="auto"/>
      </w:divBdr>
    </w:div>
    <w:div w:id="2041471727">
      <w:bodyDiv w:val="1"/>
      <w:marLeft w:val="0"/>
      <w:marRight w:val="0"/>
      <w:marTop w:val="0"/>
      <w:marBottom w:val="0"/>
      <w:divBdr>
        <w:top w:val="none" w:sz="0" w:space="0" w:color="auto"/>
        <w:left w:val="none" w:sz="0" w:space="0" w:color="auto"/>
        <w:bottom w:val="none" w:sz="0" w:space="0" w:color="auto"/>
        <w:right w:val="none" w:sz="0" w:space="0" w:color="auto"/>
      </w:divBdr>
    </w:div>
    <w:div w:id="2041660010">
      <w:bodyDiv w:val="1"/>
      <w:marLeft w:val="0"/>
      <w:marRight w:val="0"/>
      <w:marTop w:val="0"/>
      <w:marBottom w:val="0"/>
      <w:divBdr>
        <w:top w:val="none" w:sz="0" w:space="0" w:color="auto"/>
        <w:left w:val="none" w:sz="0" w:space="0" w:color="auto"/>
        <w:bottom w:val="none" w:sz="0" w:space="0" w:color="auto"/>
        <w:right w:val="none" w:sz="0" w:space="0" w:color="auto"/>
      </w:divBdr>
    </w:div>
    <w:div w:id="2042322219">
      <w:bodyDiv w:val="1"/>
      <w:marLeft w:val="0"/>
      <w:marRight w:val="0"/>
      <w:marTop w:val="0"/>
      <w:marBottom w:val="0"/>
      <w:divBdr>
        <w:top w:val="none" w:sz="0" w:space="0" w:color="auto"/>
        <w:left w:val="none" w:sz="0" w:space="0" w:color="auto"/>
        <w:bottom w:val="none" w:sz="0" w:space="0" w:color="auto"/>
        <w:right w:val="none" w:sz="0" w:space="0" w:color="auto"/>
      </w:divBdr>
    </w:div>
    <w:div w:id="2042632855">
      <w:bodyDiv w:val="1"/>
      <w:marLeft w:val="0"/>
      <w:marRight w:val="0"/>
      <w:marTop w:val="0"/>
      <w:marBottom w:val="0"/>
      <w:divBdr>
        <w:top w:val="none" w:sz="0" w:space="0" w:color="auto"/>
        <w:left w:val="none" w:sz="0" w:space="0" w:color="auto"/>
        <w:bottom w:val="none" w:sz="0" w:space="0" w:color="auto"/>
        <w:right w:val="none" w:sz="0" w:space="0" w:color="auto"/>
      </w:divBdr>
    </w:div>
    <w:div w:id="2043240248">
      <w:bodyDiv w:val="1"/>
      <w:marLeft w:val="0"/>
      <w:marRight w:val="0"/>
      <w:marTop w:val="0"/>
      <w:marBottom w:val="0"/>
      <w:divBdr>
        <w:top w:val="none" w:sz="0" w:space="0" w:color="auto"/>
        <w:left w:val="none" w:sz="0" w:space="0" w:color="auto"/>
        <w:bottom w:val="none" w:sz="0" w:space="0" w:color="auto"/>
        <w:right w:val="none" w:sz="0" w:space="0" w:color="auto"/>
      </w:divBdr>
    </w:div>
    <w:div w:id="2043479148">
      <w:bodyDiv w:val="1"/>
      <w:marLeft w:val="0"/>
      <w:marRight w:val="0"/>
      <w:marTop w:val="0"/>
      <w:marBottom w:val="0"/>
      <w:divBdr>
        <w:top w:val="none" w:sz="0" w:space="0" w:color="auto"/>
        <w:left w:val="none" w:sz="0" w:space="0" w:color="auto"/>
        <w:bottom w:val="none" w:sz="0" w:space="0" w:color="auto"/>
        <w:right w:val="none" w:sz="0" w:space="0" w:color="auto"/>
      </w:divBdr>
    </w:div>
    <w:div w:id="2043480108">
      <w:bodyDiv w:val="1"/>
      <w:marLeft w:val="0"/>
      <w:marRight w:val="0"/>
      <w:marTop w:val="0"/>
      <w:marBottom w:val="0"/>
      <w:divBdr>
        <w:top w:val="none" w:sz="0" w:space="0" w:color="auto"/>
        <w:left w:val="none" w:sz="0" w:space="0" w:color="auto"/>
        <w:bottom w:val="none" w:sz="0" w:space="0" w:color="auto"/>
        <w:right w:val="none" w:sz="0" w:space="0" w:color="auto"/>
      </w:divBdr>
    </w:div>
    <w:div w:id="2043557922">
      <w:bodyDiv w:val="1"/>
      <w:marLeft w:val="0"/>
      <w:marRight w:val="0"/>
      <w:marTop w:val="0"/>
      <w:marBottom w:val="0"/>
      <w:divBdr>
        <w:top w:val="none" w:sz="0" w:space="0" w:color="auto"/>
        <w:left w:val="none" w:sz="0" w:space="0" w:color="auto"/>
        <w:bottom w:val="none" w:sz="0" w:space="0" w:color="auto"/>
        <w:right w:val="none" w:sz="0" w:space="0" w:color="auto"/>
      </w:divBdr>
    </w:div>
    <w:div w:id="2043745427">
      <w:bodyDiv w:val="1"/>
      <w:marLeft w:val="0"/>
      <w:marRight w:val="0"/>
      <w:marTop w:val="0"/>
      <w:marBottom w:val="0"/>
      <w:divBdr>
        <w:top w:val="none" w:sz="0" w:space="0" w:color="auto"/>
        <w:left w:val="none" w:sz="0" w:space="0" w:color="auto"/>
        <w:bottom w:val="none" w:sz="0" w:space="0" w:color="auto"/>
        <w:right w:val="none" w:sz="0" w:space="0" w:color="auto"/>
      </w:divBdr>
    </w:div>
    <w:div w:id="2044674210">
      <w:bodyDiv w:val="1"/>
      <w:marLeft w:val="0"/>
      <w:marRight w:val="0"/>
      <w:marTop w:val="0"/>
      <w:marBottom w:val="0"/>
      <w:divBdr>
        <w:top w:val="none" w:sz="0" w:space="0" w:color="auto"/>
        <w:left w:val="none" w:sz="0" w:space="0" w:color="auto"/>
        <w:bottom w:val="none" w:sz="0" w:space="0" w:color="auto"/>
        <w:right w:val="none" w:sz="0" w:space="0" w:color="auto"/>
      </w:divBdr>
    </w:div>
    <w:div w:id="2044943403">
      <w:bodyDiv w:val="1"/>
      <w:marLeft w:val="0"/>
      <w:marRight w:val="0"/>
      <w:marTop w:val="0"/>
      <w:marBottom w:val="0"/>
      <w:divBdr>
        <w:top w:val="none" w:sz="0" w:space="0" w:color="auto"/>
        <w:left w:val="none" w:sz="0" w:space="0" w:color="auto"/>
        <w:bottom w:val="none" w:sz="0" w:space="0" w:color="auto"/>
        <w:right w:val="none" w:sz="0" w:space="0" w:color="auto"/>
      </w:divBdr>
    </w:div>
    <w:div w:id="2045060047">
      <w:bodyDiv w:val="1"/>
      <w:marLeft w:val="0"/>
      <w:marRight w:val="0"/>
      <w:marTop w:val="0"/>
      <w:marBottom w:val="0"/>
      <w:divBdr>
        <w:top w:val="none" w:sz="0" w:space="0" w:color="auto"/>
        <w:left w:val="none" w:sz="0" w:space="0" w:color="auto"/>
        <w:bottom w:val="none" w:sz="0" w:space="0" w:color="auto"/>
        <w:right w:val="none" w:sz="0" w:space="0" w:color="auto"/>
      </w:divBdr>
    </w:div>
    <w:div w:id="2045060425">
      <w:bodyDiv w:val="1"/>
      <w:marLeft w:val="0"/>
      <w:marRight w:val="0"/>
      <w:marTop w:val="0"/>
      <w:marBottom w:val="0"/>
      <w:divBdr>
        <w:top w:val="none" w:sz="0" w:space="0" w:color="auto"/>
        <w:left w:val="none" w:sz="0" w:space="0" w:color="auto"/>
        <w:bottom w:val="none" w:sz="0" w:space="0" w:color="auto"/>
        <w:right w:val="none" w:sz="0" w:space="0" w:color="auto"/>
      </w:divBdr>
    </w:div>
    <w:div w:id="2045397926">
      <w:bodyDiv w:val="1"/>
      <w:marLeft w:val="0"/>
      <w:marRight w:val="0"/>
      <w:marTop w:val="0"/>
      <w:marBottom w:val="0"/>
      <w:divBdr>
        <w:top w:val="none" w:sz="0" w:space="0" w:color="auto"/>
        <w:left w:val="none" w:sz="0" w:space="0" w:color="auto"/>
        <w:bottom w:val="none" w:sz="0" w:space="0" w:color="auto"/>
        <w:right w:val="none" w:sz="0" w:space="0" w:color="auto"/>
      </w:divBdr>
    </w:div>
    <w:div w:id="2045402872">
      <w:bodyDiv w:val="1"/>
      <w:marLeft w:val="0"/>
      <w:marRight w:val="0"/>
      <w:marTop w:val="0"/>
      <w:marBottom w:val="0"/>
      <w:divBdr>
        <w:top w:val="none" w:sz="0" w:space="0" w:color="auto"/>
        <w:left w:val="none" w:sz="0" w:space="0" w:color="auto"/>
        <w:bottom w:val="none" w:sz="0" w:space="0" w:color="auto"/>
        <w:right w:val="none" w:sz="0" w:space="0" w:color="auto"/>
      </w:divBdr>
    </w:div>
    <w:div w:id="2045590302">
      <w:bodyDiv w:val="1"/>
      <w:marLeft w:val="0"/>
      <w:marRight w:val="0"/>
      <w:marTop w:val="0"/>
      <w:marBottom w:val="0"/>
      <w:divBdr>
        <w:top w:val="none" w:sz="0" w:space="0" w:color="auto"/>
        <w:left w:val="none" w:sz="0" w:space="0" w:color="auto"/>
        <w:bottom w:val="none" w:sz="0" w:space="0" w:color="auto"/>
        <w:right w:val="none" w:sz="0" w:space="0" w:color="auto"/>
      </w:divBdr>
    </w:div>
    <w:div w:id="2045665801">
      <w:bodyDiv w:val="1"/>
      <w:marLeft w:val="0"/>
      <w:marRight w:val="0"/>
      <w:marTop w:val="0"/>
      <w:marBottom w:val="0"/>
      <w:divBdr>
        <w:top w:val="none" w:sz="0" w:space="0" w:color="auto"/>
        <w:left w:val="none" w:sz="0" w:space="0" w:color="auto"/>
        <w:bottom w:val="none" w:sz="0" w:space="0" w:color="auto"/>
        <w:right w:val="none" w:sz="0" w:space="0" w:color="auto"/>
      </w:divBdr>
    </w:div>
    <w:div w:id="2046247739">
      <w:bodyDiv w:val="1"/>
      <w:marLeft w:val="0"/>
      <w:marRight w:val="0"/>
      <w:marTop w:val="0"/>
      <w:marBottom w:val="0"/>
      <w:divBdr>
        <w:top w:val="none" w:sz="0" w:space="0" w:color="auto"/>
        <w:left w:val="none" w:sz="0" w:space="0" w:color="auto"/>
        <w:bottom w:val="none" w:sz="0" w:space="0" w:color="auto"/>
        <w:right w:val="none" w:sz="0" w:space="0" w:color="auto"/>
      </w:divBdr>
    </w:div>
    <w:div w:id="2046251290">
      <w:bodyDiv w:val="1"/>
      <w:marLeft w:val="0"/>
      <w:marRight w:val="0"/>
      <w:marTop w:val="0"/>
      <w:marBottom w:val="0"/>
      <w:divBdr>
        <w:top w:val="none" w:sz="0" w:space="0" w:color="auto"/>
        <w:left w:val="none" w:sz="0" w:space="0" w:color="auto"/>
        <w:bottom w:val="none" w:sz="0" w:space="0" w:color="auto"/>
        <w:right w:val="none" w:sz="0" w:space="0" w:color="auto"/>
      </w:divBdr>
    </w:div>
    <w:div w:id="2046513881">
      <w:bodyDiv w:val="1"/>
      <w:marLeft w:val="0"/>
      <w:marRight w:val="0"/>
      <w:marTop w:val="0"/>
      <w:marBottom w:val="0"/>
      <w:divBdr>
        <w:top w:val="none" w:sz="0" w:space="0" w:color="auto"/>
        <w:left w:val="none" w:sz="0" w:space="0" w:color="auto"/>
        <w:bottom w:val="none" w:sz="0" w:space="0" w:color="auto"/>
        <w:right w:val="none" w:sz="0" w:space="0" w:color="auto"/>
      </w:divBdr>
    </w:div>
    <w:div w:id="2046907885">
      <w:bodyDiv w:val="1"/>
      <w:marLeft w:val="0"/>
      <w:marRight w:val="0"/>
      <w:marTop w:val="0"/>
      <w:marBottom w:val="0"/>
      <w:divBdr>
        <w:top w:val="none" w:sz="0" w:space="0" w:color="auto"/>
        <w:left w:val="none" w:sz="0" w:space="0" w:color="auto"/>
        <w:bottom w:val="none" w:sz="0" w:space="0" w:color="auto"/>
        <w:right w:val="none" w:sz="0" w:space="0" w:color="auto"/>
      </w:divBdr>
    </w:div>
    <w:div w:id="2046982307">
      <w:bodyDiv w:val="1"/>
      <w:marLeft w:val="0"/>
      <w:marRight w:val="0"/>
      <w:marTop w:val="0"/>
      <w:marBottom w:val="0"/>
      <w:divBdr>
        <w:top w:val="none" w:sz="0" w:space="0" w:color="auto"/>
        <w:left w:val="none" w:sz="0" w:space="0" w:color="auto"/>
        <w:bottom w:val="none" w:sz="0" w:space="0" w:color="auto"/>
        <w:right w:val="none" w:sz="0" w:space="0" w:color="auto"/>
      </w:divBdr>
    </w:div>
    <w:div w:id="2047288445">
      <w:bodyDiv w:val="1"/>
      <w:marLeft w:val="0"/>
      <w:marRight w:val="0"/>
      <w:marTop w:val="0"/>
      <w:marBottom w:val="0"/>
      <w:divBdr>
        <w:top w:val="none" w:sz="0" w:space="0" w:color="auto"/>
        <w:left w:val="none" w:sz="0" w:space="0" w:color="auto"/>
        <w:bottom w:val="none" w:sz="0" w:space="0" w:color="auto"/>
        <w:right w:val="none" w:sz="0" w:space="0" w:color="auto"/>
      </w:divBdr>
    </w:div>
    <w:div w:id="2047678242">
      <w:bodyDiv w:val="1"/>
      <w:marLeft w:val="0"/>
      <w:marRight w:val="0"/>
      <w:marTop w:val="0"/>
      <w:marBottom w:val="0"/>
      <w:divBdr>
        <w:top w:val="none" w:sz="0" w:space="0" w:color="auto"/>
        <w:left w:val="none" w:sz="0" w:space="0" w:color="auto"/>
        <w:bottom w:val="none" w:sz="0" w:space="0" w:color="auto"/>
        <w:right w:val="none" w:sz="0" w:space="0" w:color="auto"/>
      </w:divBdr>
    </w:div>
    <w:div w:id="2047899969">
      <w:bodyDiv w:val="1"/>
      <w:marLeft w:val="0"/>
      <w:marRight w:val="0"/>
      <w:marTop w:val="0"/>
      <w:marBottom w:val="0"/>
      <w:divBdr>
        <w:top w:val="none" w:sz="0" w:space="0" w:color="auto"/>
        <w:left w:val="none" w:sz="0" w:space="0" w:color="auto"/>
        <w:bottom w:val="none" w:sz="0" w:space="0" w:color="auto"/>
        <w:right w:val="none" w:sz="0" w:space="0" w:color="auto"/>
      </w:divBdr>
    </w:div>
    <w:div w:id="2047948393">
      <w:bodyDiv w:val="1"/>
      <w:marLeft w:val="0"/>
      <w:marRight w:val="0"/>
      <w:marTop w:val="0"/>
      <w:marBottom w:val="0"/>
      <w:divBdr>
        <w:top w:val="none" w:sz="0" w:space="0" w:color="auto"/>
        <w:left w:val="none" w:sz="0" w:space="0" w:color="auto"/>
        <w:bottom w:val="none" w:sz="0" w:space="0" w:color="auto"/>
        <w:right w:val="none" w:sz="0" w:space="0" w:color="auto"/>
      </w:divBdr>
    </w:div>
    <w:div w:id="2048404398">
      <w:bodyDiv w:val="1"/>
      <w:marLeft w:val="0"/>
      <w:marRight w:val="0"/>
      <w:marTop w:val="0"/>
      <w:marBottom w:val="0"/>
      <w:divBdr>
        <w:top w:val="none" w:sz="0" w:space="0" w:color="auto"/>
        <w:left w:val="none" w:sz="0" w:space="0" w:color="auto"/>
        <w:bottom w:val="none" w:sz="0" w:space="0" w:color="auto"/>
        <w:right w:val="none" w:sz="0" w:space="0" w:color="auto"/>
      </w:divBdr>
    </w:div>
    <w:div w:id="2048405647">
      <w:bodyDiv w:val="1"/>
      <w:marLeft w:val="0"/>
      <w:marRight w:val="0"/>
      <w:marTop w:val="0"/>
      <w:marBottom w:val="0"/>
      <w:divBdr>
        <w:top w:val="none" w:sz="0" w:space="0" w:color="auto"/>
        <w:left w:val="none" w:sz="0" w:space="0" w:color="auto"/>
        <w:bottom w:val="none" w:sz="0" w:space="0" w:color="auto"/>
        <w:right w:val="none" w:sz="0" w:space="0" w:color="auto"/>
      </w:divBdr>
    </w:div>
    <w:div w:id="2048798848">
      <w:bodyDiv w:val="1"/>
      <w:marLeft w:val="0"/>
      <w:marRight w:val="0"/>
      <w:marTop w:val="0"/>
      <w:marBottom w:val="0"/>
      <w:divBdr>
        <w:top w:val="none" w:sz="0" w:space="0" w:color="auto"/>
        <w:left w:val="none" w:sz="0" w:space="0" w:color="auto"/>
        <w:bottom w:val="none" w:sz="0" w:space="0" w:color="auto"/>
        <w:right w:val="none" w:sz="0" w:space="0" w:color="auto"/>
      </w:divBdr>
    </w:div>
    <w:div w:id="2048948237">
      <w:bodyDiv w:val="1"/>
      <w:marLeft w:val="0"/>
      <w:marRight w:val="0"/>
      <w:marTop w:val="0"/>
      <w:marBottom w:val="0"/>
      <w:divBdr>
        <w:top w:val="none" w:sz="0" w:space="0" w:color="auto"/>
        <w:left w:val="none" w:sz="0" w:space="0" w:color="auto"/>
        <w:bottom w:val="none" w:sz="0" w:space="0" w:color="auto"/>
        <w:right w:val="none" w:sz="0" w:space="0" w:color="auto"/>
      </w:divBdr>
    </w:div>
    <w:div w:id="2049067842">
      <w:bodyDiv w:val="1"/>
      <w:marLeft w:val="0"/>
      <w:marRight w:val="0"/>
      <w:marTop w:val="0"/>
      <w:marBottom w:val="0"/>
      <w:divBdr>
        <w:top w:val="none" w:sz="0" w:space="0" w:color="auto"/>
        <w:left w:val="none" w:sz="0" w:space="0" w:color="auto"/>
        <w:bottom w:val="none" w:sz="0" w:space="0" w:color="auto"/>
        <w:right w:val="none" w:sz="0" w:space="0" w:color="auto"/>
      </w:divBdr>
    </w:div>
    <w:div w:id="2049406093">
      <w:bodyDiv w:val="1"/>
      <w:marLeft w:val="0"/>
      <w:marRight w:val="0"/>
      <w:marTop w:val="0"/>
      <w:marBottom w:val="0"/>
      <w:divBdr>
        <w:top w:val="none" w:sz="0" w:space="0" w:color="auto"/>
        <w:left w:val="none" w:sz="0" w:space="0" w:color="auto"/>
        <w:bottom w:val="none" w:sz="0" w:space="0" w:color="auto"/>
        <w:right w:val="none" w:sz="0" w:space="0" w:color="auto"/>
      </w:divBdr>
    </w:div>
    <w:div w:id="2050059524">
      <w:bodyDiv w:val="1"/>
      <w:marLeft w:val="0"/>
      <w:marRight w:val="0"/>
      <w:marTop w:val="0"/>
      <w:marBottom w:val="0"/>
      <w:divBdr>
        <w:top w:val="none" w:sz="0" w:space="0" w:color="auto"/>
        <w:left w:val="none" w:sz="0" w:space="0" w:color="auto"/>
        <w:bottom w:val="none" w:sz="0" w:space="0" w:color="auto"/>
        <w:right w:val="none" w:sz="0" w:space="0" w:color="auto"/>
      </w:divBdr>
    </w:div>
    <w:div w:id="2050064056">
      <w:bodyDiv w:val="1"/>
      <w:marLeft w:val="0"/>
      <w:marRight w:val="0"/>
      <w:marTop w:val="0"/>
      <w:marBottom w:val="0"/>
      <w:divBdr>
        <w:top w:val="none" w:sz="0" w:space="0" w:color="auto"/>
        <w:left w:val="none" w:sz="0" w:space="0" w:color="auto"/>
        <w:bottom w:val="none" w:sz="0" w:space="0" w:color="auto"/>
        <w:right w:val="none" w:sz="0" w:space="0" w:color="auto"/>
      </w:divBdr>
    </w:div>
    <w:div w:id="2050064228">
      <w:bodyDiv w:val="1"/>
      <w:marLeft w:val="0"/>
      <w:marRight w:val="0"/>
      <w:marTop w:val="0"/>
      <w:marBottom w:val="0"/>
      <w:divBdr>
        <w:top w:val="none" w:sz="0" w:space="0" w:color="auto"/>
        <w:left w:val="none" w:sz="0" w:space="0" w:color="auto"/>
        <w:bottom w:val="none" w:sz="0" w:space="0" w:color="auto"/>
        <w:right w:val="none" w:sz="0" w:space="0" w:color="auto"/>
      </w:divBdr>
    </w:div>
    <w:div w:id="2050101533">
      <w:bodyDiv w:val="1"/>
      <w:marLeft w:val="0"/>
      <w:marRight w:val="0"/>
      <w:marTop w:val="0"/>
      <w:marBottom w:val="0"/>
      <w:divBdr>
        <w:top w:val="none" w:sz="0" w:space="0" w:color="auto"/>
        <w:left w:val="none" w:sz="0" w:space="0" w:color="auto"/>
        <w:bottom w:val="none" w:sz="0" w:space="0" w:color="auto"/>
        <w:right w:val="none" w:sz="0" w:space="0" w:color="auto"/>
      </w:divBdr>
    </w:div>
    <w:div w:id="2050182459">
      <w:bodyDiv w:val="1"/>
      <w:marLeft w:val="0"/>
      <w:marRight w:val="0"/>
      <w:marTop w:val="0"/>
      <w:marBottom w:val="0"/>
      <w:divBdr>
        <w:top w:val="none" w:sz="0" w:space="0" w:color="auto"/>
        <w:left w:val="none" w:sz="0" w:space="0" w:color="auto"/>
        <w:bottom w:val="none" w:sz="0" w:space="0" w:color="auto"/>
        <w:right w:val="none" w:sz="0" w:space="0" w:color="auto"/>
      </w:divBdr>
    </w:div>
    <w:div w:id="2050490746">
      <w:bodyDiv w:val="1"/>
      <w:marLeft w:val="0"/>
      <w:marRight w:val="0"/>
      <w:marTop w:val="0"/>
      <w:marBottom w:val="0"/>
      <w:divBdr>
        <w:top w:val="none" w:sz="0" w:space="0" w:color="auto"/>
        <w:left w:val="none" w:sz="0" w:space="0" w:color="auto"/>
        <w:bottom w:val="none" w:sz="0" w:space="0" w:color="auto"/>
        <w:right w:val="none" w:sz="0" w:space="0" w:color="auto"/>
      </w:divBdr>
    </w:div>
    <w:div w:id="2050762719">
      <w:bodyDiv w:val="1"/>
      <w:marLeft w:val="0"/>
      <w:marRight w:val="0"/>
      <w:marTop w:val="0"/>
      <w:marBottom w:val="0"/>
      <w:divBdr>
        <w:top w:val="none" w:sz="0" w:space="0" w:color="auto"/>
        <w:left w:val="none" w:sz="0" w:space="0" w:color="auto"/>
        <w:bottom w:val="none" w:sz="0" w:space="0" w:color="auto"/>
        <w:right w:val="none" w:sz="0" w:space="0" w:color="auto"/>
      </w:divBdr>
    </w:div>
    <w:div w:id="2050834178">
      <w:bodyDiv w:val="1"/>
      <w:marLeft w:val="0"/>
      <w:marRight w:val="0"/>
      <w:marTop w:val="0"/>
      <w:marBottom w:val="0"/>
      <w:divBdr>
        <w:top w:val="none" w:sz="0" w:space="0" w:color="auto"/>
        <w:left w:val="none" w:sz="0" w:space="0" w:color="auto"/>
        <w:bottom w:val="none" w:sz="0" w:space="0" w:color="auto"/>
        <w:right w:val="none" w:sz="0" w:space="0" w:color="auto"/>
      </w:divBdr>
    </w:div>
    <w:div w:id="2051107720">
      <w:bodyDiv w:val="1"/>
      <w:marLeft w:val="0"/>
      <w:marRight w:val="0"/>
      <w:marTop w:val="0"/>
      <w:marBottom w:val="0"/>
      <w:divBdr>
        <w:top w:val="none" w:sz="0" w:space="0" w:color="auto"/>
        <w:left w:val="none" w:sz="0" w:space="0" w:color="auto"/>
        <w:bottom w:val="none" w:sz="0" w:space="0" w:color="auto"/>
        <w:right w:val="none" w:sz="0" w:space="0" w:color="auto"/>
      </w:divBdr>
    </w:div>
    <w:div w:id="2051609986">
      <w:bodyDiv w:val="1"/>
      <w:marLeft w:val="0"/>
      <w:marRight w:val="0"/>
      <w:marTop w:val="0"/>
      <w:marBottom w:val="0"/>
      <w:divBdr>
        <w:top w:val="none" w:sz="0" w:space="0" w:color="auto"/>
        <w:left w:val="none" w:sz="0" w:space="0" w:color="auto"/>
        <w:bottom w:val="none" w:sz="0" w:space="0" w:color="auto"/>
        <w:right w:val="none" w:sz="0" w:space="0" w:color="auto"/>
      </w:divBdr>
    </w:div>
    <w:div w:id="2052029466">
      <w:bodyDiv w:val="1"/>
      <w:marLeft w:val="0"/>
      <w:marRight w:val="0"/>
      <w:marTop w:val="0"/>
      <w:marBottom w:val="0"/>
      <w:divBdr>
        <w:top w:val="none" w:sz="0" w:space="0" w:color="auto"/>
        <w:left w:val="none" w:sz="0" w:space="0" w:color="auto"/>
        <w:bottom w:val="none" w:sz="0" w:space="0" w:color="auto"/>
        <w:right w:val="none" w:sz="0" w:space="0" w:color="auto"/>
      </w:divBdr>
    </w:div>
    <w:div w:id="2052262155">
      <w:bodyDiv w:val="1"/>
      <w:marLeft w:val="0"/>
      <w:marRight w:val="0"/>
      <w:marTop w:val="0"/>
      <w:marBottom w:val="0"/>
      <w:divBdr>
        <w:top w:val="none" w:sz="0" w:space="0" w:color="auto"/>
        <w:left w:val="none" w:sz="0" w:space="0" w:color="auto"/>
        <w:bottom w:val="none" w:sz="0" w:space="0" w:color="auto"/>
        <w:right w:val="none" w:sz="0" w:space="0" w:color="auto"/>
      </w:divBdr>
    </w:div>
    <w:div w:id="2052420719">
      <w:bodyDiv w:val="1"/>
      <w:marLeft w:val="0"/>
      <w:marRight w:val="0"/>
      <w:marTop w:val="0"/>
      <w:marBottom w:val="0"/>
      <w:divBdr>
        <w:top w:val="none" w:sz="0" w:space="0" w:color="auto"/>
        <w:left w:val="none" w:sz="0" w:space="0" w:color="auto"/>
        <w:bottom w:val="none" w:sz="0" w:space="0" w:color="auto"/>
        <w:right w:val="none" w:sz="0" w:space="0" w:color="auto"/>
      </w:divBdr>
    </w:div>
    <w:div w:id="2052460575">
      <w:bodyDiv w:val="1"/>
      <w:marLeft w:val="0"/>
      <w:marRight w:val="0"/>
      <w:marTop w:val="0"/>
      <w:marBottom w:val="0"/>
      <w:divBdr>
        <w:top w:val="none" w:sz="0" w:space="0" w:color="auto"/>
        <w:left w:val="none" w:sz="0" w:space="0" w:color="auto"/>
        <w:bottom w:val="none" w:sz="0" w:space="0" w:color="auto"/>
        <w:right w:val="none" w:sz="0" w:space="0" w:color="auto"/>
      </w:divBdr>
    </w:div>
    <w:div w:id="2052998441">
      <w:bodyDiv w:val="1"/>
      <w:marLeft w:val="0"/>
      <w:marRight w:val="0"/>
      <w:marTop w:val="0"/>
      <w:marBottom w:val="0"/>
      <w:divBdr>
        <w:top w:val="none" w:sz="0" w:space="0" w:color="auto"/>
        <w:left w:val="none" w:sz="0" w:space="0" w:color="auto"/>
        <w:bottom w:val="none" w:sz="0" w:space="0" w:color="auto"/>
        <w:right w:val="none" w:sz="0" w:space="0" w:color="auto"/>
      </w:divBdr>
    </w:div>
    <w:div w:id="2053453953">
      <w:bodyDiv w:val="1"/>
      <w:marLeft w:val="0"/>
      <w:marRight w:val="0"/>
      <w:marTop w:val="0"/>
      <w:marBottom w:val="0"/>
      <w:divBdr>
        <w:top w:val="none" w:sz="0" w:space="0" w:color="auto"/>
        <w:left w:val="none" w:sz="0" w:space="0" w:color="auto"/>
        <w:bottom w:val="none" w:sz="0" w:space="0" w:color="auto"/>
        <w:right w:val="none" w:sz="0" w:space="0" w:color="auto"/>
      </w:divBdr>
    </w:div>
    <w:div w:id="2053457510">
      <w:bodyDiv w:val="1"/>
      <w:marLeft w:val="0"/>
      <w:marRight w:val="0"/>
      <w:marTop w:val="0"/>
      <w:marBottom w:val="0"/>
      <w:divBdr>
        <w:top w:val="none" w:sz="0" w:space="0" w:color="auto"/>
        <w:left w:val="none" w:sz="0" w:space="0" w:color="auto"/>
        <w:bottom w:val="none" w:sz="0" w:space="0" w:color="auto"/>
        <w:right w:val="none" w:sz="0" w:space="0" w:color="auto"/>
      </w:divBdr>
    </w:div>
    <w:div w:id="2053772676">
      <w:bodyDiv w:val="1"/>
      <w:marLeft w:val="0"/>
      <w:marRight w:val="0"/>
      <w:marTop w:val="0"/>
      <w:marBottom w:val="0"/>
      <w:divBdr>
        <w:top w:val="none" w:sz="0" w:space="0" w:color="auto"/>
        <w:left w:val="none" w:sz="0" w:space="0" w:color="auto"/>
        <w:bottom w:val="none" w:sz="0" w:space="0" w:color="auto"/>
        <w:right w:val="none" w:sz="0" w:space="0" w:color="auto"/>
      </w:divBdr>
    </w:div>
    <w:div w:id="2054646552">
      <w:bodyDiv w:val="1"/>
      <w:marLeft w:val="0"/>
      <w:marRight w:val="0"/>
      <w:marTop w:val="0"/>
      <w:marBottom w:val="0"/>
      <w:divBdr>
        <w:top w:val="none" w:sz="0" w:space="0" w:color="auto"/>
        <w:left w:val="none" w:sz="0" w:space="0" w:color="auto"/>
        <w:bottom w:val="none" w:sz="0" w:space="0" w:color="auto"/>
        <w:right w:val="none" w:sz="0" w:space="0" w:color="auto"/>
      </w:divBdr>
    </w:div>
    <w:div w:id="2054772791">
      <w:bodyDiv w:val="1"/>
      <w:marLeft w:val="0"/>
      <w:marRight w:val="0"/>
      <w:marTop w:val="0"/>
      <w:marBottom w:val="0"/>
      <w:divBdr>
        <w:top w:val="none" w:sz="0" w:space="0" w:color="auto"/>
        <w:left w:val="none" w:sz="0" w:space="0" w:color="auto"/>
        <w:bottom w:val="none" w:sz="0" w:space="0" w:color="auto"/>
        <w:right w:val="none" w:sz="0" w:space="0" w:color="auto"/>
      </w:divBdr>
    </w:div>
    <w:div w:id="2054887754">
      <w:bodyDiv w:val="1"/>
      <w:marLeft w:val="0"/>
      <w:marRight w:val="0"/>
      <w:marTop w:val="0"/>
      <w:marBottom w:val="0"/>
      <w:divBdr>
        <w:top w:val="none" w:sz="0" w:space="0" w:color="auto"/>
        <w:left w:val="none" w:sz="0" w:space="0" w:color="auto"/>
        <w:bottom w:val="none" w:sz="0" w:space="0" w:color="auto"/>
        <w:right w:val="none" w:sz="0" w:space="0" w:color="auto"/>
      </w:divBdr>
    </w:div>
    <w:div w:id="2055035917">
      <w:bodyDiv w:val="1"/>
      <w:marLeft w:val="0"/>
      <w:marRight w:val="0"/>
      <w:marTop w:val="0"/>
      <w:marBottom w:val="0"/>
      <w:divBdr>
        <w:top w:val="none" w:sz="0" w:space="0" w:color="auto"/>
        <w:left w:val="none" w:sz="0" w:space="0" w:color="auto"/>
        <w:bottom w:val="none" w:sz="0" w:space="0" w:color="auto"/>
        <w:right w:val="none" w:sz="0" w:space="0" w:color="auto"/>
      </w:divBdr>
    </w:div>
    <w:div w:id="2055150165">
      <w:bodyDiv w:val="1"/>
      <w:marLeft w:val="0"/>
      <w:marRight w:val="0"/>
      <w:marTop w:val="0"/>
      <w:marBottom w:val="0"/>
      <w:divBdr>
        <w:top w:val="none" w:sz="0" w:space="0" w:color="auto"/>
        <w:left w:val="none" w:sz="0" w:space="0" w:color="auto"/>
        <w:bottom w:val="none" w:sz="0" w:space="0" w:color="auto"/>
        <w:right w:val="none" w:sz="0" w:space="0" w:color="auto"/>
      </w:divBdr>
    </w:div>
    <w:div w:id="2055155746">
      <w:bodyDiv w:val="1"/>
      <w:marLeft w:val="0"/>
      <w:marRight w:val="0"/>
      <w:marTop w:val="0"/>
      <w:marBottom w:val="0"/>
      <w:divBdr>
        <w:top w:val="none" w:sz="0" w:space="0" w:color="auto"/>
        <w:left w:val="none" w:sz="0" w:space="0" w:color="auto"/>
        <w:bottom w:val="none" w:sz="0" w:space="0" w:color="auto"/>
        <w:right w:val="none" w:sz="0" w:space="0" w:color="auto"/>
      </w:divBdr>
    </w:div>
    <w:div w:id="2055226427">
      <w:bodyDiv w:val="1"/>
      <w:marLeft w:val="0"/>
      <w:marRight w:val="0"/>
      <w:marTop w:val="0"/>
      <w:marBottom w:val="0"/>
      <w:divBdr>
        <w:top w:val="none" w:sz="0" w:space="0" w:color="auto"/>
        <w:left w:val="none" w:sz="0" w:space="0" w:color="auto"/>
        <w:bottom w:val="none" w:sz="0" w:space="0" w:color="auto"/>
        <w:right w:val="none" w:sz="0" w:space="0" w:color="auto"/>
      </w:divBdr>
    </w:div>
    <w:div w:id="2055692600">
      <w:bodyDiv w:val="1"/>
      <w:marLeft w:val="0"/>
      <w:marRight w:val="0"/>
      <w:marTop w:val="0"/>
      <w:marBottom w:val="0"/>
      <w:divBdr>
        <w:top w:val="none" w:sz="0" w:space="0" w:color="auto"/>
        <w:left w:val="none" w:sz="0" w:space="0" w:color="auto"/>
        <w:bottom w:val="none" w:sz="0" w:space="0" w:color="auto"/>
        <w:right w:val="none" w:sz="0" w:space="0" w:color="auto"/>
      </w:divBdr>
    </w:div>
    <w:div w:id="2055882190">
      <w:bodyDiv w:val="1"/>
      <w:marLeft w:val="0"/>
      <w:marRight w:val="0"/>
      <w:marTop w:val="0"/>
      <w:marBottom w:val="0"/>
      <w:divBdr>
        <w:top w:val="none" w:sz="0" w:space="0" w:color="auto"/>
        <w:left w:val="none" w:sz="0" w:space="0" w:color="auto"/>
        <w:bottom w:val="none" w:sz="0" w:space="0" w:color="auto"/>
        <w:right w:val="none" w:sz="0" w:space="0" w:color="auto"/>
      </w:divBdr>
    </w:div>
    <w:div w:id="2056001432">
      <w:bodyDiv w:val="1"/>
      <w:marLeft w:val="0"/>
      <w:marRight w:val="0"/>
      <w:marTop w:val="0"/>
      <w:marBottom w:val="0"/>
      <w:divBdr>
        <w:top w:val="none" w:sz="0" w:space="0" w:color="auto"/>
        <w:left w:val="none" w:sz="0" w:space="0" w:color="auto"/>
        <w:bottom w:val="none" w:sz="0" w:space="0" w:color="auto"/>
        <w:right w:val="none" w:sz="0" w:space="0" w:color="auto"/>
      </w:divBdr>
    </w:div>
    <w:div w:id="2056392191">
      <w:bodyDiv w:val="1"/>
      <w:marLeft w:val="0"/>
      <w:marRight w:val="0"/>
      <w:marTop w:val="0"/>
      <w:marBottom w:val="0"/>
      <w:divBdr>
        <w:top w:val="none" w:sz="0" w:space="0" w:color="auto"/>
        <w:left w:val="none" w:sz="0" w:space="0" w:color="auto"/>
        <w:bottom w:val="none" w:sz="0" w:space="0" w:color="auto"/>
        <w:right w:val="none" w:sz="0" w:space="0" w:color="auto"/>
      </w:divBdr>
    </w:div>
    <w:div w:id="2056392459">
      <w:bodyDiv w:val="1"/>
      <w:marLeft w:val="0"/>
      <w:marRight w:val="0"/>
      <w:marTop w:val="0"/>
      <w:marBottom w:val="0"/>
      <w:divBdr>
        <w:top w:val="none" w:sz="0" w:space="0" w:color="auto"/>
        <w:left w:val="none" w:sz="0" w:space="0" w:color="auto"/>
        <w:bottom w:val="none" w:sz="0" w:space="0" w:color="auto"/>
        <w:right w:val="none" w:sz="0" w:space="0" w:color="auto"/>
      </w:divBdr>
    </w:div>
    <w:div w:id="2056419117">
      <w:bodyDiv w:val="1"/>
      <w:marLeft w:val="0"/>
      <w:marRight w:val="0"/>
      <w:marTop w:val="0"/>
      <w:marBottom w:val="0"/>
      <w:divBdr>
        <w:top w:val="none" w:sz="0" w:space="0" w:color="auto"/>
        <w:left w:val="none" w:sz="0" w:space="0" w:color="auto"/>
        <w:bottom w:val="none" w:sz="0" w:space="0" w:color="auto"/>
        <w:right w:val="none" w:sz="0" w:space="0" w:color="auto"/>
      </w:divBdr>
    </w:div>
    <w:div w:id="2056851489">
      <w:bodyDiv w:val="1"/>
      <w:marLeft w:val="0"/>
      <w:marRight w:val="0"/>
      <w:marTop w:val="0"/>
      <w:marBottom w:val="0"/>
      <w:divBdr>
        <w:top w:val="none" w:sz="0" w:space="0" w:color="auto"/>
        <w:left w:val="none" w:sz="0" w:space="0" w:color="auto"/>
        <w:bottom w:val="none" w:sz="0" w:space="0" w:color="auto"/>
        <w:right w:val="none" w:sz="0" w:space="0" w:color="auto"/>
      </w:divBdr>
    </w:div>
    <w:div w:id="2056856433">
      <w:bodyDiv w:val="1"/>
      <w:marLeft w:val="0"/>
      <w:marRight w:val="0"/>
      <w:marTop w:val="0"/>
      <w:marBottom w:val="0"/>
      <w:divBdr>
        <w:top w:val="none" w:sz="0" w:space="0" w:color="auto"/>
        <w:left w:val="none" w:sz="0" w:space="0" w:color="auto"/>
        <w:bottom w:val="none" w:sz="0" w:space="0" w:color="auto"/>
        <w:right w:val="none" w:sz="0" w:space="0" w:color="auto"/>
      </w:divBdr>
    </w:div>
    <w:div w:id="2057074906">
      <w:bodyDiv w:val="1"/>
      <w:marLeft w:val="0"/>
      <w:marRight w:val="0"/>
      <w:marTop w:val="0"/>
      <w:marBottom w:val="0"/>
      <w:divBdr>
        <w:top w:val="none" w:sz="0" w:space="0" w:color="auto"/>
        <w:left w:val="none" w:sz="0" w:space="0" w:color="auto"/>
        <w:bottom w:val="none" w:sz="0" w:space="0" w:color="auto"/>
        <w:right w:val="none" w:sz="0" w:space="0" w:color="auto"/>
      </w:divBdr>
    </w:div>
    <w:div w:id="2057267424">
      <w:bodyDiv w:val="1"/>
      <w:marLeft w:val="0"/>
      <w:marRight w:val="0"/>
      <w:marTop w:val="0"/>
      <w:marBottom w:val="0"/>
      <w:divBdr>
        <w:top w:val="none" w:sz="0" w:space="0" w:color="auto"/>
        <w:left w:val="none" w:sz="0" w:space="0" w:color="auto"/>
        <w:bottom w:val="none" w:sz="0" w:space="0" w:color="auto"/>
        <w:right w:val="none" w:sz="0" w:space="0" w:color="auto"/>
      </w:divBdr>
    </w:div>
    <w:div w:id="2057313425">
      <w:bodyDiv w:val="1"/>
      <w:marLeft w:val="0"/>
      <w:marRight w:val="0"/>
      <w:marTop w:val="0"/>
      <w:marBottom w:val="0"/>
      <w:divBdr>
        <w:top w:val="none" w:sz="0" w:space="0" w:color="auto"/>
        <w:left w:val="none" w:sz="0" w:space="0" w:color="auto"/>
        <w:bottom w:val="none" w:sz="0" w:space="0" w:color="auto"/>
        <w:right w:val="none" w:sz="0" w:space="0" w:color="auto"/>
      </w:divBdr>
    </w:div>
    <w:div w:id="2057653544">
      <w:bodyDiv w:val="1"/>
      <w:marLeft w:val="0"/>
      <w:marRight w:val="0"/>
      <w:marTop w:val="0"/>
      <w:marBottom w:val="0"/>
      <w:divBdr>
        <w:top w:val="none" w:sz="0" w:space="0" w:color="auto"/>
        <w:left w:val="none" w:sz="0" w:space="0" w:color="auto"/>
        <w:bottom w:val="none" w:sz="0" w:space="0" w:color="auto"/>
        <w:right w:val="none" w:sz="0" w:space="0" w:color="auto"/>
      </w:divBdr>
    </w:div>
    <w:div w:id="2057847784">
      <w:bodyDiv w:val="1"/>
      <w:marLeft w:val="0"/>
      <w:marRight w:val="0"/>
      <w:marTop w:val="0"/>
      <w:marBottom w:val="0"/>
      <w:divBdr>
        <w:top w:val="none" w:sz="0" w:space="0" w:color="auto"/>
        <w:left w:val="none" w:sz="0" w:space="0" w:color="auto"/>
        <w:bottom w:val="none" w:sz="0" w:space="0" w:color="auto"/>
        <w:right w:val="none" w:sz="0" w:space="0" w:color="auto"/>
      </w:divBdr>
    </w:div>
    <w:div w:id="2058159686">
      <w:bodyDiv w:val="1"/>
      <w:marLeft w:val="0"/>
      <w:marRight w:val="0"/>
      <w:marTop w:val="0"/>
      <w:marBottom w:val="0"/>
      <w:divBdr>
        <w:top w:val="none" w:sz="0" w:space="0" w:color="auto"/>
        <w:left w:val="none" w:sz="0" w:space="0" w:color="auto"/>
        <w:bottom w:val="none" w:sz="0" w:space="0" w:color="auto"/>
        <w:right w:val="none" w:sz="0" w:space="0" w:color="auto"/>
      </w:divBdr>
    </w:div>
    <w:div w:id="2058357393">
      <w:bodyDiv w:val="1"/>
      <w:marLeft w:val="0"/>
      <w:marRight w:val="0"/>
      <w:marTop w:val="0"/>
      <w:marBottom w:val="0"/>
      <w:divBdr>
        <w:top w:val="none" w:sz="0" w:space="0" w:color="auto"/>
        <w:left w:val="none" w:sz="0" w:space="0" w:color="auto"/>
        <w:bottom w:val="none" w:sz="0" w:space="0" w:color="auto"/>
        <w:right w:val="none" w:sz="0" w:space="0" w:color="auto"/>
      </w:divBdr>
    </w:div>
    <w:div w:id="2058431824">
      <w:bodyDiv w:val="1"/>
      <w:marLeft w:val="0"/>
      <w:marRight w:val="0"/>
      <w:marTop w:val="0"/>
      <w:marBottom w:val="0"/>
      <w:divBdr>
        <w:top w:val="none" w:sz="0" w:space="0" w:color="auto"/>
        <w:left w:val="none" w:sz="0" w:space="0" w:color="auto"/>
        <w:bottom w:val="none" w:sz="0" w:space="0" w:color="auto"/>
        <w:right w:val="none" w:sz="0" w:space="0" w:color="auto"/>
      </w:divBdr>
    </w:div>
    <w:div w:id="2058774642">
      <w:bodyDiv w:val="1"/>
      <w:marLeft w:val="0"/>
      <w:marRight w:val="0"/>
      <w:marTop w:val="0"/>
      <w:marBottom w:val="0"/>
      <w:divBdr>
        <w:top w:val="none" w:sz="0" w:space="0" w:color="auto"/>
        <w:left w:val="none" w:sz="0" w:space="0" w:color="auto"/>
        <w:bottom w:val="none" w:sz="0" w:space="0" w:color="auto"/>
        <w:right w:val="none" w:sz="0" w:space="0" w:color="auto"/>
      </w:divBdr>
    </w:div>
    <w:div w:id="2058967449">
      <w:bodyDiv w:val="1"/>
      <w:marLeft w:val="0"/>
      <w:marRight w:val="0"/>
      <w:marTop w:val="0"/>
      <w:marBottom w:val="0"/>
      <w:divBdr>
        <w:top w:val="none" w:sz="0" w:space="0" w:color="auto"/>
        <w:left w:val="none" w:sz="0" w:space="0" w:color="auto"/>
        <w:bottom w:val="none" w:sz="0" w:space="0" w:color="auto"/>
        <w:right w:val="none" w:sz="0" w:space="0" w:color="auto"/>
      </w:divBdr>
    </w:div>
    <w:div w:id="2059083824">
      <w:bodyDiv w:val="1"/>
      <w:marLeft w:val="0"/>
      <w:marRight w:val="0"/>
      <w:marTop w:val="0"/>
      <w:marBottom w:val="0"/>
      <w:divBdr>
        <w:top w:val="none" w:sz="0" w:space="0" w:color="auto"/>
        <w:left w:val="none" w:sz="0" w:space="0" w:color="auto"/>
        <w:bottom w:val="none" w:sz="0" w:space="0" w:color="auto"/>
        <w:right w:val="none" w:sz="0" w:space="0" w:color="auto"/>
      </w:divBdr>
    </w:div>
    <w:div w:id="2059427935">
      <w:bodyDiv w:val="1"/>
      <w:marLeft w:val="0"/>
      <w:marRight w:val="0"/>
      <w:marTop w:val="0"/>
      <w:marBottom w:val="0"/>
      <w:divBdr>
        <w:top w:val="none" w:sz="0" w:space="0" w:color="auto"/>
        <w:left w:val="none" w:sz="0" w:space="0" w:color="auto"/>
        <w:bottom w:val="none" w:sz="0" w:space="0" w:color="auto"/>
        <w:right w:val="none" w:sz="0" w:space="0" w:color="auto"/>
      </w:divBdr>
    </w:div>
    <w:div w:id="2059545446">
      <w:bodyDiv w:val="1"/>
      <w:marLeft w:val="0"/>
      <w:marRight w:val="0"/>
      <w:marTop w:val="0"/>
      <w:marBottom w:val="0"/>
      <w:divBdr>
        <w:top w:val="none" w:sz="0" w:space="0" w:color="auto"/>
        <w:left w:val="none" w:sz="0" w:space="0" w:color="auto"/>
        <w:bottom w:val="none" w:sz="0" w:space="0" w:color="auto"/>
        <w:right w:val="none" w:sz="0" w:space="0" w:color="auto"/>
      </w:divBdr>
    </w:div>
    <w:div w:id="2060281763">
      <w:bodyDiv w:val="1"/>
      <w:marLeft w:val="0"/>
      <w:marRight w:val="0"/>
      <w:marTop w:val="0"/>
      <w:marBottom w:val="0"/>
      <w:divBdr>
        <w:top w:val="none" w:sz="0" w:space="0" w:color="auto"/>
        <w:left w:val="none" w:sz="0" w:space="0" w:color="auto"/>
        <w:bottom w:val="none" w:sz="0" w:space="0" w:color="auto"/>
        <w:right w:val="none" w:sz="0" w:space="0" w:color="auto"/>
      </w:divBdr>
    </w:div>
    <w:div w:id="2060740811">
      <w:bodyDiv w:val="1"/>
      <w:marLeft w:val="0"/>
      <w:marRight w:val="0"/>
      <w:marTop w:val="0"/>
      <w:marBottom w:val="0"/>
      <w:divBdr>
        <w:top w:val="none" w:sz="0" w:space="0" w:color="auto"/>
        <w:left w:val="none" w:sz="0" w:space="0" w:color="auto"/>
        <w:bottom w:val="none" w:sz="0" w:space="0" w:color="auto"/>
        <w:right w:val="none" w:sz="0" w:space="0" w:color="auto"/>
      </w:divBdr>
    </w:div>
    <w:div w:id="2061006312">
      <w:bodyDiv w:val="1"/>
      <w:marLeft w:val="0"/>
      <w:marRight w:val="0"/>
      <w:marTop w:val="0"/>
      <w:marBottom w:val="0"/>
      <w:divBdr>
        <w:top w:val="none" w:sz="0" w:space="0" w:color="auto"/>
        <w:left w:val="none" w:sz="0" w:space="0" w:color="auto"/>
        <w:bottom w:val="none" w:sz="0" w:space="0" w:color="auto"/>
        <w:right w:val="none" w:sz="0" w:space="0" w:color="auto"/>
      </w:divBdr>
    </w:div>
    <w:div w:id="2061051140">
      <w:bodyDiv w:val="1"/>
      <w:marLeft w:val="0"/>
      <w:marRight w:val="0"/>
      <w:marTop w:val="0"/>
      <w:marBottom w:val="0"/>
      <w:divBdr>
        <w:top w:val="none" w:sz="0" w:space="0" w:color="auto"/>
        <w:left w:val="none" w:sz="0" w:space="0" w:color="auto"/>
        <w:bottom w:val="none" w:sz="0" w:space="0" w:color="auto"/>
        <w:right w:val="none" w:sz="0" w:space="0" w:color="auto"/>
      </w:divBdr>
    </w:div>
    <w:div w:id="2061173869">
      <w:bodyDiv w:val="1"/>
      <w:marLeft w:val="0"/>
      <w:marRight w:val="0"/>
      <w:marTop w:val="0"/>
      <w:marBottom w:val="0"/>
      <w:divBdr>
        <w:top w:val="none" w:sz="0" w:space="0" w:color="auto"/>
        <w:left w:val="none" w:sz="0" w:space="0" w:color="auto"/>
        <w:bottom w:val="none" w:sz="0" w:space="0" w:color="auto"/>
        <w:right w:val="none" w:sz="0" w:space="0" w:color="auto"/>
      </w:divBdr>
    </w:div>
    <w:div w:id="2061400829">
      <w:bodyDiv w:val="1"/>
      <w:marLeft w:val="0"/>
      <w:marRight w:val="0"/>
      <w:marTop w:val="0"/>
      <w:marBottom w:val="0"/>
      <w:divBdr>
        <w:top w:val="none" w:sz="0" w:space="0" w:color="auto"/>
        <w:left w:val="none" w:sz="0" w:space="0" w:color="auto"/>
        <w:bottom w:val="none" w:sz="0" w:space="0" w:color="auto"/>
        <w:right w:val="none" w:sz="0" w:space="0" w:color="auto"/>
      </w:divBdr>
    </w:div>
    <w:div w:id="2061971700">
      <w:bodyDiv w:val="1"/>
      <w:marLeft w:val="0"/>
      <w:marRight w:val="0"/>
      <w:marTop w:val="0"/>
      <w:marBottom w:val="0"/>
      <w:divBdr>
        <w:top w:val="none" w:sz="0" w:space="0" w:color="auto"/>
        <w:left w:val="none" w:sz="0" w:space="0" w:color="auto"/>
        <w:bottom w:val="none" w:sz="0" w:space="0" w:color="auto"/>
        <w:right w:val="none" w:sz="0" w:space="0" w:color="auto"/>
      </w:divBdr>
    </w:div>
    <w:div w:id="2062315786">
      <w:bodyDiv w:val="1"/>
      <w:marLeft w:val="0"/>
      <w:marRight w:val="0"/>
      <w:marTop w:val="0"/>
      <w:marBottom w:val="0"/>
      <w:divBdr>
        <w:top w:val="none" w:sz="0" w:space="0" w:color="auto"/>
        <w:left w:val="none" w:sz="0" w:space="0" w:color="auto"/>
        <w:bottom w:val="none" w:sz="0" w:space="0" w:color="auto"/>
        <w:right w:val="none" w:sz="0" w:space="0" w:color="auto"/>
      </w:divBdr>
    </w:div>
    <w:div w:id="2062703888">
      <w:bodyDiv w:val="1"/>
      <w:marLeft w:val="0"/>
      <w:marRight w:val="0"/>
      <w:marTop w:val="0"/>
      <w:marBottom w:val="0"/>
      <w:divBdr>
        <w:top w:val="none" w:sz="0" w:space="0" w:color="auto"/>
        <w:left w:val="none" w:sz="0" w:space="0" w:color="auto"/>
        <w:bottom w:val="none" w:sz="0" w:space="0" w:color="auto"/>
        <w:right w:val="none" w:sz="0" w:space="0" w:color="auto"/>
      </w:divBdr>
    </w:div>
    <w:div w:id="2063475597">
      <w:bodyDiv w:val="1"/>
      <w:marLeft w:val="0"/>
      <w:marRight w:val="0"/>
      <w:marTop w:val="0"/>
      <w:marBottom w:val="0"/>
      <w:divBdr>
        <w:top w:val="none" w:sz="0" w:space="0" w:color="auto"/>
        <w:left w:val="none" w:sz="0" w:space="0" w:color="auto"/>
        <w:bottom w:val="none" w:sz="0" w:space="0" w:color="auto"/>
        <w:right w:val="none" w:sz="0" w:space="0" w:color="auto"/>
      </w:divBdr>
    </w:div>
    <w:div w:id="2063751185">
      <w:bodyDiv w:val="1"/>
      <w:marLeft w:val="0"/>
      <w:marRight w:val="0"/>
      <w:marTop w:val="0"/>
      <w:marBottom w:val="0"/>
      <w:divBdr>
        <w:top w:val="none" w:sz="0" w:space="0" w:color="auto"/>
        <w:left w:val="none" w:sz="0" w:space="0" w:color="auto"/>
        <w:bottom w:val="none" w:sz="0" w:space="0" w:color="auto"/>
        <w:right w:val="none" w:sz="0" w:space="0" w:color="auto"/>
      </w:divBdr>
    </w:div>
    <w:div w:id="2063868805">
      <w:bodyDiv w:val="1"/>
      <w:marLeft w:val="0"/>
      <w:marRight w:val="0"/>
      <w:marTop w:val="0"/>
      <w:marBottom w:val="0"/>
      <w:divBdr>
        <w:top w:val="none" w:sz="0" w:space="0" w:color="auto"/>
        <w:left w:val="none" w:sz="0" w:space="0" w:color="auto"/>
        <w:bottom w:val="none" w:sz="0" w:space="0" w:color="auto"/>
        <w:right w:val="none" w:sz="0" w:space="0" w:color="auto"/>
      </w:divBdr>
    </w:div>
    <w:div w:id="2064326194">
      <w:bodyDiv w:val="1"/>
      <w:marLeft w:val="0"/>
      <w:marRight w:val="0"/>
      <w:marTop w:val="0"/>
      <w:marBottom w:val="0"/>
      <w:divBdr>
        <w:top w:val="none" w:sz="0" w:space="0" w:color="auto"/>
        <w:left w:val="none" w:sz="0" w:space="0" w:color="auto"/>
        <w:bottom w:val="none" w:sz="0" w:space="0" w:color="auto"/>
        <w:right w:val="none" w:sz="0" w:space="0" w:color="auto"/>
      </w:divBdr>
    </w:div>
    <w:div w:id="2064793032">
      <w:bodyDiv w:val="1"/>
      <w:marLeft w:val="0"/>
      <w:marRight w:val="0"/>
      <w:marTop w:val="0"/>
      <w:marBottom w:val="0"/>
      <w:divBdr>
        <w:top w:val="none" w:sz="0" w:space="0" w:color="auto"/>
        <w:left w:val="none" w:sz="0" w:space="0" w:color="auto"/>
        <w:bottom w:val="none" w:sz="0" w:space="0" w:color="auto"/>
        <w:right w:val="none" w:sz="0" w:space="0" w:color="auto"/>
      </w:divBdr>
    </w:div>
    <w:div w:id="2064795038">
      <w:bodyDiv w:val="1"/>
      <w:marLeft w:val="0"/>
      <w:marRight w:val="0"/>
      <w:marTop w:val="0"/>
      <w:marBottom w:val="0"/>
      <w:divBdr>
        <w:top w:val="none" w:sz="0" w:space="0" w:color="auto"/>
        <w:left w:val="none" w:sz="0" w:space="0" w:color="auto"/>
        <w:bottom w:val="none" w:sz="0" w:space="0" w:color="auto"/>
        <w:right w:val="none" w:sz="0" w:space="0" w:color="auto"/>
      </w:divBdr>
    </w:div>
    <w:div w:id="2064986435">
      <w:bodyDiv w:val="1"/>
      <w:marLeft w:val="0"/>
      <w:marRight w:val="0"/>
      <w:marTop w:val="0"/>
      <w:marBottom w:val="0"/>
      <w:divBdr>
        <w:top w:val="none" w:sz="0" w:space="0" w:color="auto"/>
        <w:left w:val="none" w:sz="0" w:space="0" w:color="auto"/>
        <w:bottom w:val="none" w:sz="0" w:space="0" w:color="auto"/>
        <w:right w:val="none" w:sz="0" w:space="0" w:color="auto"/>
      </w:divBdr>
    </w:div>
    <w:div w:id="2065057119">
      <w:bodyDiv w:val="1"/>
      <w:marLeft w:val="0"/>
      <w:marRight w:val="0"/>
      <w:marTop w:val="0"/>
      <w:marBottom w:val="0"/>
      <w:divBdr>
        <w:top w:val="none" w:sz="0" w:space="0" w:color="auto"/>
        <w:left w:val="none" w:sz="0" w:space="0" w:color="auto"/>
        <w:bottom w:val="none" w:sz="0" w:space="0" w:color="auto"/>
        <w:right w:val="none" w:sz="0" w:space="0" w:color="auto"/>
      </w:divBdr>
    </w:div>
    <w:div w:id="2065106132">
      <w:bodyDiv w:val="1"/>
      <w:marLeft w:val="0"/>
      <w:marRight w:val="0"/>
      <w:marTop w:val="0"/>
      <w:marBottom w:val="0"/>
      <w:divBdr>
        <w:top w:val="none" w:sz="0" w:space="0" w:color="auto"/>
        <w:left w:val="none" w:sz="0" w:space="0" w:color="auto"/>
        <w:bottom w:val="none" w:sz="0" w:space="0" w:color="auto"/>
        <w:right w:val="none" w:sz="0" w:space="0" w:color="auto"/>
      </w:divBdr>
    </w:div>
    <w:div w:id="2065642583">
      <w:bodyDiv w:val="1"/>
      <w:marLeft w:val="0"/>
      <w:marRight w:val="0"/>
      <w:marTop w:val="0"/>
      <w:marBottom w:val="0"/>
      <w:divBdr>
        <w:top w:val="none" w:sz="0" w:space="0" w:color="auto"/>
        <w:left w:val="none" w:sz="0" w:space="0" w:color="auto"/>
        <w:bottom w:val="none" w:sz="0" w:space="0" w:color="auto"/>
        <w:right w:val="none" w:sz="0" w:space="0" w:color="auto"/>
      </w:divBdr>
    </w:div>
    <w:div w:id="2065827969">
      <w:bodyDiv w:val="1"/>
      <w:marLeft w:val="0"/>
      <w:marRight w:val="0"/>
      <w:marTop w:val="0"/>
      <w:marBottom w:val="0"/>
      <w:divBdr>
        <w:top w:val="none" w:sz="0" w:space="0" w:color="auto"/>
        <w:left w:val="none" w:sz="0" w:space="0" w:color="auto"/>
        <w:bottom w:val="none" w:sz="0" w:space="0" w:color="auto"/>
        <w:right w:val="none" w:sz="0" w:space="0" w:color="auto"/>
      </w:divBdr>
    </w:div>
    <w:div w:id="2065905022">
      <w:bodyDiv w:val="1"/>
      <w:marLeft w:val="0"/>
      <w:marRight w:val="0"/>
      <w:marTop w:val="0"/>
      <w:marBottom w:val="0"/>
      <w:divBdr>
        <w:top w:val="none" w:sz="0" w:space="0" w:color="auto"/>
        <w:left w:val="none" w:sz="0" w:space="0" w:color="auto"/>
        <w:bottom w:val="none" w:sz="0" w:space="0" w:color="auto"/>
        <w:right w:val="none" w:sz="0" w:space="0" w:color="auto"/>
      </w:divBdr>
    </w:div>
    <w:div w:id="2065905570">
      <w:bodyDiv w:val="1"/>
      <w:marLeft w:val="0"/>
      <w:marRight w:val="0"/>
      <w:marTop w:val="0"/>
      <w:marBottom w:val="0"/>
      <w:divBdr>
        <w:top w:val="none" w:sz="0" w:space="0" w:color="auto"/>
        <w:left w:val="none" w:sz="0" w:space="0" w:color="auto"/>
        <w:bottom w:val="none" w:sz="0" w:space="0" w:color="auto"/>
        <w:right w:val="none" w:sz="0" w:space="0" w:color="auto"/>
      </w:divBdr>
    </w:div>
    <w:div w:id="2065985600">
      <w:bodyDiv w:val="1"/>
      <w:marLeft w:val="0"/>
      <w:marRight w:val="0"/>
      <w:marTop w:val="0"/>
      <w:marBottom w:val="0"/>
      <w:divBdr>
        <w:top w:val="none" w:sz="0" w:space="0" w:color="auto"/>
        <w:left w:val="none" w:sz="0" w:space="0" w:color="auto"/>
        <w:bottom w:val="none" w:sz="0" w:space="0" w:color="auto"/>
        <w:right w:val="none" w:sz="0" w:space="0" w:color="auto"/>
      </w:divBdr>
    </w:div>
    <w:div w:id="2066028696">
      <w:bodyDiv w:val="1"/>
      <w:marLeft w:val="0"/>
      <w:marRight w:val="0"/>
      <w:marTop w:val="0"/>
      <w:marBottom w:val="0"/>
      <w:divBdr>
        <w:top w:val="none" w:sz="0" w:space="0" w:color="auto"/>
        <w:left w:val="none" w:sz="0" w:space="0" w:color="auto"/>
        <w:bottom w:val="none" w:sz="0" w:space="0" w:color="auto"/>
        <w:right w:val="none" w:sz="0" w:space="0" w:color="auto"/>
      </w:divBdr>
    </w:div>
    <w:div w:id="2066366057">
      <w:bodyDiv w:val="1"/>
      <w:marLeft w:val="0"/>
      <w:marRight w:val="0"/>
      <w:marTop w:val="0"/>
      <w:marBottom w:val="0"/>
      <w:divBdr>
        <w:top w:val="none" w:sz="0" w:space="0" w:color="auto"/>
        <w:left w:val="none" w:sz="0" w:space="0" w:color="auto"/>
        <w:bottom w:val="none" w:sz="0" w:space="0" w:color="auto"/>
        <w:right w:val="none" w:sz="0" w:space="0" w:color="auto"/>
      </w:divBdr>
    </w:div>
    <w:div w:id="2066948382">
      <w:bodyDiv w:val="1"/>
      <w:marLeft w:val="0"/>
      <w:marRight w:val="0"/>
      <w:marTop w:val="0"/>
      <w:marBottom w:val="0"/>
      <w:divBdr>
        <w:top w:val="none" w:sz="0" w:space="0" w:color="auto"/>
        <w:left w:val="none" w:sz="0" w:space="0" w:color="auto"/>
        <w:bottom w:val="none" w:sz="0" w:space="0" w:color="auto"/>
        <w:right w:val="none" w:sz="0" w:space="0" w:color="auto"/>
      </w:divBdr>
    </w:div>
    <w:div w:id="2067140229">
      <w:bodyDiv w:val="1"/>
      <w:marLeft w:val="0"/>
      <w:marRight w:val="0"/>
      <w:marTop w:val="0"/>
      <w:marBottom w:val="0"/>
      <w:divBdr>
        <w:top w:val="none" w:sz="0" w:space="0" w:color="auto"/>
        <w:left w:val="none" w:sz="0" w:space="0" w:color="auto"/>
        <w:bottom w:val="none" w:sz="0" w:space="0" w:color="auto"/>
        <w:right w:val="none" w:sz="0" w:space="0" w:color="auto"/>
      </w:divBdr>
    </w:div>
    <w:div w:id="2067486235">
      <w:bodyDiv w:val="1"/>
      <w:marLeft w:val="0"/>
      <w:marRight w:val="0"/>
      <w:marTop w:val="0"/>
      <w:marBottom w:val="0"/>
      <w:divBdr>
        <w:top w:val="none" w:sz="0" w:space="0" w:color="auto"/>
        <w:left w:val="none" w:sz="0" w:space="0" w:color="auto"/>
        <w:bottom w:val="none" w:sz="0" w:space="0" w:color="auto"/>
        <w:right w:val="none" w:sz="0" w:space="0" w:color="auto"/>
      </w:divBdr>
    </w:div>
    <w:div w:id="2067559240">
      <w:bodyDiv w:val="1"/>
      <w:marLeft w:val="0"/>
      <w:marRight w:val="0"/>
      <w:marTop w:val="0"/>
      <w:marBottom w:val="0"/>
      <w:divBdr>
        <w:top w:val="none" w:sz="0" w:space="0" w:color="auto"/>
        <w:left w:val="none" w:sz="0" w:space="0" w:color="auto"/>
        <w:bottom w:val="none" w:sz="0" w:space="0" w:color="auto"/>
        <w:right w:val="none" w:sz="0" w:space="0" w:color="auto"/>
      </w:divBdr>
    </w:div>
    <w:div w:id="2067606762">
      <w:bodyDiv w:val="1"/>
      <w:marLeft w:val="0"/>
      <w:marRight w:val="0"/>
      <w:marTop w:val="0"/>
      <w:marBottom w:val="0"/>
      <w:divBdr>
        <w:top w:val="none" w:sz="0" w:space="0" w:color="auto"/>
        <w:left w:val="none" w:sz="0" w:space="0" w:color="auto"/>
        <w:bottom w:val="none" w:sz="0" w:space="0" w:color="auto"/>
        <w:right w:val="none" w:sz="0" w:space="0" w:color="auto"/>
      </w:divBdr>
    </w:div>
    <w:div w:id="2067682826">
      <w:bodyDiv w:val="1"/>
      <w:marLeft w:val="0"/>
      <w:marRight w:val="0"/>
      <w:marTop w:val="0"/>
      <w:marBottom w:val="0"/>
      <w:divBdr>
        <w:top w:val="none" w:sz="0" w:space="0" w:color="auto"/>
        <w:left w:val="none" w:sz="0" w:space="0" w:color="auto"/>
        <w:bottom w:val="none" w:sz="0" w:space="0" w:color="auto"/>
        <w:right w:val="none" w:sz="0" w:space="0" w:color="auto"/>
      </w:divBdr>
    </w:div>
    <w:div w:id="2067684171">
      <w:bodyDiv w:val="1"/>
      <w:marLeft w:val="0"/>
      <w:marRight w:val="0"/>
      <w:marTop w:val="0"/>
      <w:marBottom w:val="0"/>
      <w:divBdr>
        <w:top w:val="none" w:sz="0" w:space="0" w:color="auto"/>
        <w:left w:val="none" w:sz="0" w:space="0" w:color="auto"/>
        <w:bottom w:val="none" w:sz="0" w:space="0" w:color="auto"/>
        <w:right w:val="none" w:sz="0" w:space="0" w:color="auto"/>
      </w:divBdr>
    </w:div>
    <w:div w:id="2067947464">
      <w:bodyDiv w:val="1"/>
      <w:marLeft w:val="0"/>
      <w:marRight w:val="0"/>
      <w:marTop w:val="0"/>
      <w:marBottom w:val="0"/>
      <w:divBdr>
        <w:top w:val="none" w:sz="0" w:space="0" w:color="auto"/>
        <w:left w:val="none" w:sz="0" w:space="0" w:color="auto"/>
        <w:bottom w:val="none" w:sz="0" w:space="0" w:color="auto"/>
        <w:right w:val="none" w:sz="0" w:space="0" w:color="auto"/>
      </w:divBdr>
    </w:div>
    <w:div w:id="2067988891">
      <w:bodyDiv w:val="1"/>
      <w:marLeft w:val="0"/>
      <w:marRight w:val="0"/>
      <w:marTop w:val="0"/>
      <w:marBottom w:val="0"/>
      <w:divBdr>
        <w:top w:val="none" w:sz="0" w:space="0" w:color="auto"/>
        <w:left w:val="none" w:sz="0" w:space="0" w:color="auto"/>
        <w:bottom w:val="none" w:sz="0" w:space="0" w:color="auto"/>
        <w:right w:val="none" w:sz="0" w:space="0" w:color="auto"/>
      </w:divBdr>
    </w:div>
    <w:div w:id="2067994090">
      <w:bodyDiv w:val="1"/>
      <w:marLeft w:val="0"/>
      <w:marRight w:val="0"/>
      <w:marTop w:val="0"/>
      <w:marBottom w:val="0"/>
      <w:divBdr>
        <w:top w:val="none" w:sz="0" w:space="0" w:color="auto"/>
        <w:left w:val="none" w:sz="0" w:space="0" w:color="auto"/>
        <w:bottom w:val="none" w:sz="0" w:space="0" w:color="auto"/>
        <w:right w:val="none" w:sz="0" w:space="0" w:color="auto"/>
      </w:divBdr>
    </w:div>
    <w:div w:id="2068340522">
      <w:bodyDiv w:val="1"/>
      <w:marLeft w:val="0"/>
      <w:marRight w:val="0"/>
      <w:marTop w:val="0"/>
      <w:marBottom w:val="0"/>
      <w:divBdr>
        <w:top w:val="none" w:sz="0" w:space="0" w:color="auto"/>
        <w:left w:val="none" w:sz="0" w:space="0" w:color="auto"/>
        <w:bottom w:val="none" w:sz="0" w:space="0" w:color="auto"/>
        <w:right w:val="none" w:sz="0" w:space="0" w:color="auto"/>
      </w:divBdr>
    </w:div>
    <w:div w:id="2068383062">
      <w:bodyDiv w:val="1"/>
      <w:marLeft w:val="0"/>
      <w:marRight w:val="0"/>
      <w:marTop w:val="0"/>
      <w:marBottom w:val="0"/>
      <w:divBdr>
        <w:top w:val="none" w:sz="0" w:space="0" w:color="auto"/>
        <w:left w:val="none" w:sz="0" w:space="0" w:color="auto"/>
        <w:bottom w:val="none" w:sz="0" w:space="0" w:color="auto"/>
        <w:right w:val="none" w:sz="0" w:space="0" w:color="auto"/>
      </w:divBdr>
    </w:div>
    <w:div w:id="2068411717">
      <w:bodyDiv w:val="1"/>
      <w:marLeft w:val="0"/>
      <w:marRight w:val="0"/>
      <w:marTop w:val="0"/>
      <w:marBottom w:val="0"/>
      <w:divBdr>
        <w:top w:val="none" w:sz="0" w:space="0" w:color="auto"/>
        <w:left w:val="none" w:sz="0" w:space="0" w:color="auto"/>
        <w:bottom w:val="none" w:sz="0" w:space="0" w:color="auto"/>
        <w:right w:val="none" w:sz="0" w:space="0" w:color="auto"/>
      </w:divBdr>
    </w:div>
    <w:div w:id="2068455698">
      <w:bodyDiv w:val="1"/>
      <w:marLeft w:val="0"/>
      <w:marRight w:val="0"/>
      <w:marTop w:val="0"/>
      <w:marBottom w:val="0"/>
      <w:divBdr>
        <w:top w:val="none" w:sz="0" w:space="0" w:color="auto"/>
        <w:left w:val="none" w:sz="0" w:space="0" w:color="auto"/>
        <w:bottom w:val="none" w:sz="0" w:space="0" w:color="auto"/>
        <w:right w:val="none" w:sz="0" w:space="0" w:color="auto"/>
      </w:divBdr>
    </w:div>
    <w:div w:id="2068645460">
      <w:bodyDiv w:val="1"/>
      <w:marLeft w:val="0"/>
      <w:marRight w:val="0"/>
      <w:marTop w:val="0"/>
      <w:marBottom w:val="0"/>
      <w:divBdr>
        <w:top w:val="none" w:sz="0" w:space="0" w:color="auto"/>
        <w:left w:val="none" w:sz="0" w:space="0" w:color="auto"/>
        <w:bottom w:val="none" w:sz="0" w:space="0" w:color="auto"/>
        <w:right w:val="none" w:sz="0" w:space="0" w:color="auto"/>
      </w:divBdr>
    </w:div>
    <w:div w:id="2069834865">
      <w:bodyDiv w:val="1"/>
      <w:marLeft w:val="0"/>
      <w:marRight w:val="0"/>
      <w:marTop w:val="0"/>
      <w:marBottom w:val="0"/>
      <w:divBdr>
        <w:top w:val="none" w:sz="0" w:space="0" w:color="auto"/>
        <w:left w:val="none" w:sz="0" w:space="0" w:color="auto"/>
        <w:bottom w:val="none" w:sz="0" w:space="0" w:color="auto"/>
        <w:right w:val="none" w:sz="0" w:space="0" w:color="auto"/>
      </w:divBdr>
    </w:div>
    <w:div w:id="2070568086">
      <w:bodyDiv w:val="1"/>
      <w:marLeft w:val="0"/>
      <w:marRight w:val="0"/>
      <w:marTop w:val="0"/>
      <w:marBottom w:val="0"/>
      <w:divBdr>
        <w:top w:val="none" w:sz="0" w:space="0" w:color="auto"/>
        <w:left w:val="none" w:sz="0" w:space="0" w:color="auto"/>
        <w:bottom w:val="none" w:sz="0" w:space="0" w:color="auto"/>
        <w:right w:val="none" w:sz="0" w:space="0" w:color="auto"/>
      </w:divBdr>
    </w:div>
    <w:div w:id="2070613791">
      <w:bodyDiv w:val="1"/>
      <w:marLeft w:val="0"/>
      <w:marRight w:val="0"/>
      <w:marTop w:val="0"/>
      <w:marBottom w:val="0"/>
      <w:divBdr>
        <w:top w:val="none" w:sz="0" w:space="0" w:color="auto"/>
        <w:left w:val="none" w:sz="0" w:space="0" w:color="auto"/>
        <w:bottom w:val="none" w:sz="0" w:space="0" w:color="auto"/>
        <w:right w:val="none" w:sz="0" w:space="0" w:color="auto"/>
      </w:divBdr>
    </w:div>
    <w:div w:id="2070616036">
      <w:bodyDiv w:val="1"/>
      <w:marLeft w:val="0"/>
      <w:marRight w:val="0"/>
      <w:marTop w:val="0"/>
      <w:marBottom w:val="0"/>
      <w:divBdr>
        <w:top w:val="none" w:sz="0" w:space="0" w:color="auto"/>
        <w:left w:val="none" w:sz="0" w:space="0" w:color="auto"/>
        <w:bottom w:val="none" w:sz="0" w:space="0" w:color="auto"/>
        <w:right w:val="none" w:sz="0" w:space="0" w:color="auto"/>
      </w:divBdr>
    </w:div>
    <w:div w:id="2071146746">
      <w:bodyDiv w:val="1"/>
      <w:marLeft w:val="0"/>
      <w:marRight w:val="0"/>
      <w:marTop w:val="0"/>
      <w:marBottom w:val="0"/>
      <w:divBdr>
        <w:top w:val="none" w:sz="0" w:space="0" w:color="auto"/>
        <w:left w:val="none" w:sz="0" w:space="0" w:color="auto"/>
        <w:bottom w:val="none" w:sz="0" w:space="0" w:color="auto"/>
        <w:right w:val="none" w:sz="0" w:space="0" w:color="auto"/>
      </w:divBdr>
    </w:div>
    <w:div w:id="2071150593">
      <w:bodyDiv w:val="1"/>
      <w:marLeft w:val="0"/>
      <w:marRight w:val="0"/>
      <w:marTop w:val="0"/>
      <w:marBottom w:val="0"/>
      <w:divBdr>
        <w:top w:val="none" w:sz="0" w:space="0" w:color="auto"/>
        <w:left w:val="none" w:sz="0" w:space="0" w:color="auto"/>
        <w:bottom w:val="none" w:sz="0" w:space="0" w:color="auto"/>
        <w:right w:val="none" w:sz="0" w:space="0" w:color="auto"/>
      </w:divBdr>
    </w:div>
    <w:div w:id="2071341716">
      <w:bodyDiv w:val="1"/>
      <w:marLeft w:val="0"/>
      <w:marRight w:val="0"/>
      <w:marTop w:val="0"/>
      <w:marBottom w:val="0"/>
      <w:divBdr>
        <w:top w:val="none" w:sz="0" w:space="0" w:color="auto"/>
        <w:left w:val="none" w:sz="0" w:space="0" w:color="auto"/>
        <w:bottom w:val="none" w:sz="0" w:space="0" w:color="auto"/>
        <w:right w:val="none" w:sz="0" w:space="0" w:color="auto"/>
      </w:divBdr>
    </w:div>
    <w:div w:id="2071541260">
      <w:bodyDiv w:val="1"/>
      <w:marLeft w:val="0"/>
      <w:marRight w:val="0"/>
      <w:marTop w:val="0"/>
      <w:marBottom w:val="0"/>
      <w:divBdr>
        <w:top w:val="none" w:sz="0" w:space="0" w:color="auto"/>
        <w:left w:val="none" w:sz="0" w:space="0" w:color="auto"/>
        <w:bottom w:val="none" w:sz="0" w:space="0" w:color="auto"/>
        <w:right w:val="none" w:sz="0" w:space="0" w:color="auto"/>
      </w:divBdr>
    </w:div>
    <w:div w:id="2071802191">
      <w:bodyDiv w:val="1"/>
      <w:marLeft w:val="0"/>
      <w:marRight w:val="0"/>
      <w:marTop w:val="0"/>
      <w:marBottom w:val="0"/>
      <w:divBdr>
        <w:top w:val="none" w:sz="0" w:space="0" w:color="auto"/>
        <w:left w:val="none" w:sz="0" w:space="0" w:color="auto"/>
        <w:bottom w:val="none" w:sz="0" w:space="0" w:color="auto"/>
        <w:right w:val="none" w:sz="0" w:space="0" w:color="auto"/>
      </w:divBdr>
    </w:div>
    <w:div w:id="2071877902">
      <w:bodyDiv w:val="1"/>
      <w:marLeft w:val="0"/>
      <w:marRight w:val="0"/>
      <w:marTop w:val="0"/>
      <w:marBottom w:val="0"/>
      <w:divBdr>
        <w:top w:val="none" w:sz="0" w:space="0" w:color="auto"/>
        <w:left w:val="none" w:sz="0" w:space="0" w:color="auto"/>
        <w:bottom w:val="none" w:sz="0" w:space="0" w:color="auto"/>
        <w:right w:val="none" w:sz="0" w:space="0" w:color="auto"/>
      </w:divBdr>
    </w:div>
    <w:div w:id="2071928171">
      <w:bodyDiv w:val="1"/>
      <w:marLeft w:val="0"/>
      <w:marRight w:val="0"/>
      <w:marTop w:val="0"/>
      <w:marBottom w:val="0"/>
      <w:divBdr>
        <w:top w:val="none" w:sz="0" w:space="0" w:color="auto"/>
        <w:left w:val="none" w:sz="0" w:space="0" w:color="auto"/>
        <w:bottom w:val="none" w:sz="0" w:space="0" w:color="auto"/>
        <w:right w:val="none" w:sz="0" w:space="0" w:color="auto"/>
      </w:divBdr>
    </w:div>
    <w:div w:id="2072383751">
      <w:bodyDiv w:val="1"/>
      <w:marLeft w:val="0"/>
      <w:marRight w:val="0"/>
      <w:marTop w:val="0"/>
      <w:marBottom w:val="0"/>
      <w:divBdr>
        <w:top w:val="none" w:sz="0" w:space="0" w:color="auto"/>
        <w:left w:val="none" w:sz="0" w:space="0" w:color="auto"/>
        <w:bottom w:val="none" w:sz="0" w:space="0" w:color="auto"/>
        <w:right w:val="none" w:sz="0" w:space="0" w:color="auto"/>
      </w:divBdr>
    </w:div>
    <w:div w:id="2073691298">
      <w:bodyDiv w:val="1"/>
      <w:marLeft w:val="0"/>
      <w:marRight w:val="0"/>
      <w:marTop w:val="0"/>
      <w:marBottom w:val="0"/>
      <w:divBdr>
        <w:top w:val="none" w:sz="0" w:space="0" w:color="auto"/>
        <w:left w:val="none" w:sz="0" w:space="0" w:color="auto"/>
        <w:bottom w:val="none" w:sz="0" w:space="0" w:color="auto"/>
        <w:right w:val="none" w:sz="0" w:space="0" w:color="auto"/>
      </w:divBdr>
    </w:div>
    <w:div w:id="2073771248">
      <w:bodyDiv w:val="1"/>
      <w:marLeft w:val="0"/>
      <w:marRight w:val="0"/>
      <w:marTop w:val="0"/>
      <w:marBottom w:val="0"/>
      <w:divBdr>
        <w:top w:val="none" w:sz="0" w:space="0" w:color="auto"/>
        <w:left w:val="none" w:sz="0" w:space="0" w:color="auto"/>
        <w:bottom w:val="none" w:sz="0" w:space="0" w:color="auto"/>
        <w:right w:val="none" w:sz="0" w:space="0" w:color="auto"/>
      </w:divBdr>
    </w:div>
    <w:div w:id="2073849880">
      <w:bodyDiv w:val="1"/>
      <w:marLeft w:val="0"/>
      <w:marRight w:val="0"/>
      <w:marTop w:val="0"/>
      <w:marBottom w:val="0"/>
      <w:divBdr>
        <w:top w:val="none" w:sz="0" w:space="0" w:color="auto"/>
        <w:left w:val="none" w:sz="0" w:space="0" w:color="auto"/>
        <w:bottom w:val="none" w:sz="0" w:space="0" w:color="auto"/>
        <w:right w:val="none" w:sz="0" w:space="0" w:color="auto"/>
      </w:divBdr>
    </w:div>
    <w:div w:id="2074110699">
      <w:bodyDiv w:val="1"/>
      <w:marLeft w:val="0"/>
      <w:marRight w:val="0"/>
      <w:marTop w:val="0"/>
      <w:marBottom w:val="0"/>
      <w:divBdr>
        <w:top w:val="none" w:sz="0" w:space="0" w:color="auto"/>
        <w:left w:val="none" w:sz="0" w:space="0" w:color="auto"/>
        <w:bottom w:val="none" w:sz="0" w:space="0" w:color="auto"/>
        <w:right w:val="none" w:sz="0" w:space="0" w:color="auto"/>
      </w:divBdr>
    </w:div>
    <w:div w:id="2074967098">
      <w:bodyDiv w:val="1"/>
      <w:marLeft w:val="0"/>
      <w:marRight w:val="0"/>
      <w:marTop w:val="0"/>
      <w:marBottom w:val="0"/>
      <w:divBdr>
        <w:top w:val="none" w:sz="0" w:space="0" w:color="auto"/>
        <w:left w:val="none" w:sz="0" w:space="0" w:color="auto"/>
        <w:bottom w:val="none" w:sz="0" w:space="0" w:color="auto"/>
        <w:right w:val="none" w:sz="0" w:space="0" w:color="auto"/>
      </w:divBdr>
    </w:div>
    <w:div w:id="2075423412">
      <w:bodyDiv w:val="1"/>
      <w:marLeft w:val="0"/>
      <w:marRight w:val="0"/>
      <w:marTop w:val="0"/>
      <w:marBottom w:val="0"/>
      <w:divBdr>
        <w:top w:val="none" w:sz="0" w:space="0" w:color="auto"/>
        <w:left w:val="none" w:sz="0" w:space="0" w:color="auto"/>
        <w:bottom w:val="none" w:sz="0" w:space="0" w:color="auto"/>
        <w:right w:val="none" w:sz="0" w:space="0" w:color="auto"/>
      </w:divBdr>
    </w:div>
    <w:div w:id="2075621643">
      <w:bodyDiv w:val="1"/>
      <w:marLeft w:val="0"/>
      <w:marRight w:val="0"/>
      <w:marTop w:val="0"/>
      <w:marBottom w:val="0"/>
      <w:divBdr>
        <w:top w:val="none" w:sz="0" w:space="0" w:color="auto"/>
        <w:left w:val="none" w:sz="0" w:space="0" w:color="auto"/>
        <w:bottom w:val="none" w:sz="0" w:space="0" w:color="auto"/>
        <w:right w:val="none" w:sz="0" w:space="0" w:color="auto"/>
      </w:divBdr>
    </w:div>
    <w:div w:id="2075665682">
      <w:bodyDiv w:val="1"/>
      <w:marLeft w:val="0"/>
      <w:marRight w:val="0"/>
      <w:marTop w:val="0"/>
      <w:marBottom w:val="0"/>
      <w:divBdr>
        <w:top w:val="none" w:sz="0" w:space="0" w:color="auto"/>
        <w:left w:val="none" w:sz="0" w:space="0" w:color="auto"/>
        <w:bottom w:val="none" w:sz="0" w:space="0" w:color="auto"/>
        <w:right w:val="none" w:sz="0" w:space="0" w:color="auto"/>
      </w:divBdr>
    </w:div>
    <w:div w:id="2075856917">
      <w:bodyDiv w:val="1"/>
      <w:marLeft w:val="0"/>
      <w:marRight w:val="0"/>
      <w:marTop w:val="0"/>
      <w:marBottom w:val="0"/>
      <w:divBdr>
        <w:top w:val="none" w:sz="0" w:space="0" w:color="auto"/>
        <w:left w:val="none" w:sz="0" w:space="0" w:color="auto"/>
        <w:bottom w:val="none" w:sz="0" w:space="0" w:color="auto"/>
        <w:right w:val="none" w:sz="0" w:space="0" w:color="auto"/>
      </w:divBdr>
    </w:div>
    <w:div w:id="2076077036">
      <w:bodyDiv w:val="1"/>
      <w:marLeft w:val="0"/>
      <w:marRight w:val="0"/>
      <w:marTop w:val="0"/>
      <w:marBottom w:val="0"/>
      <w:divBdr>
        <w:top w:val="none" w:sz="0" w:space="0" w:color="auto"/>
        <w:left w:val="none" w:sz="0" w:space="0" w:color="auto"/>
        <w:bottom w:val="none" w:sz="0" w:space="0" w:color="auto"/>
        <w:right w:val="none" w:sz="0" w:space="0" w:color="auto"/>
      </w:divBdr>
    </w:div>
    <w:div w:id="2076126307">
      <w:bodyDiv w:val="1"/>
      <w:marLeft w:val="0"/>
      <w:marRight w:val="0"/>
      <w:marTop w:val="0"/>
      <w:marBottom w:val="0"/>
      <w:divBdr>
        <w:top w:val="none" w:sz="0" w:space="0" w:color="auto"/>
        <w:left w:val="none" w:sz="0" w:space="0" w:color="auto"/>
        <w:bottom w:val="none" w:sz="0" w:space="0" w:color="auto"/>
        <w:right w:val="none" w:sz="0" w:space="0" w:color="auto"/>
      </w:divBdr>
    </w:div>
    <w:div w:id="2076197007">
      <w:bodyDiv w:val="1"/>
      <w:marLeft w:val="0"/>
      <w:marRight w:val="0"/>
      <w:marTop w:val="0"/>
      <w:marBottom w:val="0"/>
      <w:divBdr>
        <w:top w:val="none" w:sz="0" w:space="0" w:color="auto"/>
        <w:left w:val="none" w:sz="0" w:space="0" w:color="auto"/>
        <w:bottom w:val="none" w:sz="0" w:space="0" w:color="auto"/>
        <w:right w:val="none" w:sz="0" w:space="0" w:color="auto"/>
      </w:divBdr>
    </w:div>
    <w:div w:id="2076201048">
      <w:bodyDiv w:val="1"/>
      <w:marLeft w:val="0"/>
      <w:marRight w:val="0"/>
      <w:marTop w:val="0"/>
      <w:marBottom w:val="0"/>
      <w:divBdr>
        <w:top w:val="none" w:sz="0" w:space="0" w:color="auto"/>
        <w:left w:val="none" w:sz="0" w:space="0" w:color="auto"/>
        <w:bottom w:val="none" w:sz="0" w:space="0" w:color="auto"/>
        <w:right w:val="none" w:sz="0" w:space="0" w:color="auto"/>
      </w:divBdr>
    </w:div>
    <w:div w:id="2076272173">
      <w:bodyDiv w:val="1"/>
      <w:marLeft w:val="0"/>
      <w:marRight w:val="0"/>
      <w:marTop w:val="0"/>
      <w:marBottom w:val="0"/>
      <w:divBdr>
        <w:top w:val="none" w:sz="0" w:space="0" w:color="auto"/>
        <w:left w:val="none" w:sz="0" w:space="0" w:color="auto"/>
        <w:bottom w:val="none" w:sz="0" w:space="0" w:color="auto"/>
        <w:right w:val="none" w:sz="0" w:space="0" w:color="auto"/>
      </w:divBdr>
    </w:div>
    <w:div w:id="2076581111">
      <w:bodyDiv w:val="1"/>
      <w:marLeft w:val="0"/>
      <w:marRight w:val="0"/>
      <w:marTop w:val="0"/>
      <w:marBottom w:val="0"/>
      <w:divBdr>
        <w:top w:val="none" w:sz="0" w:space="0" w:color="auto"/>
        <w:left w:val="none" w:sz="0" w:space="0" w:color="auto"/>
        <w:bottom w:val="none" w:sz="0" w:space="0" w:color="auto"/>
        <w:right w:val="none" w:sz="0" w:space="0" w:color="auto"/>
      </w:divBdr>
    </w:div>
    <w:div w:id="2076776707">
      <w:bodyDiv w:val="1"/>
      <w:marLeft w:val="0"/>
      <w:marRight w:val="0"/>
      <w:marTop w:val="0"/>
      <w:marBottom w:val="0"/>
      <w:divBdr>
        <w:top w:val="none" w:sz="0" w:space="0" w:color="auto"/>
        <w:left w:val="none" w:sz="0" w:space="0" w:color="auto"/>
        <w:bottom w:val="none" w:sz="0" w:space="0" w:color="auto"/>
        <w:right w:val="none" w:sz="0" w:space="0" w:color="auto"/>
      </w:divBdr>
    </w:div>
    <w:div w:id="2077124702">
      <w:bodyDiv w:val="1"/>
      <w:marLeft w:val="0"/>
      <w:marRight w:val="0"/>
      <w:marTop w:val="0"/>
      <w:marBottom w:val="0"/>
      <w:divBdr>
        <w:top w:val="none" w:sz="0" w:space="0" w:color="auto"/>
        <w:left w:val="none" w:sz="0" w:space="0" w:color="auto"/>
        <w:bottom w:val="none" w:sz="0" w:space="0" w:color="auto"/>
        <w:right w:val="none" w:sz="0" w:space="0" w:color="auto"/>
      </w:divBdr>
    </w:div>
    <w:div w:id="2077630117">
      <w:bodyDiv w:val="1"/>
      <w:marLeft w:val="0"/>
      <w:marRight w:val="0"/>
      <w:marTop w:val="0"/>
      <w:marBottom w:val="0"/>
      <w:divBdr>
        <w:top w:val="none" w:sz="0" w:space="0" w:color="auto"/>
        <w:left w:val="none" w:sz="0" w:space="0" w:color="auto"/>
        <w:bottom w:val="none" w:sz="0" w:space="0" w:color="auto"/>
        <w:right w:val="none" w:sz="0" w:space="0" w:color="auto"/>
      </w:divBdr>
    </w:div>
    <w:div w:id="2077701454">
      <w:bodyDiv w:val="1"/>
      <w:marLeft w:val="0"/>
      <w:marRight w:val="0"/>
      <w:marTop w:val="0"/>
      <w:marBottom w:val="0"/>
      <w:divBdr>
        <w:top w:val="none" w:sz="0" w:space="0" w:color="auto"/>
        <w:left w:val="none" w:sz="0" w:space="0" w:color="auto"/>
        <w:bottom w:val="none" w:sz="0" w:space="0" w:color="auto"/>
        <w:right w:val="none" w:sz="0" w:space="0" w:color="auto"/>
      </w:divBdr>
    </w:div>
    <w:div w:id="2077780116">
      <w:bodyDiv w:val="1"/>
      <w:marLeft w:val="0"/>
      <w:marRight w:val="0"/>
      <w:marTop w:val="0"/>
      <w:marBottom w:val="0"/>
      <w:divBdr>
        <w:top w:val="none" w:sz="0" w:space="0" w:color="auto"/>
        <w:left w:val="none" w:sz="0" w:space="0" w:color="auto"/>
        <w:bottom w:val="none" w:sz="0" w:space="0" w:color="auto"/>
        <w:right w:val="none" w:sz="0" w:space="0" w:color="auto"/>
      </w:divBdr>
    </w:div>
    <w:div w:id="2078475109">
      <w:bodyDiv w:val="1"/>
      <w:marLeft w:val="0"/>
      <w:marRight w:val="0"/>
      <w:marTop w:val="0"/>
      <w:marBottom w:val="0"/>
      <w:divBdr>
        <w:top w:val="none" w:sz="0" w:space="0" w:color="auto"/>
        <w:left w:val="none" w:sz="0" w:space="0" w:color="auto"/>
        <w:bottom w:val="none" w:sz="0" w:space="0" w:color="auto"/>
        <w:right w:val="none" w:sz="0" w:space="0" w:color="auto"/>
      </w:divBdr>
    </w:div>
    <w:div w:id="2078553561">
      <w:bodyDiv w:val="1"/>
      <w:marLeft w:val="0"/>
      <w:marRight w:val="0"/>
      <w:marTop w:val="0"/>
      <w:marBottom w:val="0"/>
      <w:divBdr>
        <w:top w:val="none" w:sz="0" w:space="0" w:color="auto"/>
        <w:left w:val="none" w:sz="0" w:space="0" w:color="auto"/>
        <w:bottom w:val="none" w:sz="0" w:space="0" w:color="auto"/>
        <w:right w:val="none" w:sz="0" w:space="0" w:color="auto"/>
      </w:divBdr>
    </w:div>
    <w:div w:id="2078898333">
      <w:bodyDiv w:val="1"/>
      <w:marLeft w:val="0"/>
      <w:marRight w:val="0"/>
      <w:marTop w:val="0"/>
      <w:marBottom w:val="0"/>
      <w:divBdr>
        <w:top w:val="none" w:sz="0" w:space="0" w:color="auto"/>
        <w:left w:val="none" w:sz="0" w:space="0" w:color="auto"/>
        <w:bottom w:val="none" w:sz="0" w:space="0" w:color="auto"/>
        <w:right w:val="none" w:sz="0" w:space="0" w:color="auto"/>
      </w:divBdr>
    </w:div>
    <w:div w:id="2079326861">
      <w:bodyDiv w:val="1"/>
      <w:marLeft w:val="0"/>
      <w:marRight w:val="0"/>
      <w:marTop w:val="0"/>
      <w:marBottom w:val="0"/>
      <w:divBdr>
        <w:top w:val="none" w:sz="0" w:space="0" w:color="auto"/>
        <w:left w:val="none" w:sz="0" w:space="0" w:color="auto"/>
        <w:bottom w:val="none" w:sz="0" w:space="0" w:color="auto"/>
        <w:right w:val="none" w:sz="0" w:space="0" w:color="auto"/>
      </w:divBdr>
    </w:div>
    <w:div w:id="2079327086">
      <w:bodyDiv w:val="1"/>
      <w:marLeft w:val="0"/>
      <w:marRight w:val="0"/>
      <w:marTop w:val="0"/>
      <w:marBottom w:val="0"/>
      <w:divBdr>
        <w:top w:val="none" w:sz="0" w:space="0" w:color="auto"/>
        <w:left w:val="none" w:sz="0" w:space="0" w:color="auto"/>
        <w:bottom w:val="none" w:sz="0" w:space="0" w:color="auto"/>
        <w:right w:val="none" w:sz="0" w:space="0" w:color="auto"/>
      </w:divBdr>
    </w:div>
    <w:div w:id="2079397591">
      <w:bodyDiv w:val="1"/>
      <w:marLeft w:val="0"/>
      <w:marRight w:val="0"/>
      <w:marTop w:val="0"/>
      <w:marBottom w:val="0"/>
      <w:divBdr>
        <w:top w:val="none" w:sz="0" w:space="0" w:color="auto"/>
        <w:left w:val="none" w:sz="0" w:space="0" w:color="auto"/>
        <w:bottom w:val="none" w:sz="0" w:space="0" w:color="auto"/>
        <w:right w:val="none" w:sz="0" w:space="0" w:color="auto"/>
      </w:divBdr>
    </w:div>
    <w:div w:id="2080058600">
      <w:bodyDiv w:val="1"/>
      <w:marLeft w:val="0"/>
      <w:marRight w:val="0"/>
      <w:marTop w:val="0"/>
      <w:marBottom w:val="0"/>
      <w:divBdr>
        <w:top w:val="none" w:sz="0" w:space="0" w:color="auto"/>
        <w:left w:val="none" w:sz="0" w:space="0" w:color="auto"/>
        <w:bottom w:val="none" w:sz="0" w:space="0" w:color="auto"/>
        <w:right w:val="none" w:sz="0" w:space="0" w:color="auto"/>
      </w:divBdr>
    </w:div>
    <w:div w:id="2080058867">
      <w:bodyDiv w:val="1"/>
      <w:marLeft w:val="0"/>
      <w:marRight w:val="0"/>
      <w:marTop w:val="0"/>
      <w:marBottom w:val="0"/>
      <w:divBdr>
        <w:top w:val="none" w:sz="0" w:space="0" w:color="auto"/>
        <w:left w:val="none" w:sz="0" w:space="0" w:color="auto"/>
        <w:bottom w:val="none" w:sz="0" w:space="0" w:color="auto"/>
        <w:right w:val="none" w:sz="0" w:space="0" w:color="auto"/>
      </w:divBdr>
    </w:div>
    <w:div w:id="2081439124">
      <w:bodyDiv w:val="1"/>
      <w:marLeft w:val="0"/>
      <w:marRight w:val="0"/>
      <w:marTop w:val="0"/>
      <w:marBottom w:val="0"/>
      <w:divBdr>
        <w:top w:val="none" w:sz="0" w:space="0" w:color="auto"/>
        <w:left w:val="none" w:sz="0" w:space="0" w:color="auto"/>
        <w:bottom w:val="none" w:sz="0" w:space="0" w:color="auto"/>
        <w:right w:val="none" w:sz="0" w:space="0" w:color="auto"/>
      </w:divBdr>
    </w:div>
    <w:div w:id="2081442417">
      <w:bodyDiv w:val="1"/>
      <w:marLeft w:val="0"/>
      <w:marRight w:val="0"/>
      <w:marTop w:val="0"/>
      <w:marBottom w:val="0"/>
      <w:divBdr>
        <w:top w:val="none" w:sz="0" w:space="0" w:color="auto"/>
        <w:left w:val="none" w:sz="0" w:space="0" w:color="auto"/>
        <w:bottom w:val="none" w:sz="0" w:space="0" w:color="auto"/>
        <w:right w:val="none" w:sz="0" w:space="0" w:color="auto"/>
      </w:divBdr>
    </w:div>
    <w:div w:id="2081711130">
      <w:bodyDiv w:val="1"/>
      <w:marLeft w:val="0"/>
      <w:marRight w:val="0"/>
      <w:marTop w:val="0"/>
      <w:marBottom w:val="0"/>
      <w:divBdr>
        <w:top w:val="none" w:sz="0" w:space="0" w:color="auto"/>
        <w:left w:val="none" w:sz="0" w:space="0" w:color="auto"/>
        <w:bottom w:val="none" w:sz="0" w:space="0" w:color="auto"/>
        <w:right w:val="none" w:sz="0" w:space="0" w:color="auto"/>
      </w:divBdr>
    </w:div>
    <w:div w:id="2081714258">
      <w:bodyDiv w:val="1"/>
      <w:marLeft w:val="0"/>
      <w:marRight w:val="0"/>
      <w:marTop w:val="0"/>
      <w:marBottom w:val="0"/>
      <w:divBdr>
        <w:top w:val="none" w:sz="0" w:space="0" w:color="auto"/>
        <w:left w:val="none" w:sz="0" w:space="0" w:color="auto"/>
        <w:bottom w:val="none" w:sz="0" w:space="0" w:color="auto"/>
        <w:right w:val="none" w:sz="0" w:space="0" w:color="auto"/>
      </w:divBdr>
    </w:div>
    <w:div w:id="2082173260">
      <w:bodyDiv w:val="1"/>
      <w:marLeft w:val="0"/>
      <w:marRight w:val="0"/>
      <w:marTop w:val="0"/>
      <w:marBottom w:val="0"/>
      <w:divBdr>
        <w:top w:val="none" w:sz="0" w:space="0" w:color="auto"/>
        <w:left w:val="none" w:sz="0" w:space="0" w:color="auto"/>
        <w:bottom w:val="none" w:sz="0" w:space="0" w:color="auto"/>
        <w:right w:val="none" w:sz="0" w:space="0" w:color="auto"/>
      </w:divBdr>
    </w:div>
    <w:div w:id="2082409256">
      <w:bodyDiv w:val="1"/>
      <w:marLeft w:val="0"/>
      <w:marRight w:val="0"/>
      <w:marTop w:val="0"/>
      <w:marBottom w:val="0"/>
      <w:divBdr>
        <w:top w:val="none" w:sz="0" w:space="0" w:color="auto"/>
        <w:left w:val="none" w:sz="0" w:space="0" w:color="auto"/>
        <w:bottom w:val="none" w:sz="0" w:space="0" w:color="auto"/>
        <w:right w:val="none" w:sz="0" w:space="0" w:color="auto"/>
      </w:divBdr>
    </w:div>
    <w:div w:id="2082944593">
      <w:bodyDiv w:val="1"/>
      <w:marLeft w:val="0"/>
      <w:marRight w:val="0"/>
      <w:marTop w:val="0"/>
      <w:marBottom w:val="0"/>
      <w:divBdr>
        <w:top w:val="none" w:sz="0" w:space="0" w:color="auto"/>
        <w:left w:val="none" w:sz="0" w:space="0" w:color="auto"/>
        <w:bottom w:val="none" w:sz="0" w:space="0" w:color="auto"/>
        <w:right w:val="none" w:sz="0" w:space="0" w:color="auto"/>
      </w:divBdr>
    </w:div>
    <w:div w:id="2082947635">
      <w:bodyDiv w:val="1"/>
      <w:marLeft w:val="0"/>
      <w:marRight w:val="0"/>
      <w:marTop w:val="0"/>
      <w:marBottom w:val="0"/>
      <w:divBdr>
        <w:top w:val="none" w:sz="0" w:space="0" w:color="auto"/>
        <w:left w:val="none" w:sz="0" w:space="0" w:color="auto"/>
        <w:bottom w:val="none" w:sz="0" w:space="0" w:color="auto"/>
        <w:right w:val="none" w:sz="0" w:space="0" w:color="auto"/>
      </w:divBdr>
    </w:div>
    <w:div w:id="2083092572">
      <w:bodyDiv w:val="1"/>
      <w:marLeft w:val="0"/>
      <w:marRight w:val="0"/>
      <w:marTop w:val="0"/>
      <w:marBottom w:val="0"/>
      <w:divBdr>
        <w:top w:val="none" w:sz="0" w:space="0" w:color="auto"/>
        <w:left w:val="none" w:sz="0" w:space="0" w:color="auto"/>
        <w:bottom w:val="none" w:sz="0" w:space="0" w:color="auto"/>
        <w:right w:val="none" w:sz="0" w:space="0" w:color="auto"/>
      </w:divBdr>
    </w:div>
    <w:div w:id="2083217135">
      <w:bodyDiv w:val="1"/>
      <w:marLeft w:val="0"/>
      <w:marRight w:val="0"/>
      <w:marTop w:val="0"/>
      <w:marBottom w:val="0"/>
      <w:divBdr>
        <w:top w:val="none" w:sz="0" w:space="0" w:color="auto"/>
        <w:left w:val="none" w:sz="0" w:space="0" w:color="auto"/>
        <w:bottom w:val="none" w:sz="0" w:space="0" w:color="auto"/>
        <w:right w:val="none" w:sz="0" w:space="0" w:color="auto"/>
      </w:divBdr>
    </w:div>
    <w:div w:id="2083259015">
      <w:bodyDiv w:val="1"/>
      <w:marLeft w:val="0"/>
      <w:marRight w:val="0"/>
      <w:marTop w:val="0"/>
      <w:marBottom w:val="0"/>
      <w:divBdr>
        <w:top w:val="none" w:sz="0" w:space="0" w:color="auto"/>
        <w:left w:val="none" w:sz="0" w:space="0" w:color="auto"/>
        <w:bottom w:val="none" w:sz="0" w:space="0" w:color="auto"/>
        <w:right w:val="none" w:sz="0" w:space="0" w:color="auto"/>
      </w:divBdr>
    </w:div>
    <w:div w:id="2083486226">
      <w:bodyDiv w:val="1"/>
      <w:marLeft w:val="0"/>
      <w:marRight w:val="0"/>
      <w:marTop w:val="0"/>
      <w:marBottom w:val="0"/>
      <w:divBdr>
        <w:top w:val="none" w:sz="0" w:space="0" w:color="auto"/>
        <w:left w:val="none" w:sz="0" w:space="0" w:color="auto"/>
        <w:bottom w:val="none" w:sz="0" w:space="0" w:color="auto"/>
        <w:right w:val="none" w:sz="0" w:space="0" w:color="auto"/>
      </w:divBdr>
    </w:div>
    <w:div w:id="2083792281">
      <w:bodyDiv w:val="1"/>
      <w:marLeft w:val="0"/>
      <w:marRight w:val="0"/>
      <w:marTop w:val="0"/>
      <w:marBottom w:val="0"/>
      <w:divBdr>
        <w:top w:val="none" w:sz="0" w:space="0" w:color="auto"/>
        <w:left w:val="none" w:sz="0" w:space="0" w:color="auto"/>
        <w:bottom w:val="none" w:sz="0" w:space="0" w:color="auto"/>
        <w:right w:val="none" w:sz="0" w:space="0" w:color="auto"/>
      </w:divBdr>
    </w:div>
    <w:div w:id="2084523757">
      <w:bodyDiv w:val="1"/>
      <w:marLeft w:val="0"/>
      <w:marRight w:val="0"/>
      <w:marTop w:val="0"/>
      <w:marBottom w:val="0"/>
      <w:divBdr>
        <w:top w:val="none" w:sz="0" w:space="0" w:color="auto"/>
        <w:left w:val="none" w:sz="0" w:space="0" w:color="auto"/>
        <w:bottom w:val="none" w:sz="0" w:space="0" w:color="auto"/>
        <w:right w:val="none" w:sz="0" w:space="0" w:color="auto"/>
      </w:divBdr>
    </w:div>
    <w:div w:id="2084524086">
      <w:bodyDiv w:val="1"/>
      <w:marLeft w:val="0"/>
      <w:marRight w:val="0"/>
      <w:marTop w:val="0"/>
      <w:marBottom w:val="0"/>
      <w:divBdr>
        <w:top w:val="none" w:sz="0" w:space="0" w:color="auto"/>
        <w:left w:val="none" w:sz="0" w:space="0" w:color="auto"/>
        <w:bottom w:val="none" w:sz="0" w:space="0" w:color="auto"/>
        <w:right w:val="none" w:sz="0" w:space="0" w:color="auto"/>
      </w:divBdr>
    </w:div>
    <w:div w:id="2084597285">
      <w:bodyDiv w:val="1"/>
      <w:marLeft w:val="0"/>
      <w:marRight w:val="0"/>
      <w:marTop w:val="0"/>
      <w:marBottom w:val="0"/>
      <w:divBdr>
        <w:top w:val="none" w:sz="0" w:space="0" w:color="auto"/>
        <w:left w:val="none" w:sz="0" w:space="0" w:color="auto"/>
        <w:bottom w:val="none" w:sz="0" w:space="0" w:color="auto"/>
        <w:right w:val="none" w:sz="0" w:space="0" w:color="auto"/>
      </w:divBdr>
    </w:div>
    <w:div w:id="2085488883">
      <w:bodyDiv w:val="1"/>
      <w:marLeft w:val="0"/>
      <w:marRight w:val="0"/>
      <w:marTop w:val="0"/>
      <w:marBottom w:val="0"/>
      <w:divBdr>
        <w:top w:val="none" w:sz="0" w:space="0" w:color="auto"/>
        <w:left w:val="none" w:sz="0" w:space="0" w:color="auto"/>
        <w:bottom w:val="none" w:sz="0" w:space="0" w:color="auto"/>
        <w:right w:val="none" w:sz="0" w:space="0" w:color="auto"/>
      </w:divBdr>
    </w:div>
    <w:div w:id="2085563626">
      <w:bodyDiv w:val="1"/>
      <w:marLeft w:val="0"/>
      <w:marRight w:val="0"/>
      <w:marTop w:val="0"/>
      <w:marBottom w:val="0"/>
      <w:divBdr>
        <w:top w:val="none" w:sz="0" w:space="0" w:color="auto"/>
        <w:left w:val="none" w:sz="0" w:space="0" w:color="auto"/>
        <w:bottom w:val="none" w:sz="0" w:space="0" w:color="auto"/>
        <w:right w:val="none" w:sz="0" w:space="0" w:color="auto"/>
      </w:divBdr>
    </w:div>
    <w:div w:id="2085839100">
      <w:bodyDiv w:val="1"/>
      <w:marLeft w:val="0"/>
      <w:marRight w:val="0"/>
      <w:marTop w:val="0"/>
      <w:marBottom w:val="0"/>
      <w:divBdr>
        <w:top w:val="none" w:sz="0" w:space="0" w:color="auto"/>
        <w:left w:val="none" w:sz="0" w:space="0" w:color="auto"/>
        <w:bottom w:val="none" w:sz="0" w:space="0" w:color="auto"/>
        <w:right w:val="none" w:sz="0" w:space="0" w:color="auto"/>
      </w:divBdr>
    </w:div>
    <w:div w:id="2085949790">
      <w:bodyDiv w:val="1"/>
      <w:marLeft w:val="0"/>
      <w:marRight w:val="0"/>
      <w:marTop w:val="0"/>
      <w:marBottom w:val="0"/>
      <w:divBdr>
        <w:top w:val="none" w:sz="0" w:space="0" w:color="auto"/>
        <w:left w:val="none" w:sz="0" w:space="0" w:color="auto"/>
        <w:bottom w:val="none" w:sz="0" w:space="0" w:color="auto"/>
        <w:right w:val="none" w:sz="0" w:space="0" w:color="auto"/>
      </w:divBdr>
    </w:div>
    <w:div w:id="2086023276">
      <w:bodyDiv w:val="1"/>
      <w:marLeft w:val="0"/>
      <w:marRight w:val="0"/>
      <w:marTop w:val="0"/>
      <w:marBottom w:val="0"/>
      <w:divBdr>
        <w:top w:val="none" w:sz="0" w:space="0" w:color="auto"/>
        <w:left w:val="none" w:sz="0" w:space="0" w:color="auto"/>
        <w:bottom w:val="none" w:sz="0" w:space="0" w:color="auto"/>
        <w:right w:val="none" w:sz="0" w:space="0" w:color="auto"/>
      </w:divBdr>
    </w:div>
    <w:div w:id="2086339162">
      <w:bodyDiv w:val="1"/>
      <w:marLeft w:val="0"/>
      <w:marRight w:val="0"/>
      <w:marTop w:val="0"/>
      <w:marBottom w:val="0"/>
      <w:divBdr>
        <w:top w:val="none" w:sz="0" w:space="0" w:color="auto"/>
        <w:left w:val="none" w:sz="0" w:space="0" w:color="auto"/>
        <w:bottom w:val="none" w:sz="0" w:space="0" w:color="auto"/>
        <w:right w:val="none" w:sz="0" w:space="0" w:color="auto"/>
      </w:divBdr>
    </w:div>
    <w:div w:id="2086339455">
      <w:bodyDiv w:val="1"/>
      <w:marLeft w:val="0"/>
      <w:marRight w:val="0"/>
      <w:marTop w:val="0"/>
      <w:marBottom w:val="0"/>
      <w:divBdr>
        <w:top w:val="none" w:sz="0" w:space="0" w:color="auto"/>
        <w:left w:val="none" w:sz="0" w:space="0" w:color="auto"/>
        <w:bottom w:val="none" w:sz="0" w:space="0" w:color="auto"/>
        <w:right w:val="none" w:sz="0" w:space="0" w:color="auto"/>
      </w:divBdr>
    </w:div>
    <w:div w:id="2086798408">
      <w:bodyDiv w:val="1"/>
      <w:marLeft w:val="0"/>
      <w:marRight w:val="0"/>
      <w:marTop w:val="0"/>
      <w:marBottom w:val="0"/>
      <w:divBdr>
        <w:top w:val="none" w:sz="0" w:space="0" w:color="auto"/>
        <w:left w:val="none" w:sz="0" w:space="0" w:color="auto"/>
        <w:bottom w:val="none" w:sz="0" w:space="0" w:color="auto"/>
        <w:right w:val="none" w:sz="0" w:space="0" w:color="auto"/>
      </w:divBdr>
    </w:div>
    <w:div w:id="2086802023">
      <w:bodyDiv w:val="1"/>
      <w:marLeft w:val="0"/>
      <w:marRight w:val="0"/>
      <w:marTop w:val="0"/>
      <w:marBottom w:val="0"/>
      <w:divBdr>
        <w:top w:val="none" w:sz="0" w:space="0" w:color="auto"/>
        <w:left w:val="none" w:sz="0" w:space="0" w:color="auto"/>
        <w:bottom w:val="none" w:sz="0" w:space="0" w:color="auto"/>
        <w:right w:val="none" w:sz="0" w:space="0" w:color="auto"/>
      </w:divBdr>
    </w:div>
    <w:div w:id="2086948267">
      <w:bodyDiv w:val="1"/>
      <w:marLeft w:val="0"/>
      <w:marRight w:val="0"/>
      <w:marTop w:val="0"/>
      <w:marBottom w:val="0"/>
      <w:divBdr>
        <w:top w:val="none" w:sz="0" w:space="0" w:color="auto"/>
        <w:left w:val="none" w:sz="0" w:space="0" w:color="auto"/>
        <w:bottom w:val="none" w:sz="0" w:space="0" w:color="auto"/>
        <w:right w:val="none" w:sz="0" w:space="0" w:color="auto"/>
      </w:divBdr>
    </w:div>
    <w:div w:id="2087024135">
      <w:bodyDiv w:val="1"/>
      <w:marLeft w:val="0"/>
      <w:marRight w:val="0"/>
      <w:marTop w:val="0"/>
      <w:marBottom w:val="0"/>
      <w:divBdr>
        <w:top w:val="none" w:sz="0" w:space="0" w:color="auto"/>
        <w:left w:val="none" w:sz="0" w:space="0" w:color="auto"/>
        <w:bottom w:val="none" w:sz="0" w:space="0" w:color="auto"/>
        <w:right w:val="none" w:sz="0" w:space="0" w:color="auto"/>
      </w:divBdr>
    </w:div>
    <w:div w:id="2087070417">
      <w:bodyDiv w:val="1"/>
      <w:marLeft w:val="0"/>
      <w:marRight w:val="0"/>
      <w:marTop w:val="0"/>
      <w:marBottom w:val="0"/>
      <w:divBdr>
        <w:top w:val="none" w:sz="0" w:space="0" w:color="auto"/>
        <w:left w:val="none" w:sz="0" w:space="0" w:color="auto"/>
        <w:bottom w:val="none" w:sz="0" w:space="0" w:color="auto"/>
        <w:right w:val="none" w:sz="0" w:space="0" w:color="auto"/>
      </w:divBdr>
    </w:div>
    <w:div w:id="2087258951">
      <w:bodyDiv w:val="1"/>
      <w:marLeft w:val="0"/>
      <w:marRight w:val="0"/>
      <w:marTop w:val="0"/>
      <w:marBottom w:val="0"/>
      <w:divBdr>
        <w:top w:val="none" w:sz="0" w:space="0" w:color="auto"/>
        <w:left w:val="none" w:sz="0" w:space="0" w:color="auto"/>
        <w:bottom w:val="none" w:sz="0" w:space="0" w:color="auto"/>
        <w:right w:val="none" w:sz="0" w:space="0" w:color="auto"/>
      </w:divBdr>
    </w:div>
    <w:div w:id="2087723807">
      <w:bodyDiv w:val="1"/>
      <w:marLeft w:val="0"/>
      <w:marRight w:val="0"/>
      <w:marTop w:val="0"/>
      <w:marBottom w:val="0"/>
      <w:divBdr>
        <w:top w:val="none" w:sz="0" w:space="0" w:color="auto"/>
        <w:left w:val="none" w:sz="0" w:space="0" w:color="auto"/>
        <w:bottom w:val="none" w:sz="0" w:space="0" w:color="auto"/>
        <w:right w:val="none" w:sz="0" w:space="0" w:color="auto"/>
      </w:divBdr>
    </w:div>
    <w:div w:id="2087918764">
      <w:bodyDiv w:val="1"/>
      <w:marLeft w:val="0"/>
      <w:marRight w:val="0"/>
      <w:marTop w:val="0"/>
      <w:marBottom w:val="0"/>
      <w:divBdr>
        <w:top w:val="none" w:sz="0" w:space="0" w:color="auto"/>
        <w:left w:val="none" w:sz="0" w:space="0" w:color="auto"/>
        <w:bottom w:val="none" w:sz="0" w:space="0" w:color="auto"/>
        <w:right w:val="none" w:sz="0" w:space="0" w:color="auto"/>
      </w:divBdr>
    </w:div>
    <w:div w:id="2088501351">
      <w:bodyDiv w:val="1"/>
      <w:marLeft w:val="0"/>
      <w:marRight w:val="0"/>
      <w:marTop w:val="0"/>
      <w:marBottom w:val="0"/>
      <w:divBdr>
        <w:top w:val="none" w:sz="0" w:space="0" w:color="auto"/>
        <w:left w:val="none" w:sz="0" w:space="0" w:color="auto"/>
        <w:bottom w:val="none" w:sz="0" w:space="0" w:color="auto"/>
        <w:right w:val="none" w:sz="0" w:space="0" w:color="auto"/>
      </w:divBdr>
    </w:div>
    <w:div w:id="2088844857">
      <w:bodyDiv w:val="1"/>
      <w:marLeft w:val="0"/>
      <w:marRight w:val="0"/>
      <w:marTop w:val="0"/>
      <w:marBottom w:val="0"/>
      <w:divBdr>
        <w:top w:val="none" w:sz="0" w:space="0" w:color="auto"/>
        <w:left w:val="none" w:sz="0" w:space="0" w:color="auto"/>
        <w:bottom w:val="none" w:sz="0" w:space="0" w:color="auto"/>
        <w:right w:val="none" w:sz="0" w:space="0" w:color="auto"/>
      </w:divBdr>
    </w:div>
    <w:div w:id="2088847112">
      <w:bodyDiv w:val="1"/>
      <w:marLeft w:val="0"/>
      <w:marRight w:val="0"/>
      <w:marTop w:val="0"/>
      <w:marBottom w:val="0"/>
      <w:divBdr>
        <w:top w:val="none" w:sz="0" w:space="0" w:color="auto"/>
        <w:left w:val="none" w:sz="0" w:space="0" w:color="auto"/>
        <w:bottom w:val="none" w:sz="0" w:space="0" w:color="auto"/>
        <w:right w:val="none" w:sz="0" w:space="0" w:color="auto"/>
      </w:divBdr>
    </w:div>
    <w:div w:id="2088991772">
      <w:bodyDiv w:val="1"/>
      <w:marLeft w:val="0"/>
      <w:marRight w:val="0"/>
      <w:marTop w:val="0"/>
      <w:marBottom w:val="0"/>
      <w:divBdr>
        <w:top w:val="none" w:sz="0" w:space="0" w:color="auto"/>
        <w:left w:val="none" w:sz="0" w:space="0" w:color="auto"/>
        <w:bottom w:val="none" w:sz="0" w:space="0" w:color="auto"/>
        <w:right w:val="none" w:sz="0" w:space="0" w:color="auto"/>
      </w:divBdr>
    </w:div>
    <w:div w:id="2089032326">
      <w:bodyDiv w:val="1"/>
      <w:marLeft w:val="0"/>
      <w:marRight w:val="0"/>
      <w:marTop w:val="0"/>
      <w:marBottom w:val="0"/>
      <w:divBdr>
        <w:top w:val="none" w:sz="0" w:space="0" w:color="auto"/>
        <w:left w:val="none" w:sz="0" w:space="0" w:color="auto"/>
        <w:bottom w:val="none" w:sz="0" w:space="0" w:color="auto"/>
        <w:right w:val="none" w:sz="0" w:space="0" w:color="auto"/>
      </w:divBdr>
    </w:div>
    <w:div w:id="2089114057">
      <w:bodyDiv w:val="1"/>
      <w:marLeft w:val="0"/>
      <w:marRight w:val="0"/>
      <w:marTop w:val="0"/>
      <w:marBottom w:val="0"/>
      <w:divBdr>
        <w:top w:val="none" w:sz="0" w:space="0" w:color="auto"/>
        <w:left w:val="none" w:sz="0" w:space="0" w:color="auto"/>
        <w:bottom w:val="none" w:sz="0" w:space="0" w:color="auto"/>
        <w:right w:val="none" w:sz="0" w:space="0" w:color="auto"/>
      </w:divBdr>
    </w:div>
    <w:div w:id="2089158060">
      <w:bodyDiv w:val="1"/>
      <w:marLeft w:val="0"/>
      <w:marRight w:val="0"/>
      <w:marTop w:val="0"/>
      <w:marBottom w:val="0"/>
      <w:divBdr>
        <w:top w:val="none" w:sz="0" w:space="0" w:color="auto"/>
        <w:left w:val="none" w:sz="0" w:space="0" w:color="auto"/>
        <w:bottom w:val="none" w:sz="0" w:space="0" w:color="auto"/>
        <w:right w:val="none" w:sz="0" w:space="0" w:color="auto"/>
      </w:divBdr>
    </w:div>
    <w:div w:id="2089420242">
      <w:bodyDiv w:val="1"/>
      <w:marLeft w:val="0"/>
      <w:marRight w:val="0"/>
      <w:marTop w:val="0"/>
      <w:marBottom w:val="0"/>
      <w:divBdr>
        <w:top w:val="none" w:sz="0" w:space="0" w:color="auto"/>
        <w:left w:val="none" w:sz="0" w:space="0" w:color="auto"/>
        <w:bottom w:val="none" w:sz="0" w:space="0" w:color="auto"/>
        <w:right w:val="none" w:sz="0" w:space="0" w:color="auto"/>
      </w:divBdr>
    </w:div>
    <w:div w:id="2089763388">
      <w:bodyDiv w:val="1"/>
      <w:marLeft w:val="0"/>
      <w:marRight w:val="0"/>
      <w:marTop w:val="0"/>
      <w:marBottom w:val="0"/>
      <w:divBdr>
        <w:top w:val="none" w:sz="0" w:space="0" w:color="auto"/>
        <w:left w:val="none" w:sz="0" w:space="0" w:color="auto"/>
        <w:bottom w:val="none" w:sz="0" w:space="0" w:color="auto"/>
        <w:right w:val="none" w:sz="0" w:space="0" w:color="auto"/>
      </w:divBdr>
    </w:div>
    <w:div w:id="2089958317">
      <w:bodyDiv w:val="1"/>
      <w:marLeft w:val="0"/>
      <w:marRight w:val="0"/>
      <w:marTop w:val="0"/>
      <w:marBottom w:val="0"/>
      <w:divBdr>
        <w:top w:val="none" w:sz="0" w:space="0" w:color="auto"/>
        <w:left w:val="none" w:sz="0" w:space="0" w:color="auto"/>
        <w:bottom w:val="none" w:sz="0" w:space="0" w:color="auto"/>
        <w:right w:val="none" w:sz="0" w:space="0" w:color="auto"/>
      </w:divBdr>
    </w:div>
    <w:div w:id="2090419687">
      <w:bodyDiv w:val="1"/>
      <w:marLeft w:val="0"/>
      <w:marRight w:val="0"/>
      <w:marTop w:val="0"/>
      <w:marBottom w:val="0"/>
      <w:divBdr>
        <w:top w:val="none" w:sz="0" w:space="0" w:color="auto"/>
        <w:left w:val="none" w:sz="0" w:space="0" w:color="auto"/>
        <w:bottom w:val="none" w:sz="0" w:space="0" w:color="auto"/>
        <w:right w:val="none" w:sz="0" w:space="0" w:color="auto"/>
      </w:divBdr>
    </w:div>
    <w:div w:id="2090537681">
      <w:bodyDiv w:val="1"/>
      <w:marLeft w:val="0"/>
      <w:marRight w:val="0"/>
      <w:marTop w:val="0"/>
      <w:marBottom w:val="0"/>
      <w:divBdr>
        <w:top w:val="none" w:sz="0" w:space="0" w:color="auto"/>
        <w:left w:val="none" w:sz="0" w:space="0" w:color="auto"/>
        <w:bottom w:val="none" w:sz="0" w:space="0" w:color="auto"/>
        <w:right w:val="none" w:sz="0" w:space="0" w:color="auto"/>
      </w:divBdr>
    </w:div>
    <w:div w:id="2091660835">
      <w:bodyDiv w:val="1"/>
      <w:marLeft w:val="0"/>
      <w:marRight w:val="0"/>
      <w:marTop w:val="0"/>
      <w:marBottom w:val="0"/>
      <w:divBdr>
        <w:top w:val="none" w:sz="0" w:space="0" w:color="auto"/>
        <w:left w:val="none" w:sz="0" w:space="0" w:color="auto"/>
        <w:bottom w:val="none" w:sz="0" w:space="0" w:color="auto"/>
        <w:right w:val="none" w:sz="0" w:space="0" w:color="auto"/>
      </w:divBdr>
    </w:div>
    <w:div w:id="2092508622">
      <w:bodyDiv w:val="1"/>
      <w:marLeft w:val="0"/>
      <w:marRight w:val="0"/>
      <w:marTop w:val="0"/>
      <w:marBottom w:val="0"/>
      <w:divBdr>
        <w:top w:val="none" w:sz="0" w:space="0" w:color="auto"/>
        <w:left w:val="none" w:sz="0" w:space="0" w:color="auto"/>
        <w:bottom w:val="none" w:sz="0" w:space="0" w:color="auto"/>
        <w:right w:val="none" w:sz="0" w:space="0" w:color="auto"/>
      </w:divBdr>
    </w:div>
    <w:div w:id="2092658439">
      <w:bodyDiv w:val="1"/>
      <w:marLeft w:val="0"/>
      <w:marRight w:val="0"/>
      <w:marTop w:val="0"/>
      <w:marBottom w:val="0"/>
      <w:divBdr>
        <w:top w:val="none" w:sz="0" w:space="0" w:color="auto"/>
        <w:left w:val="none" w:sz="0" w:space="0" w:color="auto"/>
        <w:bottom w:val="none" w:sz="0" w:space="0" w:color="auto"/>
        <w:right w:val="none" w:sz="0" w:space="0" w:color="auto"/>
      </w:divBdr>
    </w:div>
    <w:div w:id="2092777659">
      <w:bodyDiv w:val="1"/>
      <w:marLeft w:val="0"/>
      <w:marRight w:val="0"/>
      <w:marTop w:val="0"/>
      <w:marBottom w:val="0"/>
      <w:divBdr>
        <w:top w:val="none" w:sz="0" w:space="0" w:color="auto"/>
        <w:left w:val="none" w:sz="0" w:space="0" w:color="auto"/>
        <w:bottom w:val="none" w:sz="0" w:space="0" w:color="auto"/>
        <w:right w:val="none" w:sz="0" w:space="0" w:color="auto"/>
      </w:divBdr>
    </w:div>
    <w:div w:id="2092852855">
      <w:bodyDiv w:val="1"/>
      <w:marLeft w:val="0"/>
      <w:marRight w:val="0"/>
      <w:marTop w:val="0"/>
      <w:marBottom w:val="0"/>
      <w:divBdr>
        <w:top w:val="none" w:sz="0" w:space="0" w:color="auto"/>
        <w:left w:val="none" w:sz="0" w:space="0" w:color="auto"/>
        <w:bottom w:val="none" w:sz="0" w:space="0" w:color="auto"/>
        <w:right w:val="none" w:sz="0" w:space="0" w:color="auto"/>
      </w:divBdr>
    </w:div>
    <w:div w:id="2092923028">
      <w:bodyDiv w:val="1"/>
      <w:marLeft w:val="0"/>
      <w:marRight w:val="0"/>
      <w:marTop w:val="0"/>
      <w:marBottom w:val="0"/>
      <w:divBdr>
        <w:top w:val="none" w:sz="0" w:space="0" w:color="auto"/>
        <w:left w:val="none" w:sz="0" w:space="0" w:color="auto"/>
        <w:bottom w:val="none" w:sz="0" w:space="0" w:color="auto"/>
        <w:right w:val="none" w:sz="0" w:space="0" w:color="auto"/>
      </w:divBdr>
    </w:div>
    <w:div w:id="2093039032">
      <w:bodyDiv w:val="1"/>
      <w:marLeft w:val="0"/>
      <w:marRight w:val="0"/>
      <w:marTop w:val="0"/>
      <w:marBottom w:val="0"/>
      <w:divBdr>
        <w:top w:val="none" w:sz="0" w:space="0" w:color="auto"/>
        <w:left w:val="none" w:sz="0" w:space="0" w:color="auto"/>
        <w:bottom w:val="none" w:sz="0" w:space="0" w:color="auto"/>
        <w:right w:val="none" w:sz="0" w:space="0" w:color="auto"/>
      </w:divBdr>
    </w:div>
    <w:div w:id="2093159370">
      <w:bodyDiv w:val="1"/>
      <w:marLeft w:val="0"/>
      <w:marRight w:val="0"/>
      <w:marTop w:val="0"/>
      <w:marBottom w:val="0"/>
      <w:divBdr>
        <w:top w:val="none" w:sz="0" w:space="0" w:color="auto"/>
        <w:left w:val="none" w:sz="0" w:space="0" w:color="auto"/>
        <w:bottom w:val="none" w:sz="0" w:space="0" w:color="auto"/>
        <w:right w:val="none" w:sz="0" w:space="0" w:color="auto"/>
      </w:divBdr>
    </w:div>
    <w:div w:id="2093967190">
      <w:bodyDiv w:val="1"/>
      <w:marLeft w:val="0"/>
      <w:marRight w:val="0"/>
      <w:marTop w:val="0"/>
      <w:marBottom w:val="0"/>
      <w:divBdr>
        <w:top w:val="none" w:sz="0" w:space="0" w:color="auto"/>
        <w:left w:val="none" w:sz="0" w:space="0" w:color="auto"/>
        <w:bottom w:val="none" w:sz="0" w:space="0" w:color="auto"/>
        <w:right w:val="none" w:sz="0" w:space="0" w:color="auto"/>
      </w:divBdr>
    </w:div>
    <w:div w:id="2094350049">
      <w:bodyDiv w:val="1"/>
      <w:marLeft w:val="0"/>
      <w:marRight w:val="0"/>
      <w:marTop w:val="0"/>
      <w:marBottom w:val="0"/>
      <w:divBdr>
        <w:top w:val="none" w:sz="0" w:space="0" w:color="auto"/>
        <w:left w:val="none" w:sz="0" w:space="0" w:color="auto"/>
        <w:bottom w:val="none" w:sz="0" w:space="0" w:color="auto"/>
        <w:right w:val="none" w:sz="0" w:space="0" w:color="auto"/>
      </w:divBdr>
    </w:div>
    <w:div w:id="2094432220">
      <w:bodyDiv w:val="1"/>
      <w:marLeft w:val="0"/>
      <w:marRight w:val="0"/>
      <w:marTop w:val="0"/>
      <w:marBottom w:val="0"/>
      <w:divBdr>
        <w:top w:val="none" w:sz="0" w:space="0" w:color="auto"/>
        <w:left w:val="none" w:sz="0" w:space="0" w:color="auto"/>
        <w:bottom w:val="none" w:sz="0" w:space="0" w:color="auto"/>
        <w:right w:val="none" w:sz="0" w:space="0" w:color="auto"/>
      </w:divBdr>
    </w:div>
    <w:div w:id="2094662242">
      <w:bodyDiv w:val="1"/>
      <w:marLeft w:val="0"/>
      <w:marRight w:val="0"/>
      <w:marTop w:val="0"/>
      <w:marBottom w:val="0"/>
      <w:divBdr>
        <w:top w:val="none" w:sz="0" w:space="0" w:color="auto"/>
        <w:left w:val="none" w:sz="0" w:space="0" w:color="auto"/>
        <w:bottom w:val="none" w:sz="0" w:space="0" w:color="auto"/>
        <w:right w:val="none" w:sz="0" w:space="0" w:color="auto"/>
      </w:divBdr>
    </w:div>
    <w:div w:id="2095005701">
      <w:bodyDiv w:val="1"/>
      <w:marLeft w:val="0"/>
      <w:marRight w:val="0"/>
      <w:marTop w:val="0"/>
      <w:marBottom w:val="0"/>
      <w:divBdr>
        <w:top w:val="none" w:sz="0" w:space="0" w:color="auto"/>
        <w:left w:val="none" w:sz="0" w:space="0" w:color="auto"/>
        <w:bottom w:val="none" w:sz="0" w:space="0" w:color="auto"/>
        <w:right w:val="none" w:sz="0" w:space="0" w:color="auto"/>
      </w:divBdr>
    </w:div>
    <w:div w:id="2095008621">
      <w:bodyDiv w:val="1"/>
      <w:marLeft w:val="0"/>
      <w:marRight w:val="0"/>
      <w:marTop w:val="0"/>
      <w:marBottom w:val="0"/>
      <w:divBdr>
        <w:top w:val="none" w:sz="0" w:space="0" w:color="auto"/>
        <w:left w:val="none" w:sz="0" w:space="0" w:color="auto"/>
        <w:bottom w:val="none" w:sz="0" w:space="0" w:color="auto"/>
        <w:right w:val="none" w:sz="0" w:space="0" w:color="auto"/>
      </w:divBdr>
    </w:div>
    <w:div w:id="2095199293">
      <w:bodyDiv w:val="1"/>
      <w:marLeft w:val="0"/>
      <w:marRight w:val="0"/>
      <w:marTop w:val="0"/>
      <w:marBottom w:val="0"/>
      <w:divBdr>
        <w:top w:val="none" w:sz="0" w:space="0" w:color="auto"/>
        <w:left w:val="none" w:sz="0" w:space="0" w:color="auto"/>
        <w:bottom w:val="none" w:sz="0" w:space="0" w:color="auto"/>
        <w:right w:val="none" w:sz="0" w:space="0" w:color="auto"/>
      </w:divBdr>
    </w:div>
    <w:div w:id="2095395714">
      <w:bodyDiv w:val="1"/>
      <w:marLeft w:val="0"/>
      <w:marRight w:val="0"/>
      <w:marTop w:val="0"/>
      <w:marBottom w:val="0"/>
      <w:divBdr>
        <w:top w:val="none" w:sz="0" w:space="0" w:color="auto"/>
        <w:left w:val="none" w:sz="0" w:space="0" w:color="auto"/>
        <w:bottom w:val="none" w:sz="0" w:space="0" w:color="auto"/>
        <w:right w:val="none" w:sz="0" w:space="0" w:color="auto"/>
      </w:divBdr>
    </w:div>
    <w:div w:id="2095516307">
      <w:bodyDiv w:val="1"/>
      <w:marLeft w:val="0"/>
      <w:marRight w:val="0"/>
      <w:marTop w:val="0"/>
      <w:marBottom w:val="0"/>
      <w:divBdr>
        <w:top w:val="none" w:sz="0" w:space="0" w:color="auto"/>
        <w:left w:val="none" w:sz="0" w:space="0" w:color="auto"/>
        <w:bottom w:val="none" w:sz="0" w:space="0" w:color="auto"/>
        <w:right w:val="none" w:sz="0" w:space="0" w:color="auto"/>
      </w:divBdr>
    </w:div>
    <w:div w:id="2095587021">
      <w:bodyDiv w:val="1"/>
      <w:marLeft w:val="0"/>
      <w:marRight w:val="0"/>
      <w:marTop w:val="0"/>
      <w:marBottom w:val="0"/>
      <w:divBdr>
        <w:top w:val="none" w:sz="0" w:space="0" w:color="auto"/>
        <w:left w:val="none" w:sz="0" w:space="0" w:color="auto"/>
        <w:bottom w:val="none" w:sz="0" w:space="0" w:color="auto"/>
        <w:right w:val="none" w:sz="0" w:space="0" w:color="auto"/>
      </w:divBdr>
    </w:div>
    <w:div w:id="2095663697">
      <w:bodyDiv w:val="1"/>
      <w:marLeft w:val="0"/>
      <w:marRight w:val="0"/>
      <w:marTop w:val="0"/>
      <w:marBottom w:val="0"/>
      <w:divBdr>
        <w:top w:val="none" w:sz="0" w:space="0" w:color="auto"/>
        <w:left w:val="none" w:sz="0" w:space="0" w:color="auto"/>
        <w:bottom w:val="none" w:sz="0" w:space="0" w:color="auto"/>
        <w:right w:val="none" w:sz="0" w:space="0" w:color="auto"/>
      </w:divBdr>
    </w:div>
    <w:div w:id="2095665761">
      <w:bodyDiv w:val="1"/>
      <w:marLeft w:val="0"/>
      <w:marRight w:val="0"/>
      <w:marTop w:val="0"/>
      <w:marBottom w:val="0"/>
      <w:divBdr>
        <w:top w:val="none" w:sz="0" w:space="0" w:color="auto"/>
        <w:left w:val="none" w:sz="0" w:space="0" w:color="auto"/>
        <w:bottom w:val="none" w:sz="0" w:space="0" w:color="auto"/>
        <w:right w:val="none" w:sz="0" w:space="0" w:color="auto"/>
      </w:divBdr>
    </w:div>
    <w:div w:id="2096127512">
      <w:bodyDiv w:val="1"/>
      <w:marLeft w:val="0"/>
      <w:marRight w:val="0"/>
      <w:marTop w:val="0"/>
      <w:marBottom w:val="0"/>
      <w:divBdr>
        <w:top w:val="none" w:sz="0" w:space="0" w:color="auto"/>
        <w:left w:val="none" w:sz="0" w:space="0" w:color="auto"/>
        <w:bottom w:val="none" w:sz="0" w:space="0" w:color="auto"/>
        <w:right w:val="none" w:sz="0" w:space="0" w:color="auto"/>
      </w:divBdr>
    </w:div>
    <w:div w:id="2096201382">
      <w:bodyDiv w:val="1"/>
      <w:marLeft w:val="0"/>
      <w:marRight w:val="0"/>
      <w:marTop w:val="0"/>
      <w:marBottom w:val="0"/>
      <w:divBdr>
        <w:top w:val="none" w:sz="0" w:space="0" w:color="auto"/>
        <w:left w:val="none" w:sz="0" w:space="0" w:color="auto"/>
        <w:bottom w:val="none" w:sz="0" w:space="0" w:color="auto"/>
        <w:right w:val="none" w:sz="0" w:space="0" w:color="auto"/>
      </w:divBdr>
    </w:div>
    <w:div w:id="2096396821">
      <w:bodyDiv w:val="1"/>
      <w:marLeft w:val="0"/>
      <w:marRight w:val="0"/>
      <w:marTop w:val="0"/>
      <w:marBottom w:val="0"/>
      <w:divBdr>
        <w:top w:val="none" w:sz="0" w:space="0" w:color="auto"/>
        <w:left w:val="none" w:sz="0" w:space="0" w:color="auto"/>
        <w:bottom w:val="none" w:sz="0" w:space="0" w:color="auto"/>
        <w:right w:val="none" w:sz="0" w:space="0" w:color="auto"/>
      </w:divBdr>
    </w:div>
    <w:div w:id="2096510248">
      <w:bodyDiv w:val="1"/>
      <w:marLeft w:val="0"/>
      <w:marRight w:val="0"/>
      <w:marTop w:val="0"/>
      <w:marBottom w:val="0"/>
      <w:divBdr>
        <w:top w:val="none" w:sz="0" w:space="0" w:color="auto"/>
        <w:left w:val="none" w:sz="0" w:space="0" w:color="auto"/>
        <w:bottom w:val="none" w:sz="0" w:space="0" w:color="auto"/>
        <w:right w:val="none" w:sz="0" w:space="0" w:color="auto"/>
      </w:divBdr>
    </w:div>
    <w:div w:id="2096631113">
      <w:bodyDiv w:val="1"/>
      <w:marLeft w:val="0"/>
      <w:marRight w:val="0"/>
      <w:marTop w:val="0"/>
      <w:marBottom w:val="0"/>
      <w:divBdr>
        <w:top w:val="none" w:sz="0" w:space="0" w:color="auto"/>
        <w:left w:val="none" w:sz="0" w:space="0" w:color="auto"/>
        <w:bottom w:val="none" w:sz="0" w:space="0" w:color="auto"/>
        <w:right w:val="none" w:sz="0" w:space="0" w:color="auto"/>
      </w:divBdr>
    </w:div>
    <w:div w:id="2098019432">
      <w:bodyDiv w:val="1"/>
      <w:marLeft w:val="0"/>
      <w:marRight w:val="0"/>
      <w:marTop w:val="0"/>
      <w:marBottom w:val="0"/>
      <w:divBdr>
        <w:top w:val="none" w:sz="0" w:space="0" w:color="auto"/>
        <w:left w:val="none" w:sz="0" w:space="0" w:color="auto"/>
        <w:bottom w:val="none" w:sz="0" w:space="0" w:color="auto"/>
        <w:right w:val="none" w:sz="0" w:space="0" w:color="auto"/>
      </w:divBdr>
    </w:div>
    <w:div w:id="2098597711">
      <w:bodyDiv w:val="1"/>
      <w:marLeft w:val="0"/>
      <w:marRight w:val="0"/>
      <w:marTop w:val="0"/>
      <w:marBottom w:val="0"/>
      <w:divBdr>
        <w:top w:val="none" w:sz="0" w:space="0" w:color="auto"/>
        <w:left w:val="none" w:sz="0" w:space="0" w:color="auto"/>
        <w:bottom w:val="none" w:sz="0" w:space="0" w:color="auto"/>
        <w:right w:val="none" w:sz="0" w:space="0" w:color="auto"/>
      </w:divBdr>
    </w:div>
    <w:div w:id="2098671729">
      <w:bodyDiv w:val="1"/>
      <w:marLeft w:val="0"/>
      <w:marRight w:val="0"/>
      <w:marTop w:val="0"/>
      <w:marBottom w:val="0"/>
      <w:divBdr>
        <w:top w:val="none" w:sz="0" w:space="0" w:color="auto"/>
        <w:left w:val="none" w:sz="0" w:space="0" w:color="auto"/>
        <w:bottom w:val="none" w:sz="0" w:space="0" w:color="auto"/>
        <w:right w:val="none" w:sz="0" w:space="0" w:color="auto"/>
      </w:divBdr>
    </w:div>
    <w:div w:id="2098745766">
      <w:bodyDiv w:val="1"/>
      <w:marLeft w:val="0"/>
      <w:marRight w:val="0"/>
      <w:marTop w:val="0"/>
      <w:marBottom w:val="0"/>
      <w:divBdr>
        <w:top w:val="none" w:sz="0" w:space="0" w:color="auto"/>
        <w:left w:val="none" w:sz="0" w:space="0" w:color="auto"/>
        <w:bottom w:val="none" w:sz="0" w:space="0" w:color="auto"/>
        <w:right w:val="none" w:sz="0" w:space="0" w:color="auto"/>
      </w:divBdr>
    </w:div>
    <w:div w:id="2098749586">
      <w:bodyDiv w:val="1"/>
      <w:marLeft w:val="0"/>
      <w:marRight w:val="0"/>
      <w:marTop w:val="0"/>
      <w:marBottom w:val="0"/>
      <w:divBdr>
        <w:top w:val="none" w:sz="0" w:space="0" w:color="auto"/>
        <w:left w:val="none" w:sz="0" w:space="0" w:color="auto"/>
        <w:bottom w:val="none" w:sz="0" w:space="0" w:color="auto"/>
        <w:right w:val="none" w:sz="0" w:space="0" w:color="auto"/>
      </w:divBdr>
    </w:div>
    <w:div w:id="2098822260">
      <w:bodyDiv w:val="1"/>
      <w:marLeft w:val="0"/>
      <w:marRight w:val="0"/>
      <w:marTop w:val="0"/>
      <w:marBottom w:val="0"/>
      <w:divBdr>
        <w:top w:val="none" w:sz="0" w:space="0" w:color="auto"/>
        <w:left w:val="none" w:sz="0" w:space="0" w:color="auto"/>
        <w:bottom w:val="none" w:sz="0" w:space="0" w:color="auto"/>
        <w:right w:val="none" w:sz="0" w:space="0" w:color="auto"/>
      </w:divBdr>
    </w:div>
    <w:div w:id="2098861151">
      <w:bodyDiv w:val="1"/>
      <w:marLeft w:val="0"/>
      <w:marRight w:val="0"/>
      <w:marTop w:val="0"/>
      <w:marBottom w:val="0"/>
      <w:divBdr>
        <w:top w:val="none" w:sz="0" w:space="0" w:color="auto"/>
        <w:left w:val="none" w:sz="0" w:space="0" w:color="auto"/>
        <w:bottom w:val="none" w:sz="0" w:space="0" w:color="auto"/>
        <w:right w:val="none" w:sz="0" w:space="0" w:color="auto"/>
      </w:divBdr>
    </w:div>
    <w:div w:id="2098864904">
      <w:bodyDiv w:val="1"/>
      <w:marLeft w:val="0"/>
      <w:marRight w:val="0"/>
      <w:marTop w:val="0"/>
      <w:marBottom w:val="0"/>
      <w:divBdr>
        <w:top w:val="none" w:sz="0" w:space="0" w:color="auto"/>
        <w:left w:val="none" w:sz="0" w:space="0" w:color="auto"/>
        <w:bottom w:val="none" w:sz="0" w:space="0" w:color="auto"/>
        <w:right w:val="none" w:sz="0" w:space="0" w:color="auto"/>
      </w:divBdr>
    </w:div>
    <w:div w:id="2099011382">
      <w:bodyDiv w:val="1"/>
      <w:marLeft w:val="0"/>
      <w:marRight w:val="0"/>
      <w:marTop w:val="0"/>
      <w:marBottom w:val="0"/>
      <w:divBdr>
        <w:top w:val="none" w:sz="0" w:space="0" w:color="auto"/>
        <w:left w:val="none" w:sz="0" w:space="0" w:color="auto"/>
        <w:bottom w:val="none" w:sz="0" w:space="0" w:color="auto"/>
        <w:right w:val="none" w:sz="0" w:space="0" w:color="auto"/>
      </w:divBdr>
    </w:div>
    <w:div w:id="2099326640">
      <w:bodyDiv w:val="1"/>
      <w:marLeft w:val="0"/>
      <w:marRight w:val="0"/>
      <w:marTop w:val="0"/>
      <w:marBottom w:val="0"/>
      <w:divBdr>
        <w:top w:val="none" w:sz="0" w:space="0" w:color="auto"/>
        <w:left w:val="none" w:sz="0" w:space="0" w:color="auto"/>
        <w:bottom w:val="none" w:sz="0" w:space="0" w:color="auto"/>
        <w:right w:val="none" w:sz="0" w:space="0" w:color="auto"/>
      </w:divBdr>
    </w:div>
    <w:div w:id="2099404271">
      <w:bodyDiv w:val="1"/>
      <w:marLeft w:val="0"/>
      <w:marRight w:val="0"/>
      <w:marTop w:val="0"/>
      <w:marBottom w:val="0"/>
      <w:divBdr>
        <w:top w:val="none" w:sz="0" w:space="0" w:color="auto"/>
        <w:left w:val="none" w:sz="0" w:space="0" w:color="auto"/>
        <w:bottom w:val="none" w:sz="0" w:space="0" w:color="auto"/>
        <w:right w:val="none" w:sz="0" w:space="0" w:color="auto"/>
      </w:divBdr>
    </w:div>
    <w:div w:id="2099520023">
      <w:bodyDiv w:val="1"/>
      <w:marLeft w:val="0"/>
      <w:marRight w:val="0"/>
      <w:marTop w:val="0"/>
      <w:marBottom w:val="0"/>
      <w:divBdr>
        <w:top w:val="none" w:sz="0" w:space="0" w:color="auto"/>
        <w:left w:val="none" w:sz="0" w:space="0" w:color="auto"/>
        <w:bottom w:val="none" w:sz="0" w:space="0" w:color="auto"/>
        <w:right w:val="none" w:sz="0" w:space="0" w:color="auto"/>
      </w:divBdr>
    </w:div>
    <w:div w:id="2099711443">
      <w:bodyDiv w:val="1"/>
      <w:marLeft w:val="0"/>
      <w:marRight w:val="0"/>
      <w:marTop w:val="0"/>
      <w:marBottom w:val="0"/>
      <w:divBdr>
        <w:top w:val="none" w:sz="0" w:space="0" w:color="auto"/>
        <w:left w:val="none" w:sz="0" w:space="0" w:color="auto"/>
        <w:bottom w:val="none" w:sz="0" w:space="0" w:color="auto"/>
        <w:right w:val="none" w:sz="0" w:space="0" w:color="auto"/>
      </w:divBdr>
    </w:div>
    <w:div w:id="2100104164">
      <w:bodyDiv w:val="1"/>
      <w:marLeft w:val="0"/>
      <w:marRight w:val="0"/>
      <w:marTop w:val="0"/>
      <w:marBottom w:val="0"/>
      <w:divBdr>
        <w:top w:val="none" w:sz="0" w:space="0" w:color="auto"/>
        <w:left w:val="none" w:sz="0" w:space="0" w:color="auto"/>
        <w:bottom w:val="none" w:sz="0" w:space="0" w:color="auto"/>
        <w:right w:val="none" w:sz="0" w:space="0" w:color="auto"/>
      </w:divBdr>
    </w:div>
    <w:div w:id="2100326672">
      <w:bodyDiv w:val="1"/>
      <w:marLeft w:val="0"/>
      <w:marRight w:val="0"/>
      <w:marTop w:val="0"/>
      <w:marBottom w:val="0"/>
      <w:divBdr>
        <w:top w:val="none" w:sz="0" w:space="0" w:color="auto"/>
        <w:left w:val="none" w:sz="0" w:space="0" w:color="auto"/>
        <w:bottom w:val="none" w:sz="0" w:space="0" w:color="auto"/>
        <w:right w:val="none" w:sz="0" w:space="0" w:color="auto"/>
      </w:divBdr>
    </w:div>
    <w:div w:id="2100328941">
      <w:bodyDiv w:val="1"/>
      <w:marLeft w:val="0"/>
      <w:marRight w:val="0"/>
      <w:marTop w:val="0"/>
      <w:marBottom w:val="0"/>
      <w:divBdr>
        <w:top w:val="none" w:sz="0" w:space="0" w:color="auto"/>
        <w:left w:val="none" w:sz="0" w:space="0" w:color="auto"/>
        <w:bottom w:val="none" w:sz="0" w:space="0" w:color="auto"/>
        <w:right w:val="none" w:sz="0" w:space="0" w:color="auto"/>
      </w:divBdr>
    </w:div>
    <w:div w:id="2100825885">
      <w:bodyDiv w:val="1"/>
      <w:marLeft w:val="0"/>
      <w:marRight w:val="0"/>
      <w:marTop w:val="0"/>
      <w:marBottom w:val="0"/>
      <w:divBdr>
        <w:top w:val="none" w:sz="0" w:space="0" w:color="auto"/>
        <w:left w:val="none" w:sz="0" w:space="0" w:color="auto"/>
        <w:bottom w:val="none" w:sz="0" w:space="0" w:color="auto"/>
        <w:right w:val="none" w:sz="0" w:space="0" w:color="auto"/>
      </w:divBdr>
    </w:div>
    <w:div w:id="2101100589">
      <w:bodyDiv w:val="1"/>
      <w:marLeft w:val="0"/>
      <w:marRight w:val="0"/>
      <w:marTop w:val="0"/>
      <w:marBottom w:val="0"/>
      <w:divBdr>
        <w:top w:val="none" w:sz="0" w:space="0" w:color="auto"/>
        <w:left w:val="none" w:sz="0" w:space="0" w:color="auto"/>
        <w:bottom w:val="none" w:sz="0" w:space="0" w:color="auto"/>
        <w:right w:val="none" w:sz="0" w:space="0" w:color="auto"/>
      </w:divBdr>
    </w:div>
    <w:div w:id="2101900348">
      <w:bodyDiv w:val="1"/>
      <w:marLeft w:val="0"/>
      <w:marRight w:val="0"/>
      <w:marTop w:val="0"/>
      <w:marBottom w:val="0"/>
      <w:divBdr>
        <w:top w:val="none" w:sz="0" w:space="0" w:color="auto"/>
        <w:left w:val="none" w:sz="0" w:space="0" w:color="auto"/>
        <w:bottom w:val="none" w:sz="0" w:space="0" w:color="auto"/>
        <w:right w:val="none" w:sz="0" w:space="0" w:color="auto"/>
      </w:divBdr>
    </w:div>
    <w:div w:id="2102288000">
      <w:bodyDiv w:val="1"/>
      <w:marLeft w:val="0"/>
      <w:marRight w:val="0"/>
      <w:marTop w:val="0"/>
      <w:marBottom w:val="0"/>
      <w:divBdr>
        <w:top w:val="none" w:sz="0" w:space="0" w:color="auto"/>
        <w:left w:val="none" w:sz="0" w:space="0" w:color="auto"/>
        <w:bottom w:val="none" w:sz="0" w:space="0" w:color="auto"/>
        <w:right w:val="none" w:sz="0" w:space="0" w:color="auto"/>
      </w:divBdr>
    </w:div>
    <w:div w:id="2103378598">
      <w:bodyDiv w:val="1"/>
      <w:marLeft w:val="0"/>
      <w:marRight w:val="0"/>
      <w:marTop w:val="0"/>
      <w:marBottom w:val="0"/>
      <w:divBdr>
        <w:top w:val="none" w:sz="0" w:space="0" w:color="auto"/>
        <w:left w:val="none" w:sz="0" w:space="0" w:color="auto"/>
        <w:bottom w:val="none" w:sz="0" w:space="0" w:color="auto"/>
        <w:right w:val="none" w:sz="0" w:space="0" w:color="auto"/>
      </w:divBdr>
    </w:div>
    <w:div w:id="2103410388">
      <w:bodyDiv w:val="1"/>
      <w:marLeft w:val="0"/>
      <w:marRight w:val="0"/>
      <w:marTop w:val="0"/>
      <w:marBottom w:val="0"/>
      <w:divBdr>
        <w:top w:val="none" w:sz="0" w:space="0" w:color="auto"/>
        <w:left w:val="none" w:sz="0" w:space="0" w:color="auto"/>
        <w:bottom w:val="none" w:sz="0" w:space="0" w:color="auto"/>
        <w:right w:val="none" w:sz="0" w:space="0" w:color="auto"/>
      </w:divBdr>
    </w:div>
    <w:div w:id="2103600114">
      <w:bodyDiv w:val="1"/>
      <w:marLeft w:val="0"/>
      <w:marRight w:val="0"/>
      <w:marTop w:val="0"/>
      <w:marBottom w:val="0"/>
      <w:divBdr>
        <w:top w:val="none" w:sz="0" w:space="0" w:color="auto"/>
        <w:left w:val="none" w:sz="0" w:space="0" w:color="auto"/>
        <w:bottom w:val="none" w:sz="0" w:space="0" w:color="auto"/>
        <w:right w:val="none" w:sz="0" w:space="0" w:color="auto"/>
      </w:divBdr>
    </w:div>
    <w:div w:id="2103640576">
      <w:bodyDiv w:val="1"/>
      <w:marLeft w:val="0"/>
      <w:marRight w:val="0"/>
      <w:marTop w:val="0"/>
      <w:marBottom w:val="0"/>
      <w:divBdr>
        <w:top w:val="none" w:sz="0" w:space="0" w:color="auto"/>
        <w:left w:val="none" w:sz="0" w:space="0" w:color="auto"/>
        <w:bottom w:val="none" w:sz="0" w:space="0" w:color="auto"/>
        <w:right w:val="none" w:sz="0" w:space="0" w:color="auto"/>
      </w:divBdr>
    </w:div>
    <w:div w:id="2103791322">
      <w:bodyDiv w:val="1"/>
      <w:marLeft w:val="0"/>
      <w:marRight w:val="0"/>
      <w:marTop w:val="0"/>
      <w:marBottom w:val="0"/>
      <w:divBdr>
        <w:top w:val="none" w:sz="0" w:space="0" w:color="auto"/>
        <w:left w:val="none" w:sz="0" w:space="0" w:color="auto"/>
        <w:bottom w:val="none" w:sz="0" w:space="0" w:color="auto"/>
        <w:right w:val="none" w:sz="0" w:space="0" w:color="auto"/>
      </w:divBdr>
    </w:div>
    <w:div w:id="2104297094">
      <w:bodyDiv w:val="1"/>
      <w:marLeft w:val="0"/>
      <w:marRight w:val="0"/>
      <w:marTop w:val="0"/>
      <w:marBottom w:val="0"/>
      <w:divBdr>
        <w:top w:val="none" w:sz="0" w:space="0" w:color="auto"/>
        <w:left w:val="none" w:sz="0" w:space="0" w:color="auto"/>
        <w:bottom w:val="none" w:sz="0" w:space="0" w:color="auto"/>
        <w:right w:val="none" w:sz="0" w:space="0" w:color="auto"/>
      </w:divBdr>
    </w:div>
    <w:div w:id="2104380313">
      <w:bodyDiv w:val="1"/>
      <w:marLeft w:val="0"/>
      <w:marRight w:val="0"/>
      <w:marTop w:val="0"/>
      <w:marBottom w:val="0"/>
      <w:divBdr>
        <w:top w:val="none" w:sz="0" w:space="0" w:color="auto"/>
        <w:left w:val="none" w:sz="0" w:space="0" w:color="auto"/>
        <w:bottom w:val="none" w:sz="0" w:space="0" w:color="auto"/>
        <w:right w:val="none" w:sz="0" w:space="0" w:color="auto"/>
      </w:divBdr>
    </w:div>
    <w:div w:id="2104641505">
      <w:bodyDiv w:val="1"/>
      <w:marLeft w:val="0"/>
      <w:marRight w:val="0"/>
      <w:marTop w:val="0"/>
      <w:marBottom w:val="0"/>
      <w:divBdr>
        <w:top w:val="none" w:sz="0" w:space="0" w:color="auto"/>
        <w:left w:val="none" w:sz="0" w:space="0" w:color="auto"/>
        <w:bottom w:val="none" w:sz="0" w:space="0" w:color="auto"/>
        <w:right w:val="none" w:sz="0" w:space="0" w:color="auto"/>
      </w:divBdr>
    </w:div>
    <w:div w:id="2104648039">
      <w:bodyDiv w:val="1"/>
      <w:marLeft w:val="0"/>
      <w:marRight w:val="0"/>
      <w:marTop w:val="0"/>
      <w:marBottom w:val="0"/>
      <w:divBdr>
        <w:top w:val="none" w:sz="0" w:space="0" w:color="auto"/>
        <w:left w:val="none" w:sz="0" w:space="0" w:color="auto"/>
        <w:bottom w:val="none" w:sz="0" w:space="0" w:color="auto"/>
        <w:right w:val="none" w:sz="0" w:space="0" w:color="auto"/>
      </w:divBdr>
    </w:div>
    <w:div w:id="2104839869">
      <w:bodyDiv w:val="1"/>
      <w:marLeft w:val="0"/>
      <w:marRight w:val="0"/>
      <w:marTop w:val="0"/>
      <w:marBottom w:val="0"/>
      <w:divBdr>
        <w:top w:val="none" w:sz="0" w:space="0" w:color="auto"/>
        <w:left w:val="none" w:sz="0" w:space="0" w:color="auto"/>
        <w:bottom w:val="none" w:sz="0" w:space="0" w:color="auto"/>
        <w:right w:val="none" w:sz="0" w:space="0" w:color="auto"/>
      </w:divBdr>
    </w:div>
    <w:div w:id="2105153061">
      <w:bodyDiv w:val="1"/>
      <w:marLeft w:val="0"/>
      <w:marRight w:val="0"/>
      <w:marTop w:val="0"/>
      <w:marBottom w:val="0"/>
      <w:divBdr>
        <w:top w:val="none" w:sz="0" w:space="0" w:color="auto"/>
        <w:left w:val="none" w:sz="0" w:space="0" w:color="auto"/>
        <w:bottom w:val="none" w:sz="0" w:space="0" w:color="auto"/>
        <w:right w:val="none" w:sz="0" w:space="0" w:color="auto"/>
      </w:divBdr>
    </w:div>
    <w:div w:id="2105300741">
      <w:bodyDiv w:val="1"/>
      <w:marLeft w:val="0"/>
      <w:marRight w:val="0"/>
      <w:marTop w:val="0"/>
      <w:marBottom w:val="0"/>
      <w:divBdr>
        <w:top w:val="none" w:sz="0" w:space="0" w:color="auto"/>
        <w:left w:val="none" w:sz="0" w:space="0" w:color="auto"/>
        <w:bottom w:val="none" w:sz="0" w:space="0" w:color="auto"/>
        <w:right w:val="none" w:sz="0" w:space="0" w:color="auto"/>
      </w:divBdr>
    </w:div>
    <w:div w:id="2105376733">
      <w:bodyDiv w:val="1"/>
      <w:marLeft w:val="0"/>
      <w:marRight w:val="0"/>
      <w:marTop w:val="0"/>
      <w:marBottom w:val="0"/>
      <w:divBdr>
        <w:top w:val="none" w:sz="0" w:space="0" w:color="auto"/>
        <w:left w:val="none" w:sz="0" w:space="0" w:color="auto"/>
        <w:bottom w:val="none" w:sz="0" w:space="0" w:color="auto"/>
        <w:right w:val="none" w:sz="0" w:space="0" w:color="auto"/>
      </w:divBdr>
    </w:div>
    <w:div w:id="2105420176">
      <w:bodyDiv w:val="1"/>
      <w:marLeft w:val="0"/>
      <w:marRight w:val="0"/>
      <w:marTop w:val="0"/>
      <w:marBottom w:val="0"/>
      <w:divBdr>
        <w:top w:val="none" w:sz="0" w:space="0" w:color="auto"/>
        <w:left w:val="none" w:sz="0" w:space="0" w:color="auto"/>
        <w:bottom w:val="none" w:sz="0" w:space="0" w:color="auto"/>
        <w:right w:val="none" w:sz="0" w:space="0" w:color="auto"/>
      </w:divBdr>
    </w:div>
    <w:div w:id="2105764892">
      <w:bodyDiv w:val="1"/>
      <w:marLeft w:val="0"/>
      <w:marRight w:val="0"/>
      <w:marTop w:val="0"/>
      <w:marBottom w:val="0"/>
      <w:divBdr>
        <w:top w:val="none" w:sz="0" w:space="0" w:color="auto"/>
        <w:left w:val="none" w:sz="0" w:space="0" w:color="auto"/>
        <w:bottom w:val="none" w:sz="0" w:space="0" w:color="auto"/>
        <w:right w:val="none" w:sz="0" w:space="0" w:color="auto"/>
      </w:divBdr>
    </w:div>
    <w:div w:id="2105833138">
      <w:bodyDiv w:val="1"/>
      <w:marLeft w:val="0"/>
      <w:marRight w:val="0"/>
      <w:marTop w:val="0"/>
      <w:marBottom w:val="0"/>
      <w:divBdr>
        <w:top w:val="none" w:sz="0" w:space="0" w:color="auto"/>
        <w:left w:val="none" w:sz="0" w:space="0" w:color="auto"/>
        <w:bottom w:val="none" w:sz="0" w:space="0" w:color="auto"/>
        <w:right w:val="none" w:sz="0" w:space="0" w:color="auto"/>
      </w:divBdr>
    </w:div>
    <w:div w:id="2106266499">
      <w:bodyDiv w:val="1"/>
      <w:marLeft w:val="0"/>
      <w:marRight w:val="0"/>
      <w:marTop w:val="0"/>
      <w:marBottom w:val="0"/>
      <w:divBdr>
        <w:top w:val="none" w:sz="0" w:space="0" w:color="auto"/>
        <w:left w:val="none" w:sz="0" w:space="0" w:color="auto"/>
        <w:bottom w:val="none" w:sz="0" w:space="0" w:color="auto"/>
        <w:right w:val="none" w:sz="0" w:space="0" w:color="auto"/>
      </w:divBdr>
    </w:div>
    <w:div w:id="2106344918">
      <w:bodyDiv w:val="1"/>
      <w:marLeft w:val="0"/>
      <w:marRight w:val="0"/>
      <w:marTop w:val="0"/>
      <w:marBottom w:val="0"/>
      <w:divBdr>
        <w:top w:val="none" w:sz="0" w:space="0" w:color="auto"/>
        <w:left w:val="none" w:sz="0" w:space="0" w:color="auto"/>
        <w:bottom w:val="none" w:sz="0" w:space="0" w:color="auto"/>
        <w:right w:val="none" w:sz="0" w:space="0" w:color="auto"/>
      </w:divBdr>
    </w:div>
    <w:div w:id="2106802057">
      <w:bodyDiv w:val="1"/>
      <w:marLeft w:val="0"/>
      <w:marRight w:val="0"/>
      <w:marTop w:val="0"/>
      <w:marBottom w:val="0"/>
      <w:divBdr>
        <w:top w:val="none" w:sz="0" w:space="0" w:color="auto"/>
        <w:left w:val="none" w:sz="0" w:space="0" w:color="auto"/>
        <w:bottom w:val="none" w:sz="0" w:space="0" w:color="auto"/>
        <w:right w:val="none" w:sz="0" w:space="0" w:color="auto"/>
      </w:divBdr>
    </w:div>
    <w:div w:id="2106917619">
      <w:bodyDiv w:val="1"/>
      <w:marLeft w:val="0"/>
      <w:marRight w:val="0"/>
      <w:marTop w:val="0"/>
      <w:marBottom w:val="0"/>
      <w:divBdr>
        <w:top w:val="none" w:sz="0" w:space="0" w:color="auto"/>
        <w:left w:val="none" w:sz="0" w:space="0" w:color="auto"/>
        <w:bottom w:val="none" w:sz="0" w:space="0" w:color="auto"/>
        <w:right w:val="none" w:sz="0" w:space="0" w:color="auto"/>
      </w:divBdr>
    </w:div>
    <w:div w:id="2107530799">
      <w:bodyDiv w:val="1"/>
      <w:marLeft w:val="0"/>
      <w:marRight w:val="0"/>
      <w:marTop w:val="0"/>
      <w:marBottom w:val="0"/>
      <w:divBdr>
        <w:top w:val="none" w:sz="0" w:space="0" w:color="auto"/>
        <w:left w:val="none" w:sz="0" w:space="0" w:color="auto"/>
        <w:bottom w:val="none" w:sz="0" w:space="0" w:color="auto"/>
        <w:right w:val="none" w:sz="0" w:space="0" w:color="auto"/>
      </w:divBdr>
    </w:div>
    <w:div w:id="2107533253">
      <w:bodyDiv w:val="1"/>
      <w:marLeft w:val="0"/>
      <w:marRight w:val="0"/>
      <w:marTop w:val="0"/>
      <w:marBottom w:val="0"/>
      <w:divBdr>
        <w:top w:val="none" w:sz="0" w:space="0" w:color="auto"/>
        <w:left w:val="none" w:sz="0" w:space="0" w:color="auto"/>
        <w:bottom w:val="none" w:sz="0" w:space="0" w:color="auto"/>
        <w:right w:val="none" w:sz="0" w:space="0" w:color="auto"/>
      </w:divBdr>
    </w:div>
    <w:div w:id="2107579403">
      <w:bodyDiv w:val="1"/>
      <w:marLeft w:val="0"/>
      <w:marRight w:val="0"/>
      <w:marTop w:val="0"/>
      <w:marBottom w:val="0"/>
      <w:divBdr>
        <w:top w:val="none" w:sz="0" w:space="0" w:color="auto"/>
        <w:left w:val="none" w:sz="0" w:space="0" w:color="auto"/>
        <w:bottom w:val="none" w:sz="0" w:space="0" w:color="auto"/>
        <w:right w:val="none" w:sz="0" w:space="0" w:color="auto"/>
      </w:divBdr>
    </w:div>
    <w:div w:id="2108184911">
      <w:bodyDiv w:val="1"/>
      <w:marLeft w:val="0"/>
      <w:marRight w:val="0"/>
      <w:marTop w:val="0"/>
      <w:marBottom w:val="0"/>
      <w:divBdr>
        <w:top w:val="none" w:sz="0" w:space="0" w:color="auto"/>
        <w:left w:val="none" w:sz="0" w:space="0" w:color="auto"/>
        <w:bottom w:val="none" w:sz="0" w:space="0" w:color="auto"/>
        <w:right w:val="none" w:sz="0" w:space="0" w:color="auto"/>
      </w:divBdr>
    </w:div>
    <w:div w:id="2108188099">
      <w:bodyDiv w:val="1"/>
      <w:marLeft w:val="0"/>
      <w:marRight w:val="0"/>
      <w:marTop w:val="0"/>
      <w:marBottom w:val="0"/>
      <w:divBdr>
        <w:top w:val="none" w:sz="0" w:space="0" w:color="auto"/>
        <w:left w:val="none" w:sz="0" w:space="0" w:color="auto"/>
        <w:bottom w:val="none" w:sz="0" w:space="0" w:color="auto"/>
        <w:right w:val="none" w:sz="0" w:space="0" w:color="auto"/>
      </w:divBdr>
    </w:div>
    <w:div w:id="2108189998">
      <w:bodyDiv w:val="1"/>
      <w:marLeft w:val="0"/>
      <w:marRight w:val="0"/>
      <w:marTop w:val="0"/>
      <w:marBottom w:val="0"/>
      <w:divBdr>
        <w:top w:val="none" w:sz="0" w:space="0" w:color="auto"/>
        <w:left w:val="none" w:sz="0" w:space="0" w:color="auto"/>
        <w:bottom w:val="none" w:sz="0" w:space="0" w:color="auto"/>
        <w:right w:val="none" w:sz="0" w:space="0" w:color="auto"/>
      </w:divBdr>
    </w:div>
    <w:div w:id="2108235258">
      <w:bodyDiv w:val="1"/>
      <w:marLeft w:val="0"/>
      <w:marRight w:val="0"/>
      <w:marTop w:val="0"/>
      <w:marBottom w:val="0"/>
      <w:divBdr>
        <w:top w:val="none" w:sz="0" w:space="0" w:color="auto"/>
        <w:left w:val="none" w:sz="0" w:space="0" w:color="auto"/>
        <w:bottom w:val="none" w:sz="0" w:space="0" w:color="auto"/>
        <w:right w:val="none" w:sz="0" w:space="0" w:color="auto"/>
      </w:divBdr>
    </w:div>
    <w:div w:id="2108308765">
      <w:bodyDiv w:val="1"/>
      <w:marLeft w:val="0"/>
      <w:marRight w:val="0"/>
      <w:marTop w:val="0"/>
      <w:marBottom w:val="0"/>
      <w:divBdr>
        <w:top w:val="none" w:sz="0" w:space="0" w:color="auto"/>
        <w:left w:val="none" w:sz="0" w:space="0" w:color="auto"/>
        <w:bottom w:val="none" w:sz="0" w:space="0" w:color="auto"/>
        <w:right w:val="none" w:sz="0" w:space="0" w:color="auto"/>
      </w:divBdr>
    </w:div>
    <w:div w:id="2108575013">
      <w:bodyDiv w:val="1"/>
      <w:marLeft w:val="0"/>
      <w:marRight w:val="0"/>
      <w:marTop w:val="0"/>
      <w:marBottom w:val="0"/>
      <w:divBdr>
        <w:top w:val="none" w:sz="0" w:space="0" w:color="auto"/>
        <w:left w:val="none" w:sz="0" w:space="0" w:color="auto"/>
        <w:bottom w:val="none" w:sz="0" w:space="0" w:color="auto"/>
        <w:right w:val="none" w:sz="0" w:space="0" w:color="auto"/>
      </w:divBdr>
    </w:div>
    <w:div w:id="2109158882">
      <w:bodyDiv w:val="1"/>
      <w:marLeft w:val="0"/>
      <w:marRight w:val="0"/>
      <w:marTop w:val="0"/>
      <w:marBottom w:val="0"/>
      <w:divBdr>
        <w:top w:val="none" w:sz="0" w:space="0" w:color="auto"/>
        <w:left w:val="none" w:sz="0" w:space="0" w:color="auto"/>
        <w:bottom w:val="none" w:sz="0" w:space="0" w:color="auto"/>
        <w:right w:val="none" w:sz="0" w:space="0" w:color="auto"/>
      </w:divBdr>
    </w:div>
    <w:div w:id="2109427268">
      <w:bodyDiv w:val="1"/>
      <w:marLeft w:val="0"/>
      <w:marRight w:val="0"/>
      <w:marTop w:val="0"/>
      <w:marBottom w:val="0"/>
      <w:divBdr>
        <w:top w:val="none" w:sz="0" w:space="0" w:color="auto"/>
        <w:left w:val="none" w:sz="0" w:space="0" w:color="auto"/>
        <w:bottom w:val="none" w:sz="0" w:space="0" w:color="auto"/>
        <w:right w:val="none" w:sz="0" w:space="0" w:color="auto"/>
      </w:divBdr>
    </w:div>
    <w:div w:id="2110157492">
      <w:bodyDiv w:val="1"/>
      <w:marLeft w:val="0"/>
      <w:marRight w:val="0"/>
      <w:marTop w:val="0"/>
      <w:marBottom w:val="0"/>
      <w:divBdr>
        <w:top w:val="none" w:sz="0" w:space="0" w:color="auto"/>
        <w:left w:val="none" w:sz="0" w:space="0" w:color="auto"/>
        <w:bottom w:val="none" w:sz="0" w:space="0" w:color="auto"/>
        <w:right w:val="none" w:sz="0" w:space="0" w:color="auto"/>
      </w:divBdr>
    </w:div>
    <w:div w:id="2110655263">
      <w:bodyDiv w:val="1"/>
      <w:marLeft w:val="0"/>
      <w:marRight w:val="0"/>
      <w:marTop w:val="0"/>
      <w:marBottom w:val="0"/>
      <w:divBdr>
        <w:top w:val="none" w:sz="0" w:space="0" w:color="auto"/>
        <w:left w:val="none" w:sz="0" w:space="0" w:color="auto"/>
        <w:bottom w:val="none" w:sz="0" w:space="0" w:color="auto"/>
        <w:right w:val="none" w:sz="0" w:space="0" w:color="auto"/>
      </w:divBdr>
    </w:div>
    <w:div w:id="2110657140">
      <w:bodyDiv w:val="1"/>
      <w:marLeft w:val="0"/>
      <w:marRight w:val="0"/>
      <w:marTop w:val="0"/>
      <w:marBottom w:val="0"/>
      <w:divBdr>
        <w:top w:val="none" w:sz="0" w:space="0" w:color="auto"/>
        <w:left w:val="none" w:sz="0" w:space="0" w:color="auto"/>
        <w:bottom w:val="none" w:sz="0" w:space="0" w:color="auto"/>
        <w:right w:val="none" w:sz="0" w:space="0" w:color="auto"/>
      </w:divBdr>
    </w:div>
    <w:div w:id="2110931729">
      <w:bodyDiv w:val="1"/>
      <w:marLeft w:val="0"/>
      <w:marRight w:val="0"/>
      <w:marTop w:val="0"/>
      <w:marBottom w:val="0"/>
      <w:divBdr>
        <w:top w:val="none" w:sz="0" w:space="0" w:color="auto"/>
        <w:left w:val="none" w:sz="0" w:space="0" w:color="auto"/>
        <w:bottom w:val="none" w:sz="0" w:space="0" w:color="auto"/>
        <w:right w:val="none" w:sz="0" w:space="0" w:color="auto"/>
      </w:divBdr>
    </w:div>
    <w:div w:id="2111732384">
      <w:bodyDiv w:val="1"/>
      <w:marLeft w:val="0"/>
      <w:marRight w:val="0"/>
      <w:marTop w:val="0"/>
      <w:marBottom w:val="0"/>
      <w:divBdr>
        <w:top w:val="none" w:sz="0" w:space="0" w:color="auto"/>
        <w:left w:val="none" w:sz="0" w:space="0" w:color="auto"/>
        <w:bottom w:val="none" w:sz="0" w:space="0" w:color="auto"/>
        <w:right w:val="none" w:sz="0" w:space="0" w:color="auto"/>
      </w:divBdr>
    </w:div>
    <w:div w:id="2112048938">
      <w:bodyDiv w:val="1"/>
      <w:marLeft w:val="0"/>
      <w:marRight w:val="0"/>
      <w:marTop w:val="0"/>
      <w:marBottom w:val="0"/>
      <w:divBdr>
        <w:top w:val="none" w:sz="0" w:space="0" w:color="auto"/>
        <w:left w:val="none" w:sz="0" w:space="0" w:color="auto"/>
        <w:bottom w:val="none" w:sz="0" w:space="0" w:color="auto"/>
        <w:right w:val="none" w:sz="0" w:space="0" w:color="auto"/>
      </w:divBdr>
    </w:div>
    <w:div w:id="2112510240">
      <w:bodyDiv w:val="1"/>
      <w:marLeft w:val="0"/>
      <w:marRight w:val="0"/>
      <w:marTop w:val="0"/>
      <w:marBottom w:val="0"/>
      <w:divBdr>
        <w:top w:val="none" w:sz="0" w:space="0" w:color="auto"/>
        <w:left w:val="none" w:sz="0" w:space="0" w:color="auto"/>
        <w:bottom w:val="none" w:sz="0" w:space="0" w:color="auto"/>
        <w:right w:val="none" w:sz="0" w:space="0" w:color="auto"/>
      </w:divBdr>
    </w:div>
    <w:div w:id="2112817055">
      <w:bodyDiv w:val="1"/>
      <w:marLeft w:val="0"/>
      <w:marRight w:val="0"/>
      <w:marTop w:val="0"/>
      <w:marBottom w:val="0"/>
      <w:divBdr>
        <w:top w:val="none" w:sz="0" w:space="0" w:color="auto"/>
        <w:left w:val="none" w:sz="0" w:space="0" w:color="auto"/>
        <w:bottom w:val="none" w:sz="0" w:space="0" w:color="auto"/>
        <w:right w:val="none" w:sz="0" w:space="0" w:color="auto"/>
      </w:divBdr>
    </w:div>
    <w:div w:id="2112890147">
      <w:bodyDiv w:val="1"/>
      <w:marLeft w:val="0"/>
      <w:marRight w:val="0"/>
      <w:marTop w:val="0"/>
      <w:marBottom w:val="0"/>
      <w:divBdr>
        <w:top w:val="none" w:sz="0" w:space="0" w:color="auto"/>
        <w:left w:val="none" w:sz="0" w:space="0" w:color="auto"/>
        <w:bottom w:val="none" w:sz="0" w:space="0" w:color="auto"/>
        <w:right w:val="none" w:sz="0" w:space="0" w:color="auto"/>
      </w:divBdr>
    </w:div>
    <w:div w:id="2113084617">
      <w:bodyDiv w:val="1"/>
      <w:marLeft w:val="0"/>
      <w:marRight w:val="0"/>
      <w:marTop w:val="0"/>
      <w:marBottom w:val="0"/>
      <w:divBdr>
        <w:top w:val="none" w:sz="0" w:space="0" w:color="auto"/>
        <w:left w:val="none" w:sz="0" w:space="0" w:color="auto"/>
        <w:bottom w:val="none" w:sz="0" w:space="0" w:color="auto"/>
        <w:right w:val="none" w:sz="0" w:space="0" w:color="auto"/>
      </w:divBdr>
    </w:div>
    <w:div w:id="2113089168">
      <w:bodyDiv w:val="1"/>
      <w:marLeft w:val="0"/>
      <w:marRight w:val="0"/>
      <w:marTop w:val="0"/>
      <w:marBottom w:val="0"/>
      <w:divBdr>
        <w:top w:val="none" w:sz="0" w:space="0" w:color="auto"/>
        <w:left w:val="none" w:sz="0" w:space="0" w:color="auto"/>
        <w:bottom w:val="none" w:sz="0" w:space="0" w:color="auto"/>
        <w:right w:val="none" w:sz="0" w:space="0" w:color="auto"/>
      </w:divBdr>
    </w:div>
    <w:div w:id="2113427894">
      <w:bodyDiv w:val="1"/>
      <w:marLeft w:val="0"/>
      <w:marRight w:val="0"/>
      <w:marTop w:val="0"/>
      <w:marBottom w:val="0"/>
      <w:divBdr>
        <w:top w:val="none" w:sz="0" w:space="0" w:color="auto"/>
        <w:left w:val="none" w:sz="0" w:space="0" w:color="auto"/>
        <w:bottom w:val="none" w:sz="0" w:space="0" w:color="auto"/>
        <w:right w:val="none" w:sz="0" w:space="0" w:color="auto"/>
      </w:divBdr>
    </w:div>
    <w:div w:id="2113428512">
      <w:bodyDiv w:val="1"/>
      <w:marLeft w:val="0"/>
      <w:marRight w:val="0"/>
      <w:marTop w:val="0"/>
      <w:marBottom w:val="0"/>
      <w:divBdr>
        <w:top w:val="none" w:sz="0" w:space="0" w:color="auto"/>
        <w:left w:val="none" w:sz="0" w:space="0" w:color="auto"/>
        <w:bottom w:val="none" w:sz="0" w:space="0" w:color="auto"/>
        <w:right w:val="none" w:sz="0" w:space="0" w:color="auto"/>
      </w:divBdr>
    </w:div>
    <w:div w:id="2113472660">
      <w:bodyDiv w:val="1"/>
      <w:marLeft w:val="0"/>
      <w:marRight w:val="0"/>
      <w:marTop w:val="0"/>
      <w:marBottom w:val="0"/>
      <w:divBdr>
        <w:top w:val="none" w:sz="0" w:space="0" w:color="auto"/>
        <w:left w:val="none" w:sz="0" w:space="0" w:color="auto"/>
        <w:bottom w:val="none" w:sz="0" w:space="0" w:color="auto"/>
        <w:right w:val="none" w:sz="0" w:space="0" w:color="auto"/>
      </w:divBdr>
    </w:div>
    <w:div w:id="2113865208">
      <w:bodyDiv w:val="1"/>
      <w:marLeft w:val="0"/>
      <w:marRight w:val="0"/>
      <w:marTop w:val="0"/>
      <w:marBottom w:val="0"/>
      <w:divBdr>
        <w:top w:val="none" w:sz="0" w:space="0" w:color="auto"/>
        <w:left w:val="none" w:sz="0" w:space="0" w:color="auto"/>
        <w:bottom w:val="none" w:sz="0" w:space="0" w:color="auto"/>
        <w:right w:val="none" w:sz="0" w:space="0" w:color="auto"/>
      </w:divBdr>
    </w:div>
    <w:div w:id="2113932881">
      <w:bodyDiv w:val="1"/>
      <w:marLeft w:val="0"/>
      <w:marRight w:val="0"/>
      <w:marTop w:val="0"/>
      <w:marBottom w:val="0"/>
      <w:divBdr>
        <w:top w:val="none" w:sz="0" w:space="0" w:color="auto"/>
        <w:left w:val="none" w:sz="0" w:space="0" w:color="auto"/>
        <w:bottom w:val="none" w:sz="0" w:space="0" w:color="auto"/>
        <w:right w:val="none" w:sz="0" w:space="0" w:color="auto"/>
      </w:divBdr>
    </w:div>
    <w:div w:id="2114127236">
      <w:bodyDiv w:val="1"/>
      <w:marLeft w:val="0"/>
      <w:marRight w:val="0"/>
      <w:marTop w:val="0"/>
      <w:marBottom w:val="0"/>
      <w:divBdr>
        <w:top w:val="none" w:sz="0" w:space="0" w:color="auto"/>
        <w:left w:val="none" w:sz="0" w:space="0" w:color="auto"/>
        <w:bottom w:val="none" w:sz="0" w:space="0" w:color="auto"/>
        <w:right w:val="none" w:sz="0" w:space="0" w:color="auto"/>
      </w:divBdr>
    </w:div>
    <w:div w:id="2114354521">
      <w:bodyDiv w:val="1"/>
      <w:marLeft w:val="0"/>
      <w:marRight w:val="0"/>
      <w:marTop w:val="0"/>
      <w:marBottom w:val="0"/>
      <w:divBdr>
        <w:top w:val="none" w:sz="0" w:space="0" w:color="auto"/>
        <w:left w:val="none" w:sz="0" w:space="0" w:color="auto"/>
        <w:bottom w:val="none" w:sz="0" w:space="0" w:color="auto"/>
        <w:right w:val="none" w:sz="0" w:space="0" w:color="auto"/>
      </w:divBdr>
    </w:div>
    <w:div w:id="2114667224">
      <w:bodyDiv w:val="1"/>
      <w:marLeft w:val="0"/>
      <w:marRight w:val="0"/>
      <w:marTop w:val="0"/>
      <w:marBottom w:val="0"/>
      <w:divBdr>
        <w:top w:val="none" w:sz="0" w:space="0" w:color="auto"/>
        <w:left w:val="none" w:sz="0" w:space="0" w:color="auto"/>
        <w:bottom w:val="none" w:sz="0" w:space="0" w:color="auto"/>
        <w:right w:val="none" w:sz="0" w:space="0" w:color="auto"/>
      </w:divBdr>
    </w:div>
    <w:div w:id="2114978273">
      <w:bodyDiv w:val="1"/>
      <w:marLeft w:val="0"/>
      <w:marRight w:val="0"/>
      <w:marTop w:val="0"/>
      <w:marBottom w:val="0"/>
      <w:divBdr>
        <w:top w:val="none" w:sz="0" w:space="0" w:color="auto"/>
        <w:left w:val="none" w:sz="0" w:space="0" w:color="auto"/>
        <w:bottom w:val="none" w:sz="0" w:space="0" w:color="auto"/>
        <w:right w:val="none" w:sz="0" w:space="0" w:color="auto"/>
      </w:divBdr>
    </w:div>
    <w:div w:id="2115437577">
      <w:bodyDiv w:val="1"/>
      <w:marLeft w:val="0"/>
      <w:marRight w:val="0"/>
      <w:marTop w:val="0"/>
      <w:marBottom w:val="0"/>
      <w:divBdr>
        <w:top w:val="none" w:sz="0" w:space="0" w:color="auto"/>
        <w:left w:val="none" w:sz="0" w:space="0" w:color="auto"/>
        <w:bottom w:val="none" w:sz="0" w:space="0" w:color="auto"/>
        <w:right w:val="none" w:sz="0" w:space="0" w:color="auto"/>
      </w:divBdr>
    </w:div>
    <w:div w:id="2115513374">
      <w:bodyDiv w:val="1"/>
      <w:marLeft w:val="0"/>
      <w:marRight w:val="0"/>
      <w:marTop w:val="0"/>
      <w:marBottom w:val="0"/>
      <w:divBdr>
        <w:top w:val="none" w:sz="0" w:space="0" w:color="auto"/>
        <w:left w:val="none" w:sz="0" w:space="0" w:color="auto"/>
        <w:bottom w:val="none" w:sz="0" w:space="0" w:color="auto"/>
        <w:right w:val="none" w:sz="0" w:space="0" w:color="auto"/>
      </w:divBdr>
    </w:div>
    <w:div w:id="2115664879">
      <w:bodyDiv w:val="1"/>
      <w:marLeft w:val="0"/>
      <w:marRight w:val="0"/>
      <w:marTop w:val="0"/>
      <w:marBottom w:val="0"/>
      <w:divBdr>
        <w:top w:val="none" w:sz="0" w:space="0" w:color="auto"/>
        <w:left w:val="none" w:sz="0" w:space="0" w:color="auto"/>
        <w:bottom w:val="none" w:sz="0" w:space="0" w:color="auto"/>
        <w:right w:val="none" w:sz="0" w:space="0" w:color="auto"/>
      </w:divBdr>
    </w:div>
    <w:div w:id="2115901842">
      <w:bodyDiv w:val="1"/>
      <w:marLeft w:val="0"/>
      <w:marRight w:val="0"/>
      <w:marTop w:val="0"/>
      <w:marBottom w:val="0"/>
      <w:divBdr>
        <w:top w:val="none" w:sz="0" w:space="0" w:color="auto"/>
        <w:left w:val="none" w:sz="0" w:space="0" w:color="auto"/>
        <w:bottom w:val="none" w:sz="0" w:space="0" w:color="auto"/>
        <w:right w:val="none" w:sz="0" w:space="0" w:color="auto"/>
      </w:divBdr>
    </w:div>
    <w:div w:id="2115904467">
      <w:bodyDiv w:val="1"/>
      <w:marLeft w:val="0"/>
      <w:marRight w:val="0"/>
      <w:marTop w:val="0"/>
      <w:marBottom w:val="0"/>
      <w:divBdr>
        <w:top w:val="none" w:sz="0" w:space="0" w:color="auto"/>
        <w:left w:val="none" w:sz="0" w:space="0" w:color="auto"/>
        <w:bottom w:val="none" w:sz="0" w:space="0" w:color="auto"/>
        <w:right w:val="none" w:sz="0" w:space="0" w:color="auto"/>
      </w:divBdr>
    </w:div>
    <w:div w:id="2116056925">
      <w:bodyDiv w:val="1"/>
      <w:marLeft w:val="0"/>
      <w:marRight w:val="0"/>
      <w:marTop w:val="0"/>
      <w:marBottom w:val="0"/>
      <w:divBdr>
        <w:top w:val="none" w:sz="0" w:space="0" w:color="auto"/>
        <w:left w:val="none" w:sz="0" w:space="0" w:color="auto"/>
        <w:bottom w:val="none" w:sz="0" w:space="0" w:color="auto"/>
        <w:right w:val="none" w:sz="0" w:space="0" w:color="auto"/>
      </w:divBdr>
    </w:div>
    <w:div w:id="2116124276">
      <w:bodyDiv w:val="1"/>
      <w:marLeft w:val="0"/>
      <w:marRight w:val="0"/>
      <w:marTop w:val="0"/>
      <w:marBottom w:val="0"/>
      <w:divBdr>
        <w:top w:val="none" w:sz="0" w:space="0" w:color="auto"/>
        <w:left w:val="none" w:sz="0" w:space="0" w:color="auto"/>
        <w:bottom w:val="none" w:sz="0" w:space="0" w:color="auto"/>
        <w:right w:val="none" w:sz="0" w:space="0" w:color="auto"/>
      </w:divBdr>
    </w:div>
    <w:div w:id="2116359546">
      <w:bodyDiv w:val="1"/>
      <w:marLeft w:val="0"/>
      <w:marRight w:val="0"/>
      <w:marTop w:val="0"/>
      <w:marBottom w:val="0"/>
      <w:divBdr>
        <w:top w:val="none" w:sz="0" w:space="0" w:color="auto"/>
        <w:left w:val="none" w:sz="0" w:space="0" w:color="auto"/>
        <w:bottom w:val="none" w:sz="0" w:space="0" w:color="auto"/>
        <w:right w:val="none" w:sz="0" w:space="0" w:color="auto"/>
      </w:divBdr>
    </w:div>
    <w:div w:id="2116368028">
      <w:bodyDiv w:val="1"/>
      <w:marLeft w:val="0"/>
      <w:marRight w:val="0"/>
      <w:marTop w:val="0"/>
      <w:marBottom w:val="0"/>
      <w:divBdr>
        <w:top w:val="none" w:sz="0" w:space="0" w:color="auto"/>
        <w:left w:val="none" w:sz="0" w:space="0" w:color="auto"/>
        <w:bottom w:val="none" w:sz="0" w:space="0" w:color="auto"/>
        <w:right w:val="none" w:sz="0" w:space="0" w:color="auto"/>
      </w:divBdr>
    </w:div>
    <w:div w:id="2116707540">
      <w:bodyDiv w:val="1"/>
      <w:marLeft w:val="0"/>
      <w:marRight w:val="0"/>
      <w:marTop w:val="0"/>
      <w:marBottom w:val="0"/>
      <w:divBdr>
        <w:top w:val="none" w:sz="0" w:space="0" w:color="auto"/>
        <w:left w:val="none" w:sz="0" w:space="0" w:color="auto"/>
        <w:bottom w:val="none" w:sz="0" w:space="0" w:color="auto"/>
        <w:right w:val="none" w:sz="0" w:space="0" w:color="auto"/>
      </w:divBdr>
    </w:div>
    <w:div w:id="2117215666">
      <w:bodyDiv w:val="1"/>
      <w:marLeft w:val="0"/>
      <w:marRight w:val="0"/>
      <w:marTop w:val="0"/>
      <w:marBottom w:val="0"/>
      <w:divBdr>
        <w:top w:val="none" w:sz="0" w:space="0" w:color="auto"/>
        <w:left w:val="none" w:sz="0" w:space="0" w:color="auto"/>
        <w:bottom w:val="none" w:sz="0" w:space="0" w:color="auto"/>
        <w:right w:val="none" w:sz="0" w:space="0" w:color="auto"/>
      </w:divBdr>
    </w:div>
    <w:div w:id="2117363840">
      <w:bodyDiv w:val="1"/>
      <w:marLeft w:val="0"/>
      <w:marRight w:val="0"/>
      <w:marTop w:val="0"/>
      <w:marBottom w:val="0"/>
      <w:divBdr>
        <w:top w:val="none" w:sz="0" w:space="0" w:color="auto"/>
        <w:left w:val="none" w:sz="0" w:space="0" w:color="auto"/>
        <w:bottom w:val="none" w:sz="0" w:space="0" w:color="auto"/>
        <w:right w:val="none" w:sz="0" w:space="0" w:color="auto"/>
      </w:divBdr>
    </w:div>
    <w:div w:id="2117601180">
      <w:bodyDiv w:val="1"/>
      <w:marLeft w:val="0"/>
      <w:marRight w:val="0"/>
      <w:marTop w:val="0"/>
      <w:marBottom w:val="0"/>
      <w:divBdr>
        <w:top w:val="none" w:sz="0" w:space="0" w:color="auto"/>
        <w:left w:val="none" w:sz="0" w:space="0" w:color="auto"/>
        <w:bottom w:val="none" w:sz="0" w:space="0" w:color="auto"/>
        <w:right w:val="none" w:sz="0" w:space="0" w:color="auto"/>
      </w:divBdr>
    </w:div>
    <w:div w:id="2118090023">
      <w:bodyDiv w:val="1"/>
      <w:marLeft w:val="0"/>
      <w:marRight w:val="0"/>
      <w:marTop w:val="0"/>
      <w:marBottom w:val="0"/>
      <w:divBdr>
        <w:top w:val="none" w:sz="0" w:space="0" w:color="auto"/>
        <w:left w:val="none" w:sz="0" w:space="0" w:color="auto"/>
        <w:bottom w:val="none" w:sz="0" w:space="0" w:color="auto"/>
        <w:right w:val="none" w:sz="0" w:space="0" w:color="auto"/>
      </w:divBdr>
    </w:div>
    <w:div w:id="2118282638">
      <w:bodyDiv w:val="1"/>
      <w:marLeft w:val="0"/>
      <w:marRight w:val="0"/>
      <w:marTop w:val="0"/>
      <w:marBottom w:val="0"/>
      <w:divBdr>
        <w:top w:val="none" w:sz="0" w:space="0" w:color="auto"/>
        <w:left w:val="none" w:sz="0" w:space="0" w:color="auto"/>
        <w:bottom w:val="none" w:sz="0" w:space="0" w:color="auto"/>
        <w:right w:val="none" w:sz="0" w:space="0" w:color="auto"/>
      </w:divBdr>
    </w:div>
    <w:div w:id="2118407437">
      <w:bodyDiv w:val="1"/>
      <w:marLeft w:val="0"/>
      <w:marRight w:val="0"/>
      <w:marTop w:val="0"/>
      <w:marBottom w:val="0"/>
      <w:divBdr>
        <w:top w:val="none" w:sz="0" w:space="0" w:color="auto"/>
        <w:left w:val="none" w:sz="0" w:space="0" w:color="auto"/>
        <w:bottom w:val="none" w:sz="0" w:space="0" w:color="auto"/>
        <w:right w:val="none" w:sz="0" w:space="0" w:color="auto"/>
      </w:divBdr>
    </w:div>
    <w:div w:id="2118939506">
      <w:bodyDiv w:val="1"/>
      <w:marLeft w:val="0"/>
      <w:marRight w:val="0"/>
      <w:marTop w:val="0"/>
      <w:marBottom w:val="0"/>
      <w:divBdr>
        <w:top w:val="none" w:sz="0" w:space="0" w:color="auto"/>
        <w:left w:val="none" w:sz="0" w:space="0" w:color="auto"/>
        <w:bottom w:val="none" w:sz="0" w:space="0" w:color="auto"/>
        <w:right w:val="none" w:sz="0" w:space="0" w:color="auto"/>
      </w:divBdr>
    </w:div>
    <w:div w:id="2119056317">
      <w:bodyDiv w:val="1"/>
      <w:marLeft w:val="0"/>
      <w:marRight w:val="0"/>
      <w:marTop w:val="0"/>
      <w:marBottom w:val="0"/>
      <w:divBdr>
        <w:top w:val="none" w:sz="0" w:space="0" w:color="auto"/>
        <w:left w:val="none" w:sz="0" w:space="0" w:color="auto"/>
        <w:bottom w:val="none" w:sz="0" w:space="0" w:color="auto"/>
        <w:right w:val="none" w:sz="0" w:space="0" w:color="auto"/>
      </w:divBdr>
    </w:div>
    <w:div w:id="2119444478">
      <w:bodyDiv w:val="1"/>
      <w:marLeft w:val="0"/>
      <w:marRight w:val="0"/>
      <w:marTop w:val="0"/>
      <w:marBottom w:val="0"/>
      <w:divBdr>
        <w:top w:val="none" w:sz="0" w:space="0" w:color="auto"/>
        <w:left w:val="none" w:sz="0" w:space="0" w:color="auto"/>
        <w:bottom w:val="none" w:sz="0" w:space="0" w:color="auto"/>
        <w:right w:val="none" w:sz="0" w:space="0" w:color="auto"/>
      </w:divBdr>
      <w:divsChild>
        <w:div w:id="1998070416">
          <w:marLeft w:val="0"/>
          <w:marRight w:val="0"/>
          <w:marTop w:val="0"/>
          <w:marBottom w:val="0"/>
          <w:divBdr>
            <w:top w:val="none" w:sz="0" w:space="0" w:color="auto"/>
            <w:left w:val="none" w:sz="0" w:space="0" w:color="auto"/>
            <w:bottom w:val="none" w:sz="0" w:space="0" w:color="auto"/>
            <w:right w:val="none" w:sz="0" w:space="0" w:color="auto"/>
          </w:divBdr>
          <w:divsChild>
            <w:div w:id="1265848395">
              <w:marLeft w:val="0"/>
              <w:marRight w:val="0"/>
              <w:marTop w:val="0"/>
              <w:marBottom w:val="0"/>
              <w:divBdr>
                <w:top w:val="none" w:sz="0" w:space="0" w:color="auto"/>
                <w:left w:val="none" w:sz="0" w:space="0" w:color="auto"/>
                <w:bottom w:val="none" w:sz="0" w:space="0" w:color="auto"/>
                <w:right w:val="none" w:sz="0" w:space="0" w:color="auto"/>
              </w:divBdr>
              <w:divsChild>
                <w:div w:id="15986368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9788823">
      <w:bodyDiv w:val="1"/>
      <w:marLeft w:val="0"/>
      <w:marRight w:val="0"/>
      <w:marTop w:val="0"/>
      <w:marBottom w:val="0"/>
      <w:divBdr>
        <w:top w:val="none" w:sz="0" w:space="0" w:color="auto"/>
        <w:left w:val="none" w:sz="0" w:space="0" w:color="auto"/>
        <w:bottom w:val="none" w:sz="0" w:space="0" w:color="auto"/>
        <w:right w:val="none" w:sz="0" w:space="0" w:color="auto"/>
      </w:divBdr>
    </w:div>
    <w:div w:id="2120103334">
      <w:bodyDiv w:val="1"/>
      <w:marLeft w:val="0"/>
      <w:marRight w:val="0"/>
      <w:marTop w:val="0"/>
      <w:marBottom w:val="0"/>
      <w:divBdr>
        <w:top w:val="none" w:sz="0" w:space="0" w:color="auto"/>
        <w:left w:val="none" w:sz="0" w:space="0" w:color="auto"/>
        <w:bottom w:val="none" w:sz="0" w:space="0" w:color="auto"/>
        <w:right w:val="none" w:sz="0" w:space="0" w:color="auto"/>
      </w:divBdr>
    </w:div>
    <w:div w:id="2120487897">
      <w:bodyDiv w:val="1"/>
      <w:marLeft w:val="0"/>
      <w:marRight w:val="0"/>
      <w:marTop w:val="0"/>
      <w:marBottom w:val="0"/>
      <w:divBdr>
        <w:top w:val="none" w:sz="0" w:space="0" w:color="auto"/>
        <w:left w:val="none" w:sz="0" w:space="0" w:color="auto"/>
        <w:bottom w:val="none" w:sz="0" w:space="0" w:color="auto"/>
        <w:right w:val="none" w:sz="0" w:space="0" w:color="auto"/>
      </w:divBdr>
    </w:div>
    <w:div w:id="2121030240">
      <w:bodyDiv w:val="1"/>
      <w:marLeft w:val="0"/>
      <w:marRight w:val="0"/>
      <w:marTop w:val="0"/>
      <w:marBottom w:val="0"/>
      <w:divBdr>
        <w:top w:val="none" w:sz="0" w:space="0" w:color="auto"/>
        <w:left w:val="none" w:sz="0" w:space="0" w:color="auto"/>
        <w:bottom w:val="none" w:sz="0" w:space="0" w:color="auto"/>
        <w:right w:val="none" w:sz="0" w:space="0" w:color="auto"/>
      </w:divBdr>
    </w:div>
    <w:div w:id="2122719149">
      <w:bodyDiv w:val="1"/>
      <w:marLeft w:val="0"/>
      <w:marRight w:val="0"/>
      <w:marTop w:val="0"/>
      <w:marBottom w:val="0"/>
      <w:divBdr>
        <w:top w:val="none" w:sz="0" w:space="0" w:color="auto"/>
        <w:left w:val="none" w:sz="0" w:space="0" w:color="auto"/>
        <w:bottom w:val="none" w:sz="0" w:space="0" w:color="auto"/>
        <w:right w:val="none" w:sz="0" w:space="0" w:color="auto"/>
      </w:divBdr>
    </w:div>
    <w:div w:id="2122912858">
      <w:bodyDiv w:val="1"/>
      <w:marLeft w:val="0"/>
      <w:marRight w:val="0"/>
      <w:marTop w:val="0"/>
      <w:marBottom w:val="0"/>
      <w:divBdr>
        <w:top w:val="none" w:sz="0" w:space="0" w:color="auto"/>
        <w:left w:val="none" w:sz="0" w:space="0" w:color="auto"/>
        <w:bottom w:val="none" w:sz="0" w:space="0" w:color="auto"/>
        <w:right w:val="none" w:sz="0" w:space="0" w:color="auto"/>
      </w:divBdr>
    </w:div>
    <w:div w:id="2123526053">
      <w:bodyDiv w:val="1"/>
      <w:marLeft w:val="0"/>
      <w:marRight w:val="0"/>
      <w:marTop w:val="0"/>
      <w:marBottom w:val="0"/>
      <w:divBdr>
        <w:top w:val="none" w:sz="0" w:space="0" w:color="auto"/>
        <w:left w:val="none" w:sz="0" w:space="0" w:color="auto"/>
        <w:bottom w:val="none" w:sz="0" w:space="0" w:color="auto"/>
        <w:right w:val="none" w:sz="0" w:space="0" w:color="auto"/>
      </w:divBdr>
    </w:div>
    <w:div w:id="2123574384">
      <w:bodyDiv w:val="1"/>
      <w:marLeft w:val="0"/>
      <w:marRight w:val="0"/>
      <w:marTop w:val="0"/>
      <w:marBottom w:val="0"/>
      <w:divBdr>
        <w:top w:val="none" w:sz="0" w:space="0" w:color="auto"/>
        <w:left w:val="none" w:sz="0" w:space="0" w:color="auto"/>
        <w:bottom w:val="none" w:sz="0" w:space="0" w:color="auto"/>
        <w:right w:val="none" w:sz="0" w:space="0" w:color="auto"/>
      </w:divBdr>
    </w:div>
    <w:div w:id="2123647805">
      <w:bodyDiv w:val="1"/>
      <w:marLeft w:val="0"/>
      <w:marRight w:val="0"/>
      <w:marTop w:val="0"/>
      <w:marBottom w:val="0"/>
      <w:divBdr>
        <w:top w:val="none" w:sz="0" w:space="0" w:color="auto"/>
        <w:left w:val="none" w:sz="0" w:space="0" w:color="auto"/>
        <w:bottom w:val="none" w:sz="0" w:space="0" w:color="auto"/>
        <w:right w:val="none" w:sz="0" w:space="0" w:color="auto"/>
      </w:divBdr>
    </w:div>
    <w:div w:id="2123768765">
      <w:bodyDiv w:val="1"/>
      <w:marLeft w:val="0"/>
      <w:marRight w:val="0"/>
      <w:marTop w:val="0"/>
      <w:marBottom w:val="0"/>
      <w:divBdr>
        <w:top w:val="none" w:sz="0" w:space="0" w:color="auto"/>
        <w:left w:val="none" w:sz="0" w:space="0" w:color="auto"/>
        <w:bottom w:val="none" w:sz="0" w:space="0" w:color="auto"/>
        <w:right w:val="none" w:sz="0" w:space="0" w:color="auto"/>
      </w:divBdr>
    </w:div>
    <w:div w:id="2124494484">
      <w:bodyDiv w:val="1"/>
      <w:marLeft w:val="0"/>
      <w:marRight w:val="0"/>
      <w:marTop w:val="0"/>
      <w:marBottom w:val="0"/>
      <w:divBdr>
        <w:top w:val="none" w:sz="0" w:space="0" w:color="auto"/>
        <w:left w:val="none" w:sz="0" w:space="0" w:color="auto"/>
        <w:bottom w:val="none" w:sz="0" w:space="0" w:color="auto"/>
        <w:right w:val="none" w:sz="0" w:space="0" w:color="auto"/>
      </w:divBdr>
    </w:div>
    <w:div w:id="2124692399">
      <w:bodyDiv w:val="1"/>
      <w:marLeft w:val="0"/>
      <w:marRight w:val="0"/>
      <w:marTop w:val="0"/>
      <w:marBottom w:val="0"/>
      <w:divBdr>
        <w:top w:val="none" w:sz="0" w:space="0" w:color="auto"/>
        <w:left w:val="none" w:sz="0" w:space="0" w:color="auto"/>
        <w:bottom w:val="none" w:sz="0" w:space="0" w:color="auto"/>
        <w:right w:val="none" w:sz="0" w:space="0" w:color="auto"/>
      </w:divBdr>
    </w:div>
    <w:div w:id="2125032924">
      <w:bodyDiv w:val="1"/>
      <w:marLeft w:val="0"/>
      <w:marRight w:val="0"/>
      <w:marTop w:val="0"/>
      <w:marBottom w:val="0"/>
      <w:divBdr>
        <w:top w:val="none" w:sz="0" w:space="0" w:color="auto"/>
        <w:left w:val="none" w:sz="0" w:space="0" w:color="auto"/>
        <w:bottom w:val="none" w:sz="0" w:space="0" w:color="auto"/>
        <w:right w:val="none" w:sz="0" w:space="0" w:color="auto"/>
      </w:divBdr>
    </w:div>
    <w:div w:id="2125223110">
      <w:bodyDiv w:val="1"/>
      <w:marLeft w:val="0"/>
      <w:marRight w:val="0"/>
      <w:marTop w:val="0"/>
      <w:marBottom w:val="0"/>
      <w:divBdr>
        <w:top w:val="none" w:sz="0" w:space="0" w:color="auto"/>
        <w:left w:val="none" w:sz="0" w:space="0" w:color="auto"/>
        <w:bottom w:val="none" w:sz="0" w:space="0" w:color="auto"/>
        <w:right w:val="none" w:sz="0" w:space="0" w:color="auto"/>
      </w:divBdr>
    </w:div>
    <w:div w:id="2125416849">
      <w:bodyDiv w:val="1"/>
      <w:marLeft w:val="0"/>
      <w:marRight w:val="0"/>
      <w:marTop w:val="0"/>
      <w:marBottom w:val="0"/>
      <w:divBdr>
        <w:top w:val="none" w:sz="0" w:space="0" w:color="auto"/>
        <w:left w:val="none" w:sz="0" w:space="0" w:color="auto"/>
        <w:bottom w:val="none" w:sz="0" w:space="0" w:color="auto"/>
        <w:right w:val="none" w:sz="0" w:space="0" w:color="auto"/>
      </w:divBdr>
    </w:div>
    <w:div w:id="2125463556">
      <w:bodyDiv w:val="1"/>
      <w:marLeft w:val="0"/>
      <w:marRight w:val="0"/>
      <w:marTop w:val="0"/>
      <w:marBottom w:val="0"/>
      <w:divBdr>
        <w:top w:val="none" w:sz="0" w:space="0" w:color="auto"/>
        <w:left w:val="none" w:sz="0" w:space="0" w:color="auto"/>
        <w:bottom w:val="none" w:sz="0" w:space="0" w:color="auto"/>
        <w:right w:val="none" w:sz="0" w:space="0" w:color="auto"/>
      </w:divBdr>
    </w:div>
    <w:div w:id="2125612979">
      <w:bodyDiv w:val="1"/>
      <w:marLeft w:val="0"/>
      <w:marRight w:val="0"/>
      <w:marTop w:val="0"/>
      <w:marBottom w:val="0"/>
      <w:divBdr>
        <w:top w:val="none" w:sz="0" w:space="0" w:color="auto"/>
        <w:left w:val="none" w:sz="0" w:space="0" w:color="auto"/>
        <w:bottom w:val="none" w:sz="0" w:space="0" w:color="auto"/>
        <w:right w:val="none" w:sz="0" w:space="0" w:color="auto"/>
      </w:divBdr>
    </w:div>
    <w:div w:id="2126390725">
      <w:bodyDiv w:val="1"/>
      <w:marLeft w:val="0"/>
      <w:marRight w:val="0"/>
      <w:marTop w:val="0"/>
      <w:marBottom w:val="0"/>
      <w:divBdr>
        <w:top w:val="none" w:sz="0" w:space="0" w:color="auto"/>
        <w:left w:val="none" w:sz="0" w:space="0" w:color="auto"/>
        <w:bottom w:val="none" w:sz="0" w:space="0" w:color="auto"/>
        <w:right w:val="none" w:sz="0" w:space="0" w:color="auto"/>
      </w:divBdr>
    </w:div>
    <w:div w:id="2126465812">
      <w:bodyDiv w:val="1"/>
      <w:marLeft w:val="0"/>
      <w:marRight w:val="0"/>
      <w:marTop w:val="0"/>
      <w:marBottom w:val="0"/>
      <w:divBdr>
        <w:top w:val="none" w:sz="0" w:space="0" w:color="auto"/>
        <w:left w:val="none" w:sz="0" w:space="0" w:color="auto"/>
        <w:bottom w:val="none" w:sz="0" w:space="0" w:color="auto"/>
        <w:right w:val="none" w:sz="0" w:space="0" w:color="auto"/>
      </w:divBdr>
    </w:div>
    <w:div w:id="2126607720">
      <w:bodyDiv w:val="1"/>
      <w:marLeft w:val="0"/>
      <w:marRight w:val="0"/>
      <w:marTop w:val="0"/>
      <w:marBottom w:val="0"/>
      <w:divBdr>
        <w:top w:val="none" w:sz="0" w:space="0" w:color="auto"/>
        <w:left w:val="none" w:sz="0" w:space="0" w:color="auto"/>
        <w:bottom w:val="none" w:sz="0" w:space="0" w:color="auto"/>
        <w:right w:val="none" w:sz="0" w:space="0" w:color="auto"/>
      </w:divBdr>
    </w:div>
    <w:div w:id="2126733969">
      <w:bodyDiv w:val="1"/>
      <w:marLeft w:val="0"/>
      <w:marRight w:val="0"/>
      <w:marTop w:val="0"/>
      <w:marBottom w:val="0"/>
      <w:divBdr>
        <w:top w:val="none" w:sz="0" w:space="0" w:color="auto"/>
        <w:left w:val="none" w:sz="0" w:space="0" w:color="auto"/>
        <w:bottom w:val="none" w:sz="0" w:space="0" w:color="auto"/>
        <w:right w:val="none" w:sz="0" w:space="0" w:color="auto"/>
      </w:divBdr>
    </w:div>
    <w:div w:id="2127041230">
      <w:bodyDiv w:val="1"/>
      <w:marLeft w:val="0"/>
      <w:marRight w:val="0"/>
      <w:marTop w:val="0"/>
      <w:marBottom w:val="0"/>
      <w:divBdr>
        <w:top w:val="none" w:sz="0" w:space="0" w:color="auto"/>
        <w:left w:val="none" w:sz="0" w:space="0" w:color="auto"/>
        <w:bottom w:val="none" w:sz="0" w:space="0" w:color="auto"/>
        <w:right w:val="none" w:sz="0" w:space="0" w:color="auto"/>
      </w:divBdr>
    </w:div>
    <w:div w:id="2127120753">
      <w:bodyDiv w:val="1"/>
      <w:marLeft w:val="0"/>
      <w:marRight w:val="0"/>
      <w:marTop w:val="0"/>
      <w:marBottom w:val="0"/>
      <w:divBdr>
        <w:top w:val="none" w:sz="0" w:space="0" w:color="auto"/>
        <w:left w:val="none" w:sz="0" w:space="0" w:color="auto"/>
        <w:bottom w:val="none" w:sz="0" w:space="0" w:color="auto"/>
        <w:right w:val="none" w:sz="0" w:space="0" w:color="auto"/>
      </w:divBdr>
    </w:div>
    <w:div w:id="2127576624">
      <w:bodyDiv w:val="1"/>
      <w:marLeft w:val="0"/>
      <w:marRight w:val="0"/>
      <w:marTop w:val="0"/>
      <w:marBottom w:val="0"/>
      <w:divBdr>
        <w:top w:val="none" w:sz="0" w:space="0" w:color="auto"/>
        <w:left w:val="none" w:sz="0" w:space="0" w:color="auto"/>
        <w:bottom w:val="none" w:sz="0" w:space="0" w:color="auto"/>
        <w:right w:val="none" w:sz="0" w:space="0" w:color="auto"/>
      </w:divBdr>
    </w:div>
    <w:div w:id="2127696103">
      <w:bodyDiv w:val="1"/>
      <w:marLeft w:val="0"/>
      <w:marRight w:val="0"/>
      <w:marTop w:val="0"/>
      <w:marBottom w:val="0"/>
      <w:divBdr>
        <w:top w:val="none" w:sz="0" w:space="0" w:color="auto"/>
        <w:left w:val="none" w:sz="0" w:space="0" w:color="auto"/>
        <w:bottom w:val="none" w:sz="0" w:space="0" w:color="auto"/>
        <w:right w:val="none" w:sz="0" w:space="0" w:color="auto"/>
      </w:divBdr>
    </w:div>
    <w:div w:id="2128039912">
      <w:bodyDiv w:val="1"/>
      <w:marLeft w:val="0"/>
      <w:marRight w:val="0"/>
      <w:marTop w:val="0"/>
      <w:marBottom w:val="0"/>
      <w:divBdr>
        <w:top w:val="none" w:sz="0" w:space="0" w:color="auto"/>
        <w:left w:val="none" w:sz="0" w:space="0" w:color="auto"/>
        <w:bottom w:val="none" w:sz="0" w:space="0" w:color="auto"/>
        <w:right w:val="none" w:sz="0" w:space="0" w:color="auto"/>
      </w:divBdr>
    </w:div>
    <w:div w:id="2128229544">
      <w:bodyDiv w:val="1"/>
      <w:marLeft w:val="0"/>
      <w:marRight w:val="0"/>
      <w:marTop w:val="0"/>
      <w:marBottom w:val="0"/>
      <w:divBdr>
        <w:top w:val="none" w:sz="0" w:space="0" w:color="auto"/>
        <w:left w:val="none" w:sz="0" w:space="0" w:color="auto"/>
        <w:bottom w:val="none" w:sz="0" w:space="0" w:color="auto"/>
        <w:right w:val="none" w:sz="0" w:space="0" w:color="auto"/>
      </w:divBdr>
    </w:div>
    <w:div w:id="2128352743">
      <w:bodyDiv w:val="1"/>
      <w:marLeft w:val="0"/>
      <w:marRight w:val="0"/>
      <w:marTop w:val="0"/>
      <w:marBottom w:val="0"/>
      <w:divBdr>
        <w:top w:val="none" w:sz="0" w:space="0" w:color="auto"/>
        <w:left w:val="none" w:sz="0" w:space="0" w:color="auto"/>
        <w:bottom w:val="none" w:sz="0" w:space="0" w:color="auto"/>
        <w:right w:val="none" w:sz="0" w:space="0" w:color="auto"/>
      </w:divBdr>
    </w:div>
    <w:div w:id="2128815123">
      <w:bodyDiv w:val="1"/>
      <w:marLeft w:val="0"/>
      <w:marRight w:val="0"/>
      <w:marTop w:val="0"/>
      <w:marBottom w:val="0"/>
      <w:divBdr>
        <w:top w:val="none" w:sz="0" w:space="0" w:color="auto"/>
        <w:left w:val="none" w:sz="0" w:space="0" w:color="auto"/>
        <w:bottom w:val="none" w:sz="0" w:space="0" w:color="auto"/>
        <w:right w:val="none" w:sz="0" w:space="0" w:color="auto"/>
      </w:divBdr>
    </w:div>
    <w:div w:id="2129004870">
      <w:bodyDiv w:val="1"/>
      <w:marLeft w:val="0"/>
      <w:marRight w:val="0"/>
      <w:marTop w:val="0"/>
      <w:marBottom w:val="0"/>
      <w:divBdr>
        <w:top w:val="none" w:sz="0" w:space="0" w:color="auto"/>
        <w:left w:val="none" w:sz="0" w:space="0" w:color="auto"/>
        <w:bottom w:val="none" w:sz="0" w:space="0" w:color="auto"/>
        <w:right w:val="none" w:sz="0" w:space="0" w:color="auto"/>
      </w:divBdr>
    </w:div>
    <w:div w:id="2129011863">
      <w:bodyDiv w:val="1"/>
      <w:marLeft w:val="0"/>
      <w:marRight w:val="0"/>
      <w:marTop w:val="0"/>
      <w:marBottom w:val="0"/>
      <w:divBdr>
        <w:top w:val="none" w:sz="0" w:space="0" w:color="auto"/>
        <w:left w:val="none" w:sz="0" w:space="0" w:color="auto"/>
        <w:bottom w:val="none" w:sz="0" w:space="0" w:color="auto"/>
        <w:right w:val="none" w:sz="0" w:space="0" w:color="auto"/>
      </w:divBdr>
    </w:div>
    <w:div w:id="2129081985">
      <w:bodyDiv w:val="1"/>
      <w:marLeft w:val="0"/>
      <w:marRight w:val="0"/>
      <w:marTop w:val="0"/>
      <w:marBottom w:val="0"/>
      <w:divBdr>
        <w:top w:val="none" w:sz="0" w:space="0" w:color="auto"/>
        <w:left w:val="none" w:sz="0" w:space="0" w:color="auto"/>
        <w:bottom w:val="none" w:sz="0" w:space="0" w:color="auto"/>
        <w:right w:val="none" w:sz="0" w:space="0" w:color="auto"/>
      </w:divBdr>
    </w:div>
    <w:div w:id="2129082338">
      <w:bodyDiv w:val="1"/>
      <w:marLeft w:val="0"/>
      <w:marRight w:val="0"/>
      <w:marTop w:val="0"/>
      <w:marBottom w:val="0"/>
      <w:divBdr>
        <w:top w:val="none" w:sz="0" w:space="0" w:color="auto"/>
        <w:left w:val="none" w:sz="0" w:space="0" w:color="auto"/>
        <w:bottom w:val="none" w:sz="0" w:space="0" w:color="auto"/>
        <w:right w:val="none" w:sz="0" w:space="0" w:color="auto"/>
      </w:divBdr>
    </w:div>
    <w:div w:id="2129347331">
      <w:bodyDiv w:val="1"/>
      <w:marLeft w:val="0"/>
      <w:marRight w:val="0"/>
      <w:marTop w:val="0"/>
      <w:marBottom w:val="0"/>
      <w:divBdr>
        <w:top w:val="none" w:sz="0" w:space="0" w:color="auto"/>
        <w:left w:val="none" w:sz="0" w:space="0" w:color="auto"/>
        <w:bottom w:val="none" w:sz="0" w:space="0" w:color="auto"/>
        <w:right w:val="none" w:sz="0" w:space="0" w:color="auto"/>
      </w:divBdr>
    </w:div>
    <w:div w:id="2129427701">
      <w:bodyDiv w:val="1"/>
      <w:marLeft w:val="0"/>
      <w:marRight w:val="0"/>
      <w:marTop w:val="0"/>
      <w:marBottom w:val="0"/>
      <w:divBdr>
        <w:top w:val="none" w:sz="0" w:space="0" w:color="auto"/>
        <w:left w:val="none" w:sz="0" w:space="0" w:color="auto"/>
        <w:bottom w:val="none" w:sz="0" w:space="0" w:color="auto"/>
        <w:right w:val="none" w:sz="0" w:space="0" w:color="auto"/>
      </w:divBdr>
    </w:div>
    <w:div w:id="2129470735">
      <w:bodyDiv w:val="1"/>
      <w:marLeft w:val="0"/>
      <w:marRight w:val="0"/>
      <w:marTop w:val="0"/>
      <w:marBottom w:val="0"/>
      <w:divBdr>
        <w:top w:val="none" w:sz="0" w:space="0" w:color="auto"/>
        <w:left w:val="none" w:sz="0" w:space="0" w:color="auto"/>
        <w:bottom w:val="none" w:sz="0" w:space="0" w:color="auto"/>
        <w:right w:val="none" w:sz="0" w:space="0" w:color="auto"/>
      </w:divBdr>
    </w:div>
    <w:div w:id="2129549272">
      <w:bodyDiv w:val="1"/>
      <w:marLeft w:val="0"/>
      <w:marRight w:val="0"/>
      <w:marTop w:val="0"/>
      <w:marBottom w:val="0"/>
      <w:divBdr>
        <w:top w:val="none" w:sz="0" w:space="0" w:color="auto"/>
        <w:left w:val="none" w:sz="0" w:space="0" w:color="auto"/>
        <w:bottom w:val="none" w:sz="0" w:space="0" w:color="auto"/>
        <w:right w:val="none" w:sz="0" w:space="0" w:color="auto"/>
      </w:divBdr>
    </w:div>
    <w:div w:id="2130052347">
      <w:bodyDiv w:val="1"/>
      <w:marLeft w:val="0"/>
      <w:marRight w:val="0"/>
      <w:marTop w:val="0"/>
      <w:marBottom w:val="0"/>
      <w:divBdr>
        <w:top w:val="none" w:sz="0" w:space="0" w:color="auto"/>
        <w:left w:val="none" w:sz="0" w:space="0" w:color="auto"/>
        <w:bottom w:val="none" w:sz="0" w:space="0" w:color="auto"/>
        <w:right w:val="none" w:sz="0" w:space="0" w:color="auto"/>
      </w:divBdr>
    </w:div>
    <w:div w:id="2130120515">
      <w:bodyDiv w:val="1"/>
      <w:marLeft w:val="0"/>
      <w:marRight w:val="0"/>
      <w:marTop w:val="0"/>
      <w:marBottom w:val="0"/>
      <w:divBdr>
        <w:top w:val="none" w:sz="0" w:space="0" w:color="auto"/>
        <w:left w:val="none" w:sz="0" w:space="0" w:color="auto"/>
        <w:bottom w:val="none" w:sz="0" w:space="0" w:color="auto"/>
        <w:right w:val="none" w:sz="0" w:space="0" w:color="auto"/>
      </w:divBdr>
    </w:div>
    <w:div w:id="2130584725">
      <w:bodyDiv w:val="1"/>
      <w:marLeft w:val="0"/>
      <w:marRight w:val="0"/>
      <w:marTop w:val="0"/>
      <w:marBottom w:val="0"/>
      <w:divBdr>
        <w:top w:val="none" w:sz="0" w:space="0" w:color="auto"/>
        <w:left w:val="none" w:sz="0" w:space="0" w:color="auto"/>
        <w:bottom w:val="none" w:sz="0" w:space="0" w:color="auto"/>
        <w:right w:val="none" w:sz="0" w:space="0" w:color="auto"/>
      </w:divBdr>
    </w:div>
    <w:div w:id="2130977533">
      <w:bodyDiv w:val="1"/>
      <w:marLeft w:val="0"/>
      <w:marRight w:val="0"/>
      <w:marTop w:val="0"/>
      <w:marBottom w:val="0"/>
      <w:divBdr>
        <w:top w:val="none" w:sz="0" w:space="0" w:color="auto"/>
        <w:left w:val="none" w:sz="0" w:space="0" w:color="auto"/>
        <w:bottom w:val="none" w:sz="0" w:space="0" w:color="auto"/>
        <w:right w:val="none" w:sz="0" w:space="0" w:color="auto"/>
      </w:divBdr>
    </w:div>
    <w:div w:id="2131047106">
      <w:bodyDiv w:val="1"/>
      <w:marLeft w:val="0"/>
      <w:marRight w:val="0"/>
      <w:marTop w:val="0"/>
      <w:marBottom w:val="0"/>
      <w:divBdr>
        <w:top w:val="none" w:sz="0" w:space="0" w:color="auto"/>
        <w:left w:val="none" w:sz="0" w:space="0" w:color="auto"/>
        <w:bottom w:val="none" w:sz="0" w:space="0" w:color="auto"/>
        <w:right w:val="none" w:sz="0" w:space="0" w:color="auto"/>
      </w:divBdr>
    </w:div>
    <w:div w:id="2131167257">
      <w:bodyDiv w:val="1"/>
      <w:marLeft w:val="0"/>
      <w:marRight w:val="0"/>
      <w:marTop w:val="0"/>
      <w:marBottom w:val="0"/>
      <w:divBdr>
        <w:top w:val="none" w:sz="0" w:space="0" w:color="auto"/>
        <w:left w:val="none" w:sz="0" w:space="0" w:color="auto"/>
        <w:bottom w:val="none" w:sz="0" w:space="0" w:color="auto"/>
        <w:right w:val="none" w:sz="0" w:space="0" w:color="auto"/>
      </w:divBdr>
    </w:div>
    <w:div w:id="2131169170">
      <w:bodyDiv w:val="1"/>
      <w:marLeft w:val="0"/>
      <w:marRight w:val="0"/>
      <w:marTop w:val="0"/>
      <w:marBottom w:val="0"/>
      <w:divBdr>
        <w:top w:val="none" w:sz="0" w:space="0" w:color="auto"/>
        <w:left w:val="none" w:sz="0" w:space="0" w:color="auto"/>
        <w:bottom w:val="none" w:sz="0" w:space="0" w:color="auto"/>
        <w:right w:val="none" w:sz="0" w:space="0" w:color="auto"/>
      </w:divBdr>
    </w:div>
    <w:div w:id="2131313784">
      <w:bodyDiv w:val="1"/>
      <w:marLeft w:val="0"/>
      <w:marRight w:val="0"/>
      <w:marTop w:val="0"/>
      <w:marBottom w:val="0"/>
      <w:divBdr>
        <w:top w:val="none" w:sz="0" w:space="0" w:color="auto"/>
        <w:left w:val="none" w:sz="0" w:space="0" w:color="auto"/>
        <w:bottom w:val="none" w:sz="0" w:space="0" w:color="auto"/>
        <w:right w:val="none" w:sz="0" w:space="0" w:color="auto"/>
      </w:divBdr>
    </w:div>
    <w:div w:id="2131318370">
      <w:bodyDiv w:val="1"/>
      <w:marLeft w:val="0"/>
      <w:marRight w:val="0"/>
      <w:marTop w:val="0"/>
      <w:marBottom w:val="0"/>
      <w:divBdr>
        <w:top w:val="none" w:sz="0" w:space="0" w:color="auto"/>
        <w:left w:val="none" w:sz="0" w:space="0" w:color="auto"/>
        <w:bottom w:val="none" w:sz="0" w:space="0" w:color="auto"/>
        <w:right w:val="none" w:sz="0" w:space="0" w:color="auto"/>
      </w:divBdr>
    </w:div>
    <w:div w:id="2131435304">
      <w:bodyDiv w:val="1"/>
      <w:marLeft w:val="0"/>
      <w:marRight w:val="0"/>
      <w:marTop w:val="0"/>
      <w:marBottom w:val="0"/>
      <w:divBdr>
        <w:top w:val="none" w:sz="0" w:space="0" w:color="auto"/>
        <w:left w:val="none" w:sz="0" w:space="0" w:color="auto"/>
        <w:bottom w:val="none" w:sz="0" w:space="0" w:color="auto"/>
        <w:right w:val="none" w:sz="0" w:space="0" w:color="auto"/>
      </w:divBdr>
    </w:div>
    <w:div w:id="2131514434">
      <w:bodyDiv w:val="1"/>
      <w:marLeft w:val="0"/>
      <w:marRight w:val="0"/>
      <w:marTop w:val="0"/>
      <w:marBottom w:val="0"/>
      <w:divBdr>
        <w:top w:val="none" w:sz="0" w:space="0" w:color="auto"/>
        <w:left w:val="none" w:sz="0" w:space="0" w:color="auto"/>
        <w:bottom w:val="none" w:sz="0" w:space="0" w:color="auto"/>
        <w:right w:val="none" w:sz="0" w:space="0" w:color="auto"/>
      </w:divBdr>
    </w:div>
    <w:div w:id="2131590281">
      <w:bodyDiv w:val="1"/>
      <w:marLeft w:val="0"/>
      <w:marRight w:val="0"/>
      <w:marTop w:val="0"/>
      <w:marBottom w:val="0"/>
      <w:divBdr>
        <w:top w:val="none" w:sz="0" w:space="0" w:color="auto"/>
        <w:left w:val="none" w:sz="0" w:space="0" w:color="auto"/>
        <w:bottom w:val="none" w:sz="0" w:space="0" w:color="auto"/>
        <w:right w:val="none" w:sz="0" w:space="0" w:color="auto"/>
      </w:divBdr>
    </w:div>
    <w:div w:id="2131901386">
      <w:bodyDiv w:val="1"/>
      <w:marLeft w:val="0"/>
      <w:marRight w:val="0"/>
      <w:marTop w:val="0"/>
      <w:marBottom w:val="0"/>
      <w:divBdr>
        <w:top w:val="none" w:sz="0" w:space="0" w:color="auto"/>
        <w:left w:val="none" w:sz="0" w:space="0" w:color="auto"/>
        <w:bottom w:val="none" w:sz="0" w:space="0" w:color="auto"/>
        <w:right w:val="none" w:sz="0" w:space="0" w:color="auto"/>
      </w:divBdr>
    </w:div>
    <w:div w:id="2132045420">
      <w:bodyDiv w:val="1"/>
      <w:marLeft w:val="0"/>
      <w:marRight w:val="0"/>
      <w:marTop w:val="0"/>
      <w:marBottom w:val="0"/>
      <w:divBdr>
        <w:top w:val="none" w:sz="0" w:space="0" w:color="auto"/>
        <w:left w:val="none" w:sz="0" w:space="0" w:color="auto"/>
        <w:bottom w:val="none" w:sz="0" w:space="0" w:color="auto"/>
        <w:right w:val="none" w:sz="0" w:space="0" w:color="auto"/>
      </w:divBdr>
    </w:div>
    <w:div w:id="2132288246">
      <w:bodyDiv w:val="1"/>
      <w:marLeft w:val="0"/>
      <w:marRight w:val="0"/>
      <w:marTop w:val="0"/>
      <w:marBottom w:val="0"/>
      <w:divBdr>
        <w:top w:val="none" w:sz="0" w:space="0" w:color="auto"/>
        <w:left w:val="none" w:sz="0" w:space="0" w:color="auto"/>
        <w:bottom w:val="none" w:sz="0" w:space="0" w:color="auto"/>
        <w:right w:val="none" w:sz="0" w:space="0" w:color="auto"/>
      </w:divBdr>
    </w:div>
    <w:div w:id="2132549383">
      <w:bodyDiv w:val="1"/>
      <w:marLeft w:val="0"/>
      <w:marRight w:val="0"/>
      <w:marTop w:val="0"/>
      <w:marBottom w:val="0"/>
      <w:divBdr>
        <w:top w:val="none" w:sz="0" w:space="0" w:color="auto"/>
        <w:left w:val="none" w:sz="0" w:space="0" w:color="auto"/>
        <w:bottom w:val="none" w:sz="0" w:space="0" w:color="auto"/>
        <w:right w:val="none" w:sz="0" w:space="0" w:color="auto"/>
      </w:divBdr>
    </w:div>
    <w:div w:id="2132823770">
      <w:bodyDiv w:val="1"/>
      <w:marLeft w:val="0"/>
      <w:marRight w:val="0"/>
      <w:marTop w:val="0"/>
      <w:marBottom w:val="0"/>
      <w:divBdr>
        <w:top w:val="none" w:sz="0" w:space="0" w:color="auto"/>
        <w:left w:val="none" w:sz="0" w:space="0" w:color="auto"/>
        <w:bottom w:val="none" w:sz="0" w:space="0" w:color="auto"/>
        <w:right w:val="none" w:sz="0" w:space="0" w:color="auto"/>
      </w:divBdr>
    </w:div>
    <w:div w:id="2132941894">
      <w:bodyDiv w:val="1"/>
      <w:marLeft w:val="0"/>
      <w:marRight w:val="0"/>
      <w:marTop w:val="0"/>
      <w:marBottom w:val="0"/>
      <w:divBdr>
        <w:top w:val="none" w:sz="0" w:space="0" w:color="auto"/>
        <w:left w:val="none" w:sz="0" w:space="0" w:color="auto"/>
        <w:bottom w:val="none" w:sz="0" w:space="0" w:color="auto"/>
        <w:right w:val="none" w:sz="0" w:space="0" w:color="auto"/>
      </w:divBdr>
    </w:div>
    <w:div w:id="2133015713">
      <w:bodyDiv w:val="1"/>
      <w:marLeft w:val="0"/>
      <w:marRight w:val="0"/>
      <w:marTop w:val="0"/>
      <w:marBottom w:val="0"/>
      <w:divBdr>
        <w:top w:val="none" w:sz="0" w:space="0" w:color="auto"/>
        <w:left w:val="none" w:sz="0" w:space="0" w:color="auto"/>
        <w:bottom w:val="none" w:sz="0" w:space="0" w:color="auto"/>
        <w:right w:val="none" w:sz="0" w:space="0" w:color="auto"/>
      </w:divBdr>
    </w:div>
    <w:div w:id="2133357637">
      <w:bodyDiv w:val="1"/>
      <w:marLeft w:val="0"/>
      <w:marRight w:val="0"/>
      <w:marTop w:val="0"/>
      <w:marBottom w:val="0"/>
      <w:divBdr>
        <w:top w:val="none" w:sz="0" w:space="0" w:color="auto"/>
        <w:left w:val="none" w:sz="0" w:space="0" w:color="auto"/>
        <w:bottom w:val="none" w:sz="0" w:space="0" w:color="auto"/>
        <w:right w:val="none" w:sz="0" w:space="0" w:color="auto"/>
      </w:divBdr>
    </w:div>
    <w:div w:id="2133942078">
      <w:bodyDiv w:val="1"/>
      <w:marLeft w:val="0"/>
      <w:marRight w:val="0"/>
      <w:marTop w:val="0"/>
      <w:marBottom w:val="0"/>
      <w:divBdr>
        <w:top w:val="none" w:sz="0" w:space="0" w:color="auto"/>
        <w:left w:val="none" w:sz="0" w:space="0" w:color="auto"/>
        <w:bottom w:val="none" w:sz="0" w:space="0" w:color="auto"/>
        <w:right w:val="none" w:sz="0" w:space="0" w:color="auto"/>
      </w:divBdr>
    </w:div>
    <w:div w:id="2134011528">
      <w:bodyDiv w:val="1"/>
      <w:marLeft w:val="0"/>
      <w:marRight w:val="0"/>
      <w:marTop w:val="0"/>
      <w:marBottom w:val="0"/>
      <w:divBdr>
        <w:top w:val="none" w:sz="0" w:space="0" w:color="auto"/>
        <w:left w:val="none" w:sz="0" w:space="0" w:color="auto"/>
        <w:bottom w:val="none" w:sz="0" w:space="0" w:color="auto"/>
        <w:right w:val="none" w:sz="0" w:space="0" w:color="auto"/>
      </w:divBdr>
    </w:div>
    <w:div w:id="2134126662">
      <w:bodyDiv w:val="1"/>
      <w:marLeft w:val="0"/>
      <w:marRight w:val="0"/>
      <w:marTop w:val="0"/>
      <w:marBottom w:val="0"/>
      <w:divBdr>
        <w:top w:val="none" w:sz="0" w:space="0" w:color="auto"/>
        <w:left w:val="none" w:sz="0" w:space="0" w:color="auto"/>
        <w:bottom w:val="none" w:sz="0" w:space="0" w:color="auto"/>
        <w:right w:val="none" w:sz="0" w:space="0" w:color="auto"/>
      </w:divBdr>
    </w:div>
    <w:div w:id="2134127720">
      <w:bodyDiv w:val="1"/>
      <w:marLeft w:val="0"/>
      <w:marRight w:val="0"/>
      <w:marTop w:val="0"/>
      <w:marBottom w:val="0"/>
      <w:divBdr>
        <w:top w:val="none" w:sz="0" w:space="0" w:color="auto"/>
        <w:left w:val="none" w:sz="0" w:space="0" w:color="auto"/>
        <w:bottom w:val="none" w:sz="0" w:space="0" w:color="auto"/>
        <w:right w:val="none" w:sz="0" w:space="0" w:color="auto"/>
      </w:divBdr>
    </w:div>
    <w:div w:id="2134321038">
      <w:bodyDiv w:val="1"/>
      <w:marLeft w:val="0"/>
      <w:marRight w:val="0"/>
      <w:marTop w:val="0"/>
      <w:marBottom w:val="0"/>
      <w:divBdr>
        <w:top w:val="none" w:sz="0" w:space="0" w:color="auto"/>
        <w:left w:val="none" w:sz="0" w:space="0" w:color="auto"/>
        <w:bottom w:val="none" w:sz="0" w:space="0" w:color="auto"/>
        <w:right w:val="none" w:sz="0" w:space="0" w:color="auto"/>
      </w:divBdr>
    </w:div>
    <w:div w:id="2134443301">
      <w:bodyDiv w:val="1"/>
      <w:marLeft w:val="0"/>
      <w:marRight w:val="0"/>
      <w:marTop w:val="0"/>
      <w:marBottom w:val="0"/>
      <w:divBdr>
        <w:top w:val="none" w:sz="0" w:space="0" w:color="auto"/>
        <w:left w:val="none" w:sz="0" w:space="0" w:color="auto"/>
        <w:bottom w:val="none" w:sz="0" w:space="0" w:color="auto"/>
        <w:right w:val="none" w:sz="0" w:space="0" w:color="auto"/>
      </w:divBdr>
    </w:div>
    <w:div w:id="2134862450">
      <w:bodyDiv w:val="1"/>
      <w:marLeft w:val="0"/>
      <w:marRight w:val="0"/>
      <w:marTop w:val="0"/>
      <w:marBottom w:val="0"/>
      <w:divBdr>
        <w:top w:val="none" w:sz="0" w:space="0" w:color="auto"/>
        <w:left w:val="none" w:sz="0" w:space="0" w:color="auto"/>
        <w:bottom w:val="none" w:sz="0" w:space="0" w:color="auto"/>
        <w:right w:val="none" w:sz="0" w:space="0" w:color="auto"/>
      </w:divBdr>
    </w:div>
    <w:div w:id="2134983941">
      <w:bodyDiv w:val="1"/>
      <w:marLeft w:val="0"/>
      <w:marRight w:val="0"/>
      <w:marTop w:val="0"/>
      <w:marBottom w:val="0"/>
      <w:divBdr>
        <w:top w:val="none" w:sz="0" w:space="0" w:color="auto"/>
        <w:left w:val="none" w:sz="0" w:space="0" w:color="auto"/>
        <w:bottom w:val="none" w:sz="0" w:space="0" w:color="auto"/>
        <w:right w:val="none" w:sz="0" w:space="0" w:color="auto"/>
      </w:divBdr>
    </w:div>
    <w:div w:id="2135558325">
      <w:bodyDiv w:val="1"/>
      <w:marLeft w:val="0"/>
      <w:marRight w:val="0"/>
      <w:marTop w:val="0"/>
      <w:marBottom w:val="0"/>
      <w:divBdr>
        <w:top w:val="none" w:sz="0" w:space="0" w:color="auto"/>
        <w:left w:val="none" w:sz="0" w:space="0" w:color="auto"/>
        <w:bottom w:val="none" w:sz="0" w:space="0" w:color="auto"/>
        <w:right w:val="none" w:sz="0" w:space="0" w:color="auto"/>
      </w:divBdr>
    </w:div>
    <w:div w:id="2136095216">
      <w:bodyDiv w:val="1"/>
      <w:marLeft w:val="0"/>
      <w:marRight w:val="0"/>
      <w:marTop w:val="0"/>
      <w:marBottom w:val="0"/>
      <w:divBdr>
        <w:top w:val="none" w:sz="0" w:space="0" w:color="auto"/>
        <w:left w:val="none" w:sz="0" w:space="0" w:color="auto"/>
        <w:bottom w:val="none" w:sz="0" w:space="0" w:color="auto"/>
        <w:right w:val="none" w:sz="0" w:space="0" w:color="auto"/>
      </w:divBdr>
    </w:div>
    <w:div w:id="2136287153">
      <w:bodyDiv w:val="1"/>
      <w:marLeft w:val="0"/>
      <w:marRight w:val="0"/>
      <w:marTop w:val="0"/>
      <w:marBottom w:val="0"/>
      <w:divBdr>
        <w:top w:val="none" w:sz="0" w:space="0" w:color="auto"/>
        <w:left w:val="none" w:sz="0" w:space="0" w:color="auto"/>
        <w:bottom w:val="none" w:sz="0" w:space="0" w:color="auto"/>
        <w:right w:val="none" w:sz="0" w:space="0" w:color="auto"/>
      </w:divBdr>
    </w:div>
    <w:div w:id="2136748917">
      <w:bodyDiv w:val="1"/>
      <w:marLeft w:val="0"/>
      <w:marRight w:val="0"/>
      <w:marTop w:val="0"/>
      <w:marBottom w:val="0"/>
      <w:divBdr>
        <w:top w:val="none" w:sz="0" w:space="0" w:color="auto"/>
        <w:left w:val="none" w:sz="0" w:space="0" w:color="auto"/>
        <w:bottom w:val="none" w:sz="0" w:space="0" w:color="auto"/>
        <w:right w:val="none" w:sz="0" w:space="0" w:color="auto"/>
      </w:divBdr>
    </w:div>
    <w:div w:id="2137068434">
      <w:bodyDiv w:val="1"/>
      <w:marLeft w:val="0"/>
      <w:marRight w:val="0"/>
      <w:marTop w:val="0"/>
      <w:marBottom w:val="0"/>
      <w:divBdr>
        <w:top w:val="none" w:sz="0" w:space="0" w:color="auto"/>
        <w:left w:val="none" w:sz="0" w:space="0" w:color="auto"/>
        <w:bottom w:val="none" w:sz="0" w:space="0" w:color="auto"/>
        <w:right w:val="none" w:sz="0" w:space="0" w:color="auto"/>
      </w:divBdr>
    </w:div>
    <w:div w:id="2137094279">
      <w:bodyDiv w:val="1"/>
      <w:marLeft w:val="0"/>
      <w:marRight w:val="0"/>
      <w:marTop w:val="0"/>
      <w:marBottom w:val="0"/>
      <w:divBdr>
        <w:top w:val="none" w:sz="0" w:space="0" w:color="auto"/>
        <w:left w:val="none" w:sz="0" w:space="0" w:color="auto"/>
        <w:bottom w:val="none" w:sz="0" w:space="0" w:color="auto"/>
        <w:right w:val="none" w:sz="0" w:space="0" w:color="auto"/>
      </w:divBdr>
    </w:div>
    <w:div w:id="2137483042">
      <w:bodyDiv w:val="1"/>
      <w:marLeft w:val="0"/>
      <w:marRight w:val="0"/>
      <w:marTop w:val="0"/>
      <w:marBottom w:val="0"/>
      <w:divBdr>
        <w:top w:val="none" w:sz="0" w:space="0" w:color="auto"/>
        <w:left w:val="none" w:sz="0" w:space="0" w:color="auto"/>
        <w:bottom w:val="none" w:sz="0" w:space="0" w:color="auto"/>
        <w:right w:val="none" w:sz="0" w:space="0" w:color="auto"/>
      </w:divBdr>
    </w:div>
    <w:div w:id="2137599604">
      <w:bodyDiv w:val="1"/>
      <w:marLeft w:val="0"/>
      <w:marRight w:val="0"/>
      <w:marTop w:val="0"/>
      <w:marBottom w:val="0"/>
      <w:divBdr>
        <w:top w:val="none" w:sz="0" w:space="0" w:color="auto"/>
        <w:left w:val="none" w:sz="0" w:space="0" w:color="auto"/>
        <w:bottom w:val="none" w:sz="0" w:space="0" w:color="auto"/>
        <w:right w:val="none" w:sz="0" w:space="0" w:color="auto"/>
      </w:divBdr>
    </w:div>
    <w:div w:id="2137720364">
      <w:bodyDiv w:val="1"/>
      <w:marLeft w:val="0"/>
      <w:marRight w:val="0"/>
      <w:marTop w:val="0"/>
      <w:marBottom w:val="0"/>
      <w:divBdr>
        <w:top w:val="none" w:sz="0" w:space="0" w:color="auto"/>
        <w:left w:val="none" w:sz="0" w:space="0" w:color="auto"/>
        <w:bottom w:val="none" w:sz="0" w:space="0" w:color="auto"/>
        <w:right w:val="none" w:sz="0" w:space="0" w:color="auto"/>
      </w:divBdr>
    </w:div>
    <w:div w:id="2137721106">
      <w:bodyDiv w:val="1"/>
      <w:marLeft w:val="0"/>
      <w:marRight w:val="0"/>
      <w:marTop w:val="0"/>
      <w:marBottom w:val="0"/>
      <w:divBdr>
        <w:top w:val="none" w:sz="0" w:space="0" w:color="auto"/>
        <w:left w:val="none" w:sz="0" w:space="0" w:color="auto"/>
        <w:bottom w:val="none" w:sz="0" w:space="0" w:color="auto"/>
        <w:right w:val="none" w:sz="0" w:space="0" w:color="auto"/>
      </w:divBdr>
    </w:div>
    <w:div w:id="2137747013">
      <w:bodyDiv w:val="1"/>
      <w:marLeft w:val="0"/>
      <w:marRight w:val="0"/>
      <w:marTop w:val="0"/>
      <w:marBottom w:val="0"/>
      <w:divBdr>
        <w:top w:val="none" w:sz="0" w:space="0" w:color="auto"/>
        <w:left w:val="none" w:sz="0" w:space="0" w:color="auto"/>
        <w:bottom w:val="none" w:sz="0" w:space="0" w:color="auto"/>
        <w:right w:val="none" w:sz="0" w:space="0" w:color="auto"/>
      </w:divBdr>
    </w:div>
    <w:div w:id="2137944140">
      <w:bodyDiv w:val="1"/>
      <w:marLeft w:val="0"/>
      <w:marRight w:val="0"/>
      <w:marTop w:val="0"/>
      <w:marBottom w:val="0"/>
      <w:divBdr>
        <w:top w:val="none" w:sz="0" w:space="0" w:color="auto"/>
        <w:left w:val="none" w:sz="0" w:space="0" w:color="auto"/>
        <w:bottom w:val="none" w:sz="0" w:space="0" w:color="auto"/>
        <w:right w:val="none" w:sz="0" w:space="0" w:color="auto"/>
      </w:divBdr>
    </w:div>
    <w:div w:id="2139177088">
      <w:bodyDiv w:val="1"/>
      <w:marLeft w:val="0"/>
      <w:marRight w:val="0"/>
      <w:marTop w:val="0"/>
      <w:marBottom w:val="0"/>
      <w:divBdr>
        <w:top w:val="none" w:sz="0" w:space="0" w:color="auto"/>
        <w:left w:val="none" w:sz="0" w:space="0" w:color="auto"/>
        <w:bottom w:val="none" w:sz="0" w:space="0" w:color="auto"/>
        <w:right w:val="none" w:sz="0" w:space="0" w:color="auto"/>
      </w:divBdr>
    </w:div>
    <w:div w:id="2139450518">
      <w:bodyDiv w:val="1"/>
      <w:marLeft w:val="0"/>
      <w:marRight w:val="0"/>
      <w:marTop w:val="0"/>
      <w:marBottom w:val="0"/>
      <w:divBdr>
        <w:top w:val="none" w:sz="0" w:space="0" w:color="auto"/>
        <w:left w:val="none" w:sz="0" w:space="0" w:color="auto"/>
        <w:bottom w:val="none" w:sz="0" w:space="0" w:color="auto"/>
        <w:right w:val="none" w:sz="0" w:space="0" w:color="auto"/>
      </w:divBdr>
    </w:div>
    <w:div w:id="2139489149">
      <w:bodyDiv w:val="1"/>
      <w:marLeft w:val="0"/>
      <w:marRight w:val="0"/>
      <w:marTop w:val="0"/>
      <w:marBottom w:val="0"/>
      <w:divBdr>
        <w:top w:val="none" w:sz="0" w:space="0" w:color="auto"/>
        <w:left w:val="none" w:sz="0" w:space="0" w:color="auto"/>
        <w:bottom w:val="none" w:sz="0" w:space="0" w:color="auto"/>
        <w:right w:val="none" w:sz="0" w:space="0" w:color="auto"/>
      </w:divBdr>
    </w:div>
    <w:div w:id="2139489273">
      <w:bodyDiv w:val="1"/>
      <w:marLeft w:val="0"/>
      <w:marRight w:val="0"/>
      <w:marTop w:val="0"/>
      <w:marBottom w:val="0"/>
      <w:divBdr>
        <w:top w:val="none" w:sz="0" w:space="0" w:color="auto"/>
        <w:left w:val="none" w:sz="0" w:space="0" w:color="auto"/>
        <w:bottom w:val="none" w:sz="0" w:space="0" w:color="auto"/>
        <w:right w:val="none" w:sz="0" w:space="0" w:color="auto"/>
      </w:divBdr>
    </w:div>
    <w:div w:id="2139713152">
      <w:bodyDiv w:val="1"/>
      <w:marLeft w:val="0"/>
      <w:marRight w:val="0"/>
      <w:marTop w:val="0"/>
      <w:marBottom w:val="0"/>
      <w:divBdr>
        <w:top w:val="none" w:sz="0" w:space="0" w:color="auto"/>
        <w:left w:val="none" w:sz="0" w:space="0" w:color="auto"/>
        <w:bottom w:val="none" w:sz="0" w:space="0" w:color="auto"/>
        <w:right w:val="none" w:sz="0" w:space="0" w:color="auto"/>
      </w:divBdr>
    </w:div>
    <w:div w:id="2140295597">
      <w:bodyDiv w:val="1"/>
      <w:marLeft w:val="0"/>
      <w:marRight w:val="0"/>
      <w:marTop w:val="0"/>
      <w:marBottom w:val="0"/>
      <w:divBdr>
        <w:top w:val="none" w:sz="0" w:space="0" w:color="auto"/>
        <w:left w:val="none" w:sz="0" w:space="0" w:color="auto"/>
        <w:bottom w:val="none" w:sz="0" w:space="0" w:color="auto"/>
        <w:right w:val="none" w:sz="0" w:space="0" w:color="auto"/>
      </w:divBdr>
    </w:div>
    <w:div w:id="2140566116">
      <w:bodyDiv w:val="1"/>
      <w:marLeft w:val="0"/>
      <w:marRight w:val="0"/>
      <w:marTop w:val="0"/>
      <w:marBottom w:val="0"/>
      <w:divBdr>
        <w:top w:val="none" w:sz="0" w:space="0" w:color="auto"/>
        <w:left w:val="none" w:sz="0" w:space="0" w:color="auto"/>
        <w:bottom w:val="none" w:sz="0" w:space="0" w:color="auto"/>
        <w:right w:val="none" w:sz="0" w:space="0" w:color="auto"/>
      </w:divBdr>
    </w:div>
    <w:div w:id="2140804224">
      <w:bodyDiv w:val="1"/>
      <w:marLeft w:val="0"/>
      <w:marRight w:val="0"/>
      <w:marTop w:val="0"/>
      <w:marBottom w:val="0"/>
      <w:divBdr>
        <w:top w:val="none" w:sz="0" w:space="0" w:color="auto"/>
        <w:left w:val="none" w:sz="0" w:space="0" w:color="auto"/>
        <w:bottom w:val="none" w:sz="0" w:space="0" w:color="auto"/>
        <w:right w:val="none" w:sz="0" w:space="0" w:color="auto"/>
      </w:divBdr>
    </w:div>
    <w:div w:id="2140873768">
      <w:bodyDiv w:val="1"/>
      <w:marLeft w:val="0"/>
      <w:marRight w:val="0"/>
      <w:marTop w:val="0"/>
      <w:marBottom w:val="0"/>
      <w:divBdr>
        <w:top w:val="none" w:sz="0" w:space="0" w:color="auto"/>
        <w:left w:val="none" w:sz="0" w:space="0" w:color="auto"/>
        <w:bottom w:val="none" w:sz="0" w:space="0" w:color="auto"/>
        <w:right w:val="none" w:sz="0" w:space="0" w:color="auto"/>
      </w:divBdr>
    </w:div>
    <w:div w:id="2141410562">
      <w:bodyDiv w:val="1"/>
      <w:marLeft w:val="0"/>
      <w:marRight w:val="0"/>
      <w:marTop w:val="0"/>
      <w:marBottom w:val="0"/>
      <w:divBdr>
        <w:top w:val="none" w:sz="0" w:space="0" w:color="auto"/>
        <w:left w:val="none" w:sz="0" w:space="0" w:color="auto"/>
        <w:bottom w:val="none" w:sz="0" w:space="0" w:color="auto"/>
        <w:right w:val="none" w:sz="0" w:space="0" w:color="auto"/>
      </w:divBdr>
    </w:div>
    <w:div w:id="2141651065">
      <w:bodyDiv w:val="1"/>
      <w:marLeft w:val="0"/>
      <w:marRight w:val="0"/>
      <w:marTop w:val="0"/>
      <w:marBottom w:val="0"/>
      <w:divBdr>
        <w:top w:val="none" w:sz="0" w:space="0" w:color="auto"/>
        <w:left w:val="none" w:sz="0" w:space="0" w:color="auto"/>
        <w:bottom w:val="none" w:sz="0" w:space="0" w:color="auto"/>
        <w:right w:val="none" w:sz="0" w:space="0" w:color="auto"/>
      </w:divBdr>
    </w:div>
    <w:div w:id="2141919614">
      <w:bodyDiv w:val="1"/>
      <w:marLeft w:val="0"/>
      <w:marRight w:val="0"/>
      <w:marTop w:val="0"/>
      <w:marBottom w:val="0"/>
      <w:divBdr>
        <w:top w:val="none" w:sz="0" w:space="0" w:color="auto"/>
        <w:left w:val="none" w:sz="0" w:space="0" w:color="auto"/>
        <w:bottom w:val="none" w:sz="0" w:space="0" w:color="auto"/>
        <w:right w:val="none" w:sz="0" w:space="0" w:color="auto"/>
      </w:divBdr>
    </w:div>
    <w:div w:id="2141922786">
      <w:bodyDiv w:val="1"/>
      <w:marLeft w:val="0"/>
      <w:marRight w:val="0"/>
      <w:marTop w:val="0"/>
      <w:marBottom w:val="0"/>
      <w:divBdr>
        <w:top w:val="none" w:sz="0" w:space="0" w:color="auto"/>
        <w:left w:val="none" w:sz="0" w:space="0" w:color="auto"/>
        <w:bottom w:val="none" w:sz="0" w:space="0" w:color="auto"/>
        <w:right w:val="none" w:sz="0" w:space="0" w:color="auto"/>
      </w:divBdr>
    </w:div>
    <w:div w:id="2142141712">
      <w:bodyDiv w:val="1"/>
      <w:marLeft w:val="0"/>
      <w:marRight w:val="0"/>
      <w:marTop w:val="0"/>
      <w:marBottom w:val="0"/>
      <w:divBdr>
        <w:top w:val="none" w:sz="0" w:space="0" w:color="auto"/>
        <w:left w:val="none" w:sz="0" w:space="0" w:color="auto"/>
        <w:bottom w:val="none" w:sz="0" w:space="0" w:color="auto"/>
        <w:right w:val="none" w:sz="0" w:space="0" w:color="auto"/>
      </w:divBdr>
    </w:div>
    <w:div w:id="2142190384">
      <w:bodyDiv w:val="1"/>
      <w:marLeft w:val="0"/>
      <w:marRight w:val="0"/>
      <w:marTop w:val="0"/>
      <w:marBottom w:val="0"/>
      <w:divBdr>
        <w:top w:val="none" w:sz="0" w:space="0" w:color="auto"/>
        <w:left w:val="none" w:sz="0" w:space="0" w:color="auto"/>
        <w:bottom w:val="none" w:sz="0" w:space="0" w:color="auto"/>
        <w:right w:val="none" w:sz="0" w:space="0" w:color="auto"/>
      </w:divBdr>
    </w:div>
    <w:div w:id="2142533926">
      <w:bodyDiv w:val="1"/>
      <w:marLeft w:val="0"/>
      <w:marRight w:val="0"/>
      <w:marTop w:val="0"/>
      <w:marBottom w:val="0"/>
      <w:divBdr>
        <w:top w:val="none" w:sz="0" w:space="0" w:color="auto"/>
        <w:left w:val="none" w:sz="0" w:space="0" w:color="auto"/>
        <w:bottom w:val="none" w:sz="0" w:space="0" w:color="auto"/>
        <w:right w:val="none" w:sz="0" w:space="0" w:color="auto"/>
      </w:divBdr>
    </w:div>
    <w:div w:id="2142573878">
      <w:bodyDiv w:val="1"/>
      <w:marLeft w:val="0"/>
      <w:marRight w:val="0"/>
      <w:marTop w:val="0"/>
      <w:marBottom w:val="0"/>
      <w:divBdr>
        <w:top w:val="none" w:sz="0" w:space="0" w:color="auto"/>
        <w:left w:val="none" w:sz="0" w:space="0" w:color="auto"/>
        <w:bottom w:val="none" w:sz="0" w:space="0" w:color="auto"/>
        <w:right w:val="none" w:sz="0" w:space="0" w:color="auto"/>
      </w:divBdr>
    </w:div>
    <w:div w:id="2143031524">
      <w:bodyDiv w:val="1"/>
      <w:marLeft w:val="0"/>
      <w:marRight w:val="0"/>
      <w:marTop w:val="0"/>
      <w:marBottom w:val="0"/>
      <w:divBdr>
        <w:top w:val="none" w:sz="0" w:space="0" w:color="auto"/>
        <w:left w:val="none" w:sz="0" w:space="0" w:color="auto"/>
        <w:bottom w:val="none" w:sz="0" w:space="0" w:color="auto"/>
        <w:right w:val="none" w:sz="0" w:space="0" w:color="auto"/>
      </w:divBdr>
    </w:div>
    <w:div w:id="2143501383">
      <w:bodyDiv w:val="1"/>
      <w:marLeft w:val="0"/>
      <w:marRight w:val="0"/>
      <w:marTop w:val="0"/>
      <w:marBottom w:val="0"/>
      <w:divBdr>
        <w:top w:val="none" w:sz="0" w:space="0" w:color="auto"/>
        <w:left w:val="none" w:sz="0" w:space="0" w:color="auto"/>
        <w:bottom w:val="none" w:sz="0" w:space="0" w:color="auto"/>
        <w:right w:val="none" w:sz="0" w:space="0" w:color="auto"/>
      </w:divBdr>
    </w:div>
    <w:div w:id="2143884530">
      <w:bodyDiv w:val="1"/>
      <w:marLeft w:val="0"/>
      <w:marRight w:val="0"/>
      <w:marTop w:val="0"/>
      <w:marBottom w:val="0"/>
      <w:divBdr>
        <w:top w:val="none" w:sz="0" w:space="0" w:color="auto"/>
        <w:left w:val="none" w:sz="0" w:space="0" w:color="auto"/>
        <w:bottom w:val="none" w:sz="0" w:space="0" w:color="auto"/>
        <w:right w:val="none" w:sz="0" w:space="0" w:color="auto"/>
      </w:divBdr>
    </w:div>
    <w:div w:id="2144034456">
      <w:bodyDiv w:val="1"/>
      <w:marLeft w:val="0"/>
      <w:marRight w:val="0"/>
      <w:marTop w:val="0"/>
      <w:marBottom w:val="0"/>
      <w:divBdr>
        <w:top w:val="none" w:sz="0" w:space="0" w:color="auto"/>
        <w:left w:val="none" w:sz="0" w:space="0" w:color="auto"/>
        <w:bottom w:val="none" w:sz="0" w:space="0" w:color="auto"/>
        <w:right w:val="none" w:sz="0" w:space="0" w:color="auto"/>
      </w:divBdr>
    </w:div>
    <w:div w:id="2144149258">
      <w:bodyDiv w:val="1"/>
      <w:marLeft w:val="0"/>
      <w:marRight w:val="0"/>
      <w:marTop w:val="0"/>
      <w:marBottom w:val="0"/>
      <w:divBdr>
        <w:top w:val="none" w:sz="0" w:space="0" w:color="auto"/>
        <w:left w:val="none" w:sz="0" w:space="0" w:color="auto"/>
        <w:bottom w:val="none" w:sz="0" w:space="0" w:color="auto"/>
        <w:right w:val="none" w:sz="0" w:space="0" w:color="auto"/>
      </w:divBdr>
    </w:div>
    <w:div w:id="2144273016">
      <w:bodyDiv w:val="1"/>
      <w:marLeft w:val="0"/>
      <w:marRight w:val="0"/>
      <w:marTop w:val="0"/>
      <w:marBottom w:val="0"/>
      <w:divBdr>
        <w:top w:val="none" w:sz="0" w:space="0" w:color="auto"/>
        <w:left w:val="none" w:sz="0" w:space="0" w:color="auto"/>
        <w:bottom w:val="none" w:sz="0" w:space="0" w:color="auto"/>
        <w:right w:val="none" w:sz="0" w:space="0" w:color="auto"/>
      </w:divBdr>
    </w:div>
    <w:div w:id="2145273695">
      <w:bodyDiv w:val="1"/>
      <w:marLeft w:val="0"/>
      <w:marRight w:val="0"/>
      <w:marTop w:val="0"/>
      <w:marBottom w:val="0"/>
      <w:divBdr>
        <w:top w:val="none" w:sz="0" w:space="0" w:color="auto"/>
        <w:left w:val="none" w:sz="0" w:space="0" w:color="auto"/>
        <w:bottom w:val="none" w:sz="0" w:space="0" w:color="auto"/>
        <w:right w:val="none" w:sz="0" w:space="0" w:color="auto"/>
      </w:divBdr>
    </w:div>
    <w:div w:id="2145611096">
      <w:bodyDiv w:val="1"/>
      <w:marLeft w:val="0"/>
      <w:marRight w:val="0"/>
      <w:marTop w:val="0"/>
      <w:marBottom w:val="0"/>
      <w:divBdr>
        <w:top w:val="none" w:sz="0" w:space="0" w:color="auto"/>
        <w:left w:val="none" w:sz="0" w:space="0" w:color="auto"/>
        <w:bottom w:val="none" w:sz="0" w:space="0" w:color="auto"/>
        <w:right w:val="none" w:sz="0" w:space="0" w:color="auto"/>
      </w:divBdr>
    </w:div>
    <w:div w:id="2145732139">
      <w:bodyDiv w:val="1"/>
      <w:marLeft w:val="0"/>
      <w:marRight w:val="0"/>
      <w:marTop w:val="0"/>
      <w:marBottom w:val="0"/>
      <w:divBdr>
        <w:top w:val="none" w:sz="0" w:space="0" w:color="auto"/>
        <w:left w:val="none" w:sz="0" w:space="0" w:color="auto"/>
        <w:bottom w:val="none" w:sz="0" w:space="0" w:color="auto"/>
        <w:right w:val="none" w:sz="0" w:space="0" w:color="auto"/>
      </w:divBdr>
    </w:div>
    <w:div w:id="2145732685">
      <w:bodyDiv w:val="1"/>
      <w:marLeft w:val="0"/>
      <w:marRight w:val="0"/>
      <w:marTop w:val="0"/>
      <w:marBottom w:val="0"/>
      <w:divBdr>
        <w:top w:val="none" w:sz="0" w:space="0" w:color="auto"/>
        <w:left w:val="none" w:sz="0" w:space="0" w:color="auto"/>
        <w:bottom w:val="none" w:sz="0" w:space="0" w:color="auto"/>
        <w:right w:val="none" w:sz="0" w:space="0" w:color="auto"/>
      </w:divBdr>
    </w:div>
    <w:div w:id="2145735372">
      <w:bodyDiv w:val="1"/>
      <w:marLeft w:val="0"/>
      <w:marRight w:val="0"/>
      <w:marTop w:val="0"/>
      <w:marBottom w:val="0"/>
      <w:divBdr>
        <w:top w:val="none" w:sz="0" w:space="0" w:color="auto"/>
        <w:left w:val="none" w:sz="0" w:space="0" w:color="auto"/>
        <w:bottom w:val="none" w:sz="0" w:space="0" w:color="auto"/>
        <w:right w:val="none" w:sz="0" w:space="0" w:color="auto"/>
      </w:divBdr>
    </w:div>
    <w:div w:id="2146923881">
      <w:bodyDiv w:val="1"/>
      <w:marLeft w:val="0"/>
      <w:marRight w:val="0"/>
      <w:marTop w:val="0"/>
      <w:marBottom w:val="0"/>
      <w:divBdr>
        <w:top w:val="none" w:sz="0" w:space="0" w:color="auto"/>
        <w:left w:val="none" w:sz="0" w:space="0" w:color="auto"/>
        <w:bottom w:val="none" w:sz="0" w:space="0" w:color="auto"/>
        <w:right w:val="none" w:sz="0" w:space="0" w:color="auto"/>
      </w:divBdr>
    </w:div>
    <w:div w:id="2146970510">
      <w:bodyDiv w:val="1"/>
      <w:marLeft w:val="0"/>
      <w:marRight w:val="0"/>
      <w:marTop w:val="0"/>
      <w:marBottom w:val="0"/>
      <w:divBdr>
        <w:top w:val="none" w:sz="0" w:space="0" w:color="auto"/>
        <w:left w:val="none" w:sz="0" w:space="0" w:color="auto"/>
        <w:bottom w:val="none" w:sz="0" w:space="0" w:color="auto"/>
        <w:right w:val="none" w:sz="0" w:space="0" w:color="auto"/>
      </w:divBdr>
    </w:div>
    <w:div w:id="2147044515">
      <w:bodyDiv w:val="1"/>
      <w:marLeft w:val="0"/>
      <w:marRight w:val="0"/>
      <w:marTop w:val="0"/>
      <w:marBottom w:val="0"/>
      <w:divBdr>
        <w:top w:val="none" w:sz="0" w:space="0" w:color="auto"/>
        <w:left w:val="none" w:sz="0" w:space="0" w:color="auto"/>
        <w:bottom w:val="none" w:sz="0" w:space="0" w:color="auto"/>
        <w:right w:val="none" w:sz="0" w:space="0" w:color="auto"/>
      </w:divBdr>
    </w:div>
    <w:div w:id="2147353518">
      <w:bodyDiv w:val="1"/>
      <w:marLeft w:val="0"/>
      <w:marRight w:val="0"/>
      <w:marTop w:val="0"/>
      <w:marBottom w:val="0"/>
      <w:divBdr>
        <w:top w:val="none" w:sz="0" w:space="0" w:color="auto"/>
        <w:left w:val="none" w:sz="0" w:space="0" w:color="auto"/>
        <w:bottom w:val="none" w:sz="0" w:space="0" w:color="auto"/>
        <w:right w:val="none" w:sz="0" w:space="0" w:color="auto"/>
      </w:divBdr>
    </w:div>
    <w:div w:id="214738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createwithswift.com/understanding-accessibility-rotors-and-how-to-use-them/" TargetMode="External"/><Relationship Id="rId13" Type="http://schemas.openxmlformats.org/officeDocument/2006/relationships/hyperlink" Target="https://www.neilsahota.com/strong-ai-vs-weak-ai-how-they-compare-and-whats-next/" TargetMode="External"/><Relationship Id="rId18" Type="http://schemas.openxmlformats.org/officeDocument/2006/relationships/hyperlink" Target="https://lembergsolutions.com/blog/object-detection-and-object-tracking-explained-real-examples" TargetMode="External"/><Relationship Id="rId3" Type="http://schemas.openxmlformats.org/officeDocument/2006/relationships/hyperlink" Target="https://careerfoundry.com/en/blog/ux-design/the-difference-between-ux-and-ui-design-a-laymans-guide/" TargetMode="External"/><Relationship Id="rId21" Type="http://schemas.openxmlformats.org/officeDocument/2006/relationships/hyperlink" Target="https://docs.ultralytics.com/de/models/yolo-world/" TargetMode="External"/><Relationship Id="rId7" Type="http://schemas.openxmlformats.org/officeDocument/2006/relationships/hyperlink" Target="https://uxmag.com/articles/accessibility-in-ux-the-case-for-radical-empathy" TargetMode="External"/><Relationship Id="rId12" Type="http://schemas.openxmlformats.org/officeDocument/2006/relationships/hyperlink" Target="https://scilogs.spektrum.de/gehirn-und-ki/wissenschaft-wird-spannend-auch-ki-sei-dank/" TargetMode="External"/><Relationship Id="rId17" Type="http://schemas.openxmlformats.org/officeDocument/2006/relationships/hyperlink" Target="https://www.ibm.com/think/topics/computer-vision" TargetMode="External"/><Relationship Id="rId2" Type="http://schemas.openxmlformats.org/officeDocument/2006/relationships/hyperlink" Target="https://www.coursera.org/articles/ui-vs-ux-design" TargetMode="External"/><Relationship Id="rId16" Type="http://schemas.openxmlformats.org/officeDocument/2006/relationships/hyperlink" Target="https://datasolut.com/was-ist-machine-learning/" TargetMode="External"/><Relationship Id="rId20" Type="http://schemas.openxmlformats.org/officeDocument/2006/relationships/hyperlink" Target="https://learnopencv.com/yolov8-object-tracking-and-counting-with-opencv/" TargetMode="External"/><Relationship Id="rId1" Type="http://schemas.openxmlformats.org/officeDocument/2006/relationships/hyperlink" Target="https://userpeek.com/blog/ui-vs-ux-what-is-the-difference/" TargetMode="External"/><Relationship Id="rId6" Type="http://schemas.openxmlformats.org/officeDocument/2006/relationships/hyperlink" Target="https://www.interaction-design.org/literature/topics/accessibility" TargetMode="External"/><Relationship Id="rId11" Type="http://schemas.openxmlformats.org/officeDocument/2006/relationships/hyperlink" Target="https://www.kobold.ai/ml-vs-ai/" TargetMode="External"/><Relationship Id="rId5" Type="http://schemas.openxmlformats.org/officeDocument/2006/relationships/hyperlink" Target="https://www.audioeye.com/post/accessibility-ux-design/" TargetMode="External"/><Relationship Id="rId15" Type="http://schemas.openxmlformats.org/officeDocument/2006/relationships/hyperlink" Target="https://www.redhat.com/de/topics/ai/what-is-ai-inference" TargetMode="External"/><Relationship Id="rId10" Type="http://schemas.openxmlformats.org/officeDocument/2006/relationships/hyperlink" Target="https://ai.lernos.org/de/1-01-ai-machine-learning/" TargetMode="External"/><Relationship Id="rId19" Type="http://schemas.openxmlformats.org/officeDocument/2006/relationships/hyperlink" Target="https://labelyourdata.com/articles/object-tracking" TargetMode="External"/><Relationship Id="rId4" Type="http://schemas.openxmlformats.org/officeDocument/2006/relationships/hyperlink" Target="https://www.ramotion.com/blog/accessibility-in-ux-design/" TargetMode="External"/><Relationship Id="rId9" Type="http://schemas.openxmlformats.org/officeDocument/2006/relationships/hyperlink" Target="https://cloud.google.com/learn/artificial-intelligence-vs-machine-learning" TargetMode="External"/><Relationship Id="rId14" Type="http://schemas.openxmlformats.org/officeDocument/2006/relationships/hyperlink" Target="https://www.linkedin.com/pulse/difference-between-deep-learning-training-inference-mark-robins-mdq8c/"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11/relationships/commentsExtended" Target="commentsExtended.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39.png"/><Relationship Id="rId68" Type="http://schemas.openxmlformats.org/officeDocument/2006/relationships/image" Target="media/image44.jpe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yperlink" Target="https://accessibilityinsights.io/" TargetMode="Externa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37.png"/><Relationship Id="rId19" Type="http://schemas.openxmlformats.org/officeDocument/2006/relationships/image" Target="media/image4.png"/><Relationship Id="rId14" Type="http://schemas.openxmlformats.org/officeDocument/2006/relationships/header" Target="header2.xml"/><Relationship Id="rId22" Type="http://schemas.microsoft.com/office/2016/09/relationships/commentsIds" Target="commentsIds.xml"/><Relationship Id="rId27" Type="http://schemas.openxmlformats.org/officeDocument/2006/relationships/image" Target="media/image8.png"/><Relationship Id="rId30" Type="http://schemas.openxmlformats.org/officeDocument/2006/relationships/hyperlink" Target="https://chromewebstore.google.com/detail/lighthouse/blipmdconlkpinefehnmjammfjpmpbjk?hl=de"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eader" Target="header5.xml"/><Relationship Id="rId8" Type="http://schemas.openxmlformats.org/officeDocument/2006/relationships/settings" Target="settings.xml"/><Relationship Id="rId51" Type="http://schemas.openxmlformats.org/officeDocument/2006/relationships/header" Target="header4.xm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comments" Target="comments.xml"/><Relationship Id="rId41" Type="http://schemas.openxmlformats.org/officeDocument/2006/relationships/image" Target="media/image18.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microsoft.com/office/2018/08/relationships/commentsExtensible" Target="commentsExtensible.xml"/><Relationship Id="rId28" Type="http://schemas.openxmlformats.org/officeDocument/2006/relationships/hyperlink" Target="https://play.google.com/store/apps/details?id=com.google.android.apps.accessibility.auditor&amp;pcampaignid=web_share"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hyperlink" Target="https://www.tpgi.com/color-contrast-checker/"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1.jpeg"/><Relationship Id="rId7" Type="http://schemas.openxmlformats.org/officeDocument/2006/relationships/styles" Target="styles.xml"/><Relationship Id="rId7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wm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0A6D67219DD45798CE0B5DCBF576E46"/>
        <w:category>
          <w:name w:val="Allgemein"/>
          <w:gallery w:val="placeholder"/>
        </w:category>
        <w:types>
          <w:type w:val="bbPlcHdr"/>
        </w:types>
        <w:behaviors>
          <w:behavior w:val="content"/>
        </w:behaviors>
        <w:guid w:val="{AAE94E9F-E105-4AC5-B9D1-E7B6B979CC03}"/>
      </w:docPartPr>
      <w:docPartBody>
        <w:p w:rsidR="009F796A" w:rsidRDefault="001E30AA">
          <w:r w:rsidRPr="00270E71">
            <w:rPr>
              <w:rStyle w:val="Platzhaltertext"/>
            </w:rPr>
            <w:t>[Titel]</w:t>
          </w:r>
        </w:p>
      </w:docPartBody>
    </w:docPart>
    <w:docPart>
      <w:docPartPr>
        <w:name w:val="82D4584056EC4E87B710D630BCF98772"/>
        <w:category>
          <w:name w:val="Allgemein"/>
          <w:gallery w:val="placeholder"/>
        </w:category>
        <w:types>
          <w:type w:val="bbPlcHdr"/>
        </w:types>
        <w:behaviors>
          <w:behavior w:val="content"/>
        </w:behaviors>
        <w:guid w:val="{6B6C9B3A-24B6-43F5-A220-23B4A6AB7D94}"/>
      </w:docPartPr>
      <w:docPartBody>
        <w:p w:rsidR="005D3FF1" w:rsidRDefault="009F796A" w:rsidP="009F796A">
          <w:r w:rsidRPr="00270E71">
            <w:rPr>
              <w:rStyle w:val="Platzhaltertext"/>
            </w:rPr>
            <w:t>[Veröffentlichungsdatum]</w:t>
          </w:r>
        </w:p>
      </w:docPartBody>
    </w:docPart>
    <w:docPart>
      <w:docPartPr>
        <w:name w:val="0565A94583D447269AA38FBC03DD682B"/>
        <w:category>
          <w:name w:val="Allgemein"/>
          <w:gallery w:val="placeholder"/>
        </w:category>
        <w:types>
          <w:type w:val="bbPlcHdr"/>
        </w:types>
        <w:behaviors>
          <w:behavior w:val="content"/>
        </w:behaviors>
        <w:guid w:val="{CCE0BE2F-A71C-436C-BFA9-3DD7556F9BDD}"/>
      </w:docPartPr>
      <w:docPartBody>
        <w:p w:rsidR="008770A4" w:rsidRDefault="008770A4" w:rsidP="008770A4">
          <w:r w:rsidRPr="00270E71">
            <w:rPr>
              <w:rStyle w:val="Platzhaltertext"/>
            </w:rPr>
            <w:t>[Schlüsselwörter]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Ligh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30AA"/>
    <w:rsid w:val="0006735E"/>
    <w:rsid w:val="00080F65"/>
    <w:rsid w:val="000A0BA5"/>
    <w:rsid w:val="000D17C4"/>
    <w:rsid w:val="001303CE"/>
    <w:rsid w:val="001755C8"/>
    <w:rsid w:val="001A2A79"/>
    <w:rsid w:val="001B7B64"/>
    <w:rsid w:val="001E20C4"/>
    <w:rsid w:val="001E30AA"/>
    <w:rsid w:val="00200C6F"/>
    <w:rsid w:val="002035FB"/>
    <w:rsid w:val="00253F44"/>
    <w:rsid w:val="00254830"/>
    <w:rsid w:val="00271179"/>
    <w:rsid w:val="002A7594"/>
    <w:rsid w:val="002F0FC5"/>
    <w:rsid w:val="00322C64"/>
    <w:rsid w:val="00346930"/>
    <w:rsid w:val="0037543B"/>
    <w:rsid w:val="00393603"/>
    <w:rsid w:val="003B37CB"/>
    <w:rsid w:val="003D4F41"/>
    <w:rsid w:val="003D5912"/>
    <w:rsid w:val="003E5940"/>
    <w:rsid w:val="00456553"/>
    <w:rsid w:val="00475F9E"/>
    <w:rsid w:val="00480899"/>
    <w:rsid w:val="004A29C4"/>
    <w:rsid w:val="004B7E6F"/>
    <w:rsid w:val="004C69E9"/>
    <w:rsid w:val="005527E8"/>
    <w:rsid w:val="005A0FC4"/>
    <w:rsid w:val="005B7E32"/>
    <w:rsid w:val="005D3FF1"/>
    <w:rsid w:val="005E6229"/>
    <w:rsid w:val="005F311B"/>
    <w:rsid w:val="00635C6F"/>
    <w:rsid w:val="00641735"/>
    <w:rsid w:val="00673BD5"/>
    <w:rsid w:val="00711647"/>
    <w:rsid w:val="00726CBC"/>
    <w:rsid w:val="007A118A"/>
    <w:rsid w:val="00820523"/>
    <w:rsid w:val="00822185"/>
    <w:rsid w:val="008226C6"/>
    <w:rsid w:val="00847D20"/>
    <w:rsid w:val="00851BF5"/>
    <w:rsid w:val="008770A4"/>
    <w:rsid w:val="008B17BB"/>
    <w:rsid w:val="008B77E2"/>
    <w:rsid w:val="008D3119"/>
    <w:rsid w:val="00901872"/>
    <w:rsid w:val="00903EBA"/>
    <w:rsid w:val="009128C9"/>
    <w:rsid w:val="00976175"/>
    <w:rsid w:val="009F796A"/>
    <w:rsid w:val="00A039E4"/>
    <w:rsid w:val="00A11BBF"/>
    <w:rsid w:val="00A84E13"/>
    <w:rsid w:val="00A95BA7"/>
    <w:rsid w:val="00AB0D42"/>
    <w:rsid w:val="00AC3F05"/>
    <w:rsid w:val="00AD268F"/>
    <w:rsid w:val="00AD5495"/>
    <w:rsid w:val="00B016D3"/>
    <w:rsid w:val="00B3226A"/>
    <w:rsid w:val="00B55F35"/>
    <w:rsid w:val="00BF7E72"/>
    <w:rsid w:val="00C006A6"/>
    <w:rsid w:val="00C117C1"/>
    <w:rsid w:val="00C658DE"/>
    <w:rsid w:val="00C71E69"/>
    <w:rsid w:val="00C73123"/>
    <w:rsid w:val="00C850F5"/>
    <w:rsid w:val="00CA5AC9"/>
    <w:rsid w:val="00CB3354"/>
    <w:rsid w:val="00CD0C50"/>
    <w:rsid w:val="00D6659F"/>
    <w:rsid w:val="00D951DE"/>
    <w:rsid w:val="00DC081E"/>
    <w:rsid w:val="00E371F3"/>
    <w:rsid w:val="00E505F9"/>
    <w:rsid w:val="00E75EAB"/>
    <w:rsid w:val="00E954D7"/>
    <w:rsid w:val="00F450E5"/>
    <w:rsid w:val="00FA395D"/>
    <w:rsid w:val="00FB04F8"/>
    <w:rsid w:val="00FB290B"/>
    <w:rsid w:val="00FF1DD4"/>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770A4"/>
    <w:rPr>
      <w:color w:val="808080"/>
    </w:rPr>
  </w:style>
  <w:style w:type="paragraph" w:customStyle="1" w:styleId="ACCB85614A9D45C986E98E5064D8B001">
    <w:name w:val="ACCB85614A9D45C986E98E5064D8B001"/>
    <w:pPr>
      <w:spacing w:after="160" w:line="278" w:lineRule="auto"/>
    </w:pPr>
    <w:rPr>
      <w:kern w:val="2"/>
      <w:sz w:val="24"/>
      <w:szCs w:val="24"/>
      <w:lang w:val="de-DE" w:eastAsia="de-DE"/>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1A0FB23EFE2CA848A64D0A51E02C2BD8" ma:contentTypeVersion="4" ma:contentTypeDescription="Ein neues Dokument erstellen." ma:contentTypeScope="" ma:versionID="bb3c5277d76efc9c4eed15ad497f62c4">
  <xsd:schema xmlns:xsd="http://www.w3.org/2001/XMLSchema" xmlns:xs="http://www.w3.org/2001/XMLSchema" xmlns:p="http://schemas.microsoft.com/office/2006/metadata/properties" xmlns:ns2="2c8fa597-5e34-4d8b-9591-6649bba569de" targetNamespace="http://schemas.microsoft.com/office/2006/metadata/properties" ma:root="true" ma:fieldsID="51c8feeaad21723c6516a8590430fd9f" ns2:_="">
    <xsd:import namespace="2c8fa597-5e34-4d8b-9591-6649bba569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8fa597-5e34-4d8b-9591-6649bba569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djimini3</b:Tag>
    <b:SourceType>InternetSite</b:SourceType>
    <b:Guid>{67C0B8C0-BF61-4350-B3CE-294344EA0487}</b:Guid>
    <b:Title>DJI Mini 3 - Flieg einfach - DJI</b:Title>
    <b:Year>2025</b:Year>
    <b:Author>
      <b:Author>
        <b:Corporate>SZ DJI Technology Co., Ltd.</b:Corporate>
      </b:Author>
    </b:Author>
    <b:ProductionCompany>SZ DJI Technology Co., Ltd.</b:ProductionCompany>
    <b:Month>Januar</b:Month>
    <b:Day>12</b:Day>
    <b:YearAccessed>2025</b:YearAccessed>
    <b:MonthAccessed>Januar</b:MonthAccessed>
    <b:DayAccessed>12</b:DayAccessed>
    <b:URL>https://www.dji.com/at/mini-3</b:URL>
    <b:RefOrder>100</b:RefOrder>
  </b:Source>
  <b:Source xmlns:b="http://schemas.openxmlformats.org/officeDocument/2006/bibliography">
    <b:Tag>Ryz25</b:Tag>
    <b:SourceType>InternetSite</b:SourceType>
    <b:Guid>{4F6C82DB-EA51-4899-B0DC-A7808646C74A}</b:Guid>
    <b:Author>
      <b:Author>
        <b:Corporate>Ryze Technology</b:Corporate>
      </b:Author>
    </b:Author>
    <b:Title>Offizielle Tello Webseite - Shenzhen Ryze Technology Co.,Ltd.</b:Title>
    <b:YearAccessed>2025</b:YearAccessed>
    <b:MonthAccessed>Januar</b:MonthAccessed>
    <b:DayAccessed>12</b:DayAccessed>
    <b:URL>https://www.ryzerobotics.com/de</b:URL>
    <b:ProductionCompany>Ryze Tech</b:ProductionCompany>
    <b:RefOrder>101</b:RefOrder>
  </b:Source>
  <b:Source>
    <b:Tag>Wei231</b:Tag>
    <b:SourceType>InternetSite</b:SourceType>
    <b:Guid>{BFEB6CFE-B8FB-4A44-80E7-951C52961445}</b:Guid>
    <b:Author>
      <b:Author>
        <b:NameList>
          <b:Person>
            <b:Last>Weigel</b:Last>
            <b:First>Alicia</b:First>
          </b:Person>
          <b:Person>
            <b:Last>Griebsch</b:Last>
            <b:First>Laura</b:First>
          </b:Person>
        </b:NameList>
      </b:Author>
    </b:Author>
    <b:Title>Marconomy.de</b:Title>
    <b:Year>2023</b:Year>
    <b:Month>April</b:Month>
    <b:Day>25</b:Day>
    <b:YearAccessed>2025</b:YearAccessed>
    <b:MonthAccessed>Januar</b:MonthAccessed>
    <b:DayAccessed>9</b:DayAccessed>
    <b:URL>https://www.marconomy.de/user-experience-ux-usability-user-interface-ui-und-utility-a-b99dbf4c03f14757d3cd02bbcea85ca2/</b:URL>
    <b:RefOrder>2</b:RefOrder>
  </b:Source>
  <b:Source>
    <b:Tag>Nie93</b:Tag>
    <b:SourceType>Book</b:SourceType>
    <b:Guid>{7C1BE9F0-CF1B-4997-8634-FD309FA67C97}</b:Guid>
    <b:Title>Usability Engineering</b:Title>
    <b:Year>1993</b:Year>
    <b:Author>
      <b:Author>
        <b:NameList>
          <b:Person>
            <b:Last>Nielsen</b:Last>
            <b:First>Jakob</b:First>
          </b:Person>
        </b:NameList>
      </b:Author>
    </b:Author>
    <b:City>USA</b:City>
    <b:Publisher>Morgan Kaufmann</b:Publisher>
    <b:RefOrder>3</b:RefOrder>
  </b:Source>
  <b:Source>
    <b:Tag>Esp25</b:Tag>
    <b:SourceType>DocumentFromInternetSite</b:SourceType>
    <b:Guid>{1EF97F24-1A18-48AA-B954-DAB37749D29C}</b:Guid>
    <b:Author>
      <b:Author>
        <b:Corporate>Espressif Systems</b:Corporate>
      </b:Author>
    </b:Author>
    <b:Title>esp32_datasheet_en.pdf</b:Title>
    <b:ProductionCompany>Espressif Systems</b:ProductionCompany>
    <b:YearAccessed>2025</b:YearAccessed>
    <b:MonthAccessed>Januar</b:MonthAccessed>
    <b:DayAccessed>13</b:DayAccessed>
    <b:URL>https://www.espressif.com/sites/default/files/documentation/esp32_datasheet_en.pdf</b:URL>
    <b:RefOrder>94</b:RefOrder>
  </b:Source>
  <b:Source>
    <b:Tag>Coo14</b:Tag>
    <b:SourceType>Book</b:SourceType>
    <b:Guid>{A5FCD1BC-8E4F-4764-9C61-2DE092D35FF4}</b:Guid>
    <b:Title>About Face: The Essentials of Interaction Design</b:Title>
    <b:Year>2014</b:Year>
    <b:Author>
      <b:Author>
        <b:NameList>
          <b:Person>
            <b:Last>Cooper</b:Last>
            <b:First>Alan</b:First>
          </b:Person>
          <b:Person>
            <b:Last>Reimann</b:Last>
            <b:First>Robert</b:First>
          </b:Person>
          <b:Person>
            <b:Last>Cronin</b:Last>
            <b:First>David</b:First>
          </b:Person>
          <b:Person>
            <b:Last>Noessel</b:Last>
            <b:First>Chris</b:First>
          </b:Person>
        </b:NameList>
      </b:Author>
    </b:Author>
    <b:City>Indianapolis</b:City>
    <b:Publisher>John Wiley &amp; Sons, Inc.</b:Publisher>
    <b:RefOrder>5</b:RefOrder>
  </b:Source>
  <b:Source>
    <b:Tag>Ard25</b:Tag>
    <b:SourceType>InternetSite</b:SourceType>
    <b:Guid>{BC0B4F5B-8137-46A5-BD09-14D8805AA2BD}</b:Guid>
    <b:Author>
      <b:Author>
        <b:Corporate>Arduino</b:Corporate>
      </b:Author>
    </b:Author>
    <b:Title>Arduino</b:Title>
    <b:YearAccessed>2025</b:YearAccessed>
    <b:MonthAccessed>Januar</b:MonthAccessed>
    <b:DayAccessed>13</b:DayAccessed>
    <b:URL>https://www.arduino.cc/</b:URL>
    <b:RefOrder>102</b:RefOrder>
  </b:Source>
  <b:Source>
    <b:Tag>Usa25</b:Tag>
    <b:SourceType>InternetSite</b:SourceType>
    <b:Guid>{E1BB0CF2-EB8A-4DC5-AB43-3533637DBDFC}</b:Guid>
    <b:Title>Usability.de</b:Title>
    <b:YearAccessed>2025</b:YearAccessed>
    <b:MonthAccessed>Januar</b:MonthAccessed>
    <b:DayAccessed>10</b:DayAccessed>
    <b:URL>https://www.usability.de/en/services/methods/personas.html</b:URL>
    <b:RefOrder>6</b:RefOrder>
  </b:Source>
  <b:Source>
    <b:Tag>Don69</b:Tag>
    <b:SourceType>Book</b:SourceType>
    <b:Guid>{EFE66B1D-11CD-446A-83A6-39467BEB9475}</b:Guid>
    <b:Title>The Design of everyday Things</b:Title>
    <b:Year>1969</b:Year>
    <b:Author>
      <b:Author>
        <b:NameList>
          <b:Person>
            <b:Last>Norman</b:Last>
            <b:First>Don</b:First>
          </b:Person>
        </b:NameList>
      </b:Author>
    </b:Author>
    <b:City>New York</b:City>
    <b:Publisher>BASIC BOOKS</b:Publisher>
    <b:RefOrder>4</b:RefOrder>
  </b:Source>
  <b:Source>
    <b:Tag>usa25</b:Tag>
    <b:SourceType>InternetSite</b:SourceType>
    <b:Guid>{EE531997-65D2-46C0-B498-E94E05EE422A}</b:Guid>
    <b:Title>usability.de</b:Title>
    <b:YearAccessed>2025</b:YearAccessed>
    <b:MonthAccessed>Januar</b:MonthAccessed>
    <b:DayAccessed>10</b:DayAccessed>
    <b:URL>https://www.usability.de/leistungen/methoden/user-journey-mapping.html</b:URL>
    <b:RefOrder>7</b:RefOrder>
  </b:Source>
  <b:Source>
    <b:Tag>Aut25</b:Tag>
    <b:SourceType>InternetSite</b:SourceType>
    <b:Guid>{BCC3FC5C-F05E-4E04-869B-8C6435EEF914}</b:Guid>
    <b:Title>Autonomes Fliegen – Wikipedia</b:Title>
    <b:YearAccessed>2025</b:YearAccessed>
    <b:MonthAccessed>Januar</b:MonthAccessed>
    <b:DayAccessed>13</b:DayAccessed>
    <b:URL>https://de.wikipedia.org/wiki/Autonomes_Fliegen</b:URL>
    <b:RefOrder>97</b:RefOrder>
  </b:Source>
  <b:Source>
    <b:Tag>Jef24</b:Tag>
    <b:SourceType>InternetSite</b:SourceType>
    <b:Guid>{3DF7A4F1-C9DA-463A-823B-52E1E3C1505D}</b:Guid>
    <b:Author>
      <b:Author>
        <b:NameList>
          <b:Person>
            <b:Last>Pine</b:Last>
            <b:First>Jeff</b:First>
          </b:Person>
        </b:NameList>
      </b:Author>
    </b:Author>
    <b:Title>Demystifying SLAM: The Secret Sauce Behind Autonomous Navigation - Nerd Werk</b:Title>
    <b:Year>2024</b:Year>
    <b:Month>Juli</b:Month>
    <b:Day>27</b:Day>
    <b:YearAccessed>2025</b:YearAccessed>
    <b:MonthAccessed>Januar</b:MonthAccessed>
    <b:DayAccessed>13</b:DayAccessed>
    <b:URL>https://nerdwerk.io/blog/explaining-slam-the-secret-sauce-behind-autonomous-navigation</b:URL>
    <b:RefOrder>103</b:RefOrder>
  </b:Source>
  <b:Source>
    <b:Tag>Dro23</b:Tag>
    <b:SourceType>InternetSite</b:SourceType>
    <b:Guid>{2A26F637-E1C1-4217-A593-83FE2F19F4EE}</b:Guid>
    <b:Title>Drohnen fliegen in Österreich: Rechtliche Aspekte und Datenschutz</b:Title>
    <b:Year>2023</b:Year>
    <b:Month>Mai</b:Month>
    <b:Day>26</b:Day>
    <b:YearAccessed>2025</b:YearAccessed>
    <b:MonthAccessed>Januar</b:MonthAccessed>
    <b:DayAccessed>13</b:DayAccessed>
    <b:URL>https://www.onlinesicherheit.gv.at/Services/News/Drohnen-fliegen-in-Oesterreich.html</b:URL>
    <b:RefOrder>104</b:RefOrder>
  </b:Source>
  <b:Source>
    <b:Tag>ÖAM24</b:Tag>
    <b:SourceType>DocumentFromInternetSite</b:SourceType>
    <b:Guid>{539DA146-3B30-41B6-9666-5AEEA35698CD}</b:Guid>
    <b:Author>
      <b:Author>
        <b:Corporate>ÖAMTC</b:Corporate>
      </b:Author>
    </b:Author>
    <b:Title>Factsheet Drohnen3.pdf</b:Title>
    <b:YearAccessed>2024</b:YearAccessed>
    <b:MonthAccessed>Januar</b:MonthAccessed>
    <b:DayAccessed>13</b:DayAccessed>
    <b:URL>https://www.oeamtc.at/Factsheet%2BDrohnen3.pdf/19.655.971</b:URL>
    <b:RefOrder>98</b:RefOrder>
  </b:Source>
  <b:Source>
    <b:Tag>Joh25</b:Tag>
    <b:SourceType>InternetSite</b:SourceType>
    <b:Guid>{47EE3751-1524-4E56-B203-F629B8EDF5C2}</b:Guid>
    <b:Title>Unmanned aerial vehicle (UAV) | Definition, History, Types, &amp; Facts | Britannica</b:Title>
    <b:YearAccessed>2025</b:YearAccessed>
    <b:MonthAccessed>Januar</b:MonthAccessed>
    <b:DayAccessed>13</b:DayAccessed>
    <b:URL>https://www.britannica.com/technology/unmanned-aerial-vehicle</b:URL>
    <b:Author>
      <b:Author>
        <b:NameList>
          <b:Person>
            <b:Last>Guilmartin</b:Last>
            <b:First>John</b:First>
            <b:Middle>F.</b:Middle>
          </b:Person>
        </b:NameList>
      </b:Author>
    </b:Author>
    <b:RefOrder>105</b:RefOrder>
  </b:Source>
  <b:Source>
    <b:Tag>And25</b:Tag>
    <b:SourceType>InternetSite</b:SourceType>
    <b:Guid>{43337FDE-A85B-4F93-A442-858EE3737C2A}</b:Guid>
    <b:Title>Android - Vision</b:Title>
    <b:YearAccessed>2025</b:YearAccessed>
    <b:MonthAccessed>Januar</b:MonthAccessed>
    <b:DayAccessed>11</b:DayAccessed>
    <b:URL>https://www.android.com/accessibility/vision/</b:URL>
    <b:RefOrder>14</b:RefOrder>
  </b:Source>
  <b:Source>
    <b:Tag>And251</b:Tag>
    <b:SourceType>InternetSite</b:SourceType>
    <b:Guid>{2EC01D61-5BBD-4C27-A241-42D7681FD0F4}</b:Guid>
    <b:Title>Android</b:Title>
    <b:YearAccessed>2025</b:YearAccessed>
    <b:MonthAccessed>Januar</b:MonthAccessed>
    <b:DayAccessed>11</b:DayAccessed>
    <b:URL>https://www.android.com/accessibility/</b:URL>
    <b:RefOrder>15</b:RefOrder>
  </b:Source>
  <b:Source>
    <b:Tag>App25</b:Tag>
    <b:SourceType>InternetSite</b:SourceType>
    <b:Guid>{01522A59-9522-4AEE-93E0-7561BE3B7ED2}</b:Guid>
    <b:Title>Apple</b:Title>
    <b:YearAccessed>2025</b:YearAccessed>
    <b:MonthAccessed>Januar</b:MonthAccessed>
    <b:DayAccessed>11</b:DayAccessed>
    <b:URL>https://www.apple.com/accessibility/</b:URL>
    <b:RefOrder>16</b:RefOrder>
  </b:Source>
  <b:Source>
    <b:Tag>App251</b:Tag>
    <b:SourceType>InternetSite</b:SourceType>
    <b:Guid>{D5F1A80E-42AA-42DE-83B6-46B839B32C0A}</b:Guid>
    <b:Title>Apple - Vision</b:Title>
    <b:YearAccessed>2025</b:YearAccessed>
    <b:MonthAccessed>Januar</b:MonthAccessed>
    <b:DayAccessed>11</b:DayAccessed>
    <b:URL>https://www.apple.com/accessibility/vision/</b:URL>
    <b:RefOrder>17</b:RefOrder>
  </b:Source>
  <b:Source>
    <b:Tag>Jul23</b:Tag>
    <b:SourceType>InternetSite</b:SourceType>
    <b:Guid>{101A207F-8BA5-4D90-BDA0-1FDD26D4D9C2}</b:Guid>
    <b:Author>
      <b:Author>
        <b:NameList>
          <b:Person>
            <b:Last>Reinemann</b:Last>
            <b:First>Julia</b:First>
          </b:Person>
        </b:NameList>
      </b:Author>
    </b:Author>
    <b:Title>HelloDesign</b:Title>
    <b:Year>2023</b:Year>
    <b:Month>Juni</b:Month>
    <b:Day>5</b:Day>
    <b:YearAccessed>2025</b:YearAccessed>
    <b:MonthAccessed>Januar</b:MonthAccessed>
    <b:DayAccessed>11</b:DayAccessed>
    <b:URL>https://www.hellodesign.de/blog/digitale-barrierefreiheit-im-ux-design</b:URL>
    <b:RefOrder>9</b:RefOrder>
  </b:Source>
  <b:Source>
    <b:Tag>git</b:Tag>
    <b:SourceType>InternetSite</b:SourceType>
    <b:Guid>{07127C97-A951-4F2A-9A02-95BCC4A5AE71}</b:Guid>
    <b:Title>github</b:Title>
    <b:URL>https://github.com/ultralytics/ultralytics</b:URL>
    <b:RefOrder>60</b:RefOrder>
  </b:Source>
  <b:Source>
    <b:Tag>rob</b:Tag>
    <b:SourceType>InternetSite</b:SourceType>
    <b:Guid>{C4EFAAF5-E53A-41EE-ADC7-CA1F1ACAB23F}</b:Guid>
    <b:Title>roboflow</b:Title>
    <b:URL>https://roboflow.com/</b:URL>
    <b:RefOrder>106</b:RefOrder>
  </b:Source>
  <b:Source>
    <b:Tag>cva</b:Tag>
    <b:SourceType>InternetSite</b:SourceType>
    <b:Guid>{3F009132-8BD6-4B13-A688-E9D48C1F3295}</b:Guid>
    <b:Title>cvat</b:Title>
    <b:URL>https://www.cvat.ai/</b:URL>
    <b:RefOrder>71</b:RefOrder>
  </b:Source>
  <b:Source>
    <b:Tag>Web24</b:Tag>
    <b:SourceType>InternetSite</b:SourceType>
    <b:Guid>{279C100F-A0C1-4C91-B25D-58147D91C2E2}</b:Guid>
    <b:Title>Web Content Accessibility Guidelines 2.1 (WCAG 2.1)</b:Title>
    <b:Year>2024</b:Year>
    <b:Month>April</b:Month>
    <b:Day>17</b:Day>
    <b:YearAccessed>2025</b:YearAccessed>
    <b:MonthAccessed>Januar</b:MonthAccessed>
    <b:DayAccessed>11</b:DayAccessed>
    <b:URL>https://www.barrierefreiheit-dienstekonsolidierung.bund.de/Webs/PB/DE/gesetze-und-richtlinien/wcag/wcag-artikel.html</b:URL>
    <b:RefOrder>27</b:RefOrder>
  </b:Source>
  <b:Source>
    <b:Tag>ten</b:Tag>
    <b:SourceType>InternetSite</b:SourceType>
    <b:Guid>{1FD0F495-559C-4461-8977-62C10518A566}</b:Guid>
    <b:Title>tensorflow</b:Title>
    <b:URL>https://www.tensorflow.org/</b:URL>
    <b:RefOrder>83</b:RefOrder>
  </b:Source>
  <b:Source>
    <b:Tag>rob1</b:Tag>
    <b:SourceType>InternetSite</b:SourceType>
    <b:Guid>{6664554E-E435-4F67-BD9A-89BFF8C50DF4}</b:Guid>
    <b:Title>roboflow</b:Title>
    <b:URL>https://roboflow.com/</b:URL>
    <b:RefOrder>84</b:RefOrder>
  </b:Source>
  <b:Source>
    <b:Tag>ult</b:Tag>
    <b:SourceType>InternetSite</b:SourceType>
    <b:Guid>{BC91B616-4D33-48B7-BD3C-F3E872D14BEE}</b:Guid>
    <b:Title>ultralytics</b:Title>
    <b:URL>https://www.ultralytics.com/de</b:URL>
    <b:RefOrder>85</b:RefOrder>
  </b:Source>
  <b:Source>
    <b:Tag>doc</b:Tag>
    <b:SourceType>InternetSite</b:SourceType>
    <b:Guid>{71A467FF-02A0-4E90-85FA-1F847144F159}</b:Guid>
    <b:Title>docs.nvidia</b:Title>
    <b:URL>https://docs.nvidia.com/cuda/</b:URL>
    <b:RefOrder>86</b:RefOrder>
  </b:Source>
  <b:Source>
    <b:Tag>Har24</b:Tag>
    <b:SourceType>InternetSite</b:SourceType>
    <b:Guid>{C3561774-D3F3-4467-BD70-6FF62C752E86}</b:Guid>
    <b:Title>Harmonisierte Europäische Norm (EN) 301 549</b:Title>
    <b:Year>2024</b:Year>
    <b:Month>April</b:Month>
    <b:Day>17</b:Day>
    <b:YearAccessed>2025</b:YearAccessed>
    <b:MonthAccessed>Januar</b:MonthAccessed>
    <b:DayAccessed>11</b:DayAccessed>
    <b:URL>https://www.barrierefreiheit-dienstekonsolidierung.bund.de/Webs/PB/DE/gesetze-und-richtlinien/en301549/en301549-node.html</b:URL>
    <b:RefOrder>30</b:RefOrder>
  </b:Source>
  <b:Source>
    <b:Tag>Bar25</b:Tag>
    <b:SourceType>InternetSite</b:SourceType>
    <b:Guid>{BE4718CB-B6D2-483B-BBD8-3259A7F28D98}</b:Guid>
    <b:Title>Barrierefrei Digital EN 301 549</b:Title>
    <b:YearAccessed>2025</b:YearAccessed>
    <b:MonthAccessed>Januar</b:MonthAccessed>
    <b:DayAccessed>11</b:DayAccessed>
    <b:URL>https://barrierefrei-digital.de/en301549</b:URL>
    <b:RefOrder>31</b:RefOrder>
  </b:Source>
  <b:Source>
    <b:Tag>aig</b:Tag>
    <b:SourceType>InternetSite</b:SourceType>
    <b:Guid>{3CCD434A-D1A9-4DAC-BCF8-ECE07FA2EAEE}</b:Guid>
    <b:Title>ai.google</b:Title>
    <b:URL>https://ai.google.dev/edge/litert/libraries/modify</b:URL>
    <b:RefOrder>88</b:RefOrder>
  </b:Source>
  <b:Source>
    <b:Tag>kra</b:Tag>
    <b:SourceType>InternetSite</b:SourceType>
    <b:Guid>{498EB016-3004-4F54-8AF1-16547EBABE87}</b:Guid>
    <b:Title>krauss-gmbh</b:Title>
    <b:URL>https://www.krauss-gmbh.com/blog/was-ist-tls-so-funktioniert-die-verschl%C3%BCsselung-f%C3%BCr-sichere-kommunikation</b:URL>
    <b:RefOrder>107</b:RefOrder>
  </b:Source>
  <b:Source>
    <b:Tag>Flu25</b:Tag>
    <b:SourceType>InternetSite</b:SourceType>
    <b:Guid>{4A2D749F-3AD2-447C-8B5D-0E01B321BDF3}</b:Guid>
    <b:Title>Flutter Dev</b:Title>
    <b:YearAccessed>2025</b:YearAccessed>
    <b:MonthAccessed>Januar</b:MonthAccessed>
    <b:DayAccessed>12</b:DayAccessed>
    <b:URL>https://flutter.dev/</b:URL>
    <b:RefOrder>39</b:RefOrder>
  </b:Source>
  <b:Source>
    <b:Tag>des</b:Tag>
    <b:SourceType>InternetSite</b:SourceType>
    <b:Guid>{3ADCB70F-2736-4670-A42B-F60C124DC6AC}</b:Guid>
    <b:Title>de.shaip</b:Title>
    <b:URL>https://de.shaip.com/blog/the-a-to-z-of-data-annotation/</b:URL>
    <b:RefOrder>62</b:RefOrder>
  </b:Source>
  <b:Source>
    <b:Tag>sta</b:Tag>
    <b:SourceType>InternetSite</b:SourceType>
    <b:Guid>{DACDBA32-2CA9-43DB-A409-8A61F589D6ED}</b:Guid>
    <b:Title>statorials</b:Title>
    <b:URL>https://statorials.org/de/f1-score-vs-prazision/</b:URL>
    <b:RefOrder>63</b:RefOrder>
  </b:Source>
  <b:Source>
    <b:Tag>wik</b:Tag>
    <b:SourceType>InternetSite</b:SourceType>
    <b:Guid>{FF1D98AA-FAE4-4C85-8E2F-F57AA43EEA1A}</b:Guid>
    <b:Title>wiki.pathmind</b:Title>
    <b:URL>https://wiki.pathmind.com/accuracy-precision-recall-f1</b:URL>
    <b:RefOrder>64</b:RefOrder>
  </b:Source>
  <b:Source>
    <b:Tag>iti</b:Tag>
    <b:SourceType>InternetSite</b:SourceType>
    <b:Guid>{1BA0CC69-56D8-4163-AC83-FD8C30FA2E79}</b:Guid>
    <b:Title>itigic</b:Title>
    <b:URL>https://itigic.com/de/generate-quality-training-data-for-ml-models/</b:URL>
    <b:RefOrder>65</b:RefOrder>
  </b:Source>
  <b:Source>
    <b:Tag>Rea25</b:Tag>
    <b:SourceType>InternetSite</b:SourceType>
    <b:Guid>{B167A86F-0F1E-4C4D-8649-6CD5E5684AB9}</b:Guid>
    <b:Title>React Native Dev</b:Title>
    <b:Year>2025</b:Year>
    <b:YearAccessed>2025</b:YearAccessed>
    <b:MonthAccessed>Januar</b:MonthAccessed>
    <b:DayAccessed>12</b:DayAccessed>
    <b:URL>https://reactnative.dev/</b:URL>
    <b:RefOrder>40</b:RefOrder>
  </b:Source>
  <b:Source>
    <b:Tag>dat</b:Tag>
    <b:SourceType>InternetSite</b:SourceType>
    <b:Guid>{0AA8B0FA-08EC-4BEF-9EEC-60F204060DB0}</b:Guid>
    <b:Title>databasecamp</b:Title>
    <b:URL>https://databasecamp.de/ki/model-evaluation</b:URL>
    <b:RefOrder>66</b:RefOrder>
  </b:Source>
  <b:Source>
    <b:Tag>wko</b:Tag>
    <b:SourceType>InternetSite</b:SourceType>
    <b:Guid>{F36FBBD3-6E45-46F9-BEB7-144BFDD590BD}</b:Guid>
    <b:Title>wko</b:Title>
    <b:URL>https://www.wko.at/unternehmensfuehrung-finanzierung-foerderungen/datenschutz-grundverordnung-fragen-und-antworten</b:URL>
    <b:RefOrder>67</b:RefOrder>
  </b:Source>
  <b:Source>
    <b:Tag>Gor24</b:Tag>
    <b:SourceType>InternetSite</b:SourceType>
    <b:Guid>{7706E6C3-3D20-4B39-B710-65BFDD8F74FB}</b:Guid>
    <b:Author>
      <b:Author>
        <b:NameList>
          <b:Person>
            <b:Last>Gordon</b:Last>
            <b:First>Kelly</b:First>
          </b:Person>
        </b:NameList>
      </b:Author>
    </b:Author>
    <b:Title>NNGroup - Design Systems vs. Style Guides</b:Title>
    <b:Year>2024</b:Year>
    <b:Month>Mai</b:Month>
    <b:Day>24</b:Day>
    <b:YearAccessed>2025</b:YearAccessed>
    <b:MonthAccessed>Januar</b:MonthAccessed>
    <b:DayAccessed>12</b:DayAccessed>
    <b:URL>https://www.nngroup.com/articles/design-systems-vs-style-guides/</b:URL>
    <b:RefOrder>42</b:RefOrder>
  </b:Source>
  <b:Source>
    <b:Tag>Xam25</b:Tag>
    <b:SourceType>InternetSite</b:SourceType>
    <b:Guid>{42176CD6-48D6-4F38-BBAE-3C8119E8F177}</b:Guid>
    <b:Title>Xamarin documentation</b:Title>
    <b:YearAccessed>2025</b:YearAccessed>
    <b:MonthAccessed>Januar</b:MonthAccessed>
    <b:DayAccessed>12</b:DayAccessed>
    <b:URL>https://learn.microsoft.com/en-gb/previous-versions/xamarin/</b:URL>
    <b:RefOrder>41</b:RefOrder>
  </b:Source>
  <b:Source>
    <b:Tag>Wav25</b:Tag>
    <b:SourceType>InternetSite</b:SourceType>
    <b:Guid>{161B8804-4F9C-4AED-AB9A-807FD8CB0C3F}</b:Guid>
    <b:Title>Wave WebAIM</b:Title>
    <b:YearAccessed>2025</b:YearAccessed>
    <b:MonthAccessed>Februar</b:MonthAccessed>
    <b:DayAccessed>23</b:DayAccessed>
    <b:URL>https://wave.webaim.org/</b:URL>
    <b:RefOrder>24</b:RefOrder>
  </b:Source>
  <b:Source>
    <b:Tag>Web25</b:Tag>
    <b:SourceType>InternetSite</b:SourceType>
    <b:Guid>{7A73F8FA-A06C-449F-AF0E-5FE0E360EEDD}</b:Guid>
    <b:Title>WebAIM</b:Title>
    <b:YearAccessed>2025</b:YearAccessed>
    <b:MonthAccessed>Februar</b:MonthAccessed>
    <b:DayAccessed>23</b:DayAccessed>
    <b:URL>https://webaim.org/resources/contrastchecker/</b:URL>
    <b:RefOrder>23</b:RefOrder>
  </b:Source>
  <b:Source>
    <b:Tag>Dig25</b:Tag>
    <b:SourceType>InternetSite</b:SourceType>
    <b:Guid>{AEC8FC19-7F49-4F16-8AB6-9857ABCEA43B}</b:Guid>
    <b:Title>DigitalA11Y</b:Title>
    <b:YearAccessed>2025</b:YearAccessed>
    <b:MonthAccessed>Februar</b:MonthAccessed>
    <b:DayAccessed>23</b:DayAccessed>
    <b:URL>https://www.digitala11y.com/</b:URL>
    <b:RefOrder>25</b:RefOrder>
  </b:Source>
  <b:Source>
    <b:Tag>Sha24</b:Tag>
    <b:SourceType>InternetSite</b:SourceType>
    <b:Guid>{D95A8A51-8E5E-4915-97E7-45108F7BFF71}</b:Guid>
    <b:Author>
      <b:Author>
        <b:NameList>
          <b:Person>
            <b:Last>Henry</b:Last>
            <b:First>Shawn</b:First>
            <b:Middle>Lawton</b:Middle>
          </b:Person>
        </b:NameList>
      </b:Author>
    </b:Author>
    <b:Title>Mobile Accessibility at W3C</b:Title>
    <b:Year>2024</b:Year>
    <b:Month>Mai</b:Month>
    <b:Day>13</b:Day>
    <b:YearAccessed>2025</b:YearAccessed>
    <b:MonthAccessed>Februar</b:MonthAccessed>
    <b:DayAccessed>23</b:DayAccessed>
    <b:URL>https://www.w3.org/WAI/standards-guidelines/mobile/</b:URL>
    <b:RefOrder>26</b:RefOrder>
  </b:Source>
  <b:Source>
    <b:Tag>Jon25</b:Tag>
    <b:SourceType>InternetSite</b:SourceType>
    <b:Guid>{82F71F9D-95A0-493B-BC09-68FFEDD98CA2}</b:Guid>
    <b:Author>
      <b:Author>
        <b:NameList>
          <b:Person>
            <b:Last>Sabilano</b:Last>
            <b:First>Jonar</b:First>
          </b:Person>
        </b:NameList>
      </b:Author>
    </b:Author>
    <b:Title>Your Comparative Guide: WCAG vs ADA vs Section 508</b:Title>
    <b:YearAccessed>2025</b:YearAccessed>
    <b:MonthAccessed>Februar</b:MonthAccessed>
    <b:DayAccessed>23</b:DayAccessed>
    <b:URL>https://userway.org/blog/wcag-vs-ada-vs-section-508/</b:URL>
    <b:RefOrder>22</b:RefOrder>
  </b:Source>
  <b:Source>
    <b:Tag>Web251</b:Tag>
    <b:SourceType>InternetSite</b:SourceType>
    <b:Guid>{BEB7FD54-EDD0-455F-A8E7-72F3DE09631D}</b:Guid>
    <b:Title>Website EAA accessibility checker</b:Title>
    <b:ProductionCompany>Siteimprove</b:ProductionCompany>
    <b:YearAccessed>2025</b:YearAccessed>
    <b:MonthAccessed>Februar</b:MonthAccessed>
    <b:DayAccessed>23</b:DayAccessed>
    <b:URL>https://www.siteimprove.com/toolkit/accessibility-checker/eaa/</b:URL>
    <b:RefOrder>29</b:RefOrder>
  </b:Source>
  <b:Source>
    <b:Tag>Doe25</b:Tag>
    <b:SourceType>InternetSite</b:SourceType>
    <b:Guid>{AEE5D2E7-BAAA-406F-BC16-0DB9F4AF65A7}</b:Guid>
    <b:Title>Does Your Website Comply with EN 301 549?</b:Title>
    <b:YearAccessed>2025</b:YearAccessed>
    <b:MonthAccessed>Februar</b:MonthAccessed>
    <b:DayAccessed>23</b:DayAccessed>
    <b:URL>https://www.accessi.org/en-301-549</b:URL>
    <b:RefOrder>28</b:RefOrder>
  </b:Source>
  <b:Source>
    <b:Tag>Acc23</b:Tag>
    <b:SourceType>InternetSite</b:SourceType>
    <b:Guid>{81522F83-AB9E-4084-9467-36B0E67C931F}</b:Guid>
    <b:Title>Accessibility Scanner Google Play</b:Title>
    <b:Year>2023</b:Year>
    <b:Month>November</b:Month>
    <b:Day>21</b:Day>
    <b:YearAccessed>2025</b:YearAccessed>
    <b:MonthAccessed>Februar</b:MonthAccessed>
    <b:DayAccessed>23</b:DayAccessed>
    <b:URL>https://play.google.com/store/apps/details?id=com.google.android.apps.accessibility.auditor</b:URL>
    <b:RefOrder>32</b:RefOrder>
  </b:Source>
  <b:Source>
    <b:Tag>Get25</b:Tag>
    <b:SourceType>InternetSite</b:SourceType>
    <b:Guid>{71B546D6-60DC-455B-9E9A-82C1ED0277D9}</b:Guid>
    <b:Title>Get started with Accessibility Scanner</b:Title>
    <b:YearAccessed>2025</b:YearAccessed>
    <b:MonthAccessed>Februar</b:MonthAccessed>
    <b:DayAccessed>23</b:DayAccessed>
    <b:URL>https://support.google.com/accessibility/android/answer/6376570?hl=en</b:URL>
    <b:RefOrder>33</b:RefOrder>
  </b:Source>
  <b:Source>
    <b:Tag>Acc251</b:Tag>
    <b:SourceType>InternetSite</b:SourceType>
    <b:Guid>{4D306FBB-95C0-4985-8349-FBD6E4432F87}</b:Guid>
    <b:Title>Accessibility Insights</b:Title>
    <b:ProductionCompany>Microsoft</b:ProductionCompany>
    <b:YearAccessed>2025</b:YearAccessed>
    <b:MonthAccessed>Februar</b:MonthAccessed>
    <b:DayAccessed>23</b:DayAccessed>
    <b:URL>https://accessibilityinsights.io/</b:URL>
    <b:RefOrder>34</b:RefOrder>
  </b:Source>
  <b:Source>
    <b:Tag>Lig24</b:Tag>
    <b:SourceType>InternetSite</b:SourceType>
    <b:Guid>{8755B653-2E7A-4EA3-9DCE-A2F498102C86}</b:Guid>
    <b:Title>Lighthouse</b:Title>
    <b:ProductionCompany>Google</b:ProductionCompany>
    <b:Year>2024</b:Year>
    <b:Month>April</b:Month>
    <b:Day>23</b:Day>
    <b:YearAccessed>2025</b:YearAccessed>
    <b:MonthAccessed>Februar</b:MonthAccessed>
    <b:DayAccessed>23</b:DayAccessed>
    <b:URL>https://chromewebstore.google.com/detail/lighthouse/blipmdconlkpinefehnmjammfjpmpbjk?hl=de</b:URL>
    <b:RefOrder>35</b:RefOrder>
  </b:Source>
  <b:Source>
    <b:Tag>Int16</b:Tag>
    <b:SourceType>InternetSite</b:SourceType>
    <b:Guid>{0DEC83B9-9AF2-4222-B8C7-18622EF535AC}</b:Guid>
    <b:Title>Introduction to Lighthouse</b:Title>
    <b:ProductionCompany>Google</b:ProductionCompany>
    <b:Year>2016</b:Year>
    <b:Month>September</b:Month>
    <b:Day>27</b:Day>
    <b:YearAccessed>2025</b:YearAccessed>
    <b:MonthAccessed>Februar</b:MonthAccessed>
    <b:DayAccessed>23</b:DayAccessed>
    <b:URL>https://developer.chrome.com/docs/lighthouse/overview/</b:URL>
    <b:RefOrder>36</b:RefOrder>
  </b:Source>
  <b:Source>
    <b:Tag>Col25</b:Tag>
    <b:SourceType>InternetSite</b:SourceType>
    <b:Guid>{8657FCA8-BB9E-46E7-89CC-D1EAD606AD45}</b:Guid>
    <b:Title>Colour Contrast Analyser (CCA)</b:Title>
    <b:ProductionCompany>tpgi</b:ProductionCompany>
    <b:YearAccessed>2025</b:YearAccessed>
    <b:MonthAccessed>Februar</b:MonthAccessed>
    <b:DayAccessed>23</b:DayAccessed>
    <b:URL>https://www.tpgi.com/color-contrast-checker/</b:URL>
    <b:RefOrder>37</b:RefOrder>
  </b:Source>
  <b:Source>
    <b:Tag>Acc25</b:Tag>
    <b:SourceType>InternetSite</b:SourceType>
    <b:Guid>{5BCCB534-30A6-47EB-9024-EE213690E2D3}</b:Guid>
    <b:Title>Accessibility Flutter</b:Title>
    <b:YearAccessed>2025</b:YearAccessed>
    <b:MonthAccessed>Februar</b:MonthAccessed>
    <b:DayAccessed>23</b:DayAccessed>
    <b:URL>https://docs.flutter.dev/ui/accessibility-and-internationalization/accessibility</b:URL>
    <b:RefOrder>38</b:RefOrder>
  </b:Source>
  <b:Source>
    <b:Tag>Ten21</b:Tag>
    <b:SourceType>InternetSite</b:SourceType>
    <b:Guid>{07D0010B-9738-4E3C-97DD-17274407F3A7}</b:Guid>
    <b:Author>
      <b:Author>
        <b:NameList>
          <b:Person>
            <b:Last>team</b:Last>
            <b:First>TensorFlow</b:First>
            <b:Middle>Lite</b:Middle>
          </b:Person>
        </b:NameList>
      </b:Author>
    </b:Author>
    <b:Title>On-device training in TensorFlow Lite</b:Title>
    <b:Year>2021</b:Year>
    <b:Month>November</b:Month>
    <b:Day>09</b:Day>
    <b:YearAccessed>2025</b:YearAccessed>
    <b:MonthAccessed>Februar</b:MonthAccessed>
    <b:DayAccessed>24</b:DayAccessed>
    <b:URL>https://blog.tensorflow.org/2021/11/on-device-training-in-tensorflow-lite.html?utm_source=chatgpt.com</b:URL>
    <b:RefOrder>44</b:RefOrder>
  </b:Source>
  <b:Source>
    <b:Tag>AGu24</b:Tag>
    <b:SourceType>InternetSite</b:SourceType>
    <b:Guid>{F528A221-B2B6-4E9B-8960-9C93BB855C97}</b:Guid>
    <b:Title>A Guide on YOLO11 Model Export to TFLite for Deployment</b:Title>
    <b:Year>2024</b:Year>
    <b:Month>März</b:Month>
    <b:Day>01</b:Day>
    <b:YearAccessed>2025</b:YearAccessed>
    <b:MonthAccessed>Februar</b:MonthAccessed>
    <b:DayAccessed>24</b:DayAccessed>
    <b:URL>https://docs.ultralytics.com/integrations/tflite/</b:URL>
    <b:RefOrder>43</b:RefOrder>
  </b:Source>
  <b:Source>
    <b:Tag>Ard251</b:Tag>
    <b:SourceType>InternetSite</b:SourceType>
    <b:Guid>{2298A753-8FEA-4012-A624-44EEE1EBB0D2}</b:Guid>
    <b:Author>
      <b:Author>
        <b:Corporate>ArduPilot Dev Team</b:Corporate>
      </b:Author>
    </b:Author>
    <b:YearAccessed>2025</b:YearAccessed>
    <b:MonthAccessed>März</b:MonthAccessed>
    <b:DayAccessed>01</b:DayAccessed>
    <b:URL>https://ardupilot.org/planner/docs/mission-planner-overview.html</b:URL>
    <b:RefOrder>99</b:RefOrder>
  </b:Source>
  <b:Source>
    <b:Tag>Tec25</b:Tag>
    <b:SourceType>InternetSite</b:SourceType>
    <b:Guid>{94D10EC0-2CE4-4633-8BB4-69D4F8B99959}</b:Guid>
    <b:Author>
      <b:Author>
        <b:NameList>
          <b:Person>
            <b:Last>Technopolis.tv</b:Last>
          </b:Person>
        </b:NameList>
      </b:Author>
    </b:Author>
    <b:Title>How to use MAVLink on ESP32 | Technopolis.tv</b:Title>
    <b:YearAccessed>2025</b:YearAccessed>
    <b:MonthAccessed>März</b:MonthAccessed>
    <b:DayAccessed>1</b:DayAccessed>
    <b:URL>https://www.technopolis.tv/blog/2023/07/12/How-to-use-MAVLink-on-ESP32/</b:URL>
    <b:RefOrder>96</b:RefOrder>
  </b:Source>
  <b:Source>
    <b:Tag>Pix6C</b:Tag>
    <b:SourceType>InternetSite</b:SourceType>
    <b:Guid>{EF3E0A69-98FD-4AC5-B91B-09BFEFA8616E}</b:Guid>
    <b:Author>
      <b:Author>
        <b:Corporate>Holybro</b:Corporate>
      </b:Author>
    </b:Author>
    <b:Title>Technical Specification | Holybro Docs</b:Title>
    <b:Year>2025</b:Year>
    <b:YearAccessed>2024</b:YearAccessed>
    <b:MonthAccessed>März</b:MonthAccessed>
    <b:DayAccessed>1</b:DayAccessed>
    <b:URL>https://docs.holybro.com/autopilot/pixhawk-6c-mini/technical-specification</b:URL>
    <b:LCID>en-GB</b:LCID>
    <b:RefOrder>93</b:RefOrder>
  </b:Source>
  <b:Source>
    <b:Tag>ULTSC</b:Tag>
    <b:SourceType>InternetSite</b:SourceType>
    <b:Guid>{E3227480-C0A7-4CC0-BE22-D3241A9CADED}</b:Guid>
    <b:Author>
      <b:Author>
        <b:Corporate>MICROSONIC</b:Corporate>
      </b:Author>
    </b:Author>
    <b:Title>Messprinzip von Ultraschallsensoren | microsonic</b:Title>
    <b:YearAccessed>2025</b:YearAccessed>
    <b:MonthAccessed>März</b:MonthAccessed>
    <b:DayAccessed>1</b:DayAccessed>
    <b:URL>https://www.microsonic.de/de/service/ultraschallsensoren/prinzip.htm</b:URL>
    <b:RefOrder>95</b:RefOrder>
  </b:Source>
  <b:Source>
    <b:Tag>Kün25</b:Tag>
    <b:SourceType>InternetSite</b:SourceType>
    <b:Guid>{02F557FD-908C-4D09-A526-3DA17C3CCB24}</b:Guid>
    <b:Title>Künstliche Intelligenz (KI) und maschinelles Lernen (ML)</b:Title>
    <b:YearAccessed>2025</b:YearAccessed>
    <b:MonthAccessed>Februar</b:MonthAccessed>
    <b:DayAccessed>28</b:DayAccessed>
    <b:URL>https://cloud.google.com/learn/artificial-intelligence-vs-machine-learning?hl=de</b:URL>
    <b:RefOrder>48</b:RefOrder>
  </b:Source>
  <b:Source>
    <b:Tag>Was25</b:Tag>
    <b:SourceType>InternetSite</b:SourceType>
    <b:Guid>{AE6C0670-F09B-47B1-A6C3-D9682C816001}</b:Guid>
    <b:Title>Was ist Machine Learning?</b:Title>
    <b:ProductionCompany>SAP</b:ProductionCompany>
    <b:YearAccessed>2025</b:YearAccessed>
    <b:MonthAccessed>Februar</b:MonthAccessed>
    <b:DayAccessed>28</b:DayAccessed>
    <b:URL>https://www.sap.com/austria/products/artificial-intelligence/what-is-machine-learning.html</b:URL>
    <b:RefOrder>49</b:RefOrder>
  </b:Source>
  <b:Source>
    <b:Tag>Dro22</b:Tag>
    <b:SourceType>InternetSite</b:SourceType>
    <b:Guid>{61129CE2-25A3-4104-95DE-BF439301B58B}</b:Guid>
    <b:Title>Drone Model Classification Using Convolutional Neural Network Trained on Synthetic Data</b:Title>
    <b:ProductionCompany>PubMed Central</b:ProductionCompany>
    <b:Year>2022</b:Year>
    <b:Month>August</b:Month>
    <b:Day>12</b:Day>
    <b:YearAccessed>2025</b:YearAccessed>
    <b:MonthAccessed>Februar</b:MonthAccessed>
    <b:DayAccessed>28</b:DayAccessed>
    <b:URL>https://pmc.ncbi.nlm.nih.gov/articles/PMC9410072/</b:URL>
    <b:RefOrder>58</b:RefOrder>
  </b:Source>
  <b:Source>
    <b:Tag>Hin25</b:Tag>
    <b:SourceType>InternetSite</b:SourceType>
    <b:Guid>{D756852E-C474-4D7E-9CA1-41876D2F4D63}</b:Guid>
    <b:Title>Hinderniserkennung</b:Title>
    <b:YearAccessed>2025</b:YearAccessed>
    <b:MonthAccessed>Februar</b:MonthAccessed>
    <b:DayAccessed>28</b:DayAccessed>
    <b:URL>https://www.studysmarter.de/studium/informatik-studium/robotik-studium/hinderniserkennung/</b:URL>
    <b:RefOrder>108</b:RefOrder>
  </b:Source>
  <b:Source>
    <b:Tag>Hin251</b:Tag>
    <b:SourceType>InternetSite</b:SourceType>
    <b:Guid>{35853AFB-4FD3-448A-BE91-A5B1D65AB5F3}</b:Guid>
    <b:Title>Hinderniserkennung</b:Title>
    <b:YearAccessed>2025</b:YearAccessed>
    <b:MonthAccessed>Februar</b:MonthAccessed>
    <b:DayAccessed>28</b:DayAccessed>
    <b:URL>https://www.studysmarter.de/studium/informatik-studium/robotik-studium/hinderniserkennung/</b:URL>
    <b:RefOrder>57</b:RefOrder>
  </b:Source>
  <b:Source>
    <b:Tag>Fas22</b:Tag>
    <b:SourceType>InternetSite</b:SourceType>
    <b:Guid>{FD421BB5-D789-4590-805C-596989E39553}</b:Guid>
    <b:Title>Faster R-CNN vs YOLO vs SSD — Object Detection Algorithms</b:Title>
    <b:Year>2022</b:Year>
    <b:Month>August</b:Month>
    <b:Day>29</b:Day>
    <b:YearAccessed>2025</b:YearAccessed>
    <b:MonthAccessed>Februar</b:MonthAccessed>
    <b:DayAccessed>25</b:DayAccessed>
    <b:URL>https://medium.com/ibm-data-ai/faster-r-cnn-vs-yolo-vs-ssd-object-detection-algorithms-18badb0e02dc</b:URL>
    <b:RefOrder>61</b:RefOrder>
  </b:Source>
  <b:Source>
    <b:Tag>25Fe</b:Tag>
    <b:SourceType>InternetSite</b:SourceType>
    <b:Guid>{01E1DE8C-D970-4C4F-A526-B0B7C2BD566E}</b:Guid>
    <b:YearAccessed>2025</b:YearAccessed>
    <b:MonthAccessed>Februar</b:MonthAccessed>
    <b:DayAccessed>25</b:DayAccessed>
    <b:URL>https://www.researchgate.net/figure/llustration-of-batch-size-iteration-and-epoch_fig1_378880342</b:URL>
    <b:RefOrder>80</b:RefOrder>
  </b:Source>
  <b:Source>
    <b:Tag>Dif22</b:Tag>
    <b:SourceType>InternetSite</b:SourceType>
    <b:Guid>{1A024F96-03FD-46B7-BAB5-028F474C2BF8}</b:Guid>
    <b:Title>Difference Between a Batch and an Epoch in a Neural Network</b:Title>
    <b:Year>2022</b:Year>
    <b:Month>August</b:Month>
    <b:Day>15</b:Day>
    <b:YearAccessed>2025</b:YearAccessed>
    <b:MonthAccessed>Februar</b:MonthAccessed>
    <b:DayAccessed>26</b:DayAccessed>
    <b:URL>https://machinelearningmastery.com/difference-between-a-batch-and-an-epoch/</b:URL>
    <b:RefOrder>81</b:RefOrder>
  </b:Source>
  <b:Source>
    <b:Tag>Bat25</b:Tag>
    <b:SourceType>InternetSite</b:SourceType>
    <b:Guid>{34F43D49-0477-485A-BA9C-2BABF779A58C}</b:Guid>
    <b:Title>Batch-Lernen</b:Title>
    <b:YearAccessed>2025</b:YearAccessed>
    <b:MonthAccessed>Februar</b:MonthAccessed>
    <b:DayAccessed>26</b:DayAccessed>
    <b:URL>https://www.studysmarter.de/studium/ingenieurwissenschaften/maschinelles-lernen-studium/batch-lernen/</b:URL>
    <b:RefOrder>82</b:RefOrder>
  </b:Source>
  <b:Source>
    <b:Tag>Wha24</b:Tag>
    <b:SourceType>InternetSite</b:SourceType>
    <b:Guid>{CFC77FE9-A399-46C9-A615-A4D498988FD6}</b:Guid>
    <b:Title>What is Adam Optimizer?</b:Title>
    <b:Year>2024</b:Year>
    <b:Month>März</b:Month>
    <b:Day>20</b:Day>
    <b:YearAccessed>2025</b:YearAccessed>
    <b:MonthAccessed>Februar</b:MonthAccessed>
    <b:DayAccessed>26</b:DayAccessed>
    <b:URL>https://www.geeksforgeeks.org/adam-optimizer/</b:URL>
    <b:RefOrder>78</b:RefOrder>
  </b:Source>
  <b:Source>
    <b:Tag>Was251</b:Tag>
    <b:SourceType>InternetSite</b:SourceType>
    <b:Guid>{45725391-A156-4010-8B92-F4C54F07B2C0}</b:Guid>
    <b:Title>Was ist ein Gradientenabstieg</b:Title>
    <b:ProductionCompany>IBM</b:ProductionCompany>
    <b:YearAccessed>2025</b:YearAccessed>
    <b:MonthAccessed>Februar</b:MonthAccessed>
    <b:DayAccessed>26</b:DayAccessed>
    <b:URL>https://www.ibm.com/de-de/think/topics/gradient-descent</b:URL>
    <b:RefOrder>79</b:RefOrder>
  </b:Source>
  <b:Source>
    <b:Tag>Was24</b:Tag>
    <b:SourceType>InternetSite</b:SourceType>
    <b:Guid>{F65A61E9-5F64-4914-9F34-D5D4D171BA57}</b:Guid>
    <b:Title>Was sind CUDA Cores?</b:Title>
    <b:Year>2024</b:Year>
    <b:Month>September</b:Month>
    <b:Day>20</b:Day>
    <b:YearAccessed>2025</b:YearAccessed>
    <b:MonthAccessed>Februar</b:MonthAccessed>
    <b:DayAccessed>26</b:DayAccessed>
    <b:URL>https://datacrunch.io/de/blog/what-are-cuda-cores-example-and-differences-with-tensor-cores</b:URL>
    <b:RefOrder>87</b:RefOrder>
  </b:Source>
  <b:Source>
    <b:Tag>Bui24</b:Tag>
    <b:SourceType>InternetSite</b:SourceType>
    <b:Guid>{9CABBEA4-1D0B-4DC3-832C-DEB45671A447}</b:Guid>
    <b:Title>Build Vision Models with Roboflow</b:Title>
    <b:Year>2024</b:Year>
    <b:Month>August</b:Month>
    <b:Day>26</b:Day>
    <b:YearAccessed>2025</b:YearAccessed>
    <b:MonthAccessed>Februar</b:MonthAccessed>
    <b:DayAccessed>26</b:DayAccessed>
    <b:URL>https://docs.roboflow.com/</b:URL>
    <b:RefOrder>89</b:RefOrder>
  </b:Source>
  <b:Source>
    <b:Tag>Ane25</b:Tag>
    <b:SourceType>InternetSite</b:SourceType>
    <b:Guid>{8D7BE0D7-A5F6-4FED-9325-D2696C56F817}</b:Guid>
    <b:Title>An end-to-end platform for machine learning</b:Title>
    <b:YearAccessed>2025</b:YearAccessed>
    <b:MonthAccessed>Februar</b:MonthAccessed>
    <b:DayAccessed>26</b:DayAccessed>
    <b:URL>https://www.tensorflow.org/</b:URL>
    <b:RefOrder>90</b:RefOrder>
  </b:Source>
  <b:Source>
    <b:Tag>Kla24</b:Tag>
    <b:SourceType>InternetSite</b:SourceType>
    <b:Guid>{DAC4D4AC-579A-492C-90B0-669F7B31B627}</b:Guid>
    <b:Title>Klassifizierung: Genauigkeit, Trefferquote, Genauigkeit und zugehörige Messwerte</b:Title>
    <b:Year>2024</b:Year>
    <b:Month>Dezember</b:Month>
    <b:Day>11</b:Day>
    <b:YearAccessed>2025</b:YearAccessed>
    <b:MonthAccessed>Februar</b:MonthAccessed>
    <b:DayAccessed>26</b:DayAccessed>
    <b:URL>https://developers.google.com/machine-learning/crash-course/classification/accuracy-precision-recall?hl=de</b:URL>
    <b:RefOrder>91</b:RefOrder>
  </b:Source>
  <b:Source>
    <b:Tag>Bew25</b:Tag>
    <b:SourceType>InternetSite</b:SourceType>
    <b:Guid>{5A8E43F7-A164-49F8-9E7A-7E3CB6D4E402}</b:Guid>
    <b:Title>Bewertung von Modellen</b:Title>
    <b:YearAccessed>2025</b:YearAccessed>
    <b:MonthAccessed>Februar</b:MonthAccessed>
    <b:DayAccessed>26</b:DayAccessed>
    <b:URL>https://www.studysmarter.de/studium/informatik-studium/kuenstliche-intelligenz-studium/bewertung-von-modellen/</b:URL>
    <b:RefOrder>92</b:RefOrder>
  </b:Source>
  <b:Source>
    <b:Tag>Con25</b:Tag>
    <b:SourceType>InternetSite</b:SourceType>
    <b:Guid>{AA7C733A-8099-4CAE-BA0A-474A8FBD24A2}</b:Guid>
    <b:Title>Consilium Europa</b:Title>
    <b:Year>2025</b:Year>
    <b:Month>Februar</b:Month>
    <b:Day>18</b:Day>
    <b:YearAccessed>2025</b:YearAccessed>
    <b:MonthAccessed>März</b:MonthAccessed>
    <b:DayAccessed>17</b:DayAccessed>
    <b:URL>https://www.consilium.europa.eu/de/infographics/disability-eu-facts-figures/#:~:text=Wie%20viele%20Menschen%20mit%20Behinderung,vier%20Erwachsenen%20in%20der%20EU.</b:URL>
    <b:RefOrder>1</b:RefOrder>
  </b:Source>
  <b:Source>
    <b:Tag>sta25</b:Tag>
    <b:SourceType>InternetSite</b:SourceType>
    <b:Guid>{B994CDBA-936D-4692-8ECB-2D48A23C4E13}</b:Guid>
    <b:Title>stanford</b:Title>
    <b:Year>2025</b:Year>
    <b:Month>März</b:Month>
    <b:Day>31</b:Day>
    <b:URL>https://hai.stanford.edu/ai-index</b:URL>
    <b:RefOrder>45</b:RefOrder>
  </b:Source>
  <b:Source>
    <b:Tag>gra25</b:Tag>
    <b:SourceType>InternetSite</b:SourceType>
    <b:Guid>{4EB3DD47-0B7A-436B-86B8-B1D69DB303D6}</b:Guid>
    <b:Title>grandviewresearch</b:Title>
    <b:Year>2025</b:Year>
    <b:Month>März</b:Month>
    <b:Day>31</b:Day>
    <b:URL>https://www.grandviewresearch.com/Filters?search=AI+in+Drones+Market+Size+Report&amp;search_submit=</b:URL>
    <b:RefOrder>46</b:RefOrder>
  </b:Source>
  <b:Source>
    <b:Tag>sta251</b:Tag>
    <b:SourceType>InternetSite</b:SourceType>
    <b:Guid>{C1A604F5-A1CB-43BA-942C-102B4D598987}</b:Guid>
    <b:Title>statista</b:Title>
    <b:Year>2025</b:Year>
    <b:Month>März</b:Month>
    <b:Day>31</b:Day>
    <b:URL>https://www.statista.com/search/?q=AI+drone+market+size&amp;p=1</b:URL>
    <b:RefOrder>47</b:RefOrder>
  </b:Source>
  <b:Source>
    <b:Tag>Cha25</b:Tag>
    <b:SourceType>InternetSite</b:SourceType>
    <b:Guid>{3B5111C2-9F0D-4113-9818-FA132381F7ED}</b:Guid>
    <b:Author>
      <b:Author>
        <b:NameList>
          <b:Person>
            <b:Last>ChatGPT</b:Last>
          </b:Person>
        </b:NameList>
      </b:Author>
    </b:Author>
    <b:YearAccessed>2025</b:YearAccessed>
    <b:MonthAccessed>02</b:MonthAccessed>
    <b:DayAccessed>31</b:DayAccessed>
    <b:URL>https://chatgpt.com/share/67ea8fd5-60b8-8002-9235-0cf4c244cdc7</b:URL>
    <b:RefOrder>8</b:RefOrder>
  </b:Source>
  <b:Source>
    <b:Tag>CloudGoogle</b:Tag>
    <b:SourceType>InternetSite</b:SourceType>
    <b:Guid>{618F5662-A4AE-445E-BE02-E86BF667905B}</b:Guid>
    <b:Title>CloudGoogle</b:Title>
    <b:Year>2025</b:Year>
    <b:Month>März</b:Month>
    <b:Day>31</b:Day>
    <b:URL>https://cloud.google.com/learn/artificial-intelligence-vs-machine-learning</b:URL>
    <b:RefOrder>50</b:RefOrder>
  </b:Source>
  <b:Source>
    <b:Tag>lernos</b:Tag>
    <b:SourceType>InternetSite</b:SourceType>
    <b:Guid>{8C91FAC3-E55E-4307-A401-4DE4E8B5B675}</b:Guid>
    <b:Title>lernos</b:Title>
    <b:Year>2025</b:Year>
    <b:Month>März</b:Month>
    <b:Day>31</b:Day>
    <b:URL>https://ai.lernos.org/de/1-01-ai-machine-learning/</b:URL>
    <b:RefOrder>51</b:RefOrder>
  </b:Source>
  <b:Source>
    <b:Tag>sci25</b:Tag>
    <b:SourceType>InternetSite</b:SourceType>
    <b:Guid>{CAB3E85B-46CF-48FC-82E9-35A8E18EA1EB}</b:Guid>
    <b:Title>scilogs</b:Title>
    <b:Year>2025</b:Year>
    <b:Month>März</b:Month>
    <b:Day>31</b:Day>
    <b:URL>https://scilogs.spektrum.de/gehirn-und-ki/wissenschaft-wird-spannend-auch-ki-sei-dank/</b:URL>
    <b:RefOrder>52</b:RefOrder>
  </b:Source>
  <b:Source>
    <b:Tag>Int25</b:Tag>
    <b:SourceType>InternetSite</b:SourceType>
    <b:Guid>{CC679350-0953-4686-A390-18B015F145AB}</b:Guid>
    <b:Title>Interaction Design Foundation Accessibility</b:Title>
    <b:YearAccessed>2025</b:YearAccessed>
    <b:MonthAccessed>03</b:MonthAccessed>
    <b:DayAccessed>31</b:DayAccessed>
    <b:URL>https://www.interaction-design.org/literature/topics/accessibility</b:URL>
    <b:RefOrder>11</b:RefOrder>
  </b:Source>
  <b:Source>
    <b:Tag>neilsahota</b:Tag>
    <b:SourceType>InternetSite</b:SourceType>
    <b:Guid>{636B0602-F94B-401C-9D17-9377E6CDACC4}</b:Guid>
    <b:Title>neilsahota</b:Title>
    <b:Year>2025</b:Year>
    <b:Month>März</b:Month>
    <b:Day>31</b:Day>
    <b:URL>https://www.neilsahota.com/strong-ai-vs-weak-ai-how-they-compare-and-whats-next/</b:URL>
    <b:RefOrder>53</b:RefOrder>
  </b:Source>
  <b:Source>
    <b:Tag>lin25</b:Tag>
    <b:SourceType>InternetSite</b:SourceType>
    <b:Guid>{D6DC7606-1C23-4E6D-B0C9-5B8A2D74F4AF}</b:Guid>
    <b:Title>linkedin</b:Title>
    <b:Year>2025</b:Year>
    <b:Month>April</b:Month>
    <b:Day>1</b:Day>
    <b:URL>https://www.linkedin.com/pulse/difference-between-deep-learning-training-inference-mark-robins-mdq8c/</b:URL>
    <b:RefOrder>54</b:RefOrder>
  </b:Source>
  <b:Source>
    <b:Tag>red25</b:Tag>
    <b:SourceType>InternetSite</b:SourceType>
    <b:Guid>{6103A0BA-4DAD-42D6-9259-02A93D959B6B}</b:Guid>
    <b:Title>redhat</b:Title>
    <b:Year>2025</b:Year>
    <b:Month>April</b:Month>
    <b:Day>1</b:Day>
    <b:URL>https://www.redhat.com/de/topics/ai/what-is-ai-inference</b:URL>
    <b:RefOrder>55</b:RefOrder>
  </b:Source>
  <b:Source>
    <b:Tag>dat25</b:Tag>
    <b:SourceType>InternetSite</b:SourceType>
    <b:Guid>{A4071F4C-BCA3-46D1-AAF1-DDDA388DFF1E}</b:Guid>
    <b:Title>datasolut</b:Title>
    <b:Year>2025</b:Year>
    <b:Month>April</b:Month>
    <b:Day>1</b:Day>
    <b:URL>https://datasolut.com/was-ist-machine-learning/</b:URL>
    <b:RefOrder>56</b:RefOrder>
  </b:Source>
  <b:Source>
    <b:Tag>Kri20</b:Tag>
    <b:SourceType>InternetSite</b:SourceType>
    <b:Guid>{73D7DB1B-29D2-41E2-A169-1D4BD48A281A}</b:Guid>
    <b:Author>
      <b:Author>
        <b:NameList>
          <b:Person>
            <b:Last>Krishan</b:Last>
            <b:First>Kriti</b:First>
          </b:Person>
        </b:NameList>
      </b:Author>
    </b:Author>
    <b:Title>UX Magazine</b:Title>
    <b:Year>2020</b:Year>
    <b:Month>04</b:Month>
    <b:Day>30</b:Day>
    <b:YearAccessed>2025</b:YearAccessed>
    <b:MonthAccessed>03</b:MonthAccessed>
    <b:DayAccessed>31</b:DayAccessed>
    <b:URL>https://uxmag.com/articles/accessibility-in-ux-the-case-for-radical-empathy</b:URL>
    <b:RefOrder>13</b:RefOrder>
  </b:Source>
  <b:Source>
    <b:Tag>25Ap</b:Tag>
    <b:SourceType>InternetSite</b:SourceType>
    <b:Guid>{614C9FE0-3502-4B29-AC5C-5C51B9D8EA9A}</b:Guid>
    <b:Year>2025</b:Year>
    <b:Month>April</b:Month>
    <b:Day>1</b:Day>
    <b:URL>https://docs.ultralytics.com/de/models/yolo-world/</b:URL>
    <b:RefOrder>59</b:RefOrder>
  </b:Source>
  <b:Source>
    <b:Tag>Akt21</b:Tag>
    <b:SourceType>InternetSite</b:SourceType>
    <b:Guid>{11470FD6-0434-46E7-B9CF-7C1EC160A0DD}</b:Guid>
    <b:Title>Aktion Mensch</b:Title>
    <b:YearAccessed>21</b:YearAccessed>
    <b:MonthAccessed>02</b:MonthAccessed>
    <b:DayAccessed>2025</b:DayAccessed>
    <b:URL>https://www.aktion-mensch.de/dafuer-stehen-wir/was-ist-inklusion/menschen-mit-behinderung</b:URL>
    <b:RefOrder>12</b:RefOrder>
  </b:Source>
  <b:Source>
    <b:Tag>Wik24</b:Tag>
    <b:SourceType>InternetSite</b:SourceType>
    <b:Guid>{64EEF002-CA74-4A56-9E53-87CD62124591}</b:Guid>
    <b:Title>Wikipedia - VoiceOver Rotor</b:Title>
    <b:Year>2024</b:Year>
    <b:Month>10</b:Month>
    <b:Day>02</b:Day>
    <b:YearAccessed>2025</b:YearAccessed>
    <b:MonthAccessed>03</b:MonthAccessed>
    <b:DayAccessed>31</b:DayAccessed>
    <b:URL>https://de.wikipedia.org/wiki/VoiceOver</b:URL>
    <b:RefOrder>18</b:RefOrder>
  </b:Source>
  <b:Source>
    <b:Tag>Abo25</b:Tag>
    <b:SourceType>InternetSite</b:SourceType>
    <b:Guid>{89D58A77-DE6C-4ED9-933D-A061878757C7}</b:Guid>
    <b:Title>About the VoiceOver rotor on iPhone or iPad</b:Title>
    <b:YearAccessed>2025</b:YearAccessed>
    <b:MonthAccessed>03</b:MonthAccessed>
    <b:DayAccessed>31</b:DayAccessed>
    <b:URL>https://support.apple.com/en-us/111796</b:URL>
    <b:RefOrder>19</b:RefOrder>
  </b:Source>
  <b:Source>
    <b:Tag>Und25</b:Tag>
    <b:SourceType>InternetSite</b:SourceType>
    <b:Guid>{C0758C8D-5375-405E-9D77-A5054D34FD3E}</b:Guid>
    <b:Title>Understanding VoiceOver rotor</b:Title>
    <b:YearAccessed>2025</b:YearAccessed>
    <b:MonthAccessed>03</b:MonthAccessed>
    <b:DayAccessed>31</b:DayAccessed>
    <b:URL>https://www.createwithswift.com/understanding-accessibility-rotors-and-how-to-use-them/</b:URL>
    <b:RefOrder>20</b:RefOrder>
  </b:Source>
  <b:Source>
    <b:Tag>goo25</b:Tag>
    <b:SourceType>InternetSite</b:SourceType>
    <b:Guid>{0CD13D0C-169A-4E2A-A4D7-2283053D01E8}</b:Guid>
    <b:Title>googleusercontent</b:Title>
    <b:Year>2025</b:Year>
    <b:Month>April</b:Month>
    <b:Day>1</b:Day>
    <b:URL>https://static.googleusercontent.com/media/research.google.com/de//pubs/archive/43442.pdf</b:URL>
    <b:RefOrder>76</b:RefOrder>
  </b:Source>
  <b:Source>
    <b:Tag>sim25</b:Tag>
    <b:SourceType>InternetSite</b:SourceType>
    <b:Guid>{45FC537D-401D-4ABC-B79D-DE33825C0F2D}</b:Guid>
    <b:Title>simplilearn</b:Title>
    <b:Year>2025</b:Year>
    <b:Month>April</b:Month>
    <b:Day>1</b:Day>
    <b:URL>https://www.simplilearn.com/tutorials/machine-learning-tutorial/what-is-epoch-in-machine-learning</b:URL>
    <b:RefOrder>75</b:RefOrder>
  </b:Source>
  <b:Source>
    <b:Tag>rad25</b:Tag>
    <b:SourceType>InternetSite</b:SourceType>
    <b:Guid>{2FF49C70-7F39-4BE2-8A74-7A1C28C85C30}</b:Guid>
    <b:Title>radiopaedia</b:Title>
    <b:Year>2025</b:Year>
    <b:Month>April</b:Month>
    <b:Day>1</b:Day>
    <b:URL>https://radiopaedia.org/articles/iteration-machine-learning</b:URL>
    <b:RefOrder>77</b:RefOrder>
  </b:Source>
  <b:Source>
    <b:Tag>ope25</b:Tag>
    <b:SourceType>InternetSite</b:SourceType>
    <b:Guid>{BE397240-8CBC-4700-9B66-FAA8721A7DEB}</b:Guid>
    <b:Title>opencv</b:Title>
    <b:Year>2025</b:Year>
    <b:Month>April</b:Month>
    <b:Day>9</b:Day>
    <b:URL>https://opencv.org/blog/deep-learning-model-training/</b:URL>
    <b:RefOrder>74</b:RefOrder>
  </b:Source>
  <b:Source>
    <b:Tag>v7l25</b:Tag>
    <b:SourceType>InternetSite</b:SourceType>
    <b:Guid>{6D89133C-FE66-4436-A9C6-3194C58C3271}</b:Guid>
    <b:Title>v7labs</b:Title>
    <b:Year>2025</b:Year>
    <b:Month>April</b:Month>
    <b:Day>9</b:Day>
    <b:URL>https://www.v7labs.com/blog/yolo-object-detection</b:URL>
    <b:RefOrder>72</b:RefOrder>
  </b:Source>
  <b:Source>
    <b:Tag>med25</b:Tag>
    <b:SourceType>InternetSite</b:SourceType>
    <b:Guid>{F214DD60-FC58-42A3-99E9-6CDF0573C24C}</b:Guid>
    <b:Title>medium</b:Title>
    <b:Year>2025</b:Year>
    <b:Month>April</b:Month>
    <b:Day>9</b:Day>
    <b:URL>https://medium.com/%40piyushkashyap045/early-stopping-in-deep-learning-a-simple-guide-to-prevent-overfitting-1073f56b493e</b:URL>
    <b:RefOrder>73</b:RefOrder>
  </b:Source>
  <b:Source>
    <b:Tag>dev25</b:Tag>
    <b:SourceType>InternetSite</b:SourceType>
    <b:Guid>{DBB9213A-5E20-4BC6-BBE8-2BCBA8883F9D}</b:Guid>
    <b:Title>developers</b:Title>
    <b:Year>2025</b:Year>
    <b:Month>April</b:Month>
    <b:Day>9</b:Day>
    <b:URL>https://developers.google.com/machine-learning/crash-course/production-ml-systems/static-vs-dynamic-training</b:URL>
    <b:RefOrder>68</b:RefOrder>
  </b:Source>
  <b:Source>
    <b:Tag>sca25</b:Tag>
    <b:SourceType>InternetSite</b:SourceType>
    <b:Guid>{2C24055C-2B12-4185-A98F-CC464495D9B5}</b:Guid>
    <b:Title>scale</b:Title>
    <b:Year>2025</b:Year>
    <b:Month>April</b:Month>
    <b:Day>9</b:Day>
    <b:URL>https://scale.com/guides/data-labeling-annotation-guide</b:URL>
    <b:RefOrder>69</b:RefOrder>
  </b:Source>
  <b:Source>
    <b:Tag>med251</b:Tag>
    <b:SourceType>InternetSite</b:SourceType>
    <b:Guid>{E7CCC46C-476E-4478-9422-B0A6C175C469}</b:Guid>
    <b:Title>medium2</b:Title>
    <b:Year>2025</b:Year>
    <b:Month>April</b:Month>
    <b:Day>9</b:Day>
    <b:URL>https://medium.com/%40piyushkashyap045/understanding-precision-recall-and-f1-score-metrics-ea219b908093</b:URL>
    <b:RefOrder>70</b:RefOrder>
  </b:Source>
  <b:Source>
    <b:Tag>Soj25</b:Tag>
    <b:SourceType>InternetSite</b:SourceType>
    <b:Guid>{304FDD32-4D42-4442-BD0B-565D7D20F15F}</b:Guid>
    <b:Title>Audioeye</b:Title>
    <b:Author>
      <b:Author>
        <b:NameList>
          <b:Person>
            <b:Last>Rank</b:Last>
            <b:First>Sojin</b:First>
          </b:Person>
        </b:NameList>
      </b:Author>
    </b:Author>
    <b:YearAccessed>2025</b:YearAccessed>
    <b:MonthAccessed>April</b:MonthAccessed>
    <b:DayAccessed>09</b:DayAccessed>
    <b:URL>https://www.audioeye.com/post/accessibility-ux-design/</b:URL>
    <b:RefOrder>10</b:RefOrder>
  </b:Source>
  <b:Source>
    <b:Tag>W3C24</b:Tag>
    <b:SourceType>InternetSite</b:SourceType>
    <b:Guid>{6CFE7F92-B225-4D42-9FEC-9601A40ECE6C}</b:Guid>
    <b:Title>W3C WCAG 2.1</b:Title>
    <b:Year>2024</b:Year>
    <b:Month>Dezember</b:Month>
    <b:Day>12</b:Day>
    <b:YearAccessed>2025</b:YearAccessed>
    <b:MonthAccessed>Januar</b:MonthAccessed>
    <b:DayAccessed>11</b:DayAccessed>
    <b:URL>https://www.w3.org/TR/WCAG21/</b:URL>
    <b:RefOrder>21</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01AB6F-95E0-484A-AD7E-5ADE3663D6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8fa597-5e34-4d8b-9591-6649bba56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A5788-04F2-4288-B081-718A61027C05}">
  <ds:schemaRefs>
    <ds:schemaRef ds:uri="2c8fa597-5e34-4d8b-9591-6649bba569de"/>
    <ds:schemaRef ds:uri="http://www.w3.org/XML/1998/namespace"/>
    <ds:schemaRef ds:uri="http://purl.org/dc/terms/"/>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B7B614BC-33B7-4ABA-87DA-E2F6459FC201}">
  <ds:schemaRefs>
    <ds:schemaRef ds:uri="http://schemas.openxmlformats.org/officeDocument/2006/bibliography"/>
  </ds:schemaRefs>
</ds:datastoreItem>
</file>

<file path=customXml/itemProps5.xml><?xml version="1.0" encoding="utf-8"?>
<ds:datastoreItem xmlns:ds="http://schemas.openxmlformats.org/officeDocument/2006/customXml" ds:itemID="{52292DD8-A3B0-4C03-9782-508E3BFDDD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19956</Words>
  <Characters>125725</Characters>
  <Application>Microsoft Office Word</Application>
  <DocSecurity>0</DocSecurity>
  <Lines>1047</Lines>
  <Paragraphs>290</Paragraphs>
  <ScaleCrop>false</ScaleCrop>
  <HeadingPairs>
    <vt:vector size="2" baseType="variant">
      <vt:variant>
        <vt:lpstr>Titel</vt:lpstr>
      </vt:variant>
      <vt:variant>
        <vt:i4>1</vt:i4>
      </vt:variant>
    </vt:vector>
  </HeadingPairs>
  <TitlesOfParts>
    <vt:vector size="1" baseType="lpstr">
      <vt:lpstr>NIMBUS</vt:lpstr>
    </vt:vector>
  </TitlesOfParts>
  <Company>htl donaustadt, Abteilung Informatik [EDVO]</Company>
  <LinksUpToDate>false</LinksUpToDate>
  <CharactersWithSpaces>145391</CharactersWithSpaces>
  <SharedDoc>false</SharedDoc>
  <HLinks>
    <vt:vector size="678" baseType="variant">
      <vt:variant>
        <vt:i4>1179696</vt:i4>
      </vt:variant>
      <vt:variant>
        <vt:i4>1085</vt:i4>
      </vt:variant>
      <vt:variant>
        <vt:i4>0</vt:i4>
      </vt:variant>
      <vt:variant>
        <vt:i4>5</vt:i4>
      </vt:variant>
      <vt:variant>
        <vt:lpwstr/>
      </vt:variant>
      <vt:variant>
        <vt:lpwstr>_Toc191762693</vt:lpwstr>
      </vt:variant>
      <vt:variant>
        <vt:i4>1179696</vt:i4>
      </vt:variant>
      <vt:variant>
        <vt:i4>1079</vt:i4>
      </vt:variant>
      <vt:variant>
        <vt:i4>0</vt:i4>
      </vt:variant>
      <vt:variant>
        <vt:i4>5</vt:i4>
      </vt:variant>
      <vt:variant>
        <vt:lpwstr/>
      </vt:variant>
      <vt:variant>
        <vt:lpwstr>_Toc191762692</vt:lpwstr>
      </vt:variant>
      <vt:variant>
        <vt:i4>1179696</vt:i4>
      </vt:variant>
      <vt:variant>
        <vt:i4>1073</vt:i4>
      </vt:variant>
      <vt:variant>
        <vt:i4>0</vt:i4>
      </vt:variant>
      <vt:variant>
        <vt:i4>5</vt:i4>
      </vt:variant>
      <vt:variant>
        <vt:lpwstr/>
      </vt:variant>
      <vt:variant>
        <vt:lpwstr>_Toc191762691</vt:lpwstr>
      </vt:variant>
      <vt:variant>
        <vt:i4>1179696</vt:i4>
      </vt:variant>
      <vt:variant>
        <vt:i4>1067</vt:i4>
      </vt:variant>
      <vt:variant>
        <vt:i4>0</vt:i4>
      </vt:variant>
      <vt:variant>
        <vt:i4>5</vt:i4>
      </vt:variant>
      <vt:variant>
        <vt:lpwstr/>
      </vt:variant>
      <vt:variant>
        <vt:lpwstr>_Toc191762690</vt:lpwstr>
      </vt:variant>
      <vt:variant>
        <vt:i4>1245232</vt:i4>
      </vt:variant>
      <vt:variant>
        <vt:i4>1061</vt:i4>
      </vt:variant>
      <vt:variant>
        <vt:i4>0</vt:i4>
      </vt:variant>
      <vt:variant>
        <vt:i4>5</vt:i4>
      </vt:variant>
      <vt:variant>
        <vt:lpwstr/>
      </vt:variant>
      <vt:variant>
        <vt:lpwstr>_Toc191762689</vt:lpwstr>
      </vt:variant>
      <vt:variant>
        <vt:i4>1245232</vt:i4>
      </vt:variant>
      <vt:variant>
        <vt:i4>1055</vt:i4>
      </vt:variant>
      <vt:variant>
        <vt:i4>0</vt:i4>
      </vt:variant>
      <vt:variant>
        <vt:i4>5</vt:i4>
      </vt:variant>
      <vt:variant>
        <vt:lpwstr/>
      </vt:variant>
      <vt:variant>
        <vt:lpwstr>_Toc191762688</vt:lpwstr>
      </vt:variant>
      <vt:variant>
        <vt:i4>1245232</vt:i4>
      </vt:variant>
      <vt:variant>
        <vt:i4>1049</vt:i4>
      </vt:variant>
      <vt:variant>
        <vt:i4>0</vt:i4>
      </vt:variant>
      <vt:variant>
        <vt:i4>5</vt:i4>
      </vt:variant>
      <vt:variant>
        <vt:lpwstr/>
      </vt:variant>
      <vt:variant>
        <vt:lpwstr>_Toc191762687</vt:lpwstr>
      </vt:variant>
      <vt:variant>
        <vt:i4>1245232</vt:i4>
      </vt:variant>
      <vt:variant>
        <vt:i4>1043</vt:i4>
      </vt:variant>
      <vt:variant>
        <vt:i4>0</vt:i4>
      </vt:variant>
      <vt:variant>
        <vt:i4>5</vt:i4>
      </vt:variant>
      <vt:variant>
        <vt:lpwstr/>
      </vt:variant>
      <vt:variant>
        <vt:lpwstr>_Toc191762686</vt:lpwstr>
      </vt:variant>
      <vt:variant>
        <vt:i4>1245232</vt:i4>
      </vt:variant>
      <vt:variant>
        <vt:i4>1037</vt:i4>
      </vt:variant>
      <vt:variant>
        <vt:i4>0</vt:i4>
      </vt:variant>
      <vt:variant>
        <vt:i4>5</vt:i4>
      </vt:variant>
      <vt:variant>
        <vt:lpwstr/>
      </vt:variant>
      <vt:variant>
        <vt:lpwstr>_Toc191762685</vt:lpwstr>
      </vt:variant>
      <vt:variant>
        <vt:i4>1245232</vt:i4>
      </vt:variant>
      <vt:variant>
        <vt:i4>1031</vt:i4>
      </vt:variant>
      <vt:variant>
        <vt:i4>0</vt:i4>
      </vt:variant>
      <vt:variant>
        <vt:i4>5</vt:i4>
      </vt:variant>
      <vt:variant>
        <vt:lpwstr/>
      </vt:variant>
      <vt:variant>
        <vt:lpwstr>_Toc191762684</vt:lpwstr>
      </vt:variant>
      <vt:variant>
        <vt:i4>1245232</vt:i4>
      </vt:variant>
      <vt:variant>
        <vt:i4>1025</vt:i4>
      </vt:variant>
      <vt:variant>
        <vt:i4>0</vt:i4>
      </vt:variant>
      <vt:variant>
        <vt:i4>5</vt:i4>
      </vt:variant>
      <vt:variant>
        <vt:lpwstr/>
      </vt:variant>
      <vt:variant>
        <vt:lpwstr>_Toc191762683</vt:lpwstr>
      </vt:variant>
      <vt:variant>
        <vt:i4>1245232</vt:i4>
      </vt:variant>
      <vt:variant>
        <vt:i4>1019</vt:i4>
      </vt:variant>
      <vt:variant>
        <vt:i4>0</vt:i4>
      </vt:variant>
      <vt:variant>
        <vt:i4>5</vt:i4>
      </vt:variant>
      <vt:variant>
        <vt:lpwstr/>
      </vt:variant>
      <vt:variant>
        <vt:lpwstr>_Toc191762682</vt:lpwstr>
      </vt:variant>
      <vt:variant>
        <vt:i4>1245232</vt:i4>
      </vt:variant>
      <vt:variant>
        <vt:i4>1013</vt:i4>
      </vt:variant>
      <vt:variant>
        <vt:i4>0</vt:i4>
      </vt:variant>
      <vt:variant>
        <vt:i4>5</vt:i4>
      </vt:variant>
      <vt:variant>
        <vt:lpwstr/>
      </vt:variant>
      <vt:variant>
        <vt:lpwstr>_Toc191762681</vt:lpwstr>
      </vt:variant>
      <vt:variant>
        <vt:i4>1245232</vt:i4>
      </vt:variant>
      <vt:variant>
        <vt:i4>1007</vt:i4>
      </vt:variant>
      <vt:variant>
        <vt:i4>0</vt:i4>
      </vt:variant>
      <vt:variant>
        <vt:i4>5</vt:i4>
      </vt:variant>
      <vt:variant>
        <vt:lpwstr/>
      </vt:variant>
      <vt:variant>
        <vt:lpwstr>_Toc191762680</vt:lpwstr>
      </vt:variant>
      <vt:variant>
        <vt:i4>1835056</vt:i4>
      </vt:variant>
      <vt:variant>
        <vt:i4>1001</vt:i4>
      </vt:variant>
      <vt:variant>
        <vt:i4>0</vt:i4>
      </vt:variant>
      <vt:variant>
        <vt:i4>5</vt:i4>
      </vt:variant>
      <vt:variant>
        <vt:lpwstr/>
      </vt:variant>
      <vt:variant>
        <vt:lpwstr>_Toc191762679</vt:lpwstr>
      </vt:variant>
      <vt:variant>
        <vt:i4>1835056</vt:i4>
      </vt:variant>
      <vt:variant>
        <vt:i4>995</vt:i4>
      </vt:variant>
      <vt:variant>
        <vt:i4>0</vt:i4>
      </vt:variant>
      <vt:variant>
        <vt:i4>5</vt:i4>
      </vt:variant>
      <vt:variant>
        <vt:lpwstr/>
      </vt:variant>
      <vt:variant>
        <vt:lpwstr>_Toc191762678</vt:lpwstr>
      </vt:variant>
      <vt:variant>
        <vt:i4>1835056</vt:i4>
      </vt:variant>
      <vt:variant>
        <vt:i4>989</vt:i4>
      </vt:variant>
      <vt:variant>
        <vt:i4>0</vt:i4>
      </vt:variant>
      <vt:variant>
        <vt:i4>5</vt:i4>
      </vt:variant>
      <vt:variant>
        <vt:lpwstr/>
      </vt:variant>
      <vt:variant>
        <vt:lpwstr>_Toc191762677</vt:lpwstr>
      </vt:variant>
      <vt:variant>
        <vt:i4>4325377</vt:i4>
      </vt:variant>
      <vt:variant>
        <vt:i4>603</vt:i4>
      </vt:variant>
      <vt:variant>
        <vt:i4>0</vt:i4>
      </vt:variant>
      <vt:variant>
        <vt:i4>5</vt:i4>
      </vt:variant>
      <vt:variant>
        <vt:lpwstr>https://www.tpgi.com/color-contrast-checker/</vt:lpwstr>
      </vt:variant>
      <vt:variant>
        <vt:lpwstr/>
      </vt:variant>
      <vt:variant>
        <vt:i4>7667830</vt:i4>
      </vt:variant>
      <vt:variant>
        <vt:i4>594</vt:i4>
      </vt:variant>
      <vt:variant>
        <vt:i4>0</vt:i4>
      </vt:variant>
      <vt:variant>
        <vt:i4>5</vt:i4>
      </vt:variant>
      <vt:variant>
        <vt:lpwstr>https://chromewebstore.google.com/detail/lighthouse/blipmdconlkpinefehnmjammfjpmpbjk?hl=de</vt:lpwstr>
      </vt:variant>
      <vt:variant>
        <vt:lpwstr/>
      </vt:variant>
      <vt:variant>
        <vt:i4>5636180</vt:i4>
      </vt:variant>
      <vt:variant>
        <vt:i4>588</vt:i4>
      </vt:variant>
      <vt:variant>
        <vt:i4>0</vt:i4>
      </vt:variant>
      <vt:variant>
        <vt:i4>5</vt:i4>
      </vt:variant>
      <vt:variant>
        <vt:lpwstr>https://accessibilityinsights.io/</vt:lpwstr>
      </vt:variant>
      <vt:variant>
        <vt:lpwstr/>
      </vt:variant>
      <vt:variant>
        <vt:i4>7274515</vt:i4>
      </vt:variant>
      <vt:variant>
        <vt:i4>579</vt:i4>
      </vt:variant>
      <vt:variant>
        <vt:i4>0</vt:i4>
      </vt:variant>
      <vt:variant>
        <vt:i4>5</vt:i4>
      </vt:variant>
      <vt:variant>
        <vt:lpwstr>https://play.google.com/store/apps/details?id=com.google.android.apps.accessibility.auditor&amp;pcampaignid=web_share</vt:lpwstr>
      </vt:variant>
      <vt:variant>
        <vt:lpwstr/>
      </vt:variant>
      <vt:variant>
        <vt:i4>1048632</vt:i4>
      </vt:variant>
      <vt:variant>
        <vt:i4>422</vt:i4>
      </vt:variant>
      <vt:variant>
        <vt:i4>0</vt:i4>
      </vt:variant>
      <vt:variant>
        <vt:i4>5</vt:i4>
      </vt:variant>
      <vt:variant>
        <vt:lpwstr/>
      </vt:variant>
      <vt:variant>
        <vt:lpwstr>_Toc195651994</vt:lpwstr>
      </vt:variant>
      <vt:variant>
        <vt:i4>1048632</vt:i4>
      </vt:variant>
      <vt:variant>
        <vt:i4>416</vt:i4>
      </vt:variant>
      <vt:variant>
        <vt:i4>0</vt:i4>
      </vt:variant>
      <vt:variant>
        <vt:i4>5</vt:i4>
      </vt:variant>
      <vt:variant>
        <vt:lpwstr/>
      </vt:variant>
      <vt:variant>
        <vt:lpwstr>_Toc195651993</vt:lpwstr>
      </vt:variant>
      <vt:variant>
        <vt:i4>1048632</vt:i4>
      </vt:variant>
      <vt:variant>
        <vt:i4>410</vt:i4>
      </vt:variant>
      <vt:variant>
        <vt:i4>0</vt:i4>
      </vt:variant>
      <vt:variant>
        <vt:i4>5</vt:i4>
      </vt:variant>
      <vt:variant>
        <vt:lpwstr/>
      </vt:variant>
      <vt:variant>
        <vt:lpwstr>_Toc195651992</vt:lpwstr>
      </vt:variant>
      <vt:variant>
        <vt:i4>1048632</vt:i4>
      </vt:variant>
      <vt:variant>
        <vt:i4>404</vt:i4>
      </vt:variant>
      <vt:variant>
        <vt:i4>0</vt:i4>
      </vt:variant>
      <vt:variant>
        <vt:i4>5</vt:i4>
      </vt:variant>
      <vt:variant>
        <vt:lpwstr/>
      </vt:variant>
      <vt:variant>
        <vt:lpwstr>_Toc195651991</vt:lpwstr>
      </vt:variant>
      <vt:variant>
        <vt:i4>1048632</vt:i4>
      </vt:variant>
      <vt:variant>
        <vt:i4>398</vt:i4>
      </vt:variant>
      <vt:variant>
        <vt:i4>0</vt:i4>
      </vt:variant>
      <vt:variant>
        <vt:i4>5</vt:i4>
      </vt:variant>
      <vt:variant>
        <vt:lpwstr/>
      </vt:variant>
      <vt:variant>
        <vt:lpwstr>_Toc195651990</vt:lpwstr>
      </vt:variant>
      <vt:variant>
        <vt:i4>1114168</vt:i4>
      </vt:variant>
      <vt:variant>
        <vt:i4>392</vt:i4>
      </vt:variant>
      <vt:variant>
        <vt:i4>0</vt:i4>
      </vt:variant>
      <vt:variant>
        <vt:i4>5</vt:i4>
      </vt:variant>
      <vt:variant>
        <vt:lpwstr/>
      </vt:variant>
      <vt:variant>
        <vt:lpwstr>_Toc195651989</vt:lpwstr>
      </vt:variant>
      <vt:variant>
        <vt:i4>1114168</vt:i4>
      </vt:variant>
      <vt:variant>
        <vt:i4>386</vt:i4>
      </vt:variant>
      <vt:variant>
        <vt:i4>0</vt:i4>
      </vt:variant>
      <vt:variant>
        <vt:i4>5</vt:i4>
      </vt:variant>
      <vt:variant>
        <vt:lpwstr/>
      </vt:variant>
      <vt:variant>
        <vt:lpwstr>_Toc195651988</vt:lpwstr>
      </vt:variant>
      <vt:variant>
        <vt:i4>1114168</vt:i4>
      </vt:variant>
      <vt:variant>
        <vt:i4>380</vt:i4>
      </vt:variant>
      <vt:variant>
        <vt:i4>0</vt:i4>
      </vt:variant>
      <vt:variant>
        <vt:i4>5</vt:i4>
      </vt:variant>
      <vt:variant>
        <vt:lpwstr/>
      </vt:variant>
      <vt:variant>
        <vt:lpwstr>_Toc195651987</vt:lpwstr>
      </vt:variant>
      <vt:variant>
        <vt:i4>1114168</vt:i4>
      </vt:variant>
      <vt:variant>
        <vt:i4>374</vt:i4>
      </vt:variant>
      <vt:variant>
        <vt:i4>0</vt:i4>
      </vt:variant>
      <vt:variant>
        <vt:i4>5</vt:i4>
      </vt:variant>
      <vt:variant>
        <vt:lpwstr/>
      </vt:variant>
      <vt:variant>
        <vt:lpwstr>_Toc195651986</vt:lpwstr>
      </vt:variant>
      <vt:variant>
        <vt:i4>1114168</vt:i4>
      </vt:variant>
      <vt:variant>
        <vt:i4>368</vt:i4>
      </vt:variant>
      <vt:variant>
        <vt:i4>0</vt:i4>
      </vt:variant>
      <vt:variant>
        <vt:i4>5</vt:i4>
      </vt:variant>
      <vt:variant>
        <vt:lpwstr/>
      </vt:variant>
      <vt:variant>
        <vt:lpwstr>_Toc195651985</vt:lpwstr>
      </vt:variant>
      <vt:variant>
        <vt:i4>1114168</vt:i4>
      </vt:variant>
      <vt:variant>
        <vt:i4>362</vt:i4>
      </vt:variant>
      <vt:variant>
        <vt:i4>0</vt:i4>
      </vt:variant>
      <vt:variant>
        <vt:i4>5</vt:i4>
      </vt:variant>
      <vt:variant>
        <vt:lpwstr/>
      </vt:variant>
      <vt:variant>
        <vt:lpwstr>_Toc195651984</vt:lpwstr>
      </vt:variant>
      <vt:variant>
        <vt:i4>1114168</vt:i4>
      </vt:variant>
      <vt:variant>
        <vt:i4>356</vt:i4>
      </vt:variant>
      <vt:variant>
        <vt:i4>0</vt:i4>
      </vt:variant>
      <vt:variant>
        <vt:i4>5</vt:i4>
      </vt:variant>
      <vt:variant>
        <vt:lpwstr/>
      </vt:variant>
      <vt:variant>
        <vt:lpwstr>_Toc195651983</vt:lpwstr>
      </vt:variant>
      <vt:variant>
        <vt:i4>1114168</vt:i4>
      </vt:variant>
      <vt:variant>
        <vt:i4>350</vt:i4>
      </vt:variant>
      <vt:variant>
        <vt:i4>0</vt:i4>
      </vt:variant>
      <vt:variant>
        <vt:i4>5</vt:i4>
      </vt:variant>
      <vt:variant>
        <vt:lpwstr/>
      </vt:variant>
      <vt:variant>
        <vt:lpwstr>_Toc195651982</vt:lpwstr>
      </vt:variant>
      <vt:variant>
        <vt:i4>1114168</vt:i4>
      </vt:variant>
      <vt:variant>
        <vt:i4>344</vt:i4>
      </vt:variant>
      <vt:variant>
        <vt:i4>0</vt:i4>
      </vt:variant>
      <vt:variant>
        <vt:i4>5</vt:i4>
      </vt:variant>
      <vt:variant>
        <vt:lpwstr/>
      </vt:variant>
      <vt:variant>
        <vt:lpwstr>_Toc195651981</vt:lpwstr>
      </vt:variant>
      <vt:variant>
        <vt:i4>1114168</vt:i4>
      </vt:variant>
      <vt:variant>
        <vt:i4>338</vt:i4>
      </vt:variant>
      <vt:variant>
        <vt:i4>0</vt:i4>
      </vt:variant>
      <vt:variant>
        <vt:i4>5</vt:i4>
      </vt:variant>
      <vt:variant>
        <vt:lpwstr/>
      </vt:variant>
      <vt:variant>
        <vt:lpwstr>_Toc195651980</vt:lpwstr>
      </vt:variant>
      <vt:variant>
        <vt:i4>1966136</vt:i4>
      </vt:variant>
      <vt:variant>
        <vt:i4>332</vt:i4>
      </vt:variant>
      <vt:variant>
        <vt:i4>0</vt:i4>
      </vt:variant>
      <vt:variant>
        <vt:i4>5</vt:i4>
      </vt:variant>
      <vt:variant>
        <vt:lpwstr/>
      </vt:variant>
      <vt:variant>
        <vt:lpwstr>_Toc195651979</vt:lpwstr>
      </vt:variant>
      <vt:variant>
        <vt:i4>1966136</vt:i4>
      </vt:variant>
      <vt:variant>
        <vt:i4>326</vt:i4>
      </vt:variant>
      <vt:variant>
        <vt:i4>0</vt:i4>
      </vt:variant>
      <vt:variant>
        <vt:i4>5</vt:i4>
      </vt:variant>
      <vt:variant>
        <vt:lpwstr/>
      </vt:variant>
      <vt:variant>
        <vt:lpwstr>_Toc195651978</vt:lpwstr>
      </vt:variant>
      <vt:variant>
        <vt:i4>1966136</vt:i4>
      </vt:variant>
      <vt:variant>
        <vt:i4>320</vt:i4>
      </vt:variant>
      <vt:variant>
        <vt:i4>0</vt:i4>
      </vt:variant>
      <vt:variant>
        <vt:i4>5</vt:i4>
      </vt:variant>
      <vt:variant>
        <vt:lpwstr/>
      </vt:variant>
      <vt:variant>
        <vt:lpwstr>_Toc195651977</vt:lpwstr>
      </vt:variant>
      <vt:variant>
        <vt:i4>1966136</vt:i4>
      </vt:variant>
      <vt:variant>
        <vt:i4>314</vt:i4>
      </vt:variant>
      <vt:variant>
        <vt:i4>0</vt:i4>
      </vt:variant>
      <vt:variant>
        <vt:i4>5</vt:i4>
      </vt:variant>
      <vt:variant>
        <vt:lpwstr/>
      </vt:variant>
      <vt:variant>
        <vt:lpwstr>_Toc195651976</vt:lpwstr>
      </vt:variant>
      <vt:variant>
        <vt:i4>1966136</vt:i4>
      </vt:variant>
      <vt:variant>
        <vt:i4>308</vt:i4>
      </vt:variant>
      <vt:variant>
        <vt:i4>0</vt:i4>
      </vt:variant>
      <vt:variant>
        <vt:i4>5</vt:i4>
      </vt:variant>
      <vt:variant>
        <vt:lpwstr/>
      </vt:variant>
      <vt:variant>
        <vt:lpwstr>_Toc195651975</vt:lpwstr>
      </vt:variant>
      <vt:variant>
        <vt:i4>1966136</vt:i4>
      </vt:variant>
      <vt:variant>
        <vt:i4>302</vt:i4>
      </vt:variant>
      <vt:variant>
        <vt:i4>0</vt:i4>
      </vt:variant>
      <vt:variant>
        <vt:i4>5</vt:i4>
      </vt:variant>
      <vt:variant>
        <vt:lpwstr/>
      </vt:variant>
      <vt:variant>
        <vt:lpwstr>_Toc195651974</vt:lpwstr>
      </vt:variant>
      <vt:variant>
        <vt:i4>1966136</vt:i4>
      </vt:variant>
      <vt:variant>
        <vt:i4>296</vt:i4>
      </vt:variant>
      <vt:variant>
        <vt:i4>0</vt:i4>
      </vt:variant>
      <vt:variant>
        <vt:i4>5</vt:i4>
      </vt:variant>
      <vt:variant>
        <vt:lpwstr/>
      </vt:variant>
      <vt:variant>
        <vt:lpwstr>_Toc195651973</vt:lpwstr>
      </vt:variant>
      <vt:variant>
        <vt:i4>1966136</vt:i4>
      </vt:variant>
      <vt:variant>
        <vt:i4>290</vt:i4>
      </vt:variant>
      <vt:variant>
        <vt:i4>0</vt:i4>
      </vt:variant>
      <vt:variant>
        <vt:i4>5</vt:i4>
      </vt:variant>
      <vt:variant>
        <vt:lpwstr/>
      </vt:variant>
      <vt:variant>
        <vt:lpwstr>_Toc195651972</vt:lpwstr>
      </vt:variant>
      <vt:variant>
        <vt:i4>1966136</vt:i4>
      </vt:variant>
      <vt:variant>
        <vt:i4>284</vt:i4>
      </vt:variant>
      <vt:variant>
        <vt:i4>0</vt:i4>
      </vt:variant>
      <vt:variant>
        <vt:i4>5</vt:i4>
      </vt:variant>
      <vt:variant>
        <vt:lpwstr/>
      </vt:variant>
      <vt:variant>
        <vt:lpwstr>_Toc195651971</vt:lpwstr>
      </vt:variant>
      <vt:variant>
        <vt:i4>1966136</vt:i4>
      </vt:variant>
      <vt:variant>
        <vt:i4>278</vt:i4>
      </vt:variant>
      <vt:variant>
        <vt:i4>0</vt:i4>
      </vt:variant>
      <vt:variant>
        <vt:i4>5</vt:i4>
      </vt:variant>
      <vt:variant>
        <vt:lpwstr/>
      </vt:variant>
      <vt:variant>
        <vt:lpwstr>_Toc195651970</vt:lpwstr>
      </vt:variant>
      <vt:variant>
        <vt:i4>2031672</vt:i4>
      </vt:variant>
      <vt:variant>
        <vt:i4>272</vt:i4>
      </vt:variant>
      <vt:variant>
        <vt:i4>0</vt:i4>
      </vt:variant>
      <vt:variant>
        <vt:i4>5</vt:i4>
      </vt:variant>
      <vt:variant>
        <vt:lpwstr/>
      </vt:variant>
      <vt:variant>
        <vt:lpwstr>_Toc195651969</vt:lpwstr>
      </vt:variant>
      <vt:variant>
        <vt:i4>2031672</vt:i4>
      </vt:variant>
      <vt:variant>
        <vt:i4>266</vt:i4>
      </vt:variant>
      <vt:variant>
        <vt:i4>0</vt:i4>
      </vt:variant>
      <vt:variant>
        <vt:i4>5</vt:i4>
      </vt:variant>
      <vt:variant>
        <vt:lpwstr/>
      </vt:variant>
      <vt:variant>
        <vt:lpwstr>_Toc195651968</vt:lpwstr>
      </vt:variant>
      <vt:variant>
        <vt:i4>2031672</vt:i4>
      </vt:variant>
      <vt:variant>
        <vt:i4>260</vt:i4>
      </vt:variant>
      <vt:variant>
        <vt:i4>0</vt:i4>
      </vt:variant>
      <vt:variant>
        <vt:i4>5</vt:i4>
      </vt:variant>
      <vt:variant>
        <vt:lpwstr/>
      </vt:variant>
      <vt:variant>
        <vt:lpwstr>_Toc195651967</vt:lpwstr>
      </vt:variant>
      <vt:variant>
        <vt:i4>2031672</vt:i4>
      </vt:variant>
      <vt:variant>
        <vt:i4>254</vt:i4>
      </vt:variant>
      <vt:variant>
        <vt:i4>0</vt:i4>
      </vt:variant>
      <vt:variant>
        <vt:i4>5</vt:i4>
      </vt:variant>
      <vt:variant>
        <vt:lpwstr/>
      </vt:variant>
      <vt:variant>
        <vt:lpwstr>_Toc195651966</vt:lpwstr>
      </vt:variant>
      <vt:variant>
        <vt:i4>2031672</vt:i4>
      </vt:variant>
      <vt:variant>
        <vt:i4>248</vt:i4>
      </vt:variant>
      <vt:variant>
        <vt:i4>0</vt:i4>
      </vt:variant>
      <vt:variant>
        <vt:i4>5</vt:i4>
      </vt:variant>
      <vt:variant>
        <vt:lpwstr/>
      </vt:variant>
      <vt:variant>
        <vt:lpwstr>_Toc195651965</vt:lpwstr>
      </vt:variant>
      <vt:variant>
        <vt:i4>2031672</vt:i4>
      </vt:variant>
      <vt:variant>
        <vt:i4>242</vt:i4>
      </vt:variant>
      <vt:variant>
        <vt:i4>0</vt:i4>
      </vt:variant>
      <vt:variant>
        <vt:i4>5</vt:i4>
      </vt:variant>
      <vt:variant>
        <vt:lpwstr/>
      </vt:variant>
      <vt:variant>
        <vt:lpwstr>_Toc195651964</vt:lpwstr>
      </vt:variant>
      <vt:variant>
        <vt:i4>2031672</vt:i4>
      </vt:variant>
      <vt:variant>
        <vt:i4>236</vt:i4>
      </vt:variant>
      <vt:variant>
        <vt:i4>0</vt:i4>
      </vt:variant>
      <vt:variant>
        <vt:i4>5</vt:i4>
      </vt:variant>
      <vt:variant>
        <vt:lpwstr/>
      </vt:variant>
      <vt:variant>
        <vt:lpwstr>_Toc195651963</vt:lpwstr>
      </vt:variant>
      <vt:variant>
        <vt:i4>2031672</vt:i4>
      </vt:variant>
      <vt:variant>
        <vt:i4>230</vt:i4>
      </vt:variant>
      <vt:variant>
        <vt:i4>0</vt:i4>
      </vt:variant>
      <vt:variant>
        <vt:i4>5</vt:i4>
      </vt:variant>
      <vt:variant>
        <vt:lpwstr/>
      </vt:variant>
      <vt:variant>
        <vt:lpwstr>_Toc195651962</vt:lpwstr>
      </vt:variant>
      <vt:variant>
        <vt:i4>2031672</vt:i4>
      </vt:variant>
      <vt:variant>
        <vt:i4>224</vt:i4>
      </vt:variant>
      <vt:variant>
        <vt:i4>0</vt:i4>
      </vt:variant>
      <vt:variant>
        <vt:i4>5</vt:i4>
      </vt:variant>
      <vt:variant>
        <vt:lpwstr/>
      </vt:variant>
      <vt:variant>
        <vt:lpwstr>_Toc195651961</vt:lpwstr>
      </vt:variant>
      <vt:variant>
        <vt:i4>2031672</vt:i4>
      </vt:variant>
      <vt:variant>
        <vt:i4>218</vt:i4>
      </vt:variant>
      <vt:variant>
        <vt:i4>0</vt:i4>
      </vt:variant>
      <vt:variant>
        <vt:i4>5</vt:i4>
      </vt:variant>
      <vt:variant>
        <vt:lpwstr/>
      </vt:variant>
      <vt:variant>
        <vt:lpwstr>_Toc195651960</vt:lpwstr>
      </vt:variant>
      <vt:variant>
        <vt:i4>1835064</vt:i4>
      </vt:variant>
      <vt:variant>
        <vt:i4>212</vt:i4>
      </vt:variant>
      <vt:variant>
        <vt:i4>0</vt:i4>
      </vt:variant>
      <vt:variant>
        <vt:i4>5</vt:i4>
      </vt:variant>
      <vt:variant>
        <vt:lpwstr/>
      </vt:variant>
      <vt:variant>
        <vt:lpwstr>_Toc195651959</vt:lpwstr>
      </vt:variant>
      <vt:variant>
        <vt:i4>1835064</vt:i4>
      </vt:variant>
      <vt:variant>
        <vt:i4>206</vt:i4>
      </vt:variant>
      <vt:variant>
        <vt:i4>0</vt:i4>
      </vt:variant>
      <vt:variant>
        <vt:i4>5</vt:i4>
      </vt:variant>
      <vt:variant>
        <vt:lpwstr/>
      </vt:variant>
      <vt:variant>
        <vt:lpwstr>_Toc195651958</vt:lpwstr>
      </vt:variant>
      <vt:variant>
        <vt:i4>1835064</vt:i4>
      </vt:variant>
      <vt:variant>
        <vt:i4>200</vt:i4>
      </vt:variant>
      <vt:variant>
        <vt:i4>0</vt:i4>
      </vt:variant>
      <vt:variant>
        <vt:i4>5</vt:i4>
      </vt:variant>
      <vt:variant>
        <vt:lpwstr/>
      </vt:variant>
      <vt:variant>
        <vt:lpwstr>_Toc195651957</vt:lpwstr>
      </vt:variant>
      <vt:variant>
        <vt:i4>1835064</vt:i4>
      </vt:variant>
      <vt:variant>
        <vt:i4>194</vt:i4>
      </vt:variant>
      <vt:variant>
        <vt:i4>0</vt:i4>
      </vt:variant>
      <vt:variant>
        <vt:i4>5</vt:i4>
      </vt:variant>
      <vt:variant>
        <vt:lpwstr/>
      </vt:variant>
      <vt:variant>
        <vt:lpwstr>_Toc195651956</vt:lpwstr>
      </vt:variant>
      <vt:variant>
        <vt:i4>1835064</vt:i4>
      </vt:variant>
      <vt:variant>
        <vt:i4>188</vt:i4>
      </vt:variant>
      <vt:variant>
        <vt:i4>0</vt:i4>
      </vt:variant>
      <vt:variant>
        <vt:i4>5</vt:i4>
      </vt:variant>
      <vt:variant>
        <vt:lpwstr/>
      </vt:variant>
      <vt:variant>
        <vt:lpwstr>_Toc195651955</vt:lpwstr>
      </vt:variant>
      <vt:variant>
        <vt:i4>1835064</vt:i4>
      </vt:variant>
      <vt:variant>
        <vt:i4>182</vt:i4>
      </vt:variant>
      <vt:variant>
        <vt:i4>0</vt:i4>
      </vt:variant>
      <vt:variant>
        <vt:i4>5</vt:i4>
      </vt:variant>
      <vt:variant>
        <vt:lpwstr/>
      </vt:variant>
      <vt:variant>
        <vt:lpwstr>_Toc195651954</vt:lpwstr>
      </vt:variant>
      <vt:variant>
        <vt:i4>1835064</vt:i4>
      </vt:variant>
      <vt:variant>
        <vt:i4>176</vt:i4>
      </vt:variant>
      <vt:variant>
        <vt:i4>0</vt:i4>
      </vt:variant>
      <vt:variant>
        <vt:i4>5</vt:i4>
      </vt:variant>
      <vt:variant>
        <vt:lpwstr/>
      </vt:variant>
      <vt:variant>
        <vt:lpwstr>_Toc195651953</vt:lpwstr>
      </vt:variant>
      <vt:variant>
        <vt:i4>1835064</vt:i4>
      </vt:variant>
      <vt:variant>
        <vt:i4>170</vt:i4>
      </vt:variant>
      <vt:variant>
        <vt:i4>0</vt:i4>
      </vt:variant>
      <vt:variant>
        <vt:i4>5</vt:i4>
      </vt:variant>
      <vt:variant>
        <vt:lpwstr/>
      </vt:variant>
      <vt:variant>
        <vt:lpwstr>_Toc195651952</vt:lpwstr>
      </vt:variant>
      <vt:variant>
        <vt:i4>1835064</vt:i4>
      </vt:variant>
      <vt:variant>
        <vt:i4>164</vt:i4>
      </vt:variant>
      <vt:variant>
        <vt:i4>0</vt:i4>
      </vt:variant>
      <vt:variant>
        <vt:i4>5</vt:i4>
      </vt:variant>
      <vt:variant>
        <vt:lpwstr/>
      </vt:variant>
      <vt:variant>
        <vt:lpwstr>_Toc195651951</vt:lpwstr>
      </vt:variant>
      <vt:variant>
        <vt:i4>1835064</vt:i4>
      </vt:variant>
      <vt:variant>
        <vt:i4>158</vt:i4>
      </vt:variant>
      <vt:variant>
        <vt:i4>0</vt:i4>
      </vt:variant>
      <vt:variant>
        <vt:i4>5</vt:i4>
      </vt:variant>
      <vt:variant>
        <vt:lpwstr/>
      </vt:variant>
      <vt:variant>
        <vt:lpwstr>_Toc195651950</vt:lpwstr>
      </vt:variant>
      <vt:variant>
        <vt:i4>1900600</vt:i4>
      </vt:variant>
      <vt:variant>
        <vt:i4>152</vt:i4>
      </vt:variant>
      <vt:variant>
        <vt:i4>0</vt:i4>
      </vt:variant>
      <vt:variant>
        <vt:i4>5</vt:i4>
      </vt:variant>
      <vt:variant>
        <vt:lpwstr/>
      </vt:variant>
      <vt:variant>
        <vt:lpwstr>_Toc195651949</vt:lpwstr>
      </vt:variant>
      <vt:variant>
        <vt:i4>1900600</vt:i4>
      </vt:variant>
      <vt:variant>
        <vt:i4>146</vt:i4>
      </vt:variant>
      <vt:variant>
        <vt:i4>0</vt:i4>
      </vt:variant>
      <vt:variant>
        <vt:i4>5</vt:i4>
      </vt:variant>
      <vt:variant>
        <vt:lpwstr/>
      </vt:variant>
      <vt:variant>
        <vt:lpwstr>_Toc195651948</vt:lpwstr>
      </vt:variant>
      <vt:variant>
        <vt:i4>1900600</vt:i4>
      </vt:variant>
      <vt:variant>
        <vt:i4>140</vt:i4>
      </vt:variant>
      <vt:variant>
        <vt:i4>0</vt:i4>
      </vt:variant>
      <vt:variant>
        <vt:i4>5</vt:i4>
      </vt:variant>
      <vt:variant>
        <vt:lpwstr/>
      </vt:variant>
      <vt:variant>
        <vt:lpwstr>_Toc195651947</vt:lpwstr>
      </vt:variant>
      <vt:variant>
        <vt:i4>1900600</vt:i4>
      </vt:variant>
      <vt:variant>
        <vt:i4>134</vt:i4>
      </vt:variant>
      <vt:variant>
        <vt:i4>0</vt:i4>
      </vt:variant>
      <vt:variant>
        <vt:i4>5</vt:i4>
      </vt:variant>
      <vt:variant>
        <vt:lpwstr/>
      </vt:variant>
      <vt:variant>
        <vt:lpwstr>_Toc195651946</vt:lpwstr>
      </vt:variant>
      <vt:variant>
        <vt:i4>1900600</vt:i4>
      </vt:variant>
      <vt:variant>
        <vt:i4>128</vt:i4>
      </vt:variant>
      <vt:variant>
        <vt:i4>0</vt:i4>
      </vt:variant>
      <vt:variant>
        <vt:i4>5</vt:i4>
      </vt:variant>
      <vt:variant>
        <vt:lpwstr/>
      </vt:variant>
      <vt:variant>
        <vt:lpwstr>_Toc195651945</vt:lpwstr>
      </vt:variant>
      <vt:variant>
        <vt:i4>1900600</vt:i4>
      </vt:variant>
      <vt:variant>
        <vt:i4>122</vt:i4>
      </vt:variant>
      <vt:variant>
        <vt:i4>0</vt:i4>
      </vt:variant>
      <vt:variant>
        <vt:i4>5</vt:i4>
      </vt:variant>
      <vt:variant>
        <vt:lpwstr/>
      </vt:variant>
      <vt:variant>
        <vt:lpwstr>_Toc195651944</vt:lpwstr>
      </vt:variant>
      <vt:variant>
        <vt:i4>1900600</vt:i4>
      </vt:variant>
      <vt:variant>
        <vt:i4>116</vt:i4>
      </vt:variant>
      <vt:variant>
        <vt:i4>0</vt:i4>
      </vt:variant>
      <vt:variant>
        <vt:i4>5</vt:i4>
      </vt:variant>
      <vt:variant>
        <vt:lpwstr/>
      </vt:variant>
      <vt:variant>
        <vt:lpwstr>_Toc195651943</vt:lpwstr>
      </vt:variant>
      <vt:variant>
        <vt:i4>1900600</vt:i4>
      </vt:variant>
      <vt:variant>
        <vt:i4>110</vt:i4>
      </vt:variant>
      <vt:variant>
        <vt:i4>0</vt:i4>
      </vt:variant>
      <vt:variant>
        <vt:i4>5</vt:i4>
      </vt:variant>
      <vt:variant>
        <vt:lpwstr/>
      </vt:variant>
      <vt:variant>
        <vt:lpwstr>_Toc195651942</vt:lpwstr>
      </vt:variant>
      <vt:variant>
        <vt:i4>1900600</vt:i4>
      </vt:variant>
      <vt:variant>
        <vt:i4>104</vt:i4>
      </vt:variant>
      <vt:variant>
        <vt:i4>0</vt:i4>
      </vt:variant>
      <vt:variant>
        <vt:i4>5</vt:i4>
      </vt:variant>
      <vt:variant>
        <vt:lpwstr/>
      </vt:variant>
      <vt:variant>
        <vt:lpwstr>_Toc195651941</vt:lpwstr>
      </vt:variant>
      <vt:variant>
        <vt:i4>1900600</vt:i4>
      </vt:variant>
      <vt:variant>
        <vt:i4>98</vt:i4>
      </vt:variant>
      <vt:variant>
        <vt:i4>0</vt:i4>
      </vt:variant>
      <vt:variant>
        <vt:i4>5</vt:i4>
      </vt:variant>
      <vt:variant>
        <vt:lpwstr/>
      </vt:variant>
      <vt:variant>
        <vt:lpwstr>_Toc195651940</vt:lpwstr>
      </vt:variant>
      <vt:variant>
        <vt:i4>1703992</vt:i4>
      </vt:variant>
      <vt:variant>
        <vt:i4>92</vt:i4>
      </vt:variant>
      <vt:variant>
        <vt:i4>0</vt:i4>
      </vt:variant>
      <vt:variant>
        <vt:i4>5</vt:i4>
      </vt:variant>
      <vt:variant>
        <vt:lpwstr/>
      </vt:variant>
      <vt:variant>
        <vt:lpwstr>_Toc195651939</vt:lpwstr>
      </vt:variant>
      <vt:variant>
        <vt:i4>1703992</vt:i4>
      </vt:variant>
      <vt:variant>
        <vt:i4>86</vt:i4>
      </vt:variant>
      <vt:variant>
        <vt:i4>0</vt:i4>
      </vt:variant>
      <vt:variant>
        <vt:i4>5</vt:i4>
      </vt:variant>
      <vt:variant>
        <vt:lpwstr/>
      </vt:variant>
      <vt:variant>
        <vt:lpwstr>_Toc195651938</vt:lpwstr>
      </vt:variant>
      <vt:variant>
        <vt:i4>1703992</vt:i4>
      </vt:variant>
      <vt:variant>
        <vt:i4>80</vt:i4>
      </vt:variant>
      <vt:variant>
        <vt:i4>0</vt:i4>
      </vt:variant>
      <vt:variant>
        <vt:i4>5</vt:i4>
      </vt:variant>
      <vt:variant>
        <vt:lpwstr/>
      </vt:variant>
      <vt:variant>
        <vt:lpwstr>_Toc195651937</vt:lpwstr>
      </vt:variant>
      <vt:variant>
        <vt:i4>1703992</vt:i4>
      </vt:variant>
      <vt:variant>
        <vt:i4>74</vt:i4>
      </vt:variant>
      <vt:variant>
        <vt:i4>0</vt:i4>
      </vt:variant>
      <vt:variant>
        <vt:i4>5</vt:i4>
      </vt:variant>
      <vt:variant>
        <vt:lpwstr/>
      </vt:variant>
      <vt:variant>
        <vt:lpwstr>_Toc195651936</vt:lpwstr>
      </vt:variant>
      <vt:variant>
        <vt:i4>1703992</vt:i4>
      </vt:variant>
      <vt:variant>
        <vt:i4>68</vt:i4>
      </vt:variant>
      <vt:variant>
        <vt:i4>0</vt:i4>
      </vt:variant>
      <vt:variant>
        <vt:i4>5</vt:i4>
      </vt:variant>
      <vt:variant>
        <vt:lpwstr/>
      </vt:variant>
      <vt:variant>
        <vt:lpwstr>_Toc195651935</vt:lpwstr>
      </vt:variant>
      <vt:variant>
        <vt:i4>1703992</vt:i4>
      </vt:variant>
      <vt:variant>
        <vt:i4>62</vt:i4>
      </vt:variant>
      <vt:variant>
        <vt:i4>0</vt:i4>
      </vt:variant>
      <vt:variant>
        <vt:i4>5</vt:i4>
      </vt:variant>
      <vt:variant>
        <vt:lpwstr/>
      </vt:variant>
      <vt:variant>
        <vt:lpwstr>_Toc195651934</vt:lpwstr>
      </vt:variant>
      <vt:variant>
        <vt:i4>1703992</vt:i4>
      </vt:variant>
      <vt:variant>
        <vt:i4>56</vt:i4>
      </vt:variant>
      <vt:variant>
        <vt:i4>0</vt:i4>
      </vt:variant>
      <vt:variant>
        <vt:i4>5</vt:i4>
      </vt:variant>
      <vt:variant>
        <vt:lpwstr/>
      </vt:variant>
      <vt:variant>
        <vt:lpwstr>_Toc195651933</vt:lpwstr>
      </vt:variant>
      <vt:variant>
        <vt:i4>1703992</vt:i4>
      </vt:variant>
      <vt:variant>
        <vt:i4>50</vt:i4>
      </vt:variant>
      <vt:variant>
        <vt:i4>0</vt:i4>
      </vt:variant>
      <vt:variant>
        <vt:i4>5</vt:i4>
      </vt:variant>
      <vt:variant>
        <vt:lpwstr/>
      </vt:variant>
      <vt:variant>
        <vt:lpwstr>_Toc195651932</vt:lpwstr>
      </vt:variant>
      <vt:variant>
        <vt:i4>1703992</vt:i4>
      </vt:variant>
      <vt:variant>
        <vt:i4>44</vt:i4>
      </vt:variant>
      <vt:variant>
        <vt:i4>0</vt:i4>
      </vt:variant>
      <vt:variant>
        <vt:i4>5</vt:i4>
      </vt:variant>
      <vt:variant>
        <vt:lpwstr/>
      </vt:variant>
      <vt:variant>
        <vt:lpwstr>_Toc195651931</vt:lpwstr>
      </vt:variant>
      <vt:variant>
        <vt:i4>1703992</vt:i4>
      </vt:variant>
      <vt:variant>
        <vt:i4>38</vt:i4>
      </vt:variant>
      <vt:variant>
        <vt:i4>0</vt:i4>
      </vt:variant>
      <vt:variant>
        <vt:i4>5</vt:i4>
      </vt:variant>
      <vt:variant>
        <vt:lpwstr/>
      </vt:variant>
      <vt:variant>
        <vt:lpwstr>_Toc195651930</vt:lpwstr>
      </vt:variant>
      <vt:variant>
        <vt:i4>1769528</vt:i4>
      </vt:variant>
      <vt:variant>
        <vt:i4>32</vt:i4>
      </vt:variant>
      <vt:variant>
        <vt:i4>0</vt:i4>
      </vt:variant>
      <vt:variant>
        <vt:i4>5</vt:i4>
      </vt:variant>
      <vt:variant>
        <vt:lpwstr/>
      </vt:variant>
      <vt:variant>
        <vt:lpwstr>_Toc195651929</vt:lpwstr>
      </vt:variant>
      <vt:variant>
        <vt:i4>1769528</vt:i4>
      </vt:variant>
      <vt:variant>
        <vt:i4>26</vt:i4>
      </vt:variant>
      <vt:variant>
        <vt:i4>0</vt:i4>
      </vt:variant>
      <vt:variant>
        <vt:i4>5</vt:i4>
      </vt:variant>
      <vt:variant>
        <vt:lpwstr/>
      </vt:variant>
      <vt:variant>
        <vt:lpwstr>_Toc195651928</vt:lpwstr>
      </vt:variant>
      <vt:variant>
        <vt:i4>1769528</vt:i4>
      </vt:variant>
      <vt:variant>
        <vt:i4>20</vt:i4>
      </vt:variant>
      <vt:variant>
        <vt:i4>0</vt:i4>
      </vt:variant>
      <vt:variant>
        <vt:i4>5</vt:i4>
      </vt:variant>
      <vt:variant>
        <vt:lpwstr/>
      </vt:variant>
      <vt:variant>
        <vt:lpwstr>_Toc195651927</vt:lpwstr>
      </vt:variant>
      <vt:variant>
        <vt:i4>1769528</vt:i4>
      </vt:variant>
      <vt:variant>
        <vt:i4>14</vt:i4>
      </vt:variant>
      <vt:variant>
        <vt:i4>0</vt:i4>
      </vt:variant>
      <vt:variant>
        <vt:i4>5</vt:i4>
      </vt:variant>
      <vt:variant>
        <vt:lpwstr/>
      </vt:variant>
      <vt:variant>
        <vt:lpwstr>_Toc195651926</vt:lpwstr>
      </vt:variant>
      <vt:variant>
        <vt:i4>1769528</vt:i4>
      </vt:variant>
      <vt:variant>
        <vt:i4>8</vt:i4>
      </vt:variant>
      <vt:variant>
        <vt:i4>0</vt:i4>
      </vt:variant>
      <vt:variant>
        <vt:i4>5</vt:i4>
      </vt:variant>
      <vt:variant>
        <vt:lpwstr/>
      </vt:variant>
      <vt:variant>
        <vt:lpwstr>_Toc195651925</vt:lpwstr>
      </vt:variant>
      <vt:variant>
        <vt:i4>1769528</vt:i4>
      </vt:variant>
      <vt:variant>
        <vt:i4>2</vt:i4>
      </vt:variant>
      <vt:variant>
        <vt:i4>0</vt:i4>
      </vt:variant>
      <vt:variant>
        <vt:i4>5</vt:i4>
      </vt:variant>
      <vt:variant>
        <vt:lpwstr/>
      </vt:variant>
      <vt:variant>
        <vt:lpwstr>_Toc195651924</vt:lpwstr>
      </vt:variant>
      <vt:variant>
        <vt:i4>2490412</vt:i4>
      </vt:variant>
      <vt:variant>
        <vt:i4>60</vt:i4>
      </vt:variant>
      <vt:variant>
        <vt:i4>0</vt:i4>
      </vt:variant>
      <vt:variant>
        <vt:i4>5</vt:i4>
      </vt:variant>
      <vt:variant>
        <vt:lpwstr>https://docs.ultralytics.com/de/models/yolo-world/</vt:lpwstr>
      </vt:variant>
      <vt:variant>
        <vt:lpwstr/>
      </vt:variant>
      <vt:variant>
        <vt:i4>917583</vt:i4>
      </vt:variant>
      <vt:variant>
        <vt:i4>57</vt:i4>
      </vt:variant>
      <vt:variant>
        <vt:i4>0</vt:i4>
      </vt:variant>
      <vt:variant>
        <vt:i4>5</vt:i4>
      </vt:variant>
      <vt:variant>
        <vt:lpwstr>https://learnopencv.com/yolov8-object-tracking-and-counting-with-opencv/</vt:lpwstr>
      </vt:variant>
      <vt:variant>
        <vt:lpwstr/>
      </vt:variant>
      <vt:variant>
        <vt:i4>3604590</vt:i4>
      </vt:variant>
      <vt:variant>
        <vt:i4>54</vt:i4>
      </vt:variant>
      <vt:variant>
        <vt:i4>0</vt:i4>
      </vt:variant>
      <vt:variant>
        <vt:i4>5</vt:i4>
      </vt:variant>
      <vt:variant>
        <vt:lpwstr>https://labelyourdata.com/articles/object-tracking</vt:lpwstr>
      </vt:variant>
      <vt:variant>
        <vt:lpwstr/>
      </vt:variant>
      <vt:variant>
        <vt:i4>2293862</vt:i4>
      </vt:variant>
      <vt:variant>
        <vt:i4>51</vt:i4>
      </vt:variant>
      <vt:variant>
        <vt:i4>0</vt:i4>
      </vt:variant>
      <vt:variant>
        <vt:i4>5</vt:i4>
      </vt:variant>
      <vt:variant>
        <vt:lpwstr>https://lembergsolutions.com/blog/object-detection-and-object-tracking-explained-real-examples</vt:lpwstr>
      </vt:variant>
      <vt:variant>
        <vt:lpwstr/>
      </vt:variant>
      <vt:variant>
        <vt:i4>4521991</vt:i4>
      </vt:variant>
      <vt:variant>
        <vt:i4>48</vt:i4>
      </vt:variant>
      <vt:variant>
        <vt:i4>0</vt:i4>
      </vt:variant>
      <vt:variant>
        <vt:i4>5</vt:i4>
      </vt:variant>
      <vt:variant>
        <vt:lpwstr>https://www.ibm.com/think/topics/computer-vision</vt:lpwstr>
      </vt:variant>
      <vt:variant>
        <vt:lpwstr/>
      </vt:variant>
      <vt:variant>
        <vt:i4>2359331</vt:i4>
      </vt:variant>
      <vt:variant>
        <vt:i4>45</vt:i4>
      </vt:variant>
      <vt:variant>
        <vt:i4>0</vt:i4>
      </vt:variant>
      <vt:variant>
        <vt:i4>5</vt:i4>
      </vt:variant>
      <vt:variant>
        <vt:lpwstr>https://datasolut.com/was-ist-machine-learning/</vt:lpwstr>
      </vt:variant>
      <vt:variant>
        <vt:lpwstr/>
      </vt:variant>
      <vt:variant>
        <vt:i4>524308</vt:i4>
      </vt:variant>
      <vt:variant>
        <vt:i4>42</vt:i4>
      </vt:variant>
      <vt:variant>
        <vt:i4>0</vt:i4>
      </vt:variant>
      <vt:variant>
        <vt:i4>5</vt:i4>
      </vt:variant>
      <vt:variant>
        <vt:lpwstr>https://www.redhat.com/de/topics/ai/what-is-ai-inference</vt:lpwstr>
      </vt:variant>
      <vt:variant>
        <vt:lpwstr/>
      </vt:variant>
      <vt:variant>
        <vt:i4>5177418</vt:i4>
      </vt:variant>
      <vt:variant>
        <vt:i4>39</vt:i4>
      </vt:variant>
      <vt:variant>
        <vt:i4>0</vt:i4>
      </vt:variant>
      <vt:variant>
        <vt:i4>5</vt:i4>
      </vt:variant>
      <vt:variant>
        <vt:lpwstr>https://www.linkedin.com/pulse/difference-between-deep-learning-training-inference-mark-robins-mdq8c/</vt:lpwstr>
      </vt:variant>
      <vt:variant>
        <vt:lpwstr/>
      </vt:variant>
      <vt:variant>
        <vt:i4>1179735</vt:i4>
      </vt:variant>
      <vt:variant>
        <vt:i4>36</vt:i4>
      </vt:variant>
      <vt:variant>
        <vt:i4>0</vt:i4>
      </vt:variant>
      <vt:variant>
        <vt:i4>5</vt:i4>
      </vt:variant>
      <vt:variant>
        <vt:lpwstr>https://www.neilsahota.com/strong-ai-vs-weak-ai-how-they-compare-and-whats-next/</vt:lpwstr>
      </vt:variant>
      <vt:variant>
        <vt:lpwstr/>
      </vt:variant>
      <vt:variant>
        <vt:i4>6488186</vt:i4>
      </vt:variant>
      <vt:variant>
        <vt:i4>33</vt:i4>
      </vt:variant>
      <vt:variant>
        <vt:i4>0</vt:i4>
      </vt:variant>
      <vt:variant>
        <vt:i4>5</vt:i4>
      </vt:variant>
      <vt:variant>
        <vt:lpwstr>https://scilogs.spektrum.de/gehirn-und-ki/wissenschaft-wird-spannend-auch-ki-sei-dank/</vt:lpwstr>
      </vt:variant>
      <vt:variant>
        <vt:lpwstr/>
      </vt:variant>
      <vt:variant>
        <vt:i4>3932208</vt:i4>
      </vt:variant>
      <vt:variant>
        <vt:i4>30</vt:i4>
      </vt:variant>
      <vt:variant>
        <vt:i4>0</vt:i4>
      </vt:variant>
      <vt:variant>
        <vt:i4>5</vt:i4>
      </vt:variant>
      <vt:variant>
        <vt:lpwstr>https://www.kobold.ai/ml-vs-ai/</vt:lpwstr>
      </vt:variant>
      <vt:variant>
        <vt:lpwstr/>
      </vt:variant>
      <vt:variant>
        <vt:i4>7995447</vt:i4>
      </vt:variant>
      <vt:variant>
        <vt:i4>27</vt:i4>
      </vt:variant>
      <vt:variant>
        <vt:i4>0</vt:i4>
      </vt:variant>
      <vt:variant>
        <vt:i4>5</vt:i4>
      </vt:variant>
      <vt:variant>
        <vt:lpwstr>https://ai.lernos.org/de/1-01-ai-machine-learning/</vt:lpwstr>
      </vt:variant>
      <vt:variant>
        <vt:lpwstr/>
      </vt:variant>
      <vt:variant>
        <vt:i4>7929890</vt:i4>
      </vt:variant>
      <vt:variant>
        <vt:i4>24</vt:i4>
      </vt:variant>
      <vt:variant>
        <vt:i4>0</vt:i4>
      </vt:variant>
      <vt:variant>
        <vt:i4>5</vt:i4>
      </vt:variant>
      <vt:variant>
        <vt:lpwstr>https://cloud.google.com/learn/artificial-intelligence-vs-machine-learning</vt:lpwstr>
      </vt:variant>
      <vt:variant>
        <vt:lpwstr/>
      </vt:variant>
      <vt:variant>
        <vt:i4>3604593</vt:i4>
      </vt:variant>
      <vt:variant>
        <vt:i4>21</vt:i4>
      </vt:variant>
      <vt:variant>
        <vt:i4>0</vt:i4>
      </vt:variant>
      <vt:variant>
        <vt:i4>5</vt:i4>
      </vt:variant>
      <vt:variant>
        <vt:lpwstr>https://www.createwithswift.com/understanding-accessibility-rotors-and-how-to-use-them/</vt:lpwstr>
      </vt:variant>
      <vt:variant>
        <vt:lpwstr/>
      </vt:variant>
      <vt:variant>
        <vt:i4>7405620</vt:i4>
      </vt:variant>
      <vt:variant>
        <vt:i4>18</vt:i4>
      </vt:variant>
      <vt:variant>
        <vt:i4>0</vt:i4>
      </vt:variant>
      <vt:variant>
        <vt:i4>5</vt:i4>
      </vt:variant>
      <vt:variant>
        <vt:lpwstr>https://uxmag.com/articles/accessibility-in-ux-the-case-for-radical-empathy</vt:lpwstr>
      </vt:variant>
      <vt:variant>
        <vt:lpwstr/>
      </vt:variant>
      <vt:variant>
        <vt:i4>2687090</vt:i4>
      </vt:variant>
      <vt:variant>
        <vt:i4>15</vt:i4>
      </vt:variant>
      <vt:variant>
        <vt:i4>0</vt:i4>
      </vt:variant>
      <vt:variant>
        <vt:i4>5</vt:i4>
      </vt:variant>
      <vt:variant>
        <vt:lpwstr>https://www.interaction-design.org/literature/topics/accessibility</vt:lpwstr>
      </vt:variant>
      <vt:variant>
        <vt:lpwstr/>
      </vt:variant>
      <vt:variant>
        <vt:i4>7536765</vt:i4>
      </vt:variant>
      <vt:variant>
        <vt:i4>12</vt:i4>
      </vt:variant>
      <vt:variant>
        <vt:i4>0</vt:i4>
      </vt:variant>
      <vt:variant>
        <vt:i4>5</vt:i4>
      </vt:variant>
      <vt:variant>
        <vt:lpwstr>https://www.audioeye.com/post/accessibility-ux-design/</vt:lpwstr>
      </vt:variant>
      <vt:variant>
        <vt:lpwstr/>
      </vt:variant>
      <vt:variant>
        <vt:i4>1769484</vt:i4>
      </vt:variant>
      <vt:variant>
        <vt:i4>9</vt:i4>
      </vt:variant>
      <vt:variant>
        <vt:i4>0</vt:i4>
      </vt:variant>
      <vt:variant>
        <vt:i4>5</vt:i4>
      </vt:variant>
      <vt:variant>
        <vt:lpwstr>https://www.ramotion.com/blog/accessibility-in-ux-design/</vt:lpwstr>
      </vt:variant>
      <vt:variant>
        <vt:lpwstr/>
      </vt:variant>
      <vt:variant>
        <vt:i4>4980738</vt:i4>
      </vt:variant>
      <vt:variant>
        <vt:i4>6</vt:i4>
      </vt:variant>
      <vt:variant>
        <vt:i4>0</vt:i4>
      </vt:variant>
      <vt:variant>
        <vt:i4>5</vt:i4>
      </vt:variant>
      <vt:variant>
        <vt:lpwstr>https://careerfoundry.com/en/blog/ux-design/the-difference-between-ux-and-ui-design-a-laymans-guide/</vt:lpwstr>
      </vt:variant>
      <vt:variant>
        <vt:lpwstr/>
      </vt:variant>
      <vt:variant>
        <vt:i4>6226015</vt:i4>
      </vt:variant>
      <vt:variant>
        <vt:i4>3</vt:i4>
      </vt:variant>
      <vt:variant>
        <vt:i4>0</vt:i4>
      </vt:variant>
      <vt:variant>
        <vt:i4>5</vt:i4>
      </vt:variant>
      <vt:variant>
        <vt:lpwstr>https://www.coursera.org/articles/ui-vs-ux-design</vt:lpwstr>
      </vt:variant>
      <vt:variant>
        <vt:lpwstr/>
      </vt:variant>
      <vt:variant>
        <vt:i4>7274552</vt:i4>
      </vt:variant>
      <vt:variant>
        <vt:i4>0</vt:i4>
      </vt:variant>
      <vt:variant>
        <vt:i4>0</vt:i4>
      </vt:variant>
      <vt:variant>
        <vt:i4>5</vt:i4>
      </vt:variant>
      <vt:variant>
        <vt:lpwstr>https://userpeek.com/blog/ui-vs-ux-what-is-the-difference/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NIMBUS</dc:title>
  <dc:subject/>
  <dc:creator>Janina Kowatsch;Markus Wanke;Maximilian Langer</dc:creator>
  <cp:keywords>22IF2504</cp:keywords>
  <cp:lastModifiedBy>Langer, Maximilian</cp:lastModifiedBy>
  <cp:revision>2</cp:revision>
  <cp:lastPrinted>2025-03-02T07:04:00Z</cp:lastPrinted>
  <dcterms:created xsi:type="dcterms:W3CDTF">2025-04-15T21:27:00Z</dcterms:created>
  <dcterms:modified xsi:type="dcterms:W3CDTF">2025-04-15T21:27:00Z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id="zTQffH5r"/&gt;&lt;style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y fmtid="{D5CDD505-2E9C-101B-9397-08002B2CF9AE}" pid="4" name="ContentTypeId">
    <vt:lpwstr>0x0101001A0FB23EFE2CA848A64D0A51E02C2BD8</vt:lpwstr>
  </property>
  <property fmtid="{D5CDD505-2E9C-101B-9397-08002B2CF9AE}" pid="5" name="MediaServiceImageTags">
    <vt:lpwstr/>
  </property>
</Properties>
</file>